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384397F1"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65773AA8"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Pr="007F5E0B" w:rsidRDefault="0069541A" w:rsidP="00705784">
      <w:pPr>
        <w:rPr>
          <w:lang w:val="en-US"/>
        </w:rPr>
      </w:pPr>
      <w:r w:rsidRPr="007F5E0B">
        <w:rPr>
          <w:lang w:val="en-US"/>
        </w:rPr>
        <w:t>AI – Adequate intake. Wystarczające spożycie</w:t>
      </w:r>
    </w:p>
    <w:p w14:paraId="18E32E17" w14:textId="1BCD3828" w:rsidR="005209EF" w:rsidRPr="007F5E0B" w:rsidRDefault="005209EF" w:rsidP="00705784">
      <w:pPr>
        <w:rPr>
          <w:ins w:id="1" w:author="Okot" w:date="2019-03-31T13:56:00Z"/>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xml:space="preserve">. </w:t>
      </w:r>
      <w:r w:rsidR="001A26B4" w:rsidRPr="007F5E0B">
        <w:t xml:space="preserve">Amerykańska Akademia Żywienia i Dietetyki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pPr>
        <w:rPr>
          <w:ins w:id="5" w:author="Okot" w:date="2020-01-23T17:05:00Z"/>
        </w:rPr>
      </w:pPr>
      <w:r>
        <w:t>BMR – Basic metabolic rate. Podstawowa przemiana materii (patrz: PPM)</w:t>
      </w:r>
    </w:p>
    <w:p w14:paraId="0C508F8C" w14:textId="2745DE9D" w:rsidR="006131FE" w:rsidRPr="006131FE" w:rsidRDefault="006131FE" w:rsidP="00705784">
      <w:ins w:id="6" w:author="Okot" w:date="2020-01-23T17:05:00Z">
        <w:r w:rsidRPr="001C71AE">
          <w:t xml:space="preserve">CCP – Common Closure Principle. </w:t>
        </w:r>
      </w:ins>
      <w:ins w:id="7" w:author="Okot" w:date="2020-01-23T17:06:00Z">
        <w:r w:rsidRPr="006131FE">
          <w:rPr>
            <w:rPrChange w:id="8" w:author="Okot" w:date="2020-01-23T17:07:00Z">
              <w:rPr>
                <w:lang w:val="en-US"/>
              </w:rPr>
            </w:rPrChange>
          </w:rPr>
          <w:t xml:space="preserve">Jedna z </w:t>
        </w:r>
      </w:ins>
      <w:ins w:id="9" w:author="Okot" w:date="2020-01-23T17:05:00Z">
        <w:r>
          <w:t>zasad</w:t>
        </w:r>
        <w:r w:rsidRPr="006131FE">
          <w:t xml:space="preserve"> </w:t>
        </w:r>
      </w:ins>
      <w:ins w:id="10" w:author="Okot" w:date="2020-01-23T17:06:00Z">
        <w:r w:rsidRPr="006131FE">
          <w:rPr>
            <w:rPrChange w:id="11" w:author="Okot" w:date="2020-01-23T17:06:00Z">
              <w:rPr>
                <w:lang w:val="en-US"/>
              </w:rPr>
            </w:rPrChange>
          </w:rPr>
          <w:t>zachowania spójności komponentów</w:t>
        </w:r>
        <w:r>
          <w:t>.</w:t>
        </w:r>
      </w:ins>
    </w:p>
    <w:p w14:paraId="37809AEB" w14:textId="3310ADA9" w:rsidR="00C7347A" w:rsidRDefault="00C7347A" w:rsidP="00705784">
      <w:pPr>
        <w:rPr>
          <w:ins w:id="12" w:author="Okot" w:date="2019-03-31T13:55:00Z"/>
        </w:rPr>
      </w:pPr>
      <w:r>
        <w:t>CPM – Całkowita przemiana materii. Informuje o tym, ile energii mierzonej w kaloriach zużywa organizm ludzki przy wykonywaniu wszystkich czynności w ciągu dnia</w:t>
      </w:r>
    </w:p>
    <w:p w14:paraId="5B001459" w14:textId="77777777" w:rsidR="00D00605" w:rsidRDefault="00D00605" w:rsidP="00705784">
      <w:pPr>
        <w:rPr>
          <w:ins w:id="13" w:author="Okot" w:date="2020-01-23T17:07:00Z"/>
          <w:lang w:val="en-US"/>
        </w:rPr>
      </w:pPr>
      <w:ins w:id="14" w:author="Okot" w:date="2019-03-31T13:55:00Z">
        <w:r w:rsidRPr="00665D06">
          <w:rPr>
            <w:lang w:val="en-US"/>
            <w:rPrChange w:id="15" w:author="Okot" w:date="2019-03-31T15:24:00Z">
              <w:rPr/>
            </w:rPrChange>
          </w:rPr>
          <w:t xml:space="preserve">DHA - </w:t>
        </w:r>
      </w:ins>
      <w:ins w:id="16" w:author="Okot" w:date="2019-03-31T13:56:00Z">
        <w:r w:rsidRPr="00665D06">
          <w:rPr>
            <w:lang w:val="en-US"/>
            <w:rPrChange w:id="17" w:author="Okot" w:date="2019-03-31T15:24:00Z">
              <w:rPr/>
            </w:rPrChange>
          </w:rPr>
          <w:t>K</w:t>
        </w:r>
      </w:ins>
      <w:ins w:id="18" w:author="Okot" w:date="2019-03-31T13:55:00Z">
        <w:r w:rsidRPr="00665D06">
          <w:rPr>
            <w:lang w:val="en-US"/>
            <w:rPrChange w:id="19" w:author="Okot" w:date="2019-03-31T15:24:00Z">
              <w:rPr/>
            </w:rPrChange>
          </w:rPr>
          <w:t>was dokozaheksaenowy</w:t>
        </w:r>
      </w:ins>
    </w:p>
    <w:p w14:paraId="7A974A27" w14:textId="48FB2DED" w:rsidR="006131FE" w:rsidRDefault="006131FE" w:rsidP="00705784">
      <w:pPr>
        <w:rPr>
          <w:ins w:id="20" w:author="Okot" w:date="2020-01-30T14:04:00Z"/>
        </w:rPr>
      </w:pPr>
      <w:ins w:id="21" w:author="Okot" w:date="2020-01-23T17:07:00Z">
        <w:r>
          <w:rPr>
            <w:lang w:val="en-US"/>
          </w:rPr>
          <w:t xml:space="preserve">DIP – Dependency Inversion Principle. </w:t>
        </w:r>
        <w:r w:rsidRPr="006131FE">
          <w:rPr>
            <w:rPrChange w:id="22" w:author="Okot" w:date="2020-01-23T17:08:00Z">
              <w:rPr>
                <w:lang w:val="en-US"/>
              </w:rPr>
            </w:rPrChange>
          </w:rPr>
          <w:t>Regułą odwracania zależności. Jedna z regu</w:t>
        </w:r>
      </w:ins>
      <w:ins w:id="23" w:author="Okot" w:date="2020-01-23T17:08:00Z">
        <w:r w:rsidRPr="006131FE">
          <w:rPr>
            <w:rPrChange w:id="24" w:author="Okot" w:date="2020-01-23T17:08:00Z">
              <w:rPr>
                <w:lang w:val="en-US"/>
              </w:rPr>
            </w:rPrChange>
          </w:rPr>
          <w:t>ł</w:t>
        </w:r>
        <w:r>
          <w:t xml:space="preserve"> SOLID.</w:t>
        </w:r>
      </w:ins>
    </w:p>
    <w:p w14:paraId="6AE5E7B7" w14:textId="04CED3CC" w:rsidR="00453AD7" w:rsidRPr="00F92309" w:rsidRDefault="00453AD7" w:rsidP="00705784">
      <w:ins w:id="25" w:author="Okot" w:date="2020-01-30T14:04:00Z">
        <w:r w:rsidRPr="00E7338A">
          <w:rPr>
            <w:rPrChange w:id="26" w:author="Okot" w:date="2020-01-31T14:29:00Z">
              <w:rPr>
                <w:lang w:val="en-US"/>
              </w:rPr>
            </w:rPrChange>
          </w:rPr>
          <w:t>D</w:t>
        </w:r>
      </w:ins>
      <w:ins w:id="27" w:author="Okot" w:date="2020-01-30T14:05:00Z">
        <w:r w:rsidRPr="00E7338A">
          <w:rPr>
            <w:rPrChange w:id="28" w:author="Okot" w:date="2020-01-31T14:29:00Z">
              <w:rPr>
                <w:lang w:val="en-US"/>
              </w:rPr>
            </w:rPrChange>
          </w:rPr>
          <w:t>R</w:t>
        </w:r>
      </w:ins>
      <w:ins w:id="29" w:author="Okot" w:date="2020-01-30T14:04:00Z">
        <w:r w:rsidRPr="00E7338A">
          <w:t>Y – Don’t R</w:t>
        </w:r>
        <w:r w:rsidRPr="00E7338A">
          <w:rPr>
            <w:rPrChange w:id="30" w:author="Okot" w:date="2020-01-31T14:29:00Z">
              <w:rPr>
                <w:lang w:val="en-US"/>
              </w:rPr>
            </w:rPrChange>
          </w:rPr>
          <w:t xml:space="preserve">epeat Yourself. </w:t>
        </w:r>
      </w:ins>
      <w:ins w:id="31" w:author="Okot" w:date="2020-01-30T14:05:00Z">
        <w:r w:rsidRPr="00453AD7">
          <w:rPr>
            <w:rPrChange w:id="32" w:author="Okot" w:date="2020-01-30T14:06:00Z">
              <w:rPr>
                <w:lang w:val="en-US"/>
              </w:rPr>
            </w:rPrChange>
          </w:rPr>
          <w:t>Jedna z regu</w:t>
        </w:r>
      </w:ins>
      <w:ins w:id="33" w:author="Okot" w:date="2020-01-30T14:06:00Z">
        <w:r w:rsidRPr="00453AD7">
          <w:rPr>
            <w:rPrChange w:id="34" w:author="Okot" w:date="2020-01-30T14:06:00Z">
              <w:rPr>
                <w:lang w:val="en-US"/>
              </w:rPr>
            </w:rPrChange>
          </w:rPr>
          <w:t>ł tworzenia czystego kodu.</w:t>
        </w:r>
      </w:ins>
    </w:p>
    <w:p w14:paraId="2D1990DF" w14:textId="77777777" w:rsidR="00124BDA" w:rsidRDefault="00124BDA" w:rsidP="00705784">
      <w:r w:rsidRPr="00E7338A">
        <w:t xml:space="preserve">EAR – Estimated average requirement. </w:t>
      </w:r>
      <w:r>
        <w:t>Średnia zapotrzebowanie w grupie</w:t>
      </w:r>
    </w:p>
    <w:p w14:paraId="40C31F0F" w14:textId="560DDD8A" w:rsidR="00216577" w:rsidRPr="00102ED6" w:rsidRDefault="00216577" w:rsidP="00705784">
      <w:pPr>
        <w:rPr>
          <w:ins w:id="35" w:author="Okot" w:date="2019-03-31T13:56:00Z"/>
        </w:rPr>
      </w:pPr>
      <w:r w:rsidRPr="00434E04">
        <w:rPr>
          <w:lang w:val="en-US"/>
          <w:rPrChange w:id="36" w:author="Okot" w:date="2020-01-24T14:51:00Z">
            <w:rPr/>
          </w:rPrChange>
        </w:rPr>
        <w:t xml:space="preserve">EFSA – European Food Safety Authority. </w:t>
      </w:r>
      <w:r w:rsidRPr="00102ED6">
        <w:t>Europejski Urząd ds. Bezpieczeństwa Żywności</w:t>
      </w:r>
    </w:p>
    <w:p w14:paraId="48D77C20" w14:textId="77777777" w:rsidR="00012FAD" w:rsidRPr="00EB77F1" w:rsidRDefault="00012FAD" w:rsidP="00705784">
      <w:pPr>
        <w:rPr>
          <w:ins w:id="37" w:author="Okot" w:date="2019-03-30T20:45:00Z"/>
          <w:lang w:val="en-US"/>
        </w:rPr>
      </w:pPr>
      <w:ins w:id="38" w:author="Okot" w:date="2019-03-31T13:56:00Z">
        <w:r w:rsidRPr="00EB77F1">
          <w:rPr>
            <w:lang w:val="en-US"/>
          </w:rPr>
          <w:t>EPA – Kwas eikozapentaenowy</w:t>
        </w:r>
      </w:ins>
    </w:p>
    <w:p w14:paraId="0DC1AB8C" w14:textId="77777777" w:rsidR="009B004F" w:rsidRPr="00B26574" w:rsidRDefault="009B004F" w:rsidP="00705784">
      <w:ins w:id="39" w:author="Okot" w:date="2019-03-30T20:45:00Z">
        <w:r w:rsidRPr="009B004F">
          <w:rPr>
            <w:lang w:val="en-US"/>
            <w:rPrChange w:id="40" w:author="Okot" w:date="2019-03-30T20:45:00Z">
              <w:rPr/>
            </w:rPrChange>
          </w:rPr>
          <w:t xml:space="preserve">EPIC – Euroepean Prospective Investigation into Cancer and Nutrition. </w:t>
        </w:r>
        <w:r w:rsidRPr="00B26574">
          <w:rPr>
            <w:rPrChange w:id="41"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42"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2CD7A0EC" w14:textId="4D7E9A77" w:rsidR="00904E64" w:rsidRPr="00434E04" w:rsidRDefault="00904E64" w:rsidP="00705784">
      <w:pPr>
        <w:rPr>
          <w:ins w:id="43" w:author="Okot" w:date="2020-01-23T17:07:00Z"/>
          <w:lang w:val="en-US"/>
          <w:rPrChange w:id="44" w:author="Okot" w:date="2020-01-24T14:51:00Z">
            <w:rPr>
              <w:ins w:id="45" w:author="Okot" w:date="2020-01-23T17:07:00Z"/>
            </w:rPr>
          </w:rPrChange>
        </w:rPr>
      </w:pPr>
      <w:r w:rsidRPr="00A379CD">
        <w:rPr>
          <w:lang w:val="en-US"/>
        </w:rPr>
        <w:t xml:space="preserve">FK – Foreign Key. Klucz obcy. </w:t>
      </w:r>
      <w:r w:rsidRPr="00434E04">
        <w:rPr>
          <w:lang w:val="en-US"/>
          <w:rPrChange w:id="46" w:author="Okot" w:date="2020-01-24T14:51:00Z">
            <w:rPr/>
          </w:rPrChange>
        </w:rPr>
        <w:t>Dot. bazy danych</w:t>
      </w:r>
    </w:p>
    <w:p w14:paraId="3E79EE73" w14:textId="7C94CE37" w:rsidR="006131FE" w:rsidRPr="006131FE" w:rsidRDefault="006131FE" w:rsidP="00705784">
      <w:ins w:id="47" w:author="Okot" w:date="2020-01-23T17:07:00Z">
        <w:r w:rsidRPr="006131FE">
          <w:rPr>
            <w:lang w:val="en-US"/>
            <w:rPrChange w:id="48" w:author="Okot" w:date="2020-01-23T17:08:00Z">
              <w:rPr/>
            </w:rPrChange>
          </w:rPr>
          <w:t xml:space="preserve">ISP </w:t>
        </w:r>
      </w:ins>
      <w:ins w:id="49" w:author="Okot" w:date="2020-01-23T17:08:00Z">
        <w:r>
          <w:rPr>
            <w:lang w:val="en-US"/>
          </w:rPr>
          <w:t>–</w:t>
        </w:r>
      </w:ins>
      <w:ins w:id="50" w:author="Okot" w:date="2020-01-23T17:07:00Z">
        <w:r w:rsidRPr="006131FE">
          <w:rPr>
            <w:lang w:val="en-US"/>
            <w:rPrChange w:id="51" w:author="Okot" w:date="2020-01-23T17:08:00Z">
              <w:rPr/>
            </w:rPrChange>
          </w:rPr>
          <w:t xml:space="preserve"> </w:t>
        </w:r>
      </w:ins>
      <w:ins w:id="52" w:author="Okot" w:date="2020-01-23T17:08:00Z">
        <w:r w:rsidRPr="006131FE">
          <w:rPr>
            <w:lang w:val="en-US"/>
            <w:rPrChange w:id="53" w:author="Okot" w:date="2020-01-23T17:08:00Z">
              <w:rPr/>
            </w:rPrChange>
          </w:rPr>
          <w:t>I</w:t>
        </w:r>
        <w:r>
          <w:rPr>
            <w:lang w:val="en-US"/>
          </w:rPr>
          <w:t xml:space="preserve">nterface Segregation Principle. </w:t>
        </w:r>
        <w:r w:rsidRPr="006131FE">
          <w:rPr>
            <w:rPrChange w:id="54" w:author="Okot" w:date="2020-01-23T17:08:00Z">
              <w:rPr>
                <w:lang w:val="en-US"/>
              </w:rPr>
            </w:rPrChange>
          </w:rPr>
          <w:t>Reguła podziału interfejsów. J</w:t>
        </w:r>
        <w:r>
          <w:t>edna z reguł SOLID.</w:t>
        </w:r>
      </w:ins>
    </w:p>
    <w:p w14:paraId="7B9BE588" w14:textId="5FE60868" w:rsidR="009044B4" w:rsidRDefault="009044B4" w:rsidP="00705784">
      <w:r w:rsidRPr="006131FE">
        <w:t>IU – Intern</w:t>
      </w:r>
      <w:r w:rsidR="00CB3F2C" w:rsidRPr="006131FE">
        <w:t xml:space="preserve">ation Unit. </w:t>
      </w:r>
      <w:r w:rsidR="00CB3F2C">
        <w:t>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pPr>
        <w:rPr>
          <w:ins w:id="55" w:author="Okot" w:date="2020-01-31T15:02:00Z"/>
        </w:rPr>
      </w:pPr>
      <w:r>
        <w:t>kg.m.c. – Kilogram masy ciała</w:t>
      </w:r>
    </w:p>
    <w:p w14:paraId="40556A87" w14:textId="6CE6EEF2" w:rsidR="00CE43A3" w:rsidRPr="00CE43A3" w:rsidRDefault="00CE43A3" w:rsidP="00705784">
      <w:ins w:id="56" w:author="Okot" w:date="2020-01-31T15:02:00Z">
        <w:r w:rsidRPr="00CE43A3">
          <w:rPr>
            <w:lang w:val="en-US"/>
            <w:rPrChange w:id="57" w:author="Okot" w:date="2020-01-31T15:03:00Z">
              <w:rPr/>
            </w:rPrChange>
          </w:rPr>
          <w:t xml:space="preserve">KVM – Kernel-based </w:t>
        </w:r>
      </w:ins>
      <w:ins w:id="58" w:author="Okot" w:date="2020-01-31T15:03:00Z">
        <w:r w:rsidRPr="00CE43A3">
          <w:rPr>
            <w:lang w:val="en-US"/>
            <w:rPrChange w:id="59" w:author="Okot" w:date="2020-01-31T15:03:00Z">
              <w:rPr/>
            </w:rPrChange>
          </w:rPr>
          <w:t xml:space="preserve">Virtual Maszyn. </w:t>
        </w:r>
        <w:r>
          <w:t>Środowisko wirtualizacyjne dla systemó</w:t>
        </w:r>
        <w:r w:rsidR="006877C0">
          <w:t>w linuks</w:t>
        </w:r>
        <w:r>
          <w:t>owych.</w:t>
        </w:r>
      </w:ins>
    </w:p>
    <w:p w14:paraId="55385557" w14:textId="2393563D" w:rsidR="00B548AD" w:rsidRDefault="00B548AD" w:rsidP="00705784">
      <w:r>
        <w:lastRenderedPageBreak/>
        <w:t>j.m. –</w:t>
      </w:r>
      <w:r w:rsidR="00932100">
        <w:t xml:space="preserve"> Jednostka międzynarodowa. Jednostka aktywności substancji biologicznie czynnych (witamin, hormonów, leków)</w:t>
      </w:r>
    </w:p>
    <w:p w14:paraId="21DF42BA" w14:textId="2426EED0" w:rsidR="00904E64" w:rsidRDefault="00904E64" w:rsidP="00705784">
      <w:r>
        <w:t>PK – Primary Key. Klucz podstawowy. Dot. bazy danych.</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72EF0C11" w14:textId="77777777" w:rsidR="003E24B5" w:rsidRDefault="0069541A" w:rsidP="00705784">
      <w:pPr>
        <w:rPr>
          <w:ins w:id="60" w:author="Okot" w:date="2020-01-31T16:13:00Z"/>
          <w:lang w:val="en-US"/>
        </w:rPr>
      </w:pPr>
      <w:r w:rsidRPr="003D25AD">
        <w:rPr>
          <w:lang w:val="en-US"/>
        </w:rPr>
        <w:t>RDA – Recommended dietary allowance. Zalecane spożycie</w:t>
      </w:r>
    </w:p>
    <w:p w14:paraId="509A9BB3" w14:textId="3A7D4960" w:rsidR="0069541A" w:rsidRDefault="003E24B5" w:rsidP="00705784">
      <w:pPr>
        <w:rPr>
          <w:ins w:id="61" w:author="Okot" w:date="2019-03-31T13:57:00Z"/>
          <w:lang w:val="en-US"/>
        </w:rPr>
      </w:pPr>
      <w:ins w:id="62" w:author="Okot" w:date="2020-01-31T16:13:00Z">
        <w:r>
          <w:rPr>
            <w:lang w:val="en-US"/>
          </w:rPr>
          <w:t>RoR – Ruby on Rails</w:t>
        </w:r>
      </w:ins>
      <w:del w:id="63" w:author="Okot" w:date="2019-03-31T13:57:00Z">
        <w:r w:rsidR="0069541A" w:rsidRPr="003D25AD" w:rsidDel="00012FAD">
          <w:rPr>
            <w:lang w:val="en-US"/>
          </w:rPr>
          <w:delText>.</w:delText>
        </w:r>
      </w:del>
    </w:p>
    <w:p w14:paraId="5653FE90" w14:textId="2FB7CDFE" w:rsidR="00012FAD" w:rsidRPr="00434E04" w:rsidRDefault="00012FAD" w:rsidP="00705784">
      <w:pPr>
        <w:rPr>
          <w:ins w:id="64" w:author="Okot" w:date="2020-01-23T17:09:00Z"/>
          <w:rPrChange w:id="65" w:author="Okot" w:date="2020-01-24T14:51:00Z">
            <w:rPr>
              <w:ins w:id="66" w:author="Okot" w:date="2020-01-23T17:09:00Z"/>
              <w:lang w:val="en-US"/>
            </w:rPr>
          </w:rPrChange>
        </w:rPr>
      </w:pPr>
      <w:ins w:id="67" w:author="Okot" w:date="2019-03-31T13:57:00Z">
        <w:r w:rsidRPr="00665B34">
          <w:rPr>
            <w:rPrChange w:id="68" w:author="Okot" w:date="2020-02-05T16:16:00Z">
              <w:rPr>
                <w:lang w:val="en-US"/>
              </w:rPr>
            </w:rPrChange>
          </w:rPr>
          <w:t xml:space="preserve">SFA – Saturated fatty acids. </w:t>
        </w:r>
        <w:r w:rsidRPr="00434E04">
          <w:rPr>
            <w:rPrChange w:id="69" w:author="Okot" w:date="2020-01-24T14:51:00Z">
              <w:rPr>
                <w:lang w:val="en-US"/>
              </w:rPr>
            </w:rPrChange>
          </w:rPr>
          <w:t>Kwas</w:t>
        </w:r>
      </w:ins>
      <w:r w:rsidR="00032E2A" w:rsidRPr="00434E04">
        <w:rPr>
          <w:rPrChange w:id="70" w:author="Okot" w:date="2020-01-24T14:51:00Z">
            <w:rPr>
              <w:lang w:val="en-US"/>
            </w:rPr>
          </w:rPrChange>
        </w:rPr>
        <w:t>y</w:t>
      </w:r>
      <w:ins w:id="71" w:author="Okot" w:date="2019-03-31T13:57:00Z">
        <w:r w:rsidRPr="00434E04">
          <w:rPr>
            <w:rPrChange w:id="72" w:author="Okot" w:date="2020-01-24T14:51:00Z">
              <w:rPr>
                <w:lang w:val="en-US"/>
              </w:rPr>
            </w:rPrChange>
          </w:rPr>
          <w:t xml:space="preserve"> tłuszczowe nasycone</w:t>
        </w:r>
      </w:ins>
    </w:p>
    <w:p w14:paraId="73B80977" w14:textId="4BB2FE62" w:rsidR="006131FE" w:rsidRDefault="006131FE" w:rsidP="00705784">
      <w:pPr>
        <w:rPr>
          <w:ins w:id="73" w:author="Okot" w:date="2020-01-30T14:06:00Z"/>
        </w:rPr>
      </w:pPr>
      <w:ins w:id="74" w:author="Okot" w:date="2020-01-23T17:09:00Z">
        <w:r w:rsidRPr="006131FE">
          <w:rPr>
            <w:rPrChange w:id="75" w:author="Okot" w:date="2020-01-23T17:09:00Z">
              <w:rPr>
                <w:lang w:val="en-US"/>
              </w:rPr>
            </w:rPrChange>
          </w:rPr>
          <w:t>SOLID –</w:t>
        </w:r>
        <w:r w:rsidR="00375FD0">
          <w:t xml:space="preserve"> akronim</w:t>
        </w:r>
        <w:r w:rsidRPr="006131FE">
          <w:rPr>
            <w:rPrChange w:id="76" w:author="Okot" w:date="2020-01-23T17:09:00Z">
              <w:rPr>
                <w:lang w:val="en-US"/>
              </w:rPr>
            </w:rPrChange>
          </w:rPr>
          <w:t xml:space="preserve"> stworzony przez </w:t>
        </w:r>
        <w:r>
          <w:t>Roberta C. Martina</w:t>
        </w:r>
        <w:r w:rsidRPr="006131FE">
          <w:rPr>
            <w:rPrChange w:id="77" w:author="Okot" w:date="2020-01-23T17:09:00Z">
              <w:rPr>
                <w:lang w:val="en-US"/>
              </w:rPr>
            </w:rPrChange>
          </w:rPr>
          <w:t xml:space="preserve"> </w:t>
        </w:r>
        <w:r w:rsidR="00375FD0">
          <w:t>dla</w:t>
        </w:r>
        <w:r w:rsidRPr="006131FE">
          <w:rPr>
            <w:rPrChange w:id="78" w:author="Okot" w:date="2020-01-23T17:09:00Z">
              <w:rPr>
                <w:lang w:val="en-US"/>
              </w:rPr>
            </w:rPrChange>
          </w:rPr>
          <w:t xml:space="preserve"> 5 </w:t>
        </w:r>
      </w:ins>
      <w:ins w:id="79" w:author="Okot" w:date="2020-01-23T17:10:00Z">
        <w:r>
          <w:t>podstawowych założeń projektowania obiektowego.</w:t>
        </w:r>
      </w:ins>
    </w:p>
    <w:p w14:paraId="0D9FFBA6" w14:textId="1EF27302" w:rsidR="00453AD7" w:rsidRDefault="00453AD7" w:rsidP="00705784">
      <w:pPr>
        <w:rPr>
          <w:ins w:id="80" w:author="Okot" w:date="2020-01-31T15:00:00Z"/>
          <w:lang w:val="en-US"/>
        </w:rPr>
      </w:pPr>
      <w:ins w:id="81" w:author="Okot" w:date="2020-01-30T14:06:00Z">
        <w:r w:rsidRPr="00453AD7">
          <w:rPr>
            <w:lang w:val="en-US"/>
            <w:rPrChange w:id="82" w:author="Okot" w:date="2020-01-30T14:07:00Z">
              <w:rPr/>
            </w:rPrChange>
          </w:rPr>
          <w:t>SRP – Single Responsibility Principle.</w:t>
        </w:r>
      </w:ins>
      <w:ins w:id="83" w:author="Okot" w:date="2020-01-30T14:07:00Z">
        <w:r w:rsidRPr="00453AD7">
          <w:rPr>
            <w:lang w:val="en-US"/>
            <w:rPrChange w:id="84" w:author="Okot" w:date="2020-01-30T14:07:00Z">
              <w:rPr/>
            </w:rPrChange>
          </w:rPr>
          <w:t xml:space="preserve"> J</w:t>
        </w:r>
        <w:r>
          <w:rPr>
            <w:lang w:val="en-US"/>
          </w:rPr>
          <w:t>edna z reguł SOLID.</w:t>
        </w:r>
      </w:ins>
    </w:p>
    <w:p w14:paraId="7B0ECCB0" w14:textId="52A5DE7E" w:rsidR="00CE43A3" w:rsidRPr="00665B34" w:rsidRDefault="00CE43A3" w:rsidP="00705784">
      <w:pPr>
        <w:rPr>
          <w:rPrChange w:id="85" w:author="Okot" w:date="2020-02-05T16:16:00Z">
            <w:rPr>
              <w:lang w:val="en-US"/>
            </w:rPr>
          </w:rPrChange>
        </w:rPr>
      </w:pPr>
      <w:ins w:id="86" w:author="Okot" w:date="2020-01-31T15:00:00Z">
        <w:r w:rsidRPr="00665B34">
          <w:rPr>
            <w:rPrChange w:id="87" w:author="Okot" w:date="2020-02-05T16:16:00Z">
              <w:rPr>
                <w:lang w:val="en-US"/>
              </w:rPr>
            </w:rPrChange>
          </w:rPr>
          <w:t xml:space="preserve">SSH – Secure Shell. </w:t>
        </w:r>
      </w:ins>
      <w:ins w:id="88" w:author="Okot" w:date="2020-01-31T15:01:00Z">
        <w:r w:rsidRPr="00665B34">
          <w:rPr>
            <w:rPrChange w:id="89" w:author="Okot" w:date="2020-02-05T16:16:00Z">
              <w:rPr>
                <w:lang w:val="en-US"/>
              </w:rPr>
            </w:rPrChange>
          </w:rPr>
          <w:t>Sieciowy protok</w:t>
        </w:r>
      </w:ins>
      <w:ins w:id="90" w:author="Okot" w:date="2020-01-31T15:02:00Z">
        <w:r w:rsidRPr="00665B34">
          <w:rPr>
            <w:rPrChange w:id="91" w:author="Okot" w:date="2020-02-05T16:16:00Z">
              <w:rPr>
                <w:lang w:val="en-US"/>
              </w:rPr>
            </w:rPrChange>
          </w:rPr>
          <w:t>ół komunikacyjny.</w:t>
        </w:r>
      </w:ins>
    </w:p>
    <w:p w14:paraId="107809D2" w14:textId="4C158B6E" w:rsidR="009E5B00" w:rsidRDefault="009E5B00" w:rsidP="00705784">
      <w:pPr>
        <w:rPr>
          <w:ins w:id="92" w:author="Okot" w:date="2020-01-30T14:09:00Z"/>
        </w:rPr>
      </w:pPr>
      <w:r w:rsidRPr="00665B34">
        <w:rPr>
          <w:rPrChange w:id="93" w:author="Okot" w:date="2020-02-05T16:16:00Z">
            <w:rPr>
              <w:lang w:val="en-US"/>
            </w:rPr>
          </w:rPrChange>
        </w:rPr>
        <w:t xml:space="preserve">SSL – Secure Socket Layer. </w:t>
      </w:r>
      <w:r>
        <w:t>Protokół sieciowy zabezpieczający połączenia internetowe.</w:t>
      </w:r>
    </w:p>
    <w:p w14:paraId="5632C4F4" w14:textId="50A76FE6" w:rsidR="00453AD7" w:rsidRPr="00E7338A" w:rsidRDefault="00453AD7" w:rsidP="00705784">
      <w:pPr>
        <w:rPr>
          <w:lang w:val="en-US"/>
        </w:rPr>
      </w:pPr>
      <w:ins w:id="94" w:author="Okot" w:date="2020-01-30T14:09:00Z">
        <w:r w:rsidRPr="00E7338A">
          <w:rPr>
            <w:lang w:val="en-US"/>
            <w:rPrChange w:id="95" w:author="Okot" w:date="2020-01-31T14:29:00Z">
              <w:rPr/>
            </w:rPrChange>
          </w:rPr>
          <w:t>TDD – Test Driven Development. Metoda wytwarzania oprogramowania.</w:t>
        </w:r>
      </w:ins>
    </w:p>
    <w:p w14:paraId="6F59C0A9" w14:textId="77777777" w:rsidR="0069541A" w:rsidRDefault="0069541A" w:rsidP="00705784">
      <w:r w:rsidRPr="00B17FA7">
        <w:rPr>
          <w:lang w:val="en-US"/>
        </w:rPr>
        <w:t xml:space="preserve">UL – Tolerable upper intake level. </w:t>
      </w:r>
      <w:r>
        <w:t>Najwyższy tolerowany poziom spożycia</w:t>
      </w:r>
      <w:del w:id="96" w:author="Okot" w:date="2019-03-31T13:57:00Z">
        <w:r w:rsidDel="00012FAD">
          <w:delText>.</w:delText>
        </w:r>
      </w:del>
      <w:r>
        <w:t xml:space="preserve"> </w:t>
      </w:r>
    </w:p>
    <w:p w14:paraId="6141183E" w14:textId="77777777" w:rsidR="00F01E40" w:rsidRDefault="00F01E40" w:rsidP="00705784">
      <w:pPr>
        <w:rPr>
          <w:ins w:id="97" w:author="Okot" w:date="2019-03-28T13:20:00Z"/>
        </w:rPr>
      </w:pPr>
      <w:r>
        <w:t xml:space="preserve">UNU – United Nations </w:t>
      </w:r>
      <w:del w:id="98" w:author="Okot" w:date="2019-03-28T13:21:00Z">
        <w:r w:rsidDel="00A317DB">
          <w:delText>Univesity</w:delText>
        </w:r>
      </w:del>
      <w:ins w:id="99" w:author="Okot" w:date="2019-03-28T13:21:00Z">
        <w:r w:rsidR="00A317DB">
          <w:t>University</w:t>
        </w:r>
      </w:ins>
      <w:r>
        <w:t>. Uniwersytet Organizacji Narodów Zjednoczonych</w:t>
      </w:r>
    </w:p>
    <w:p w14:paraId="194BDE50" w14:textId="77777777" w:rsidR="009501E5" w:rsidRDefault="009501E5" w:rsidP="00705784">
      <w:pPr>
        <w:rPr>
          <w:ins w:id="100" w:author="Okot" w:date="2020-01-31T15:05:00Z"/>
        </w:rPr>
      </w:pPr>
      <w:ins w:id="101" w:author="Okot" w:date="2019-03-28T13:20:00Z">
        <w:r w:rsidRPr="00B17FA7">
          <w:t xml:space="preserve">USDA </w:t>
        </w:r>
      </w:ins>
      <w:ins w:id="102" w:author="Okot" w:date="2019-03-28T13:21:00Z">
        <w:r w:rsidRPr="00B17FA7">
          <w:t>–</w:t>
        </w:r>
      </w:ins>
      <w:ins w:id="103" w:author="Okot" w:date="2019-03-28T13:20:00Z">
        <w:r w:rsidRPr="00B17FA7">
          <w:t xml:space="preserve"> </w:t>
        </w:r>
      </w:ins>
      <w:ins w:id="104" w:author="Okot" w:date="2019-03-28T13:21:00Z">
        <w:r w:rsidRPr="00B17FA7">
          <w:t>United States Department of Agriculture. Departament Rolnictwa Stanów Zjednoczonych</w:t>
        </w:r>
      </w:ins>
    </w:p>
    <w:p w14:paraId="7A0068A0" w14:textId="44B4FBBD" w:rsidR="0079126C" w:rsidRPr="0079126C" w:rsidRDefault="0079126C" w:rsidP="00705784">
      <w:pPr>
        <w:rPr>
          <w:lang w:val="en-US"/>
          <w:rPrChange w:id="105" w:author="Okot" w:date="2020-01-31T15:05:00Z">
            <w:rPr/>
          </w:rPrChange>
        </w:rPr>
      </w:pPr>
      <w:ins w:id="106" w:author="Okot" w:date="2020-01-31T15:05:00Z">
        <w:r w:rsidRPr="0079126C">
          <w:rPr>
            <w:lang w:val="en-US"/>
            <w:rPrChange w:id="107" w:author="Okot" w:date="2020-01-31T15:05:00Z">
              <w:rPr/>
            </w:rPrChange>
          </w:rPr>
          <w:t xml:space="preserve">VPS </w:t>
        </w:r>
        <w:r>
          <w:rPr>
            <w:lang w:val="en-US"/>
          </w:rPr>
          <w:t>–</w:t>
        </w:r>
        <w:r w:rsidRPr="0079126C">
          <w:rPr>
            <w:lang w:val="en-US"/>
            <w:rPrChange w:id="108" w:author="Okot" w:date="2020-01-31T15:05:00Z">
              <w:rPr/>
            </w:rPrChange>
          </w:rPr>
          <w:t xml:space="preserve"> V</w:t>
        </w:r>
        <w:r>
          <w:rPr>
            <w:lang w:val="en-US"/>
          </w:rPr>
          <w:t xml:space="preserve">irtual Private Server. </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665B34">
        <w:rPr>
          <w:rPrChange w:id="109" w:author="Okot" w:date="2020-02-05T16:16:00Z">
            <w:rPr>
              <w:lang w:val="en-US"/>
            </w:rPr>
          </w:rPrChange>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44A74B5F" w:rsidR="00705784" w:rsidRDefault="00705784" w:rsidP="00705784">
      <w:pPr>
        <w:pStyle w:val="Nagwek3"/>
      </w:pPr>
      <w:bookmarkStart w:id="110" w:name="_Toc5963721"/>
      <w:r>
        <w:lastRenderedPageBreak/>
        <w:t>spis treści</w:t>
      </w:r>
      <w:bookmarkEnd w:id="110"/>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1C71AE">
          <w:rPr>
            <w:webHidden/>
            <w:sz w:val="24"/>
            <w:szCs w:val="24"/>
          </w:rPr>
          <w:t>2</w:t>
        </w:r>
        <w:r w:rsidR="000E1230" w:rsidRPr="000E1230">
          <w:rPr>
            <w:webHidden/>
            <w:sz w:val="24"/>
            <w:szCs w:val="24"/>
          </w:rPr>
          <w:fldChar w:fldCharType="end"/>
        </w:r>
      </w:hyperlink>
    </w:p>
    <w:p w14:paraId="778ACDCB"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"_Toc5963721" </w:instrText>
      </w:r>
      <w:r>
        <w:rPr>
          <w:rStyle w:val="Hipercze"/>
        </w:rPr>
        <w:fldChar w:fldCharType="separate"/>
      </w:r>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ins w:id="111" w:author="Okot" w:date="2020-01-24T15:56:00Z">
        <w:r w:rsidR="001C71AE">
          <w:rPr>
            <w:webHidden/>
            <w:sz w:val="24"/>
            <w:szCs w:val="24"/>
          </w:rPr>
          <w:t>4</w:t>
        </w:r>
      </w:ins>
      <w:del w:id="112" w:author="Okot" w:date="2020-01-24T15:56:00Z">
        <w:r w:rsidR="000E1230" w:rsidRPr="000E1230" w:rsidDel="001C71AE">
          <w:rPr>
            <w:webHidden/>
            <w:sz w:val="24"/>
            <w:szCs w:val="24"/>
          </w:rPr>
          <w:delText>3</w:delText>
        </w:r>
      </w:del>
      <w:r w:rsidR="000E1230" w:rsidRPr="000E1230">
        <w:rPr>
          <w:webHidden/>
          <w:sz w:val="24"/>
          <w:szCs w:val="24"/>
        </w:rPr>
        <w:fldChar w:fldCharType="end"/>
      </w:r>
      <w:r>
        <w:rPr>
          <w:sz w:val="24"/>
          <w:szCs w:val="24"/>
        </w:rPr>
        <w:fldChar w:fldCharType="end"/>
      </w:r>
    </w:p>
    <w:p w14:paraId="2305E3C0" w14:textId="77777777" w:rsidR="000E1230" w:rsidRPr="000E1230" w:rsidRDefault="008E4681">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8E468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8E468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8E4681">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1C71AE">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8E468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8E468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8E4681">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1C71AE">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"_Toc5963729" </w:instrText>
      </w:r>
      <w:r>
        <w:rPr>
          <w:rStyle w:val="Hipercze"/>
          <w:rFonts w:eastAsiaTheme="minorEastAsia"/>
        </w:rPr>
        <w:fldChar w:fldCharType="separate"/>
      </w:r>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3" w:author="Okot" w:date="2020-01-24T15:56:00Z">
        <w:r w:rsidR="001C71AE">
          <w:rPr>
            <w:rFonts w:ascii="Times New Roman" w:hAnsi="Times New Roman" w:cs="Times New Roman"/>
            <w:noProof/>
            <w:webHidden/>
            <w:sz w:val="24"/>
            <w:szCs w:val="24"/>
          </w:rPr>
          <w:t>23</w:t>
        </w:r>
      </w:ins>
      <w:del w:id="114" w:author="Okot" w:date="2020-01-24T15:56:00Z">
        <w:r w:rsidR="000E1230" w:rsidRPr="000E1230" w:rsidDel="001C71AE">
          <w:rPr>
            <w:rFonts w:ascii="Times New Roman" w:hAnsi="Times New Roman" w:cs="Times New Roman"/>
            <w:noProof/>
            <w:webHidden/>
            <w:sz w:val="24"/>
            <w:szCs w:val="24"/>
          </w:rPr>
          <w:delText>22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8AED926"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"_Toc5963734"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5" w:author="Okot" w:date="2020-01-24T15:56:00Z">
        <w:r w:rsidR="001C71AE">
          <w:rPr>
            <w:rFonts w:ascii="Times New Roman" w:hAnsi="Times New Roman" w:cs="Times New Roman"/>
            <w:noProof/>
            <w:webHidden/>
            <w:sz w:val="24"/>
            <w:szCs w:val="24"/>
          </w:rPr>
          <w:t>35</w:t>
        </w:r>
      </w:ins>
      <w:del w:id="116" w:author="Okot" w:date="2020-01-24T15:56:00Z">
        <w:r w:rsidR="000E1230" w:rsidRPr="000E1230" w:rsidDel="001C71AE">
          <w:rPr>
            <w:rFonts w:ascii="Times New Roman" w:hAnsi="Times New Roman" w:cs="Times New Roman"/>
            <w:noProof/>
            <w:webHidden/>
            <w:sz w:val="24"/>
            <w:szCs w:val="24"/>
          </w:rPr>
          <w:delText>34</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6CD594D" w14:textId="51EB39BE"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7" w:author="Okot" w:date="2020-01-24T15:56:00Z">
        <w:r w:rsidR="001C71AE">
          <w:rPr>
            <w:rFonts w:ascii="Times New Roman" w:hAnsi="Times New Roman" w:cs="Times New Roman"/>
            <w:noProof/>
            <w:webHidden/>
            <w:sz w:val="24"/>
            <w:szCs w:val="24"/>
          </w:rPr>
          <w:t>46</w:t>
        </w:r>
      </w:ins>
      <w:del w:id="118"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E7B84A" w14:textId="1D6397FC"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"_Toc5963761"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19" w:author="Okot" w:date="2020-01-24T15:56:00Z">
        <w:r w:rsidR="001C71AE">
          <w:rPr>
            <w:rFonts w:ascii="Times New Roman" w:hAnsi="Times New Roman" w:cs="Times New Roman"/>
            <w:noProof/>
            <w:webHidden/>
            <w:sz w:val="24"/>
            <w:szCs w:val="24"/>
          </w:rPr>
          <w:t>47</w:t>
        </w:r>
      </w:ins>
      <w:del w:id="120" w:author="Okot" w:date="2020-01-24T15:56:00Z">
        <w:r w:rsidR="000E1230" w:rsidRPr="000E1230" w:rsidDel="001C71AE">
          <w:rPr>
            <w:rFonts w:ascii="Times New Roman" w:hAnsi="Times New Roman" w:cs="Times New Roman"/>
            <w:noProof/>
            <w:webHidden/>
            <w:sz w:val="24"/>
            <w:szCs w:val="24"/>
          </w:rPr>
          <w:delText>45</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A95B625" w14:textId="3FB33F95"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1" w:author="Okot" w:date="2020-01-24T15:56:00Z">
        <w:r w:rsidR="001C71AE">
          <w:rPr>
            <w:rFonts w:ascii="Times New Roman" w:hAnsi="Times New Roman" w:cs="Times New Roman"/>
            <w:noProof/>
            <w:webHidden/>
            <w:sz w:val="24"/>
            <w:szCs w:val="24"/>
          </w:rPr>
          <w:t>48</w:t>
        </w:r>
      </w:ins>
      <w:del w:id="122" w:author="Okot" w:date="2020-01-24T15:56:00Z">
        <w:r w:rsidR="000E1230" w:rsidRPr="000E1230" w:rsidDel="001C71AE">
          <w:rPr>
            <w:rFonts w:ascii="Times New Roman" w:hAnsi="Times New Roman" w:cs="Times New Roman"/>
            <w:noProof/>
            <w:webHidden/>
            <w:sz w:val="24"/>
            <w:szCs w:val="24"/>
          </w:rPr>
          <w:delText>46</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C7952F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3" w:author="Okot" w:date="2020-01-24T15:56:00Z">
        <w:r w:rsidR="001C71AE">
          <w:rPr>
            <w:rFonts w:ascii="Times New Roman" w:hAnsi="Times New Roman" w:cs="Times New Roman"/>
            <w:noProof/>
            <w:webHidden/>
            <w:sz w:val="24"/>
            <w:szCs w:val="24"/>
          </w:rPr>
          <w:t>49</w:t>
        </w:r>
      </w:ins>
      <w:del w:id="124" w:author="Okot" w:date="2020-01-24T15:56:00Z">
        <w:r w:rsidR="000E1230" w:rsidRPr="000E1230" w:rsidDel="001C71AE">
          <w:rPr>
            <w:rFonts w:ascii="Times New Roman" w:hAnsi="Times New Roman" w:cs="Times New Roman"/>
            <w:noProof/>
            <w:webHidden/>
            <w:sz w:val="24"/>
            <w:szCs w:val="24"/>
          </w:rPr>
          <w:delText>47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570263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5" w:author="Okot" w:date="2020-01-24T15:56:00Z">
        <w:r w:rsidR="001C71AE">
          <w:rPr>
            <w:rFonts w:ascii="Times New Roman" w:hAnsi="Times New Roman" w:cs="Times New Roman"/>
            <w:noProof/>
            <w:webHidden/>
            <w:sz w:val="24"/>
            <w:szCs w:val="24"/>
          </w:rPr>
          <w:t>51</w:t>
        </w:r>
      </w:ins>
      <w:del w:id="126" w:author="Okot" w:date="2020-01-24T15:56:00Z">
        <w:r w:rsidR="000E1230" w:rsidRPr="000E1230" w:rsidDel="001C71AE">
          <w:rPr>
            <w:rFonts w:ascii="Times New Roman" w:hAnsi="Times New Roman" w:cs="Times New Roman"/>
            <w:noProof/>
            <w:webHidden/>
            <w:sz w:val="24"/>
            <w:szCs w:val="24"/>
          </w:rPr>
          <w:delText>49</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77FCED" w14:textId="07268B74"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"_Toc5963765" </w:instrText>
      </w:r>
      <w:r>
        <w:rPr>
          <w:rStyle w:val="Hipercze"/>
          <w:rFonts w:eastAsiaTheme="minorEastAsia"/>
        </w:rPr>
        <w:fldChar w:fldCharType="separate"/>
      </w:r>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7" w:author="Okot" w:date="2020-01-24T15:56:00Z">
        <w:r w:rsidR="001C71AE">
          <w:rPr>
            <w:rFonts w:ascii="Times New Roman" w:hAnsi="Times New Roman" w:cs="Times New Roman"/>
            <w:noProof/>
            <w:webHidden/>
            <w:sz w:val="24"/>
            <w:szCs w:val="24"/>
          </w:rPr>
          <w:t>53</w:t>
        </w:r>
      </w:ins>
      <w:del w:id="128" w:author="Okot" w:date="2020-01-24T15:56:00Z">
        <w:r w:rsidR="000E1230" w:rsidRPr="000E1230" w:rsidDel="001C71AE">
          <w:rPr>
            <w:rFonts w:ascii="Times New Roman" w:hAnsi="Times New Roman" w:cs="Times New Roman"/>
            <w:noProof/>
            <w:webHidden/>
            <w:sz w:val="24"/>
            <w:szCs w:val="24"/>
          </w:rPr>
          <w:delText>51</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2EF938"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29" w:author="Okot" w:date="2020-01-24T15:56:00Z">
        <w:r w:rsidR="001C71AE">
          <w:rPr>
            <w:rFonts w:ascii="Times New Roman" w:hAnsi="Times New Roman" w:cs="Times New Roman"/>
            <w:noProof/>
            <w:webHidden/>
            <w:sz w:val="24"/>
            <w:szCs w:val="24"/>
          </w:rPr>
          <w:t>53</w:t>
        </w:r>
      </w:ins>
      <w:del w:id="130" w:author="Okot" w:date="2020-01-24T15:56:00Z">
        <w:r w:rsidR="000E1230" w:rsidRPr="000E1230" w:rsidDel="001C71AE">
          <w:rPr>
            <w:rFonts w:ascii="Times New Roman" w:hAnsi="Times New Roman" w:cs="Times New Roman"/>
            <w:noProof/>
            <w:webHidden/>
            <w:sz w:val="24"/>
            <w:szCs w:val="24"/>
          </w:rPr>
          <w:delText>52</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D1BD38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1" w:author="Okot" w:date="2020-01-24T15:56:00Z">
        <w:r w:rsidR="001C71AE">
          <w:rPr>
            <w:rFonts w:ascii="Times New Roman" w:hAnsi="Times New Roman" w:cs="Times New Roman"/>
            <w:noProof/>
            <w:webHidden/>
            <w:sz w:val="24"/>
            <w:szCs w:val="24"/>
          </w:rPr>
          <w:t>58</w:t>
        </w:r>
      </w:ins>
      <w:del w:id="13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F8FABE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"_Toc5963768"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3" w:author="Okot" w:date="2020-01-24T15:56:00Z">
        <w:r w:rsidR="001C71AE">
          <w:rPr>
            <w:rFonts w:ascii="Times New Roman" w:hAnsi="Times New Roman" w:cs="Times New Roman"/>
            <w:noProof/>
            <w:webHidden/>
            <w:sz w:val="24"/>
            <w:szCs w:val="24"/>
          </w:rPr>
          <w:t>58</w:t>
        </w:r>
      </w:ins>
      <w:del w:id="13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5C1A0B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"_Toc5963769"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5" w:author="Okot" w:date="2020-01-24T15:56:00Z">
        <w:r w:rsidR="001C71AE">
          <w:rPr>
            <w:rFonts w:ascii="Times New Roman" w:hAnsi="Times New Roman" w:cs="Times New Roman"/>
            <w:b w:val="0"/>
            <w:bCs w:val="0"/>
            <w:noProof/>
            <w:webHidden/>
            <w:sz w:val="24"/>
            <w:szCs w:val="24"/>
          </w:rPr>
          <w:t>Błąd! Nie zdefiniowano zakładki.</w:t>
        </w:r>
      </w:ins>
      <w:del w:id="13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3E8AD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37" w:author="Okot" w:date="2020-01-24T15:56:00Z">
        <w:r w:rsidR="001C71AE">
          <w:rPr>
            <w:rFonts w:ascii="Times New Roman" w:hAnsi="Times New Roman" w:cs="Times New Roman"/>
            <w:b w:val="0"/>
            <w:bCs w:val="0"/>
            <w:noProof/>
            <w:webHidden/>
            <w:sz w:val="24"/>
            <w:szCs w:val="24"/>
          </w:rPr>
          <w:t>Błąd! Nie zdefiniowano zakładki.</w:t>
        </w:r>
      </w:ins>
      <w:del w:id="13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A61C442"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39" w:author="Okot" w:date="2020-01-24T15:56:00Z">
        <w:r w:rsidR="001C71AE">
          <w:rPr>
            <w:rFonts w:ascii="Times New Roman" w:hAnsi="Times New Roman" w:cs="Times New Roman"/>
            <w:noProof/>
            <w:webHidden/>
          </w:rPr>
          <w:t>98</w:t>
        </w:r>
      </w:ins>
      <w:del w:id="140"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3B2E382"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1" w:author="Okot" w:date="2020-01-24T15:56:00Z">
        <w:r w:rsidR="001C71AE">
          <w:rPr>
            <w:rFonts w:ascii="Times New Roman" w:hAnsi="Times New Roman" w:cs="Times New Roman"/>
            <w:b w:val="0"/>
            <w:bCs w:val="0"/>
            <w:noProof/>
            <w:webHidden/>
            <w:sz w:val="24"/>
            <w:szCs w:val="24"/>
          </w:rPr>
          <w:t>Błąd! Nie zdefiniowano zakładki.</w:t>
        </w:r>
      </w:ins>
      <w:del w:id="142"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0CEA94D"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3" w:author="Okot" w:date="2020-01-24T15:56:00Z">
        <w:r w:rsidR="001C71AE">
          <w:rPr>
            <w:rFonts w:ascii="Times New Roman" w:hAnsi="Times New Roman" w:cs="Times New Roman"/>
            <w:noProof/>
            <w:webHidden/>
            <w:sz w:val="24"/>
            <w:szCs w:val="24"/>
          </w:rPr>
          <w:t>115</w:t>
        </w:r>
      </w:ins>
      <w:del w:id="14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341B5DB"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5" w:author="Okot" w:date="2020-01-24T15:56:00Z">
        <w:r w:rsidR="001C71AE">
          <w:rPr>
            <w:rFonts w:ascii="Times New Roman" w:hAnsi="Times New Roman" w:cs="Times New Roman"/>
            <w:b w:val="0"/>
            <w:bCs w:val="0"/>
            <w:noProof/>
            <w:webHidden/>
            <w:sz w:val="24"/>
            <w:szCs w:val="24"/>
          </w:rPr>
          <w:t>Błąd! Nie zdefiniowano zakładki.</w:t>
        </w:r>
      </w:ins>
      <w:del w:id="146"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AEA65F3"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7" w:author="Okot" w:date="2020-01-24T15:56:00Z">
        <w:r w:rsidR="001C71AE">
          <w:rPr>
            <w:rFonts w:ascii="Times New Roman" w:hAnsi="Times New Roman" w:cs="Times New Roman"/>
            <w:b w:val="0"/>
            <w:bCs w:val="0"/>
            <w:noProof/>
            <w:webHidden/>
            <w:sz w:val="24"/>
            <w:szCs w:val="24"/>
          </w:rPr>
          <w:t>Błąd! Nie zdefiniowano zakładki.</w:t>
        </w:r>
      </w:ins>
      <w:del w:id="148"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D5621D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49" w:author="Okot" w:date="2020-01-24T15:56:00Z">
        <w:r w:rsidR="001C71AE">
          <w:rPr>
            <w:rFonts w:ascii="Times New Roman" w:hAnsi="Times New Roman" w:cs="Times New Roman"/>
            <w:b w:val="0"/>
            <w:bCs w:val="0"/>
            <w:noProof/>
            <w:webHidden/>
            <w:sz w:val="24"/>
            <w:szCs w:val="24"/>
          </w:rPr>
          <w:t>Błąd! Nie zdefiniowano zakładki.</w:t>
        </w:r>
      </w:ins>
      <w:del w:id="150"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C5D645D"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"_Toc5963777"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1" w:author="Okot" w:date="2020-01-24T15:56:00Z">
        <w:r w:rsidR="001C71AE">
          <w:rPr>
            <w:rFonts w:ascii="Times New Roman" w:hAnsi="Times New Roman" w:cs="Times New Roman"/>
            <w:b w:val="0"/>
            <w:bCs w:val="0"/>
            <w:noProof/>
            <w:webHidden/>
          </w:rPr>
          <w:t>Błąd! Nie zdefiniowano zakładki.</w:t>
        </w:r>
      </w:ins>
      <w:del w:id="152" w:author="Okot" w:date="2020-01-24T15:56:00Z">
        <w:r w:rsidR="000E1230" w:rsidRPr="000E1230" w:rsidDel="001C71AE">
          <w:rPr>
            <w:rFonts w:ascii="Times New Roman" w:hAnsi="Times New Roman" w:cs="Times New Roman"/>
            <w:noProof/>
            <w:webHidden/>
          </w:rPr>
          <w:delText>57</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5E0182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3" w:author="Okot" w:date="2020-01-24T15:56:00Z">
        <w:r w:rsidR="001C71AE">
          <w:rPr>
            <w:rFonts w:ascii="Times New Roman" w:hAnsi="Times New Roman" w:cs="Times New Roman"/>
            <w:b w:val="0"/>
            <w:bCs w:val="0"/>
            <w:noProof/>
            <w:webHidden/>
            <w:sz w:val="24"/>
            <w:szCs w:val="24"/>
          </w:rPr>
          <w:t>Błąd! Nie zdefiniowano zakładki.</w:t>
        </w:r>
      </w:ins>
      <w:del w:id="154" w:author="Okot" w:date="2020-01-24T15:56:00Z">
        <w:r w:rsidR="000E1230" w:rsidRPr="000E1230" w:rsidDel="001C71AE">
          <w:rPr>
            <w:rFonts w:ascii="Times New Roman" w:hAnsi="Times New Roman" w:cs="Times New Roman"/>
            <w:noProof/>
            <w:webHidden/>
            <w:sz w:val="24"/>
            <w:szCs w:val="24"/>
          </w:rPr>
          <w:delText>57</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0B7E3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"_Toc5963779"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5" w:author="Okot" w:date="2020-01-24T15:56:00Z">
        <w:r w:rsidR="001C71AE">
          <w:rPr>
            <w:rFonts w:ascii="Times New Roman" w:hAnsi="Times New Roman" w:cs="Times New Roman"/>
            <w:b w:val="0"/>
            <w:bCs w:val="0"/>
            <w:noProof/>
            <w:webHidden/>
            <w:sz w:val="24"/>
            <w:szCs w:val="24"/>
          </w:rPr>
          <w:t>Błąd! Nie zdefiniowano zakładki.</w:t>
        </w:r>
      </w:ins>
      <w:del w:id="15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0F6BD7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57" w:author="Okot" w:date="2020-01-24T15:56:00Z">
        <w:r w:rsidR="001C71AE">
          <w:rPr>
            <w:rFonts w:ascii="Times New Roman" w:hAnsi="Times New Roman" w:cs="Times New Roman"/>
            <w:noProof/>
            <w:webHidden/>
          </w:rPr>
          <w:t>182</w:t>
        </w:r>
      </w:ins>
      <w:del w:id="158"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64CFF0E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59" w:author="Okot" w:date="2020-01-24T15:56:00Z">
        <w:r w:rsidR="001C71AE">
          <w:rPr>
            <w:rFonts w:ascii="Times New Roman" w:hAnsi="Times New Roman" w:cs="Times New Roman"/>
            <w:noProof/>
            <w:webHidden/>
            <w:sz w:val="24"/>
            <w:szCs w:val="24"/>
          </w:rPr>
          <w:t>106</w:t>
        </w:r>
      </w:ins>
      <w:del w:id="16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85A746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1" w:author="Okot" w:date="2020-01-24T15:56:00Z">
        <w:r w:rsidR="001C71AE">
          <w:rPr>
            <w:rFonts w:ascii="Times New Roman" w:hAnsi="Times New Roman" w:cs="Times New Roman"/>
            <w:b w:val="0"/>
            <w:bCs w:val="0"/>
            <w:noProof/>
            <w:webHidden/>
            <w:sz w:val="24"/>
            <w:szCs w:val="24"/>
          </w:rPr>
          <w:t>Błąd! Nie zdefiniowano zakładki.</w:t>
        </w:r>
      </w:ins>
      <w:del w:id="16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12FCDF5"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3" w:author="Okot" w:date="2020-01-24T15:56:00Z">
        <w:r w:rsidR="001C71AE">
          <w:rPr>
            <w:rFonts w:ascii="Times New Roman" w:hAnsi="Times New Roman" w:cs="Times New Roman"/>
            <w:b w:val="0"/>
            <w:bCs w:val="0"/>
            <w:noProof/>
            <w:webHidden/>
            <w:sz w:val="24"/>
            <w:szCs w:val="24"/>
          </w:rPr>
          <w:t>Błąd! Nie zdefiniowano zakładki.</w:t>
        </w:r>
      </w:ins>
      <w:del w:id="16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1FD219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5" w:author="Okot" w:date="2020-01-24T15:56:00Z">
        <w:r w:rsidR="001C71AE">
          <w:rPr>
            <w:rFonts w:ascii="Times New Roman" w:hAnsi="Times New Roman" w:cs="Times New Roman"/>
            <w:noProof/>
            <w:webHidden/>
            <w:sz w:val="24"/>
            <w:szCs w:val="24"/>
          </w:rPr>
          <w:t>244</w:t>
        </w:r>
      </w:ins>
      <w:del w:id="16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6FEAC2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7" w:author="Okot" w:date="2020-01-24T15:56:00Z">
        <w:r w:rsidR="001C71AE">
          <w:rPr>
            <w:rFonts w:ascii="Times New Roman" w:hAnsi="Times New Roman" w:cs="Times New Roman"/>
            <w:noProof/>
            <w:webHidden/>
            <w:sz w:val="24"/>
            <w:szCs w:val="24"/>
          </w:rPr>
          <w:t>244</w:t>
        </w:r>
      </w:ins>
      <w:del w:id="16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31EDECF"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69" w:author="Okot" w:date="2020-01-24T15:56:00Z">
        <w:r w:rsidR="001C71AE">
          <w:rPr>
            <w:rFonts w:ascii="Times New Roman" w:hAnsi="Times New Roman" w:cs="Times New Roman"/>
            <w:noProof/>
            <w:webHidden/>
            <w:sz w:val="24"/>
            <w:szCs w:val="24"/>
          </w:rPr>
          <w:t>244</w:t>
        </w:r>
      </w:ins>
      <w:del w:id="17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2569419"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1" w:author="Okot" w:date="2020-01-24T15:56:00Z">
        <w:r w:rsidR="001C71AE">
          <w:rPr>
            <w:rFonts w:ascii="Times New Roman" w:hAnsi="Times New Roman" w:cs="Times New Roman"/>
            <w:noProof/>
            <w:webHidden/>
            <w:sz w:val="24"/>
            <w:szCs w:val="24"/>
          </w:rPr>
          <w:t>244</w:t>
        </w:r>
      </w:ins>
      <w:del w:id="17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E7C6850"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"_Toc5963788"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3" w:author="Okot" w:date="2020-01-24T15:56:00Z">
        <w:r w:rsidR="001C71AE">
          <w:rPr>
            <w:rFonts w:ascii="Times New Roman" w:hAnsi="Times New Roman" w:cs="Times New Roman"/>
            <w:noProof/>
            <w:webHidden/>
            <w:sz w:val="24"/>
            <w:szCs w:val="24"/>
          </w:rPr>
          <w:t>244</w:t>
        </w:r>
      </w:ins>
      <w:del w:id="174"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5BA87BF"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"_Toc5963789"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75" w:author="Okot" w:date="2020-01-24T15:56:00Z">
        <w:r w:rsidR="001C71AE">
          <w:rPr>
            <w:rFonts w:ascii="Times New Roman" w:hAnsi="Times New Roman" w:cs="Times New Roman"/>
            <w:b w:val="0"/>
            <w:bCs w:val="0"/>
            <w:noProof/>
            <w:webHidden/>
          </w:rPr>
          <w:t>Błąd! Nie zdefiniowano zakładki.</w:t>
        </w:r>
      </w:ins>
      <w:del w:id="17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0FF69D8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lastRenderedPageBreak/>
        <w:fldChar w:fldCharType="begin"/>
      </w:r>
      <w:r>
        <w:rPr>
          <w:rStyle w:val="Hipercze"/>
          <w:rFonts w:ascii="Times New Roman" w:eastAsiaTheme="minorEastAsia" w:hAnsi="Times New Roman" w:cs="Times New Roman"/>
          <w:noProof/>
          <w:sz w:val="24"/>
          <w:szCs w:val="24"/>
        </w:rPr>
        <w:instrText xml:space="preserve"> HYPERLINK \l "_Toc5963790"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7" w:author="Okot" w:date="2020-01-24T15:56:00Z">
        <w:r w:rsidR="001C71AE">
          <w:rPr>
            <w:rFonts w:ascii="Times New Roman" w:hAnsi="Times New Roman" w:cs="Times New Roman"/>
            <w:b w:val="0"/>
            <w:bCs w:val="0"/>
            <w:noProof/>
            <w:webHidden/>
            <w:sz w:val="24"/>
            <w:szCs w:val="24"/>
          </w:rPr>
          <w:t>Błąd! Nie zdefiniowano zakładki.</w:t>
        </w:r>
      </w:ins>
      <w:del w:id="17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3070B1C"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79" w:author="Okot" w:date="2020-01-24T15:56:00Z">
        <w:r w:rsidR="001C71AE">
          <w:rPr>
            <w:rFonts w:ascii="Times New Roman" w:hAnsi="Times New Roman" w:cs="Times New Roman"/>
            <w:b w:val="0"/>
            <w:bCs w:val="0"/>
            <w:noProof/>
            <w:webHidden/>
            <w:sz w:val="24"/>
            <w:szCs w:val="24"/>
          </w:rPr>
          <w:t>Błąd! Nie zdefiniowano zakładki.</w:t>
        </w:r>
      </w:ins>
      <w:del w:id="18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4041DF5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"_Toc5963792"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1" w:author="Okot" w:date="2020-01-24T15:56:00Z">
        <w:r w:rsidR="001C71AE">
          <w:rPr>
            <w:rFonts w:ascii="Times New Roman" w:hAnsi="Times New Roman" w:cs="Times New Roman"/>
            <w:b w:val="0"/>
            <w:bCs w:val="0"/>
            <w:noProof/>
            <w:webHidden/>
            <w:sz w:val="24"/>
            <w:szCs w:val="24"/>
          </w:rPr>
          <w:t>Błąd! Nie zdefiniowano zakładki.</w:t>
        </w:r>
      </w:ins>
      <w:del w:id="18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3A216F29"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"_Toc5963793"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83" w:author="Okot" w:date="2020-01-24T15:56:00Z">
        <w:r w:rsidR="001C71AE">
          <w:rPr>
            <w:rFonts w:ascii="Times New Roman" w:hAnsi="Times New Roman" w:cs="Times New Roman"/>
            <w:noProof/>
            <w:webHidden/>
          </w:rPr>
          <w:t>244</w:t>
        </w:r>
      </w:ins>
      <w:del w:id="18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2FB259FA"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"_Toc5963794"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5" w:author="Okot" w:date="2020-01-24T15:56:00Z">
        <w:r w:rsidR="001C71AE">
          <w:rPr>
            <w:rFonts w:ascii="Times New Roman" w:hAnsi="Times New Roman" w:cs="Times New Roman"/>
            <w:noProof/>
            <w:webHidden/>
            <w:sz w:val="24"/>
            <w:szCs w:val="24"/>
          </w:rPr>
          <w:t>245</w:t>
        </w:r>
      </w:ins>
      <w:del w:id="186"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68329CBE"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"_Toc5963795"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7" w:author="Okot" w:date="2020-01-24T15:56:00Z">
        <w:r w:rsidR="001C71AE">
          <w:rPr>
            <w:rFonts w:ascii="Times New Roman" w:hAnsi="Times New Roman" w:cs="Times New Roman"/>
            <w:noProof/>
            <w:webHidden/>
            <w:sz w:val="24"/>
            <w:szCs w:val="24"/>
          </w:rPr>
          <w:t>245</w:t>
        </w:r>
      </w:ins>
      <w:del w:id="18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78B4057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"_Toc5963796"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89" w:author="Okot" w:date="2020-01-24T15:56:00Z">
        <w:r w:rsidR="001C71AE">
          <w:rPr>
            <w:rFonts w:ascii="Times New Roman" w:hAnsi="Times New Roman" w:cs="Times New Roman"/>
            <w:noProof/>
            <w:webHidden/>
            <w:sz w:val="24"/>
            <w:szCs w:val="24"/>
          </w:rPr>
          <w:t>245</w:t>
        </w:r>
      </w:ins>
      <w:del w:id="19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2D422A94"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"_Toc5963797"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1" w:author="Okot" w:date="2020-01-24T15:56:00Z">
        <w:r w:rsidR="001C71AE">
          <w:rPr>
            <w:rFonts w:ascii="Times New Roman" w:hAnsi="Times New Roman" w:cs="Times New Roman"/>
            <w:noProof/>
            <w:webHidden/>
            <w:sz w:val="24"/>
            <w:szCs w:val="24"/>
          </w:rPr>
          <w:t>245</w:t>
        </w:r>
      </w:ins>
      <w:del w:id="192"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5E6837EC"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"_Toc5963798"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3" w:author="Okot" w:date="2020-01-24T15:56:00Z">
        <w:r w:rsidR="001C71AE">
          <w:rPr>
            <w:rFonts w:ascii="Times New Roman" w:hAnsi="Times New Roman" w:cs="Times New Roman"/>
            <w:noProof/>
            <w:webHidden/>
          </w:rPr>
          <w:t>246</w:t>
        </w:r>
      </w:ins>
      <w:del w:id="194"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5F362F80" w14:textId="77777777" w:rsidR="000E1230" w:rsidRPr="000E1230" w:rsidRDefault="00434E04">
      <w:pPr>
        <w:pStyle w:val="Spistreci1"/>
        <w:tabs>
          <w:tab w:val="right" w:pos="9061"/>
        </w:tabs>
        <w:rPr>
          <w:rFonts w:ascii="Times New Roman" w:eastAsiaTheme="minorEastAsia" w:hAnsi="Times New Roman" w:cs="Times New Roman"/>
          <w:b w:val="0"/>
          <w:bCs w:val="0"/>
          <w:caps w:val="0"/>
          <w:noProof/>
          <w:lang w:eastAsia="pl-PL"/>
        </w:rPr>
      </w:pPr>
      <w:r>
        <w:rPr>
          <w:rStyle w:val="Hipercze"/>
          <w:rFonts w:eastAsiaTheme="minorEastAsia"/>
        </w:rPr>
        <w:fldChar w:fldCharType="begin"/>
      </w:r>
      <w:r>
        <w:rPr>
          <w:rStyle w:val="Hipercze"/>
          <w:rFonts w:ascii="Times New Roman" w:eastAsiaTheme="minorEastAsia" w:hAnsi="Times New Roman" w:cs="Times New Roman"/>
          <w:noProof/>
        </w:rPr>
        <w:instrText xml:space="preserve"> HYPERLINK \l "_Toc5963799"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ins w:id="195" w:author="Okot" w:date="2020-01-24T15:56:00Z">
        <w:r w:rsidR="001C71AE">
          <w:rPr>
            <w:rFonts w:ascii="Times New Roman" w:hAnsi="Times New Roman" w:cs="Times New Roman"/>
            <w:noProof/>
            <w:webHidden/>
          </w:rPr>
          <w:t>246</w:t>
        </w:r>
      </w:ins>
      <w:del w:id="196" w:author="Okot" w:date="2020-01-24T15:56:00Z">
        <w:r w:rsidR="000E1230" w:rsidRPr="000E1230" w:rsidDel="001C71AE">
          <w:rPr>
            <w:rFonts w:ascii="Times New Roman" w:hAnsi="Times New Roman" w:cs="Times New Roman"/>
            <w:noProof/>
            <w:webHidden/>
          </w:rPr>
          <w:delText>58</w:delText>
        </w:r>
      </w:del>
      <w:r w:rsidR="000E1230" w:rsidRPr="000E1230">
        <w:rPr>
          <w:rFonts w:ascii="Times New Roman" w:hAnsi="Times New Roman" w:cs="Times New Roman"/>
          <w:noProof/>
          <w:webHidden/>
        </w:rPr>
        <w:fldChar w:fldCharType="end"/>
      </w:r>
      <w:r>
        <w:rPr>
          <w:rFonts w:ascii="Times New Roman" w:hAnsi="Times New Roman" w:cs="Times New Roman"/>
          <w:noProof/>
        </w:rPr>
        <w:fldChar w:fldCharType="end"/>
      </w:r>
    </w:p>
    <w:p w14:paraId="3CC92861"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"_Toc5963800"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7" w:author="Okot" w:date="2020-01-24T15:56:00Z">
        <w:r w:rsidR="001C71AE">
          <w:rPr>
            <w:rFonts w:ascii="Times New Roman" w:hAnsi="Times New Roman" w:cs="Times New Roman"/>
            <w:noProof/>
            <w:webHidden/>
            <w:sz w:val="24"/>
            <w:szCs w:val="24"/>
          </w:rPr>
          <w:t>247</w:t>
        </w:r>
      </w:ins>
      <w:del w:id="198"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0C1ED3C7" w14:textId="77777777" w:rsidR="000E1230" w:rsidRPr="000E1230" w:rsidRDefault="00434E04">
      <w:pPr>
        <w:pStyle w:val="Spistreci2"/>
        <w:tabs>
          <w:tab w:val="right" w:pos="9061"/>
        </w:tabs>
        <w:rPr>
          <w:rFonts w:ascii="Times New Roman" w:eastAsiaTheme="minorEastAsia" w:hAnsi="Times New Roman" w:cs="Times New Roman"/>
          <w:b w:val="0"/>
          <w:bCs w:val="0"/>
          <w:noProof/>
          <w:sz w:val="24"/>
          <w:szCs w:val="24"/>
          <w:lang w:eastAsia="pl-PL"/>
        </w:rPr>
      </w:pPr>
      <w:r>
        <w:rPr>
          <w:rStyle w:val="Hipercze"/>
          <w:rFonts w:eastAsiaTheme="minorEastAsia"/>
        </w:rPr>
        <w:fldChar w:fldCharType="begin"/>
      </w:r>
      <w:r>
        <w:rPr>
          <w:rStyle w:val="Hipercze"/>
          <w:rFonts w:ascii="Times New Roman" w:eastAsiaTheme="minorEastAsia" w:hAnsi="Times New Roman" w:cs="Times New Roman"/>
          <w:noProof/>
          <w:sz w:val="24"/>
          <w:szCs w:val="24"/>
        </w:rPr>
        <w:instrText xml:space="preserve"> HYPERLINK \l "_Toc5963801" </w:instrText>
      </w:r>
      <w:r>
        <w:rPr>
          <w:rStyle w:val="Hipercze"/>
          <w:rFonts w:eastAsiaTheme="minorEastAsia"/>
        </w:rPr>
        <w:fldChar w:fldCharType="separate"/>
      </w:r>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ins w:id="199" w:author="Okot" w:date="2020-01-24T15:56:00Z">
        <w:r w:rsidR="001C71AE">
          <w:rPr>
            <w:rFonts w:ascii="Times New Roman" w:hAnsi="Times New Roman" w:cs="Times New Roman"/>
            <w:noProof/>
            <w:webHidden/>
            <w:sz w:val="24"/>
            <w:szCs w:val="24"/>
          </w:rPr>
          <w:t>247</w:t>
        </w:r>
      </w:ins>
      <w:del w:id="200" w:author="Okot" w:date="2020-01-24T15:56:00Z">
        <w:r w:rsidR="000E1230" w:rsidRPr="000E1230" w:rsidDel="001C71AE">
          <w:rPr>
            <w:rFonts w:ascii="Times New Roman" w:hAnsi="Times New Roman" w:cs="Times New Roman"/>
            <w:noProof/>
            <w:webHidden/>
            <w:sz w:val="24"/>
            <w:szCs w:val="24"/>
          </w:rPr>
          <w:delText>58</w:delText>
        </w:r>
      </w:del>
      <w:r w:rsidR="000E1230" w:rsidRPr="000E1230">
        <w:rPr>
          <w:rFonts w:ascii="Times New Roman" w:hAnsi="Times New Roman" w:cs="Times New Roman"/>
          <w:noProof/>
          <w:webHidden/>
          <w:sz w:val="24"/>
          <w:szCs w:val="24"/>
        </w:rPr>
        <w:fldChar w:fldCharType="end"/>
      </w:r>
      <w:r>
        <w:rPr>
          <w:rFonts w:ascii="Times New Roman" w:hAnsi="Times New Roman" w:cs="Times New Roman"/>
          <w:noProof/>
          <w:sz w:val="24"/>
          <w:szCs w:val="24"/>
        </w:rPr>
        <w:fldChar w:fldCharType="end"/>
      </w:r>
    </w:p>
    <w:p w14:paraId="15AF3829"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"_Toc5963802" </w:instrText>
      </w:r>
      <w:r>
        <w:rPr>
          <w:rStyle w:val="Hipercze"/>
        </w:rPr>
        <w:fldChar w:fldCharType="separate"/>
      </w:r>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ins w:id="201" w:author="Okot" w:date="2020-01-24T15:56:00Z">
        <w:r w:rsidR="001C71AE">
          <w:rPr>
            <w:webHidden/>
            <w:sz w:val="24"/>
            <w:szCs w:val="24"/>
          </w:rPr>
          <w:t>254</w:t>
        </w:r>
      </w:ins>
      <w:del w:id="202" w:author="Okot" w:date="2020-01-24T15:56:00Z">
        <w:r w:rsidR="000E1230" w:rsidRPr="000E1230" w:rsidDel="001C71AE">
          <w:rPr>
            <w:webHidden/>
            <w:sz w:val="24"/>
            <w:szCs w:val="24"/>
          </w:rPr>
          <w:delText>61</w:delText>
        </w:r>
      </w:del>
      <w:r w:rsidR="000E1230" w:rsidRPr="000E1230">
        <w:rPr>
          <w:webHidden/>
          <w:sz w:val="24"/>
          <w:szCs w:val="24"/>
        </w:rPr>
        <w:fldChar w:fldCharType="end"/>
      </w:r>
      <w:r>
        <w:rPr>
          <w:sz w:val="24"/>
          <w:szCs w:val="24"/>
        </w:rPr>
        <w:fldChar w:fldCharType="end"/>
      </w:r>
    </w:p>
    <w:p w14:paraId="7E0A3F94" w14:textId="77777777" w:rsidR="000E1230" w:rsidRPr="000E1230" w:rsidRDefault="00434E04">
      <w:pPr>
        <w:pStyle w:val="Spistreci3"/>
        <w:rPr>
          <w:sz w:val="24"/>
          <w:szCs w:val="24"/>
          <w:lang w:eastAsia="pl-PL"/>
        </w:rPr>
      </w:pPr>
      <w:r>
        <w:rPr>
          <w:rStyle w:val="Hipercze"/>
          <w:lang w:val="en-US"/>
        </w:rPr>
        <w:fldChar w:fldCharType="begin"/>
      </w:r>
      <w:r>
        <w:rPr>
          <w:rStyle w:val="Hipercze"/>
          <w:sz w:val="24"/>
          <w:szCs w:val="24"/>
          <w:lang w:val="en-US"/>
        </w:rPr>
        <w:instrText xml:space="preserve"> HYPERLINK \l "_Toc5963803" </w:instrText>
      </w:r>
      <w:r>
        <w:rPr>
          <w:rStyle w:val="Hipercze"/>
          <w:lang w:val="en-US"/>
        </w:rPr>
        <w:fldChar w:fldCharType="separate"/>
      </w:r>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ins w:id="203" w:author="Okot" w:date="2020-01-24T15:56:00Z">
        <w:r w:rsidR="001C71AE">
          <w:rPr>
            <w:webHidden/>
            <w:sz w:val="24"/>
            <w:szCs w:val="24"/>
          </w:rPr>
          <w:t>256</w:t>
        </w:r>
      </w:ins>
      <w:del w:id="204" w:author="Okot" w:date="2020-01-24T15:56:00Z">
        <w:r w:rsidR="000E1230" w:rsidRPr="000E1230" w:rsidDel="001C71AE">
          <w:rPr>
            <w:webHidden/>
            <w:sz w:val="24"/>
            <w:szCs w:val="24"/>
          </w:rPr>
          <w:delText>63</w:delText>
        </w:r>
      </w:del>
      <w:r w:rsidR="000E1230" w:rsidRPr="000E1230">
        <w:rPr>
          <w:webHidden/>
          <w:sz w:val="24"/>
          <w:szCs w:val="24"/>
        </w:rPr>
        <w:fldChar w:fldCharType="end"/>
      </w:r>
      <w:r>
        <w:rPr>
          <w:sz w:val="24"/>
          <w:szCs w:val="24"/>
        </w:rPr>
        <w:fldChar w:fldCharType="end"/>
      </w:r>
    </w:p>
    <w:p w14:paraId="6A3603EE" w14:textId="77777777" w:rsidR="000E1230" w:rsidRPr="000E1230" w:rsidRDefault="00434E04">
      <w:pPr>
        <w:pStyle w:val="Spistreci3"/>
        <w:rPr>
          <w:sz w:val="24"/>
          <w:szCs w:val="24"/>
          <w:lang w:eastAsia="pl-PL"/>
        </w:rPr>
      </w:pPr>
      <w:r>
        <w:rPr>
          <w:rStyle w:val="Hipercze"/>
        </w:rPr>
        <w:fldChar w:fldCharType="begin"/>
      </w:r>
      <w:r>
        <w:rPr>
          <w:rStyle w:val="Hipercze"/>
          <w:sz w:val="24"/>
          <w:szCs w:val="24"/>
        </w:rPr>
        <w:instrText xml:space="preserve"> HYPERLINK \l "_Toc5963804" </w:instrText>
      </w:r>
      <w:r>
        <w:rPr>
          <w:rStyle w:val="Hipercze"/>
        </w:rPr>
        <w:fldChar w:fldCharType="separate"/>
      </w:r>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ins w:id="205" w:author="Okot" w:date="2020-01-24T15:56:00Z">
        <w:r w:rsidR="001C71AE">
          <w:rPr>
            <w:webHidden/>
            <w:sz w:val="24"/>
            <w:szCs w:val="24"/>
          </w:rPr>
          <w:t>257</w:t>
        </w:r>
      </w:ins>
      <w:del w:id="206" w:author="Okot" w:date="2020-01-24T15:56:00Z">
        <w:r w:rsidR="000E1230" w:rsidRPr="000E1230" w:rsidDel="001C71AE">
          <w:rPr>
            <w:webHidden/>
            <w:sz w:val="24"/>
            <w:szCs w:val="24"/>
          </w:rPr>
          <w:delText>64</w:delText>
        </w:r>
      </w:del>
      <w:r w:rsidR="000E1230" w:rsidRPr="000E1230">
        <w:rPr>
          <w:webHidden/>
          <w:sz w:val="24"/>
          <w:szCs w:val="24"/>
        </w:rPr>
        <w:fldChar w:fldCharType="end"/>
      </w:r>
      <w:r>
        <w:rPr>
          <w:sz w:val="24"/>
          <w:szCs w:val="24"/>
        </w:rPr>
        <w:fldChar w:fldCharType="end"/>
      </w:r>
    </w:p>
    <w:p w14:paraId="3541A258" w14:textId="77777777" w:rsidR="000E1230" w:rsidRDefault="00434E04">
      <w:pPr>
        <w:pStyle w:val="Spistreci3"/>
        <w:rPr>
          <w:rFonts w:asciiTheme="minorHAnsi" w:hAnsiTheme="minorHAnsi" w:cstheme="minorBidi"/>
          <w:sz w:val="22"/>
          <w:szCs w:val="22"/>
          <w:lang w:eastAsia="pl-PL"/>
        </w:rPr>
      </w:pPr>
      <w:r>
        <w:rPr>
          <w:rStyle w:val="Hipercze"/>
        </w:rPr>
        <w:fldChar w:fldCharType="begin"/>
      </w:r>
      <w:r>
        <w:rPr>
          <w:rStyle w:val="Hipercze"/>
          <w:sz w:val="24"/>
          <w:szCs w:val="24"/>
        </w:rPr>
        <w:instrText xml:space="preserve"> HYPERLINK \l "_Toc5963805" </w:instrText>
      </w:r>
      <w:r>
        <w:rPr>
          <w:rStyle w:val="Hipercze"/>
        </w:rPr>
        <w:fldChar w:fldCharType="separate"/>
      </w:r>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ins w:id="207" w:author="Okot" w:date="2020-01-24T15:56:00Z">
        <w:r w:rsidR="001C71AE">
          <w:rPr>
            <w:webHidden/>
            <w:sz w:val="24"/>
            <w:szCs w:val="24"/>
          </w:rPr>
          <w:t>261</w:t>
        </w:r>
      </w:ins>
      <w:del w:id="208" w:author="Okot" w:date="2020-01-24T15:56:00Z">
        <w:r w:rsidR="000E1230" w:rsidRPr="000E1230" w:rsidDel="001C71AE">
          <w:rPr>
            <w:webHidden/>
            <w:sz w:val="24"/>
            <w:szCs w:val="24"/>
          </w:rPr>
          <w:delText>65</w:delText>
        </w:r>
      </w:del>
      <w:r w:rsidR="000E1230" w:rsidRPr="000E1230">
        <w:rPr>
          <w:webHidden/>
          <w:sz w:val="24"/>
          <w:szCs w:val="24"/>
        </w:rPr>
        <w:fldChar w:fldCharType="end"/>
      </w:r>
      <w:r>
        <w:rPr>
          <w:sz w:val="24"/>
          <w:szCs w:val="24"/>
        </w:rPr>
        <w:fldChar w:fldCharType="end"/>
      </w:r>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0B2EF20D" w:rsidR="0077532C" w:rsidRDefault="00A908FB" w:rsidP="00A908FB">
      <w:pPr>
        <w:pStyle w:val="Nagwek1"/>
      </w:pPr>
      <w:bookmarkStart w:id="209" w:name="_Toc5963722"/>
      <w:r>
        <w:lastRenderedPageBreak/>
        <w:t xml:space="preserve">1. </w:t>
      </w:r>
      <w:r w:rsidR="00E375D2" w:rsidRPr="001B63A1">
        <w:t>wstęp</w:t>
      </w:r>
      <w:bookmarkEnd w:id="209"/>
    </w:p>
    <w:p w14:paraId="378F2866" w14:textId="77777777" w:rsidR="001B63A1" w:rsidRPr="001B63A1" w:rsidRDefault="001B63A1" w:rsidP="001B63A1"/>
    <w:p w14:paraId="0A0D9851" w14:textId="1EE47E4B" w:rsidR="00E375D2" w:rsidRDefault="00A908FB" w:rsidP="00A908FB">
      <w:pPr>
        <w:pStyle w:val="Podtytu"/>
        <w:numPr>
          <w:ilvl w:val="0"/>
          <w:numId w:val="0"/>
        </w:numPr>
      </w:pPr>
      <w:bookmarkStart w:id="210" w:name="_Toc5963723"/>
      <w:r>
        <w:t>1.1.</w:t>
      </w:r>
      <w:r w:rsidR="001B63A1">
        <w:t xml:space="preserve"> </w:t>
      </w:r>
      <w:r w:rsidR="00E375D2">
        <w:t>Wprowadzenie</w:t>
      </w:r>
      <w:bookmarkEnd w:id="210"/>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8E4681" w:rsidRDefault="008E4681" w:rsidP="001B63A1">
                            <w:pPr>
                              <w:pStyle w:val="Legenda"/>
                            </w:pPr>
                          </w:p>
                          <w:p w14:paraId="7179B975" w14:textId="34E74AF9" w:rsidR="008E4681" w:rsidRDefault="008E4681" w:rsidP="001B63A1">
                            <w:pPr>
                              <w:pStyle w:val="Legenda"/>
                            </w:pPr>
                            <w:r w:rsidRPr="00504618">
                              <w:t xml:space="preserve">Rys. </w:t>
                            </w:r>
                            <w:del w:id="21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3" w:author="Okot" w:date="2019-03-30T21:05:00Z">
                              <w:r>
                                <w:t> </w:t>
                              </w:r>
                            </w:ins>
                            <w:del w:id="214" w:author="Okot" w:date="2019-03-30T21:05:00Z">
                              <w:r w:rsidDel="00206E96">
                                <w:delText xml:space="preserve"> </w:delText>
                              </w:r>
                            </w:del>
                            <w:r>
                              <w:t>[</w:t>
                            </w:r>
                            <w:ins w:id="215" w:author="Okot" w:date="2020-01-17T11:24:00Z">
                              <w:r>
                                <w:t>5</w:t>
                              </w:r>
                            </w:ins>
                            <w:del w:id="216" w:author="Okot" w:date="2020-01-17T11:24:00Z">
                              <w:r w:rsidDel="000E4487">
                                <w:delText>4</w:delText>
                              </w:r>
                            </w:del>
                            <w:r>
                              <w:t>].</w:t>
                            </w:r>
                          </w:p>
                          <w:p w14:paraId="65CCB4F0" w14:textId="77777777" w:rsidR="008E4681" w:rsidRPr="001B63A1" w:rsidRDefault="008E4681"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8E4681" w:rsidRDefault="008E4681" w:rsidP="001B63A1">
                      <w:pPr>
                        <w:pStyle w:val="Legenda"/>
                      </w:pPr>
                    </w:p>
                    <w:p w14:paraId="7179B975" w14:textId="34E74AF9" w:rsidR="008E4681" w:rsidRDefault="008E4681" w:rsidP="001B63A1">
                      <w:pPr>
                        <w:pStyle w:val="Legenda"/>
                      </w:pPr>
                      <w:r w:rsidRPr="00504618">
                        <w:t xml:space="preserve">Rys. </w:t>
                      </w:r>
                      <w:del w:id="21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21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219" w:author="Okot" w:date="2019-03-30T21:05:00Z">
                        <w:r>
                          <w:t> </w:t>
                        </w:r>
                      </w:ins>
                      <w:del w:id="220" w:author="Okot" w:date="2019-03-30T21:05:00Z">
                        <w:r w:rsidDel="00206E96">
                          <w:delText xml:space="preserve"> </w:delText>
                        </w:r>
                      </w:del>
                      <w:r>
                        <w:t>[</w:t>
                      </w:r>
                      <w:ins w:id="221" w:author="Okot" w:date="2020-01-17T11:24:00Z">
                        <w:r>
                          <w:t>5</w:t>
                        </w:r>
                      </w:ins>
                      <w:del w:id="222" w:author="Okot" w:date="2020-01-17T11:24:00Z">
                        <w:r w:rsidDel="000E4487">
                          <w:delText>4</w:delText>
                        </w:r>
                      </w:del>
                      <w:r>
                        <w:t>].</w:t>
                      </w:r>
                    </w:p>
                    <w:p w14:paraId="65CCB4F0" w14:textId="77777777" w:rsidR="008E4681" w:rsidRPr="001B63A1" w:rsidRDefault="008E4681"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554297A3"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223" w:author="Okot" w:date="2019-03-30T21:05:00Z">
        <w:r w:rsidR="008E1FD8" w:rsidDel="00CC34A3">
          <w:delText xml:space="preserve"> </w:delText>
        </w:r>
      </w:del>
      <w:ins w:id="224" w:author="Okot" w:date="2019-03-30T21:05:00Z">
        <w:r w:rsidR="00CC34A3">
          <w:t> </w:t>
        </w:r>
      </w:ins>
      <w:r w:rsidR="00430EA7">
        <w:t>[</w:t>
      </w:r>
      <w:ins w:id="225" w:author="Okot" w:date="2020-01-17T11:28:00Z">
        <w:r w:rsidR="009F39F6">
          <w:t>2</w:t>
        </w:r>
      </w:ins>
      <w:del w:id="226" w:author="Okot" w:date="2020-01-17T11:28:00Z">
        <w:r w:rsidR="00430EA7" w:rsidDel="009F39F6">
          <w:delText>1</w:delText>
        </w:r>
      </w:del>
      <w:r>
        <w:t>].</w:t>
      </w:r>
    </w:p>
    <w:p w14:paraId="4AE1A24E" w14:textId="52B61961"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ins w:id="227" w:author="Okot" w:date="2020-01-17T11:23:00Z">
        <w:r w:rsidR="007B6C0B">
          <w:t>6</w:t>
        </w:r>
      </w:ins>
      <w:del w:id="228" w:author="Okot" w:date="2020-01-17T11:23:00Z">
        <w:r w:rsidR="009E56F2" w:rsidDel="00CC1693">
          <w:delText>5</w:delText>
        </w:r>
      </w:del>
      <w:r w:rsidR="009E56F2">
        <w:t>,</w:t>
      </w:r>
      <w:ins w:id="229" w:author="Okot" w:date="2020-01-17T11:02:00Z">
        <w:r w:rsidR="00EA7D70">
          <w:t>3</w:t>
        </w:r>
      </w:ins>
      <w:r w:rsidR="0061038E">
        <w:t>4</w:t>
      </w:r>
      <w:del w:id="230" w:author="Okot" w:date="2020-01-31T14:45:00Z">
        <w:r w:rsidR="009E56F2" w:rsidDel="00E52AE0">
          <w:delText>2</w:delText>
        </w:r>
      </w:del>
      <w:del w:id="231" w:author="Okot" w:date="2020-01-13T11:38:00Z">
        <w:r w:rsidR="000E5AB3" w:rsidDel="00320D18">
          <w:delText>4</w:delText>
        </w:r>
      </w:del>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232" w:author="Okot" w:date="2019-03-30T21:06:00Z">
        <w:r w:rsidR="0016203A">
          <w:t> </w:t>
        </w:r>
      </w:ins>
      <w:del w:id="233" w:author="Okot" w:date="2019-03-30T21:06:00Z">
        <w:r w:rsidR="00343F48" w:rsidDel="0016203A">
          <w:delText xml:space="preserve"> </w:delText>
        </w:r>
      </w:del>
      <w:r w:rsidR="00E2330C">
        <w:t>[</w:t>
      </w:r>
      <w:ins w:id="234" w:author="Okot" w:date="2020-02-05T18:17:00Z">
        <w:r w:rsidR="00E61A1C">
          <w:t>40</w:t>
        </w:r>
      </w:ins>
      <w:del w:id="235" w:author="Okot" w:date="2020-02-05T18:17:00Z">
        <w:r w:rsidR="00E2330C" w:rsidDel="00E61A1C">
          <w:delText>3</w:delText>
        </w:r>
      </w:del>
      <w:del w:id="236" w:author="Okot" w:date="2020-01-13T11:22:00Z">
        <w:r w:rsidR="00E2330C" w:rsidDel="00EC125A">
          <w:delText>0</w:delText>
        </w:r>
      </w:del>
      <w:r w:rsidR="00343F48">
        <w:t>].</w:t>
      </w:r>
    </w:p>
    <w:p w14:paraId="4D1C5843" w14:textId="77777777" w:rsidR="000B674A" w:rsidRDefault="000B674A" w:rsidP="004A0117"/>
    <w:p w14:paraId="5372D895" w14:textId="77777777" w:rsidR="000B1989" w:rsidRDefault="000B1989" w:rsidP="004A0117"/>
    <w:p w14:paraId="77EBA896" w14:textId="6E169BCF"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237" w:author="Okot" w:date="2019-03-30T21:06:00Z">
        <w:r w:rsidR="0016203A">
          <w:t> </w:t>
        </w:r>
      </w:ins>
      <w:del w:id="238" w:author="Okot" w:date="2019-03-30T21:06:00Z">
        <w:r w:rsidR="008E1FD8" w:rsidDel="0016203A">
          <w:delText xml:space="preserve"> </w:delText>
        </w:r>
      </w:del>
      <w:r w:rsidR="00FB37B5">
        <w:t>[</w:t>
      </w:r>
      <w:del w:id="239" w:author="Okot" w:date="2020-01-17T11:23:00Z">
        <w:r w:rsidR="009E56F2" w:rsidDel="00CC1693">
          <w:delText>5</w:delText>
        </w:r>
      </w:del>
      <w:ins w:id="240" w:author="Okot" w:date="2020-01-17T11:23:00Z">
        <w:r w:rsidR="007B6C0B">
          <w:t>6</w:t>
        </w:r>
      </w:ins>
      <w:r>
        <w:t>].</w:t>
      </w:r>
    </w:p>
    <w:p w14:paraId="26AF883E" w14:textId="77777777" w:rsidR="000B674A" w:rsidRDefault="000B674A" w:rsidP="004A0117"/>
    <w:p w14:paraId="370A6ED7" w14:textId="37567C75" w:rsidR="004A0117" w:rsidRDefault="004A0117" w:rsidP="004A0117">
      <w:pPr>
        <w:rPr>
          <w:lang w:eastAsia="pl-PL"/>
        </w:rPr>
      </w:pPr>
      <w:r>
        <w:t xml:space="preserve">Jak głosi jeden z plakatów kampanii „Jedz ostrożnie”, w Polsce problem nadwagi dotyczy 36,6% </w:t>
      </w:r>
      <w:r w:rsidR="008E1FD8">
        <w:t>dorosłych, a otyłości – 16,7%</w:t>
      </w:r>
      <w:del w:id="241" w:author="Okot" w:date="2019-03-30T21:06:00Z">
        <w:r w:rsidR="008E1FD8" w:rsidDel="0016203A">
          <w:delText xml:space="preserve"> </w:delText>
        </w:r>
      </w:del>
      <w:ins w:id="242" w:author="Okot" w:date="2019-03-30T21:06:00Z">
        <w:r w:rsidR="0016203A">
          <w:t> </w:t>
        </w:r>
      </w:ins>
      <w:r w:rsidR="00F90F4F">
        <w:t>[</w:t>
      </w:r>
      <w:ins w:id="243" w:author="Okot" w:date="2020-01-13T17:03:00Z">
        <w:r w:rsidR="007B6C0B">
          <w:t>8</w:t>
        </w:r>
      </w:ins>
      <w:del w:id="244" w:author="Okot" w:date="2020-01-13T17:03:00Z">
        <w:r w:rsidR="009E56F2" w:rsidDel="00D14859">
          <w:delText>6</w:delText>
        </w:r>
      </w:del>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2FFC721E"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245" w:author="Okot" w:date="2019-03-30T21:06:00Z">
        <w:r w:rsidR="008E1FD8" w:rsidDel="0016203A">
          <w:delText xml:space="preserve"> </w:delText>
        </w:r>
      </w:del>
      <w:ins w:id="246" w:author="Okot" w:date="2019-03-30T21:06:00Z">
        <w:r w:rsidR="0016203A">
          <w:t> </w:t>
        </w:r>
      </w:ins>
      <w:r w:rsidR="006659D1">
        <w:t>[1</w:t>
      </w:r>
      <w:r w:rsidR="005A135C">
        <w:t>8</w:t>
      </w:r>
      <w:del w:id="247" w:author="Okot" w:date="2020-01-13T14:51:00Z">
        <w:r w:rsidR="006659D1" w:rsidDel="009943EB">
          <w:delText>3</w:delText>
        </w:r>
      </w:del>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4589DCF8"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248" w:author="Okot" w:date="2019-03-30T21:06:00Z">
        <w:r w:rsidR="0016203A">
          <w:t> </w:t>
        </w:r>
      </w:ins>
      <w:del w:id="249" w:author="Okot" w:date="2019-03-30T21:06:00Z">
        <w:r w:rsidDel="0016203A">
          <w:delText xml:space="preserve"> </w:delText>
        </w:r>
      </w:del>
      <w:r>
        <w:t>[</w:t>
      </w:r>
      <w:del w:id="250" w:author="Okot" w:date="2020-01-13T12:13:00Z">
        <w:r w:rsidR="0073700A" w:rsidDel="00620498">
          <w:delText>1</w:delText>
        </w:r>
      </w:del>
      <w:r w:rsidR="008E53F0">
        <w:t>30</w:t>
      </w:r>
      <w:ins w:id="251" w:author="Okot" w:date="2020-01-17T11:07:00Z">
        <w:r w:rsidR="007E6A74">
          <w:t>]</w:t>
        </w:r>
      </w:ins>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445DF4D" w:rsidR="004A0117" w:rsidRDefault="004A0117" w:rsidP="008E3994">
      <w:pPr>
        <w:pStyle w:val="Podtytu"/>
      </w:pPr>
      <w:bookmarkStart w:id="252" w:name="_Toc5963724"/>
      <w:r>
        <w:t xml:space="preserve">1.2. Cel i </w:t>
      </w:r>
      <w:r w:rsidRPr="008E3994">
        <w:t>zakres</w:t>
      </w:r>
      <w:r>
        <w:t xml:space="preserve"> pracy</w:t>
      </w:r>
      <w:bookmarkEnd w:id="252"/>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4D0D6EAC" w:rsidR="00E375D2" w:rsidRDefault="00691791" w:rsidP="00691791">
      <w:pPr>
        <w:pStyle w:val="Nagwek1"/>
      </w:pPr>
      <w:bookmarkStart w:id="253" w:name="_Toc5963725"/>
      <w:r>
        <w:lastRenderedPageBreak/>
        <w:t xml:space="preserve">2. </w:t>
      </w:r>
      <w:r w:rsidR="00E375D2">
        <w:t>analiza dziedziny</w:t>
      </w:r>
      <w:bookmarkEnd w:id="253"/>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698E3516" w:rsidR="00691791" w:rsidRDefault="00691791" w:rsidP="00691791">
      <w:pPr>
        <w:pStyle w:val="Podtytu"/>
      </w:pPr>
      <w:bookmarkStart w:id="254" w:name="_Toc5963726"/>
      <w:r>
        <w:t>2.</w:t>
      </w:r>
      <w:r w:rsidR="00E542DB">
        <w:t>1</w:t>
      </w:r>
      <w:r>
        <w:t>. Aby żyć trzeba jeść – wstęp do żywienia człowieka</w:t>
      </w:r>
      <w:bookmarkEnd w:id="254"/>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689EA212" w:rsidR="009B124B" w:rsidRDefault="00B414FF" w:rsidP="009B124B">
      <w:pPr>
        <w:pStyle w:val="Nagwek2"/>
      </w:pPr>
      <w:bookmarkStart w:id="255" w:name="_Toc5963727"/>
      <w:r>
        <w:t>2.1</w:t>
      </w:r>
      <w:r w:rsidR="009B124B">
        <w:t>.1. Energia</w:t>
      </w:r>
      <w:r w:rsidR="009E56F2">
        <w:t xml:space="preserve"> [</w:t>
      </w:r>
      <w:del w:id="256" w:author="Okot" w:date="2020-01-13T14:38:00Z">
        <w:r w:rsidR="009E56F2" w:rsidDel="00401F9D">
          <w:delText>2</w:delText>
        </w:r>
      </w:del>
      <w:ins w:id="257" w:author="Okot" w:date="2020-01-13T14:38:00Z">
        <w:r w:rsidR="00401F9D">
          <w:t>3</w:t>
        </w:r>
      </w:ins>
      <w:r w:rsidR="00B26BEF">
        <w:t>6</w:t>
      </w:r>
      <w:del w:id="258" w:author="Okot" w:date="2020-01-13T11:31:00Z">
        <w:r w:rsidR="00100248" w:rsidDel="00F94BCE">
          <w:delText>6</w:delText>
        </w:r>
      </w:del>
      <w:r w:rsidR="009E56F2">
        <w:t>,</w:t>
      </w:r>
      <w:ins w:id="259" w:author="Okot" w:date="2020-01-13T13:56:00Z">
        <w:r w:rsidR="00AC7631">
          <w:t>3</w:t>
        </w:r>
      </w:ins>
      <w:ins w:id="260" w:author="Okot" w:date="2020-01-31T14:35:00Z">
        <w:r w:rsidR="00E61A1C">
          <w:t>7</w:t>
        </w:r>
      </w:ins>
      <w:del w:id="261" w:author="Okot" w:date="2020-01-13T13:56:00Z">
        <w:r w:rsidR="009E56F2" w:rsidDel="00AC7631">
          <w:delText>2</w:delText>
        </w:r>
      </w:del>
      <w:del w:id="262" w:author="Okot" w:date="2020-01-13T11:29:00Z">
        <w:r w:rsidR="00E2330C" w:rsidDel="00F94BCE">
          <w:delText>7</w:delText>
        </w:r>
      </w:del>
      <w:r w:rsidR="00863E13">
        <w:t>]</w:t>
      </w:r>
      <w:bookmarkEnd w:id="255"/>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263"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264" w:author="Okot" w:date="2019-03-28T13:06:00Z">
        <w:r w:rsidDel="002A32B2">
          <w:delText>z makroskładników obecnych w spożywanym pokarmie</w:delText>
        </w:r>
        <w:r w:rsidR="00BF75C5" w:rsidDel="002A32B2">
          <w:delText>;</w:delText>
        </w:r>
      </w:del>
      <w:ins w:id="265"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266"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267" w:author="Okot" w:date="2019-03-28T13:07:00Z">
        <w:r w:rsidR="002A32B2">
          <w:t>społeczeństwie</w:t>
        </w:r>
      </w:ins>
      <w:del w:id="268"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269" w:author="Okot" w:date="2019-03-28T13:07:00Z">
        <w:r w:rsidDel="002A32B2">
          <w:delText>plci</w:delText>
        </w:r>
      </w:del>
      <w:ins w:id="270" w:author="Okot" w:date="2019-03-28T13:07:00Z">
        <w:r w:rsidR="002A32B2">
          <w:t>płci</w:t>
        </w:r>
      </w:ins>
      <w:r>
        <w:t>, wieku, stanu fizjologicznego, wymiarów (masy i wysokości) i składu ciała oraz warunków klimatycznych.</w:t>
      </w:r>
    </w:p>
    <w:p w14:paraId="7B7CA501" w14:textId="0CD2A5E6"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271" w:author="Okot" w:date="2019-03-30T21:07:00Z">
        <w:r w:rsidR="005928F3" w:rsidRPr="00B414FF">
          <w:t> </w:t>
        </w:r>
      </w:ins>
      <w:del w:id="272" w:author="Okot" w:date="2019-03-30T21:07:00Z">
        <w:r w:rsidR="00107E90" w:rsidRPr="00B414FF" w:rsidDel="005928F3">
          <w:delText xml:space="preserve"> </w:delText>
        </w:r>
      </w:del>
      <w:r w:rsidR="009E56F2">
        <w:t>[</w:t>
      </w:r>
      <w:ins w:id="273" w:author="Okot" w:date="2020-01-13T16:50:00Z">
        <w:r w:rsidR="00E52AE0">
          <w:t>3</w:t>
        </w:r>
      </w:ins>
      <w:r w:rsidR="00B26BEF">
        <w:t>5</w:t>
      </w:r>
      <w:del w:id="274" w:author="Okot" w:date="2020-01-13T16:50:00Z">
        <w:r w:rsidR="009E56F2" w:rsidDel="00CD0C82">
          <w:delText>2</w:delText>
        </w:r>
      </w:del>
      <w:del w:id="275" w:author="Okot" w:date="2020-01-13T11:35:00Z">
        <w:r w:rsidR="00100248" w:rsidDel="00F94BCE">
          <w:delText>5</w:delText>
        </w:r>
      </w:del>
      <w:r w:rsidR="00E64EC3" w:rsidRPr="00B414FF">
        <w:t>])</w:t>
      </w:r>
      <w:r>
        <w:t xml:space="preserve"> określa się mianem podstawowej przemiany materii (ang</w:t>
      </w:r>
      <w:r w:rsidR="00E52735">
        <w:t>.:</w:t>
      </w:r>
      <w:r>
        <w:t xml:space="preserve"> </w:t>
      </w:r>
      <w:r w:rsidRPr="00B26574">
        <w:rPr>
          <w:i/>
          <w:rPrChange w:id="276"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277" w:author="Okot" w:date="2019-03-30T21:07:00Z">
        <w:r w:rsidDel="005928F3">
          <w:delText xml:space="preserve"> </w:delText>
        </w:r>
      </w:del>
      <w:ins w:id="278" w:author="Okot" w:date="2019-03-30T21:07:00Z">
        <w:r w:rsidR="005928F3">
          <w:t> </w:t>
        </w:r>
      </w:ins>
      <w:r>
        <w:t>godzin po ostatnim posiłku i 8</w:t>
      </w:r>
      <w:ins w:id="279" w:author="Okot" w:date="2019-03-30T21:07:00Z">
        <w:r w:rsidR="005928F3">
          <w:t> </w:t>
        </w:r>
      </w:ins>
      <w:del w:id="280"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281" w:author="Okot" w:date="2019-03-28T13:07:00Z">
        <w:r w:rsidR="002A32B2">
          <w:t>trawieniem</w:t>
        </w:r>
      </w:ins>
      <w:del w:id="282"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410E6BCF" w:rsidR="008E0BB5" w:rsidRDefault="008E0BB5" w:rsidP="008E0BB5">
      <w:pPr>
        <w:jc w:val="right"/>
      </w:pPr>
      <w:r>
        <w:t>(2.</w:t>
      </w:r>
      <w:ins w:id="283" w:author="Okot" w:date="2019-11-23T07:25:00Z">
        <w:r w:rsidR="00DC3D7A">
          <w:t>2</w:t>
        </w:r>
      </w:ins>
      <w:del w:id="284" w:author="Okot" w:date="2019-11-23T07:25:00Z">
        <w:r w:rsidDel="00DC3D7A">
          <w:delText>1</w:delText>
        </w:r>
      </w:del>
      <w:r>
        <w:t>)</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285"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286" w:author="Okot" w:date="2019-03-30T21:07:00Z">
        <w:r w:rsidR="005928F3">
          <w:t> </w:t>
        </w:r>
      </w:ins>
      <w:del w:id="287" w:author="Okot" w:date="2019-03-30T21:07:00Z">
        <w:r w:rsidR="00D857B0" w:rsidDel="005928F3">
          <w:delText xml:space="preserve"> </w:delText>
        </w:r>
      </w:del>
      <w:r w:rsidR="00D857B0">
        <w:t>roku życia. Normy na zapotrzebowanie energetyczne dla niemowląt i dzieci do 10.</w:t>
      </w:r>
      <w:ins w:id="288" w:author="Okot" w:date="2019-03-30T21:07:00Z">
        <w:r w:rsidR="005928F3">
          <w:t> </w:t>
        </w:r>
      </w:ins>
      <w:del w:id="289" w:author="Okot" w:date="2019-03-30T21:07:00Z">
        <w:r w:rsidR="00D857B0" w:rsidDel="005928F3">
          <w:delText xml:space="preserve"> </w:delText>
        </w:r>
      </w:del>
      <w:r w:rsidR="00D857B0">
        <w:t>roku życia zostały obliczone na podstawie danych o zapotrzebowaniu na energi</w:t>
      </w:r>
      <w:ins w:id="290" w:author="Okot" w:date="2019-03-28T13:08:00Z">
        <w:r w:rsidR="002A32B2">
          <w:t>ę</w:t>
        </w:r>
      </w:ins>
      <w:del w:id="291"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292"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293" w:author="Okot" w:date="2019-03-31T14:14:00Z">
        <w:r>
          <w:t>Drugim szczególnym przypadkiem, któr</w:t>
        </w:r>
      </w:ins>
      <w:r w:rsidR="009B5D18">
        <w:t>ego</w:t>
      </w:r>
      <w:ins w:id="294" w:author="Okot" w:date="2019-03-31T14:14:00Z">
        <w:r>
          <w:t xml:space="preserve"> uwzględnienie jest zaplanowane</w:t>
        </w:r>
      </w:ins>
      <w:r w:rsidR="009B5D18">
        <w:t>,</w:t>
      </w:r>
      <w:ins w:id="295" w:author="Okot" w:date="2019-03-31T14:14:00Z">
        <w:r>
          <w:t xml:space="preserve"> są kobiety w ciąży i karmiące piersią, które do otrzymanego wyniku CPM powinny doliczyć 360 kcal w</w:t>
        </w:r>
      </w:ins>
      <w:ins w:id="296" w:author="Okot" w:date="2019-03-31T14:16:00Z">
        <w:r>
          <w:t> </w:t>
        </w:r>
      </w:ins>
      <w:ins w:id="297" w:author="Okot" w:date="2019-03-31T14:14:00Z">
        <w:r>
          <w:t>I</w:t>
        </w:r>
      </w:ins>
      <w:ins w:id="298" w:author="Okot" w:date="2019-03-31T14:17:00Z">
        <w:r>
          <w:t>I</w:t>
        </w:r>
      </w:ins>
      <w:ins w:id="299" w:author="Okot" w:date="2019-03-31T14:14:00Z">
        <w:r>
          <w:t> </w:t>
        </w:r>
      </w:ins>
      <w:ins w:id="300" w:author="Okot" w:date="2019-03-31T14:17:00Z">
        <w:r>
          <w:t>t</w:t>
        </w:r>
      </w:ins>
      <w:ins w:id="301" w:author="Okot" w:date="2019-03-31T14:16:00Z">
        <w:r>
          <w:t>rymestrze</w:t>
        </w:r>
      </w:ins>
      <w:ins w:id="302" w:author="Okot" w:date="2019-03-31T14:17:00Z">
        <w:r>
          <w:t xml:space="preserve"> ciąży</w:t>
        </w:r>
      </w:ins>
      <w:ins w:id="303" w:author="Okot" w:date="2019-03-31T14:16:00Z">
        <w:r>
          <w:t>,</w:t>
        </w:r>
      </w:ins>
      <w:ins w:id="304" w:author="Okot" w:date="2019-03-31T14:17:00Z">
        <w:r>
          <w:t xml:space="preserve"> 475 kcal w III i 505 kcal podczas laktacji. </w:t>
        </w:r>
      </w:ins>
      <w:ins w:id="305" w:author="Okot" w:date="2019-03-31T14:16:00Z">
        <w:r>
          <w:t xml:space="preserve"> </w:t>
        </w:r>
      </w:ins>
    </w:p>
    <w:p w14:paraId="7FB67908" w14:textId="77777777" w:rsidR="00352822" w:rsidDel="002A32B2" w:rsidRDefault="00352822" w:rsidP="00352822">
      <w:pPr>
        <w:rPr>
          <w:del w:id="306" w:author="Okot" w:date="2019-03-28T13:09:00Z"/>
        </w:rPr>
      </w:pPr>
    </w:p>
    <w:p w14:paraId="164E1694" w14:textId="3D82FBDE"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614AC322" w:rsidR="00FE7C45" w:rsidRDefault="00FE7C45" w:rsidP="00FE7C45">
      <w:pPr>
        <w:jc w:val="right"/>
      </w:pPr>
      <w:r>
        <w:t>(2.</w:t>
      </w:r>
      <w:ins w:id="307" w:author="Okot" w:date="2019-11-23T07:26:00Z">
        <w:r w:rsidR="00DC3D7A">
          <w:t>3</w:t>
        </w:r>
      </w:ins>
      <w:del w:id="308" w:author="Okot" w:date="2019-11-23T07:26:00Z">
        <w:r w:rsidDel="00DC3D7A">
          <w:delText>1</w:delText>
        </w:r>
      </w:del>
      <w:r>
        <w:t>)</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309" w:author="Okot" w:date="2019-03-28T13:09:00Z">
        <w:r w:rsidR="002A32B2">
          <w:t>ustalany</w:t>
        </w:r>
      </w:ins>
      <w:del w:id="310"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311" w:author="Okot" w:date="2019-03-28T13:09:00Z">
        <w:r w:rsidDel="002A32B2">
          <w:delText>ustalan</w:delText>
        </w:r>
      </w:del>
      <w:ins w:id="312"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7B33F9EF" w:rsidR="00E5576F" w:rsidRDefault="00E5576F" w:rsidP="00E5576F">
      <w:pPr>
        <w:ind w:firstLine="0"/>
      </w:pPr>
      <w:r>
        <w:t>Klasyfikacja poziomów aktywności fizycznej (PAL) wg FAO/WHO/UNU 2004 [</w:t>
      </w:r>
      <w:ins w:id="313" w:author="Okot" w:date="2020-01-13T14:37:00Z">
        <w:r w:rsidR="00401F9D">
          <w:t>3</w:t>
        </w:r>
      </w:ins>
      <w:r w:rsidR="00B26BEF">
        <w:t>6</w:t>
      </w:r>
      <w:del w:id="314" w:author="Okot" w:date="2020-01-13T14:37:00Z">
        <w:r w:rsidR="00100248" w:rsidDel="00401F9D">
          <w:delText>2</w:delText>
        </w:r>
      </w:del>
      <w:del w:id="315" w:author="Okot" w:date="2020-01-13T11:25:00Z">
        <w:r w:rsidR="00100248" w:rsidDel="00F94BCE">
          <w:delText>6</w:delText>
        </w:r>
      </w:del>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33CB73D4"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316" w:author="Okot" w:date="2019-03-30T21:07:00Z">
        <w:r w:rsidR="00701337">
          <w:t>są</w:t>
        </w:r>
      </w:ins>
      <w:del w:id="317" w:author="Okot" w:date="2019-03-30T21:07:00Z">
        <w:r w:rsidDel="00701337">
          <w:delText>jesteśmy</w:delText>
        </w:r>
      </w:del>
      <w:r>
        <w:t xml:space="preserve"> póki co w stanie poznać i zrozumieć</w:t>
      </w:r>
      <w:r w:rsidR="00D21093">
        <w:t> [</w:t>
      </w:r>
      <w:del w:id="318" w:author="Okot" w:date="2020-01-17T11:04:00Z">
        <w:r w:rsidR="00BA3BD6" w:rsidDel="00EA7D70">
          <w:delText>2</w:delText>
        </w:r>
      </w:del>
      <w:ins w:id="319" w:author="Okot" w:date="2020-01-17T11:04:00Z">
        <w:r w:rsidR="00E52AE0">
          <w:t>3</w:t>
        </w:r>
      </w:ins>
      <w:r w:rsidR="008E53F0">
        <w:t>2</w:t>
      </w:r>
      <w:del w:id="320" w:author="Okot" w:date="2020-01-13T11:40:00Z">
        <w:r w:rsidR="00BA3BD6" w:rsidDel="00320D18">
          <w:delText>2</w:delText>
        </w:r>
      </w:del>
      <w:r w:rsidR="00D21093">
        <w:t>]</w:t>
      </w:r>
      <w:r>
        <w:t>. Kiedy przyjmowane są pełnowartościowe pokarmy, organizm przeznacza je na pożyteczne procesy w t</w:t>
      </w:r>
      <w:r w:rsidR="00E41D31">
        <w:t>ym też pozbywanie się nadmiarów</w:t>
      </w:r>
      <w:ins w:id="321"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466CC95E" w:rsidR="00E41D31" w:rsidRDefault="00E41D31" w:rsidP="0021282D">
      <w:r>
        <w:t>Kiedy ciało otrzymuje więcej kalorii, niż to wynika z zapotrzebowania, kalorie te są magazynowa</w:t>
      </w:r>
      <w:ins w:id="322"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323" w:author="Okot" w:date="2019-03-30T21:08:00Z">
        <w:r w:rsidR="00701337">
          <w:t> </w:t>
        </w:r>
      </w:ins>
      <w:del w:id="324" w:author="Okot" w:date="2019-03-30T21:08:00Z">
        <w:r w:rsidDel="00701337">
          <w:delText xml:space="preserve"> </w:delText>
        </w:r>
      </w:del>
      <w:r>
        <w:t>kg rocznie</w:t>
      </w:r>
      <w:del w:id="325" w:author="Okot" w:date="2019-03-30T21:08:00Z">
        <w:r w:rsidDel="00701337">
          <w:delText xml:space="preserve"> </w:delText>
        </w:r>
        <w:r w:rsidR="00107E90" w:rsidDel="00701337">
          <w:delText>[</w:delText>
        </w:r>
      </w:del>
      <w:ins w:id="326" w:author="Okot" w:date="2019-03-30T21:08:00Z">
        <w:r w:rsidR="00701337">
          <w:t> </w:t>
        </w:r>
      </w:ins>
      <w:r w:rsidR="00EB398E">
        <w:t>[</w:t>
      </w:r>
      <w:ins w:id="327" w:author="Okot" w:date="2020-01-17T11:04:00Z">
        <w:r w:rsidR="00E52AE0">
          <w:t>3</w:t>
        </w:r>
      </w:ins>
      <w:r w:rsidR="008E53F0">
        <w:t>2</w:t>
      </w:r>
      <w:del w:id="328" w:author="Okot" w:date="2020-01-17T11:04:00Z">
        <w:r w:rsidR="00BA3BD6" w:rsidDel="00EA7D70">
          <w:delText>2</w:delText>
        </w:r>
      </w:del>
      <w:del w:id="329" w:author="Okot" w:date="2020-01-13T11:40:00Z">
        <w:r w:rsidR="00BA3BD6" w:rsidDel="00320D18">
          <w:delText>2</w:delText>
        </w:r>
      </w:del>
      <w:r>
        <w:t xml:space="preserve">].  </w:t>
      </w:r>
    </w:p>
    <w:p w14:paraId="13E19689" w14:textId="0610A1EA"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330" w:author="Okot" w:date="2019-03-28T13:12:00Z">
        <w:r w:rsidR="004C5E4F" w:rsidDel="002A32B2">
          <w:delText>jedyn</w:delText>
        </w:r>
      </w:del>
      <w:del w:id="331" w:author="Okot" w:date="2019-03-28T13:11:00Z">
        <w:r w:rsidR="004C5E4F" w:rsidDel="002A32B2">
          <w:delText xml:space="preserve">e co </w:delText>
        </w:r>
      </w:del>
      <w:r w:rsidR="004C5E4F">
        <w:t xml:space="preserve">powoduje </w:t>
      </w:r>
      <w:ins w:id="332" w:author="Okot" w:date="2019-03-28T13:12:00Z">
        <w:r w:rsidR="002A32B2">
          <w:t xml:space="preserve">jedynie </w:t>
        </w:r>
      </w:ins>
      <w:del w:id="333"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334" w:author="Okot" w:date="2019-03-30T21:08:00Z">
        <w:r w:rsidR="00701337" w:rsidRPr="00EB398E">
          <w:t> </w:t>
        </w:r>
      </w:ins>
      <w:del w:id="335" w:author="Okot" w:date="2019-03-30T21:08:00Z">
        <w:r w:rsidR="004C5E4F" w:rsidRPr="00EB398E" w:rsidDel="00701337">
          <w:delText xml:space="preserve"> </w:delText>
        </w:r>
      </w:del>
      <w:r w:rsidR="004C5E4F" w:rsidRPr="00EB398E">
        <w:t>[</w:t>
      </w:r>
      <w:del w:id="336" w:author="Okot" w:date="2020-01-17T11:04:00Z">
        <w:r w:rsidR="00BA3BD6" w:rsidDel="00EA7D70">
          <w:delText>2</w:delText>
        </w:r>
      </w:del>
      <w:ins w:id="337" w:author="Okot" w:date="2020-01-17T11:04:00Z">
        <w:r w:rsidR="00E52AE0">
          <w:t>3</w:t>
        </w:r>
      </w:ins>
      <w:r w:rsidR="008E53F0">
        <w:t>2</w:t>
      </w:r>
      <w:del w:id="338" w:author="Okot" w:date="2020-01-13T11:40:00Z">
        <w:r w:rsidR="00BA3BD6" w:rsidDel="00320D18">
          <w:delText>2</w:delText>
        </w:r>
      </w:del>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339"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t>Szacuje się, że żeby schudnąć 1</w:t>
      </w:r>
      <w:r w:rsidR="005A6AC9">
        <w:t xml:space="preserve"> </w:t>
      </w:r>
      <w:r>
        <w:t>kg należy doprowadzić do deficytu ok. 3000</w:t>
      </w:r>
      <w:r w:rsidR="005A6AC9">
        <w:t xml:space="preserve"> </w:t>
      </w:r>
      <w:r w:rsidR="00D21093">
        <w:t>kcal.</w:t>
      </w:r>
      <w:r>
        <w:t xml:space="preserve">W skali tygodnia niedobór wynosiłby 429 kcal/dz. W zależności oczywiście od całkowitego </w:t>
      </w:r>
      <w:r>
        <w:lastRenderedPageBreak/>
        <w:t>indywidualnego zapotrzebowania w dużej części przypadków nie jest to niewykonalne. Jednocześnie większość głosów ze środowiska dietetyków utrzymuje, że utrata 1</w:t>
      </w:r>
      <w:ins w:id="340" w:author="Okot" w:date="2019-03-28T23:22:00Z">
        <w:r w:rsidR="00756E96">
          <w:t> </w:t>
        </w:r>
      </w:ins>
      <w:del w:id="341"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342"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343" w:author="Okot" w:date="2019-03-28T13:13:00Z">
        <w:r w:rsidR="003603BD">
          <w:t>unktach</w:t>
        </w:r>
      </w:ins>
      <w:del w:id="344"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23E3D7E" w:rsidR="00CE545E" w:rsidRDefault="00CE545E" w:rsidP="00CE545E">
      <w:pPr>
        <w:pStyle w:val="Nagwek2"/>
      </w:pPr>
      <w:bookmarkStart w:id="345" w:name="_Toc5963728"/>
      <w:r>
        <w:t>2.1.2. Ocena masy ciała</w:t>
      </w:r>
      <w:bookmarkEnd w:id="345"/>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08330FBF" w:rsidR="00883447" w:rsidRDefault="00883447" w:rsidP="00883447">
      <w:r>
        <w:t>Standardowo do matematyczne</w:t>
      </w:r>
      <w:ins w:id="346" w:author="Okot" w:date="2019-03-28T13:14:00Z">
        <w:r w:rsidR="003603BD">
          <w:t>j oceny</w:t>
        </w:r>
      </w:ins>
      <w:del w:id="347" w:author="Okot" w:date="2019-03-28T13:14:00Z">
        <w:r w:rsidDel="003603BD">
          <w:delText>go określania</w:delText>
        </w:r>
      </w:del>
      <w:r>
        <w:t xml:space="preserve"> masy ciała wykorzystywany jest parametr BMI (ang.</w:t>
      </w:r>
      <w:r w:rsidR="00E52735">
        <w:t>:</w:t>
      </w:r>
      <w:r>
        <w:t xml:space="preserve">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348" w:author="Okot" w:date="2019-03-28T23:20:00Z"/>
        </w:rPr>
      </w:pPr>
    </w:p>
    <w:p w14:paraId="4A96E4BD" w14:textId="488DF2F1"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t>W – oznacza wzrost człowieka wyrażony w centymetrach.</w:t>
      </w:r>
    </w:p>
    <w:p w14:paraId="63046F89" w14:textId="77777777" w:rsidR="00883447" w:rsidRPr="00883447" w:rsidRDefault="00883447" w:rsidP="00883447"/>
    <w:p w14:paraId="3C37D49A" w14:textId="77777777" w:rsidR="006F5DB1" w:rsidRDefault="00923BE6" w:rsidP="006F5DB1">
      <w:r>
        <w:lastRenderedPageBreak/>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349" w:author="Okot" w:date="2019-03-28T23:18:00Z"/>
        </w:rPr>
      </w:pPr>
      <w:r>
        <w:t>Tabela 2.2.</w:t>
      </w:r>
    </w:p>
    <w:p w14:paraId="353B693B" w14:textId="3B0A08E4" w:rsidR="002005C7" w:rsidRDefault="00220100" w:rsidP="00220100">
      <w:pPr>
        <w:ind w:firstLine="0"/>
      </w:pPr>
      <w:r>
        <w:t xml:space="preserve"> Podstawowa klasyfikacja wskaźnika BMI na podstawie Campbella </w:t>
      </w:r>
      <w:r w:rsidRPr="00EB398E">
        <w:t>[</w:t>
      </w:r>
      <w:ins w:id="350" w:author="Okot" w:date="2020-01-17T11:04:00Z">
        <w:r w:rsidR="00E52AE0">
          <w:t>3</w:t>
        </w:r>
      </w:ins>
      <w:r w:rsidR="008E53F0">
        <w:t>2</w:t>
      </w:r>
      <w:del w:id="351" w:author="Okot" w:date="2020-01-17T11:04:00Z">
        <w:r w:rsidR="00BA3BD6" w:rsidDel="00EA7D70">
          <w:delText>2</w:delText>
        </w:r>
      </w:del>
      <w:del w:id="352" w:author="Okot" w:date="2020-01-13T11:40:00Z">
        <w:r w:rsidR="00BA3BD6" w:rsidDel="00320D18">
          <w:delText>2</w:delText>
        </w:r>
      </w:del>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353" w:author="Okot" w:date="2019-03-28T23:18:00Z"/>
        </w:rPr>
      </w:pPr>
      <w:r>
        <w:t xml:space="preserve">Tabela 2.3. </w:t>
      </w:r>
    </w:p>
    <w:p w14:paraId="380C81E4" w14:textId="160E3A1B" w:rsidR="002005C7" w:rsidRDefault="002005C7" w:rsidP="00220100">
      <w:pPr>
        <w:ind w:firstLine="0"/>
      </w:pPr>
      <w:r>
        <w:t>Poszerzon</w:t>
      </w:r>
      <w:r w:rsidR="00F90F4F">
        <w:t>a klasyfikacja wskaźnika BMI</w:t>
      </w:r>
      <w:del w:id="354" w:author="Okot" w:date="2020-01-13T12:19:00Z">
        <w:r w:rsidR="00F90F4F" w:rsidDel="00620498">
          <w:delText xml:space="preserve"> </w:delText>
        </w:r>
      </w:del>
      <w:r w:rsidR="00F90F4F">
        <w:t xml:space="preserve"> [</w:t>
      </w:r>
      <w:ins w:id="355" w:author="Okot" w:date="2020-01-13T13:35:00Z">
        <w:r w:rsidR="00FA2B39">
          <w:t>2</w:t>
        </w:r>
      </w:ins>
      <w:r w:rsidR="008E53F0">
        <w:t>7</w:t>
      </w:r>
      <w:del w:id="356" w:author="Okot" w:date="2020-01-13T13:35:00Z">
        <w:r w:rsidR="0073700A" w:rsidDel="00A241A0">
          <w:delText>1</w:delText>
        </w:r>
      </w:del>
      <w:ins w:id="357" w:author="Okot" w:date="2020-01-13T12:19:00Z">
        <w:r w:rsidR="00620498">
          <w:t>].</w:t>
        </w:r>
      </w:ins>
      <w:del w:id="358" w:author="Okot" w:date="2020-01-13T12:16:00Z">
        <w:r w:rsidR="0073700A" w:rsidDel="00620498">
          <w:delText>8</w:delText>
        </w:r>
      </w:del>
      <w:del w:id="359" w:author="Okot" w:date="2020-01-13T12:17:00Z">
        <w:r w:rsidDel="00620498">
          <w:delText>].</w:delText>
        </w:r>
      </w:del>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360" w:author="Okot" w:date="2019-03-28T23:23:00Z"/>
        </w:rPr>
      </w:pPr>
      <w:r>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361" w:author="Okot" w:date="2019-03-28T23:18:00Z"/>
        </w:rPr>
      </w:pPr>
    </w:p>
    <w:p w14:paraId="018C5840" w14:textId="77777777" w:rsidR="00981D5B" w:rsidDel="00CB3E1D" w:rsidRDefault="00981D5B">
      <w:pPr>
        <w:spacing w:after="160" w:line="259" w:lineRule="auto"/>
        <w:ind w:firstLine="0"/>
        <w:jc w:val="left"/>
        <w:rPr>
          <w:del w:id="362" w:author="Okot" w:date="2019-03-28T23:18:00Z"/>
        </w:rPr>
      </w:pPr>
      <w:del w:id="363" w:author="Okot" w:date="2019-03-28T23:18:00Z">
        <w:r w:rsidDel="00CB3E1D">
          <w:br w:type="page"/>
        </w:r>
      </w:del>
    </w:p>
    <w:p w14:paraId="002244C1" w14:textId="20795C83" w:rsidR="00CB6EBE" w:rsidRDefault="00981D5B">
      <w:pPr>
        <w:spacing w:after="160" w:line="259" w:lineRule="auto"/>
        <w:ind w:firstLine="0"/>
        <w:jc w:val="left"/>
        <w:rPr>
          <w:ins w:id="364" w:author="Okot" w:date="2019-03-28T23:18:00Z"/>
        </w:rPr>
        <w:pPrChange w:id="365" w:author="Okot" w:date="2019-03-28T23:18:00Z">
          <w:pPr>
            <w:ind w:firstLine="0"/>
          </w:pPr>
        </w:pPrChange>
      </w:pPr>
      <w:r>
        <w:t xml:space="preserve">Tabela 2.4. </w:t>
      </w:r>
    </w:p>
    <w:p w14:paraId="3DB447C1" w14:textId="5A2CAB7F" w:rsidR="00981D5B" w:rsidRDefault="00981D5B" w:rsidP="002566CA">
      <w:pPr>
        <w:ind w:firstLine="0"/>
      </w:pPr>
      <w:r>
        <w:t xml:space="preserve">Ocena wagi na podstawie wagi i </w:t>
      </w:r>
      <w:r w:rsidRPr="00EB398E">
        <w:t>wzrostu [</w:t>
      </w:r>
      <w:del w:id="366" w:author="Okot" w:date="2019-03-28T13:16:00Z">
        <w:r w:rsidRPr="00EB398E" w:rsidDel="003603BD">
          <w:delText>7</w:delText>
        </w:r>
      </w:del>
      <w:ins w:id="367" w:author="Okot" w:date="2020-01-17T11:04:00Z">
        <w:r w:rsidR="00E52AE0">
          <w:t>3</w:t>
        </w:r>
      </w:ins>
      <w:r w:rsidR="008E53F0">
        <w:t>2</w:t>
      </w:r>
      <w:del w:id="368" w:author="Okot" w:date="2020-01-17T11:04:00Z">
        <w:r w:rsidR="00BA3BD6" w:rsidDel="00EA7D70">
          <w:delText>2</w:delText>
        </w:r>
      </w:del>
      <w:del w:id="369" w:author="Okot" w:date="2020-01-13T11:40:00Z">
        <w:r w:rsidR="00BA3BD6" w:rsidDel="00320D18">
          <w:delText>2</w:delText>
        </w:r>
      </w:del>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0889C0E5"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370" w:author="Okot" w:date="2020-01-13T16:53:00Z">
        <w:r w:rsidR="00CD0C82">
          <w:t> [</w:t>
        </w:r>
      </w:ins>
      <w:ins w:id="371" w:author="Okot" w:date="2020-01-13T16:54:00Z">
        <w:r w:rsidR="006900AE">
          <w:t>2</w:t>
        </w:r>
      </w:ins>
      <w:r w:rsidR="008E53F0">
        <w:t>7</w:t>
      </w:r>
      <w:del w:id="372" w:author="Okot" w:date="2019-03-30T21:08:00Z">
        <w:r w:rsidDel="00D16A0D">
          <w:delText xml:space="preserve"> </w:delText>
        </w:r>
      </w:del>
      <w:del w:id="373" w:author="Okot" w:date="2020-01-13T14:49:00Z">
        <w:r w:rsidR="00A03EAC" w:rsidDel="009943EB">
          <w:delText>[</w:delText>
        </w:r>
      </w:del>
      <w:del w:id="374" w:author="Okot" w:date="2020-01-13T14:48:00Z">
        <w:r w:rsidR="00A03EAC" w:rsidDel="009943EB">
          <w:delText>1</w:delText>
        </w:r>
      </w:del>
      <w:del w:id="375" w:author="Okot" w:date="2020-01-13T12:17:00Z">
        <w:r w:rsidR="0073700A" w:rsidDel="00620498">
          <w:delText>8</w:delText>
        </w:r>
      </w:del>
      <w:r w:rsidR="009E56F2">
        <w:t>,</w:t>
      </w:r>
      <w:ins w:id="376" w:author="Okot" w:date="2020-01-17T11:02:00Z">
        <w:r w:rsidR="00E52AE0">
          <w:t>3</w:t>
        </w:r>
      </w:ins>
      <w:r w:rsidR="0061038E">
        <w:t>4</w:t>
      </w:r>
      <w:del w:id="377" w:author="Okot" w:date="2020-01-17T11:02:00Z">
        <w:r w:rsidR="009E56F2" w:rsidDel="00EA7D70">
          <w:delText>2</w:delText>
        </w:r>
      </w:del>
      <w:del w:id="378" w:author="Okot" w:date="2020-01-13T11:38:00Z">
        <w:r w:rsidR="000E5AB3" w:rsidDel="00320D18">
          <w:delText>4</w:delText>
        </w:r>
      </w:del>
      <w:r>
        <w:t>].</w:t>
      </w:r>
    </w:p>
    <w:p w14:paraId="0B0EF30B" w14:textId="29EFC5CA" w:rsidR="002C7999" w:rsidRDefault="002C7999" w:rsidP="006F5DB1">
      <w:r>
        <w:t>Dlatego, żeby dokonać bardziej kompleksowej oceny masy ciała, obok wskaźnika BMI, stosuje się parametr WHtR (ang.</w:t>
      </w:r>
      <w:r w:rsidR="00E52735">
        <w:t>:</w:t>
      </w:r>
      <w:r>
        <w:t xml:space="preserve">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379" w:author="Okot" w:date="2019-03-28T23:19:00Z"/>
        </w:rPr>
      </w:pPr>
    </w:p>
    <w:p w14:paraId="34761B62" w14:textId="4D2450D9"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1EB26F31" w:rsidR="006F5DB1" w:rsidRDefault="006F5DB1" w:rsidP="006F5DB1">
      <w:pPr>
        <w:pStyle w:val="Nagwek2"/>
      </w:pPr>
      <w:bookmarkStart w:id="380" w:name="_Toc5963729"/>
      <w:r>
        <w:t>2.1.3. Makroskładniki</w:t>
      </w:r>
      <w:r w:rsidR="009E56F2">
        <w:t xml:space="preserve"> [</w:t>
      </w:r>
      <w:ins w:id="381" w:author="Okot" w:date="2020-01-13T16:51:00Z">
        <w:r w:rsidR="00CD0C82">
          <w:t>3</w:t>
        </w:r>
      </w:ins>
      <w:r w:rsidR="00B26BEF">
        <w:t>5</w:t>
      </w:r>
      <w:del w:id="382" w:author="Okot" w:date="2020-01-13T16:51:00Z">
        <w:r w:rsidR="009E56F2" w:rsidDel="00CD0C82">
          <w:delText>2</w:delText>
        </w:r>
      </w:del>
      <w:del w:id="383" w:author="Okot" w:date="2020-01-13T11:36:00Z">
        <w:r w:rsidR="00100248" w:rsidDel="00320D18">
          <w:delText>5</w:delText>
        </w:r>
      </w:del>
      <w:r w:rsidR="009E56F2">
        <w:t>,</w:t>
      </w:r>
      <w:ins w:id="384" w:author="Okot" w:date="2020-01-13T14:38:00Z">
        <w:r w:rsidR="00CD0C82">
          <w:t>3</w:t>
        </w:r>
      </w:ins>
      <w:r w:rsidR="00B26BEF">
        <w:t>6</w:t>
      </w:r>
      <w:del w:id="385" w:author="Okot" w:date="2020-01-13T14:38:00Z">
        <w:r w:rsidR="009E56F2" w:rsidDel="00401F9D">
          <w:delText>2</w:delText>
        </w:r>
      </w:del>
      <w:del w:id="386" w:author="Okot" w:date="2020-01-13T11:31:00Z">
        <w:r w:rsidR="00100248" w:rsidDel="00F94BCE">
          <w:delText>6</w:delText>
        </w:r>
      </w:del>
      <w:r w:rsidR="009E56F2">
        <w:t>,</w:t>
      </w:r>
      <w:ins w:id="387" w:author="Okot" w:date="2020-01-13T13:49:00Z">
        <w:r w:rsidR="00E61A1C">
          <w:t>37</w:t>
        </w:r>
      </w:ins>
      <w:del w:id="388" w:author="Okot" w:date="2020-01-13T13:49:00Z">
        <w:r w:rsidR="009E56F2" w:rsidDel="00AC7631">
          <w:delText>2</w:delText>
        </w:r>
      </w:del>
      <w:del w:id="389" w:author="Okot" w:date="2020-01-13T11:29:00Z">
        <w:r w:rsidR="00E2330C" w:rsidDel="00F94BCE">
          <w:delText>7</w:delText>
        </w:r>
      </w:del>
      <w:r w:rsidR="003D25AD">
        <w:t>]</w:t>
      </w:r>
      <w:bookmarkEnd w:id="380"/>
    </w:p>
    <w:p w14:paraId="7E0BA78D" w14:textId="77777777" w:rsidR="00B44056" w:rsidRDefault="00B44056" w:rsidP="00B44056"/>
    <w:p w14:paraId="2027B4D3" w14:textId="77777777" w:rsidR="00B44056" w:rsidRDefault="00B44056" w:rsidP="00B44056">
      <w:r>
        <w:t xml:space="preserve">W poprzednim </w:t>
      </w:r>
      <w:ins w:id="390" w:author="Okot" w:date="2019-03-28T13:22:00Z">
        <w:r w:rsidR="00031B0E">
          <w:t>punkcie</w:t>
        </w:r>
      </w:ins>
      <w:del w:id="391"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392" w:author="Okot" w:date="2019-03-28T13:17:00Z">
        <w:r w:rsidR="003603BD">
          <w:t>unkt</w:t>
        </w:r>
      </w:ins>
      <w:del w:id="393"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394"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395"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396" w:author="Okot" w:date="2019-03-28T13:18:00Z">
        <w:r w:rsidR="003603BD">
          <w:t>rama</w:t>
        </w:r>
      </w:ins>
      <w:r>
        <w:t xml:space="preserve"> makroskładnika. W </w:t>
      </w:r>
      <w:ins w:id="397" w:author="Okot" w:date="2019-03-27T15:04:00Z">
        <w:r>
          <w:t>dietetyce powsze</w:t>
        </w:r>
      </w:ins>
      <w:ins w:id="398" w:author="Okot" w:date="2019-03-27T15:05:00Z">
        <w:r>
          <w:t>chnie stosuje</w:t>
        </w:r>
      </w:ins>
      <w:r w:rsidR="00451062">
        <w:t xml:space="preserve"> się</w:t>
      </w:r>
      <w:ins w:id="399"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400" w:author="Okot" w:date="2019-03-28T23:17:00Z"/>
        </w:rPr>
        <w:pPrChange w:id="401" w:author="Okot" w:date="2019-03-27T15:05:00Z">
          <w:pPr/>
        </w:pPrChange>
      </w:pPr>
      <w:ins w:id="402" w:author="Okot" w:date="2019-03-27T15:05:00Z">
        <w:r>
          <w:lastRenderedPageBreak/>
          <w:t xml:space="preserve">Tabela 2.5. </w:t>
        </w:r>
      </w:ins>
    </w:p>
    <w:p w14:paraId="6598CE41" w14:textId="1BB2B4E2" w:rsidR="004571E6" w:rsidRDefault="005B30B0">
      <w:pPr>
        <w:ind w:firstLine="0"/>
        <w:rPr>
          <w:ins w:id="403" w:author="Okot" w:date="2019-03-27T15:07:00Z"/>
        </w:rPr>
        <w:pPrChange w:id="404" w:author="Okot" w:date="2019-03-27T15:05:00Z">
          <w:pPr/>
        </w:pPrChange>
      </w:pPr>
      <w:ins w:id="405" w:author="Okot" w:date="2019-03-27T15:07:00Z">
        <w:r>
          <w:t>Klasyczne</w:t>
        </w:r>
      </w:ins>
      <w:ins w:id="406" w:author="Okot" w:date="2019-03-27T15:05:00Z">
        <w:r>
          <w:t xml:space="preserve"> równoważniki Atwatera [</w:t>
        </w:r>
      </w:ins>
      <w:del w:id="407" w:author="Okot" w:date="2020-01-13T14:37:00Z">
        <w:r w:rsidR="009E56F2" w:rsidDel="00401F9D">
          <w:delText>2</w:delText>
        </w:r>
      </w:del>
      <w:ins w:id="408" w:author="Okot" w:date="2020-01-13T14:37:00Z">
        <w:r w:rsidR="00401F9D">
          <w:t>3</w:t>
        </w:r>
      </w:ins>
      <w:r w:rsidR="00B26BEF">
        <w:t>6</w:t>
      </w:r>
      <w:del w:id="409" w:author="Okot" w:date="2020-01-13T11:25:00Z">
        <w:r w:rsidR="00100248" w:rsidDel="00F94BCE">
          <w:delText>6</w:delText>
        </w:r>
      </w:del>
      <w:ins w:id="410" w:author="Okot" w:date="2019-03-27T15:05:00Z">
        <w:r>
          <w:t>]</w:t>
        </w:r>
      </w:ins>
      <w:ins w:id="411"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412" w:author="Okot" w:date="2019-03-27T15:08:00Z"/>
        </w:trPr>
        <w:tc>
          <w:tcPr>
            <w:tcW w:w="4530" w:type="dxa"/>
          </w:tcPr>
          <w:p w14:paraId="322D8821" w14:textId="77777777" w:rsidR="005B30B0" w:rsidRPr="005B30B0" w:rsidRDefault="005B30B0">
            <w:pPr>
              <w:ind w:firstLine="0"/>
              <w:jc w:val="center"/>
              <w:rPr>
                <w:ins w:id="413" w:author="Okot" w:date="2019-03-27T15:08:00Z"/>
                <w:b/>
                <w:rPrChange w:id="414" w:author="Okot" w:date="2019-03-27T15:08:00Z">
                  <w:rPr>
                    <w:ins w:id="415" w:author="Okot" w:date="2019-03-27T15:08:00Z"/>
                  </w:rPr>
                </w:rPrChange>
              </w:rPr>
              <w:pPrChange w:id="416" w:author="Okot" w:date="2019-03-27T15:08:00Z">
                <w:pPr>
                  <w:ind w:firstLine="0"/>
                </w:pPr>
              </w:pPrChange>
            </w:pPr>
            <w:ins w:id="417" w:author="Okot" w:date="2019-03-27T15:08:00Z">
              <w:r w:rsidRPr="005B30B0">
                <w:rPr>
                  <w:b/>
                  <w:rPrChange w:id="418" w:author="Okot" w:date="2019-03-27T15:08:00Z">
                    <w:rPr/>
                  </w:rPrChange>
                </w:rPr>
                <w:t>Składnik</w:t>
              </w:r>
            </w:ins>
            <w:ins w:id="419" w:author="Okot" w:date="2019-03-27T15:09:00Z">
              <w:r>
                <w:rPr>
                  <w:b/>
                </w:rPr>
                <w:t xml:space="preserve"> (1 g)</w:t>
              </w:r>
            </w:ins>
          </w:p>
        </w:tc>
        <w:tc>
          <w:tcPr>
            <w:tcW w:w="4531" w:type="dxa"/>
          </w:tcPr>
          <w:p w14:paraId="17CC1EC6" w14:textId="77777777" w:rsidR="005B30B0" w:rsidRPr="005B30B0" w:rsidRDefault="005B30B0">
            <w:pPr>
              <w:ind w:firstLine="0"/>
              <w:jc w:val="center"/>
              <w:rPr>
                <w:ins w:id="420" w:author="Okot" w:date="2019-03-27T15:08:00Z"/>
                <w:b/>
                <w:rPrChange w:id="421" w:author="Okot" w:date="2019-03-27T15:08:00Z">
                  <w:rPr>
                    <w:ins w:id="422" w:author="Okot" w:date="2019-03-27T15:08:00Z"/>
                  </w:rPr>
                </w:rPrChange>
              </w:rPr>
              <w:pPrChange w:id="423" w:author="Okot" w:date="2019-03-27T15:08:00Z">
                <w:pPr>
                  <w:ind w:firstLine="0"/>
                </w:pPr>
              </w:pPrChange>
            </w:pPr>
            <w:ins w:id="424" w:author="Okot" w:date="2019-03-27T15:08:00Z">
              <w:r w:rsidRPr="005B30B0">
                <w:rPr>
                  <w:b/>
                  <w:rPrChange w:id="425" w:author="Okot" w:date="2019-03-27T15:08:00Z">
                    <w:rPr/>
                  </w:rPrChange>
                </w:rPr>
                <w:t>Kilokalorie (kcal)</w:t>
              </w:r>
            </w:ins>
          </w:p>
        </w:tc>
      </w:tr>
      <w:tr w:rsidR="005B30B0" w14:paraId="34D88417" w14:textId="77777777" w:rsidTr="005B30B0">
        <w:trPr>
          <w:ins w:id="426" w:author="Okot" w:date="2019-03-27T15:08:00Z"/>
        </w:trPr>
        <w:tc>
          <w:tcPr>
            <w:tcW w:w="4530" w:type="dxa"/>
          </w:tcPr>
          <w:p w14:paraId="0B4E870E" w14:textId="77777777" w:rsidR="005B30B0" w:rsidRDefault="005B30B0">
            <w:pPr>
              <w:ind w:firstLine="0"/>
              <w:jc w:val="center"/>
              <w:rPr>
                <w:ins w:id="427" w:author="Okot" w:date="2019-03-27T15:08:00Z"/>
              </w:rPr>
              <w:pPrChange w:id="428" w:author="Okot" w:date="2019-03-27T15:08:00Z">
                <w:pPr>
                  <w:ind w:firstLine="0"/>
                </w:pPr>
              </w:pPrChange>
            </w:pPr>
            <w:ins w:id="429" w:author="Okot" w:date="2019-03-27T15:08:00Z">
              <w:r>
                <w:t>Białko</w:t>
              </w:r>
            </w:ins>
          </w:p>
        </w:tc>
        <w:tc>
          <w:tcPr>
            <w:tcW w:w="4531" w:type="dxa"/>
          </w:tcPr>
          <w:p w14:paraId="5E9FD5C3" w14:textId="77777777" w:rsidR="005B30B0" w:rsidRDefault="005B30B0">
            <w:pPr>
              <w:ind w:firstLine="0"/>
              <w:jc w:val="center"/>
              <w:rPr>
                <w:ins w:id="430" w:author="Okot" w:date="2019-03-27T15:08:00Z"/>
              </w:rPr>
              <w:pPrChange w:id="431" w:author="Okot" w:date="2019-03-27T15:09:00Z">
                <w:pPr>
                  <w:ind w:firstLine="0"/>
                </w:pPr>
              </w:pPrChange>
            </w:pPr>
            <w:ins w:id="432" w:author="Okot" w:date="2019-03-27T15:09:00Z">
              <w:r>
                <w:t>4</w:t>
              </w:r>
            </w:ins>
          </w:p>
        </w:tc>
      </w:tr>
      <w:tr w:rsidR="005B30B0" w14:paraId="4B7A0A67" w14:textId="77777777" w:rsidTr="005B30B0">
        <w:trPr>
          <w:ins w:id="433" w:author="Okot" w:date="2019-03-27T15:08:00Z"/>
        </w:trPr>
        <w:tc>
          <w:tcPr>
            <w:tcW w:w="4530" w:type="dxa"/>
          </w:tcPr>
          <w:p w14:paraId="71502F8F" w14:textId="77777777" w:rsidR="005B30B0" w:rsidRDefault="005B30B0">
            <w:pPr>
              <w:ind w:firstLine="0"/>
              <w:jc w:val="center"/>
              <w:rPr>
                <w:ins w:id="434" w:author="Okot" w:date="2019-03-27T15:08:00Z"/>
              </w:rPr>
              <w:pPrChange w:id="435" w:author="Okot" w:date="2019-03-27T15:09:00Z">
                <w:pPr>
                  <w:ind w:firstLine="0"/>
                </w:pPr>
              </w:pPrChange>
            </w:pPr>
            <w:ins w:id="436" w:author="Okot" w:date="2019-03-27T15:09:00Z">
              <w:r>
                <w:t>Tłuszcz</w:t>
              </w:r>
            </w:ins>
          </w:p>
        </w:tc>
        <w:tc>
          <w:tcPr>
            <w:tcW w:w="4531" w:type="dxa"/>
          </w:tcPr>
          <w:p w14:paraId="2C3D6C8C" w14:textId="77777777" w:rsidR="005B30B0" w:rsidRDefault="005B30B0">
            <w:pPr>
              <w:ind w:firstLine="0"/>
              <w:jc w:val="center"/>
              <w:rPr>
                <w:ins w:id="437" w:author="Okot" w:date="2019-03-27T15:08:00Z"/>
              </w:rPr>
              <w:pPrChange w:id="438" w:author="Okot" w:date="2019-03-27T15:09:00Z">
                <w:pPr>
                  <w:ind w:firstLine="0"/>
                </w:pPr>
              </w:pPrChange>
            </w:pPr>
            <w:ins w:id="439" w:author="Okot" w:date="2019-03-27T15:09:00Z">
              <w:r>
                <w:t>9</w:t>
              </w:r>
            </w:ins>
          </w:p>
        </w:tc>
      </w:tr>
      <w:tr w:rsidR="005B30B0" w14:paraId="3F1A1610" w14:textId="77777777" w:rsidTr="005B30B0">
        <w:trPr>
          <w:ins w:id="440" w:author="Okot" w:date="2019-03-27T15:08:00Z"/>
        </w:trPr>
        <w:tc>
          <w:tcPr>
            <w:tcW w:w="4530" w:type="dxa"/>
          </w:tcPr>
          <w:p w14:paraId="23EDFF91" w14:textId="77777777" w:rsidR="005B30B0" w:rsidRDefault="005B30B0">
            <w:pPr>
              <w:ind w:firstLine="0"/>
              <w:jc w:val="center"/>
              <w:rPr>
                <w:ins w:id="441" w:author="Okot" w:date="2019-03-27T15:08:00Z"/>
              </w:rPr>
              <w:pPrChange w:id="442" w:author="Okot" w:date="2019-03-27T15:09:00Z">
                <w:pPr>
                  <w:ind w:firstLine="0"/>
                </w:pPr>
              </w:pPrChange>
            </w:pPr>
            <w:ins w:id="443" w:author="Okot" w:date="2019-03-27T15:09:00Z">
              <w:r>
                <w:t>Węglowodany</w:t>
              </w:r>
            </w:ins>
          </w:p>
        </w:tc>
        <w:tc>
          <w:tcPr>
            <w:tcW w:w="4531" w:type="dxa"/>
          </w:tcPr>
          <w:p w14:paraId="7C721199" w14:textId="77777777" w:rsidR="005B30B0" w:rsidRDefault="005B30B0">
            <w:pPr>
              <w:ind w:firstLine="0"/>
              <w:jc w:val="center"/>
              <w:rPr>
                <w:ins w:id="444" w:author="Okot" w:date="2019-03-27T15:08:00Z"/>
              </w:rPr>
              <w:pPrChange w:id="445" w:author="Okot" w:date="2019-03-27T15:09:00Z">
                <w:pPr>
                  <w:ind w:firstLine="0"/>
                </w:pPr>
              </w:pPrChange>
            </w:pPr>
            <w:ins w:id="446" w:author="Okot" w:date="2019-03-27T15:09:00Z">
              <w:r>
                <w:t>4</w:t>
              </w:r>
            </w:ins>
          </w:p>
        </w:tc>
      </w:tr>
      <w:tr w:rsidR="005B30B0" w14:paraId="26800CC1" w14:textId="77777777" w:rsidTr="005B30B0">
        <w:trPr>
          <w:ins w:id="447" w:author="Okot" w:date="2019-03-27T15:08:00Z"/>
        </w:trPr>
        <w:tc>
          <w:tcPr>
            <w:tcW w:w="4530" w:type="dxa"/>
          </w:tcPr>
          <w:p w14:paraId="66CD4AD6" w14:textId="77777777" w:rsidR="005B30B0" w:rsidRDefault="005B30B0">
            <w:pPr>
              <w:ind w:firstLine="0"/>
              <w:jc w:val="center"/>
              <w:rPr>
                <w:ins w:id="448" w:author="Okot" w:date="2019-03-27T15:08:00Z"/>
              </w:rPr>
              <w:pPrChange w:id="449" w:author="Okot" w:date="2019-03-27T15:09:00Z">
                <w:pPr>
                  <w:ind w:firstLine="0"/>
                </w:pPr>
              </w:pPrChange>
            </w:pPr>
            <w:ins w:id="450" w:author="Okot" w:date="2019-03-27T15:09:00Z">
              <w:r>
                <w:t>Błonnik</w:t>
              </w:r>
            </w:ins>
          </w:p>
        </w:tc>
        <w:tc>
          <w:tcPr>
            <w:tcW w:w="4531" w:type="dxa"/>
          </w:tcPr>
          <w:p w14:paraId="6CBCEA93" w14:textId="77777777" w:rsidR="005B30B0" w:rsidRDefault="005B30B0">
            <w:pPr>
              <w:ind w:firstLine="0"/>
              <w:jc w:val="center"/>
              <w:rPr>
                <w:ins w:id="451" w:author="Okot" w:date="2019-03-27T15:08:00Z"/>
              </w:rPr>
              <w:pPrChange w:id="452" w:author="Okot" w:date="2019-03-27T15:09:00Z">
                <w:pPr>
                  <w:ind w:firstLine="0"/>
                </w:pPr>
              </w:pPrChange>
            </w:pPr>
            <w:ins w:id="453" w:author="Okot" w:date="2019-03-27T15:09:00Z">
              <w:r>
                <w:t>2</w:t>
              </w:r>
            </w:ins>
          </w:p>
        </w:tc>
      </w:tr>
      <w:tr w:rsidR="005B30B0" w14:paraId="45BB1609" w14:textId="77777777" w:rsidTr="005B30B0">
        <w:trPr>
          <w:ins w:id="454" w:author="Okot" w:date="2019-03-27T15:08:00Z"/>
        </w:trPr>
        <w:tc>
          <w:tcPr>
            <w:tcW w:w="4530" w:type="dxa"/>
          </w:tcPr>
          <w:p w14:paraId="19760BA0" w14:textId="77777777" w:rsidR="005B30B0" w:rsidRDefault="005B30B0">
            <w:pPr>
              <w:ind w:firstLine="0"/>
              <w:jc w:val="center"/>
              <w:rPr>
                <w:ins w:id="455" w:author="Okot" w:date="2019-03-27T15:08:00Z"/>
              </w:rPr>
              <w:pPrChange w:id="456" w:author="Okot" w:date="2019-03-27T15:09:00Z">
                <w:pPr>
                  <w:ind w:firstLine="0"/>
                </w:pPr>
              </w:pPrChange>
            </w:pPr>
            <w:ins w:id="457" w:author="Okot" w:date="2019-03-27T15:09:00Z">
              <w:r>
                <w:t>Alkohol etylowy</w:t>
              </w:r>
            </w:ins>
          </w:p>
        </w:tc>
        <w:tc>
          <w:tcPr>
            <w:tcW w:w="4531" w:type="dxa"/>
          </w:tcPr>
          <w:p w14:paraId="60A8C5DA" w14:textId="77777777" w:rsidR="005B30B0" w:rsidRDefault="005B30B0">
            <w:pPr>
              <w:ind w:firstLine="0"/>
              <w:jc w:val="center"/>
              <w:rPr>
                <w:ins w:id="458" w:author="Okot" w:date="2019-03-27T15:08:00Z"/>
              </w:rPr>
              <w:pPrChange w:id="459" w:author="Okot" w:date="2019-03-27T15:09:00Z">
                <w:pPr>
                  <w:ind w:firstLine="0"/>
                </w:pPr>
              </w:pPrChange>
            </w:pPr>
            <w:ins w:id="460" w:author="Okot" w:date="2019-03-27T15:10:00Z">
              <w:r>
                <w:t>7</w:t>
              </w:r>
            </w:ins>
          </w:p>
        </w:tc>
      </w:tr>
    </w:tbl>
    <w:p w14:paraId="354928F1" w14:textId="77777777" w:rsidR="005B30B0" w:rsidRPr="00B44056" w:rsidRDefault="005B30B0">
      <w:pPr>
        <w:ind w:firstLine="0"/>
        <w:pPrChange w:id="461" w:author="Okot" w:date="2019-03-27T15:05:00Z">
          <w:pPr/>
        </w:pPrChange>
      </w:pPr>
    </w:p>
    <w:p w14:paraId="52B47EF0" w14:textId="77777777" w:rsidR="006F5DB1" w:rsidRDefault="007C5664" w:rsidP="006F5DB1">
      <w:pPr>
        <w:rPr>
          <w:ins w:id="462" w:author="Okot" w:date="2019-03-28T12:45:00Z"/>
        </w:rPr>
      </w:pPr>
      <w:ins w:id="463" w:author="Okot" w:date="2019-03-28T12:45:00Z">
        <w:r>
          <w:t>W celu ustalenia, ile energii dostarczy dany produkt</w:t>
        </w:r>
      </w:ins>
      <w:ins w:id="464" w:author="Okot" w:date="2019-03-28T13:18:00Z">
        <w:r w:rsidR="003603BD">
          <w:t>,</w:t>
        </w:r>
      </w:ins>
      <w:ins w:id="465" w:author="Okot" w:date="2019-03-28T12:45:00Z">
        <w:r>
          <w:t xml:space="preserve"> sumuje się ilość kalorii z makroskładników w nim zawartych.</w:t>
        </w:r>
      </w:ins>
    </w:p>
    <w:p w14:paraId="7176B1C6" w14:textId="77777777" w:rsidR="007C5664" w:rsidRDefault="007C5664" w:rsidP="006F5DB1">
      <w:pPr>
        <w:rPr>
          <w:ins w:id="466" w:author="Okot" w:date="2019-03-28T12:47:00Z"/>
        </w:rPr>
      </w:pPr>
    </w:p>
    <w:p w14:paraId="718EEB0B" w14:textId="77777777" w:rsidR="007C5664" w:rsidRDefault="007C5664" w:rsidP="007C5664">
      <w:pPr>
        <w:rPr>
          <w:ins w:id="467" w:author="Okot" w:date="2019-03-28T12:47:00Z"/>
        </w:rPr>
      </w:pPr>
      <m:oMathPara>
        <m:oMath>
          <m:r>
            <w:ins w:id="468" w:author="Okot" w:date="2019-03-28T12:47:00Z">
              <w:rPr>
                <w:rFonts w:ascii="Cambria Math" w:hAnsi="Cambria Math"/>
              </w:rPr>
              <m:t>E=4B+9W</m:t>
            </w:ins>
          </m:r>
          <m:r>
            <w:ins w:id="469" w:author="Okot" w:date="2019-03-28T12:48:00Z">
              <w:rPr>
                <w:rFonts w:ascii="Cambria Math" w:hAnsi="Cambria Math"/>
              </w:rPr>
              <m:t>+4T</m:t>
            </w:ins>
          </m:r>
        </m:oMath>
      </m:oMathPara>
    </w:p>
    <w:p w14:paraId="12DBF76A" w14:textId="77777777" w:rsidR="007C5664" w:rsidRDefault="007C5664" w:rsidP="007C5664">
      <w:pPr>
        <w:jc w:val="right"/>
        <w:rPr>
          <w:ins w:id="470" w:author="Okot" w:date="2019-03-28T12:47:00Z"/>
        </w:rPr>
      </w:pPr>
      <w:ins w:id="471" w:author="Okot" w:date="2019-03-28T12:47:00Z">
        <w:r>
          <w:t>(2.1)</w:t>
        </w:r>
      </w:ins>
    </w:p>
    <w:p w14:paraId="1BAF5F13" w14:textId="77777777" w:rsidR="007C5664" w:rsidRDefault="007C5664" w:rsidP="007C5664">
      <w:pPr>
        <w:ind w:firstLine="0"/>
        <w:jc w:val="left"/>
        <w:rPr>
          <w:ins w:id="472" w:author="Okot" w:date="2019-03-28T12:48:00Z"/>
        </w:rPr>
      </w:pPr>
      <w:ins w:id="473" w:author="Okot" w:date="2019-03-28T12:47:00Z">
        <w:r>
          <w:t xml:space="preserve">gdzie: </w:t>
        </w:r>
      </w:ins>
    </w:p>
    <w:p w14:paraId="31DF0CE8" w14:textId="77777777" w:rsidR="007C5664" w:rsidRDefault="007C5664" w:rsidP="007C5664">
      <w:pPr>
        <w:ind w:firstLine="0"/>
        <w:jc w:val="left"/>
        <w:rPr>
          <w:ins w:id="474" w:author="Okot" w:date="2019-03-28T12:48:00Z"/>
        </w:rPr>
      </w:pPr>
      <w:ins w:id="475" w:author="Okot" w:date="2019-03-28T12:48:00Z">
        <w:r>
          <w:t>E – oznacza wartość energetyczną pożywienia wyrażoną w kilokaloriach;</w:t>
        </w:r>
      </w:ins>
    </w:p>
    <w:p w14:paraId="54FEF22D" w14:textId="77777777" w:rsidR="007C5664" w:rsidRDefault="007C5664" w:rsidP="007C5664">
      <w:pPr>
        <w:ind w:firstLine="0"/>
        <w:jc w:val="left"/>
        <w:rPr>
          <w:ins w:id="476" w:author="Okot" w:date="2019-03-28T12:49:00Z"/>
        </w:rPr>
      </w:pPr>
      <w:ins w:id="477" w:author="Okot" w:date="2019-03-28T12:48:00Z">
        <w:r>
          <w:t xml:space="preserve">B </w:t>
        </w:r>
      </w:ins>
      <w:ins w:id="478" w:author="Okot" w:date="2019-03-28T12:49:00Z">
        <w:r>
          <w:t>–</w:t>
        </w:r>
      </w:ins>
      <w:ins w:id="479" w:author="Okot" w:date="2019-03-28T12:48:00Z">
        <w:r>
          <w:t xml:space="preserve"> oznacza </w:t>
        </w:r>
      </w:ins>
      <w:ins w:id="480"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481" w:author="Okot" w:date="2019-03-28T12:49:00Z"/>
        </w:rPr>
      </w:pPr>
      <w:ins w:id="482"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483" w:author="Okot" w:date="2019-03-28T12:50:00Z"/>
        </w:rPr>
      </w:pPr>
      <w:ins w:id="484"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485" w:author="Okot" w:date="2019-03-28T12:50:00Z"/>
        </w:rPr>
      </w:pPr>
    </w:p>
    <w:p w14:paraId="17E7CDE5" w14:textId="77777777" w:rsidR="005A1740" w:rsidRDefault="005A1740">
      <w:pPr>
        <w:rPr>
          <w:ins w:id="486" w:author="Okot" w:date="2019-03-28T12:52:00Z"/>
        </w:rPr>
        <w:pPrChange w:id="487" w:author="Okot" w:date="2019-03-28T12:56:00Z">
          <w:pPr>
            <w:ind w:firstLine="0"/>
            <w:jc w:val="left"/>
          </w:pPr>
        </w:pPrChange>
      </w:pPr>
      <w:ins w:id="488" w:author="Okot" w:date="2019-03-28T12:50:00Z">
        <w:r>
          <w:t xml:space="preserve">Kiedy spożywany jest posiłek złożony z </w:t>
        </w:r>
      </w:ins>
      <w:ins w:id="489" w:author="Okot" w:date="2019-03-28T12:51:00Z">
        <w:r w:rsidR="006522D6">
          <w:t>kilku produktów ich kaloryczność się sumuje.</w:t>
        </w:r>
      </w:ins>
    </w:p>
    <w:p w14:paraId="32D293B2" w14:textId="77777777" w:rsidR="00446294" w:rsidRDefault="006522D6">
      <w:pPr>
        <w:ind w:firstLine="0"/>
        <w:rPr>
          <w:ins w:id="490" w:author="Okot" w:date="2019-03-28T13:37:00Z"/>
        </w:rPr>
        <w:pPrChange w:id="491" w:author="Okot" w:date="2019-03-28T12:55:00Z">
          <w:pPr>
            <w:ind w:firstLine="0"/>
            <w:jc w:val="left"/>
          </w:pPr>
        </w:pPrChange>
      </w:pPr>
      <w:ins w:id="492" w:author="Okot" w:date="2019-03-28T12:53:00Z">
        <w:r>
          <w:tab/>
        </w:r>
        <w:r w:rsidRPr="006522D6">
          <w:t>Oczywiście, nie oczekuje się od przeciętnego człowieka, że będzie</w:t>
        </w:r>
      </w:ins>
      <w:ins w:id="493" w:author="Okot" w:date="2019-03-28T12:54:00Z">
        <w:r w:rsidRPr="006522D6">
          <w:t xml:space="preserve"> znał zawartość makroskładników w jedzeniu i sam obliczał ich wartość energetyczną. Dla </w:t>
        </w:r>
      </w:ins>
      <w:ins w:id="494" w:author="Okot" w:date="2019-03-28T12:55:00Z">
        <w:r w:rsidRPr="006522D6">
          <w:t>najpopularniejszych nieprzetworzonych</w:t>
        </w:r>
        <w:r>
          <w:t xml:space="preserve"> produktów </w:t>
        </w:r>
      </w:ins>
      <w:ins w:id="495" w:author="Okot" w:date="2019-03-28T12:56:00Z">
        <w:r>
          <w:t>spożywczych na całym świecie eksperci utworzyli tabele kalorii bazujące na średniej zawartości makroskładników w danym obiekcie (</w:t>
        </w:r>
      </w:ins>
      <w:ins w:id="496" w:author="Okot" w:date="2019-03-28T12:57:00Z">
        <w:r>
          <w:t>np</w:t>
        </w:r>
      </w:ins>
      <w:ins w:id="497" w:author="Okot" w:date="2019-03-28T12:56:00Z">
        <w:r>
          <w:t>.</w:t>
        </w:r>
      </w:ins>
      <w:ins w:id="498" w:author="Okot" w:date="2019-03-28T12:57:00Z">
        <w:r>
          <w:t xml:space="preserve">: jabłku). Dokładna wartość kaloryczna zależy co prawda od </w:t>
        </w:r>
      </w:ins>
      <w:ins w:id="499" w:author="Okot" w:date="2019-03-28T12:59:00Z">
        <w:r>
          <w:t xml:space="preserve">różnych czynników, na przykład </w:t>
        </w:r>
      </w:ins>
      <w:ins w:id="500" w:author="Okot" w:date="2019-03-28T12:57:00Z">
        <w:r>
          <w:t>warunków</w:t>
        </w:r>
      </w:ins>
      <w:ins w:id="501" w:author="Okot" w:date="2019-03-28T12:58:00Z">
        <w:r>
          <w:t>, gleby</w:t>
        </w:r>
      </w:ins>
      <w:ins w:id="502" w:author="Okot" w:date="2019-03-28T12:57:00Z">
        <w:r>
          <w:t xml:space="preserve"> w jakich danych</w:t>
        </w:r>
      </w:ins>
      <w:ins w:id="503" w:author="Okot" w:date="2019-03-28T12:58:00Z">
        <w:r>
          <w:t xml:space="preserve"> produkt rósł</w:t>
        </w:r>
      </w:ins>
      <w:r w:rsidR="00451062">
        <w:t>, użytych nawozów</w:t>
      </w:r>
      <w:ins w:id="504"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505" w:author="Okot" w:date="2019-03-28T13:00:00Z">
        <w:r w:rsidR="000A4224">
          <w:t xml:space="preserve"> </w:t>
        </w:r>
      </w:ins>
      <w:ins w:id="506" w:author="Okot" w:date="2019-03-28T13:03:00Z">
        <w:r w:rsidR="002A32B2">
          <w:t>W Internecie można znaleźć wiele mniej lub bardziej obszernych</w:t>
        </w:r>
      </w:ins>
      <w:ins w:id="507" w:author="Okot" w:date="2019-03-28T13:19:00Z">
        <w:r w:rsidR="003603BD">
          <w:t xml:space="preserve"> zestawień</w:t>
        </w:r>
      </w:ins>
      <w:ins w:id="508" w:author="Okot" w:date="2019-03-28T13:00:00Z">
        <w:r w:rsidR="000A4224">
          <w:t xml:space="preserve">. Standardowo </w:t>
        </w:r>
      </w:ins>
      <w:ins w:id="509" w:author="Okot" w:date="2019-03-28T13:19:00Z">
        <w:r w:rsidR="003603BD">
          <w:t xml:space="preserve">w tabeli </w:t>
        </w:r>
      </w:ins>
      <w:ins w:id="510" w:author="Okot" w:date="2019-03-28T13:00:00Z">
        <w:r w:rsidR="000A4224">
          <w:t>podaje się wartość energetyczną</w:t>
        </w:r>
      </w:ins>
      <w:ins w:id="511" w:author="Okot" w:date="2019-03-28T13:02:00Z">
        <w:r w:rsidR="00A05FBC">
          <w:t xml:space="preserve"> oraz gramaturę makroskładników na 100 gram produktu.</w:t>
        </w:r>
      </w:ins>
      <w:ins w:id="512" w:author="Okot" w:date="2019-03-28T13:03:00Z">
        <w:r w:rsidR="002A32B2">
          <w:t xml:space="preserve"> </w:t>
        </w:r>
      </w:ins>
      <w:ins w:id="513" w:author="Okot" w:date="2019-03-28T13:04:00Z">
        <w:r w:rsidR="002A32B2">
          <w:t>Lepsze źródła informują również o zawartości witamin i składników mineralnych (więcej na ten temat w następnym punkcie)</w:t>
        </w:r>
      </w:ins>
      <w:ins w:id="514" w:author="Okot" w:date="2019-03-28T13:19:00Z">
        <w:r w:rsidR="003603BD">
          <w:t xml:space="preserve">. </w:t>
        </w:r>
      </w:ins>
      <w:ins w:id="515" w:author="Okot" w:date="2019-03-28T13:20:00Z">
        <w:r w:rsidR="00446294">
          <w:t>Do najbardziej obszernego i godnego</w:t>
        </w:r>
        <w:r w:rsidR="003603BD">
          <w:t xml:space="preserve"> zaufania</w:t>
        </w:r>
      </w:ins>
      <w:ins w:id="516" w:author="Okot" w:date="2019-03-28T13:24:00Z">
        <w:r w:rsidR="00446294">
          <w:t xml:space="preserve"> źródła należą Food Compos</w:t>
        </w:r>
      </w:ins>
      <w:ins w:id="517" w:author="Okot" w:date="2019-03-28T21:30:00Z">
        <w:r w:rsidR="00BE3C41">
          <w:t>i</w:t>
        </w:r>
      </w:ins>
      <w:ins w:id="518" w:author="Okot" w:date="2019-03-28T13:24:00Z">
        <w:r w:rsidR="00446294">
          <w:t>tion Databases stworzone przez USDA.</w:t>
        </w:r>
      </w:ins>
      <w:ins w:id="519" w:author="Okot" w:date="2019-03-28T13:29:00Z">
        <w:r w:rsidR="00446294">
          <w:t xml:space="preserve"> Polskim odpowiednikiem jest baza produktów IŻŻ.</w:t>
        </w:r>
      </w:ins>
    </w:p>
    <w:p w14:paraId="5378F4C5" w14:textId="2CD83FD7" w:rsidR="00C73097" w:rsidRDefault="00446294">
      <w:pPr>
        <w:ind w:firstLine="0"/>
        <w:pPrChange w:id="520" w:author="Okot" w:date="2019-03-28T12:55:00Z">
          <w:pPr>
            <w:ind w:firstLine="0"/>
            <w:jc w:val="left"/>
          </w:pPr>
        </w:pPrChange>
      </w:pPr>
      <w:ins w:id="521" w:author="Okot" w:date="2019-03-28T13:37:00Z">
        <w:r>
          <w:lastRenderedPageBreak/>
          <w:tab/>
          <w:t xml:space="preserve">W przypadku gotowych produktów przetworzonych dostępnych </w:t>
        </w:r>
      </w:ins>
      <w:ins w:id="522" w:author="Okot" w:date="2019-03-28T13:38:00Z">
        <w:r w:rsidR="00892B38">
          <w:t xml:space="preserve">w sklepach (np.: </w:t>
        </w:r>
      </w:ins>
      <w:r w:rsidR="00451062">
        <w:t>pierogi</w:t>
      </w:r>
      <w:ins w:id="523" w:author="Okot" w:date="2019-03-28T13:38:00Z">
        <w:r w:rsidR="00892B38">
          <w:t>) zachodzi konieczność polegania na informacjach umieszczonych na etykiecie producenta.</w:t>
        </w:r>
      </w:ins>
      <w:ins w:id="524"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525" w:author="Okot" w:date="2019-03-28T13:42:00Z">
        <w:r w:rsidR="00892B38">
          <w:t xml:space="preserve"> z tego, że w Polsce umieszczanie informacji o wartości odżywczej jest w większości przypadków dobrowolne</w:t>
        </w:r>
      </w:ins>
      <w:ins w:id="526" w:author="Okot" w:date="2019-03-30T21:08:00Z">
        <w:r w:rsidR="00D16A0D">
          <w:t> </w:t>
        </w:r>
      </w:ins>
      <w:ins w:id="527" w:author="Okot" w:date="2019-03-28T13:42:00Z">
        <w:r w:rsidR="00892B38">
          <w:t>[</w:t>
        </w:r>
      </w:ins>
      <w:ins w:id="528" w:author="Okot" w:date="2020-01-13T16:50:00Z">
        <w:r w:rsidR="00E52AE0">
          <w:t>3</w:t>
        </w:r>
      </w:ins>
      <w:r w:rsidR="00B26BEF">
        <w:t>5</w:t>
      </w:r>
      <w:del w:id="529" w:author="Okot" w:date="2020-01-13T16:50:00Z">
        <w:r w:rsidR="00100248" w:rsidDel="00CD0C82">
          <w:delText>2</w:delText>
        </w:r>
      </w:del>
      <w:del w:id="530" w:author="Okot" w:date="2020-01-13T11:35:00Z">
        <w:r w:rsidR="00100248" w:rsidDel="00F94BCE">
          <w:delText>5</w:delText>
        </w:r>
      </w:del>
      <w:ins w:id="531" w:author="Okot" w:date="2019-03-28T13:42:00Z">
        <w:r w:rsidR="00892B38">
          <w:t>]</w:t>
        </w:r>
      </w:ins>
      <w:ins w:id="532" w:author="Okot" w:date="2019-03-28T13:43:00Z">
        <w:r w:rsidR="00892B38">
          <w:t>.</w:t>
        </w:r>
      </w:ins>
      <w:ins w:id="533" w:author="Okot" w:date="2019-03-28T13:29:00Z">
        <w:r>
          <w:t xml:space="preserve"> </w:t>
        </w:r>
      </w:ins>
    </w:p>
    <w:p w14:paraId="625312FD" w14:textId="77777777" w:rsidR="00C73097" w:rsidRDefault="00C73097" w:rsidP="00C73097">
      <w:pPr>
        <w:ind w:firstLine="0"/>
      </w:pPr>
    </w:p>
    <w:p w14:paraId="280C638E" w14:textId="6FD1F431"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534" w:author="Okot" w:date="2019-03-28T13:44:00Z">
        <w:r>
          <w:t>Człowiek zdeterminowany może próbować odtwarzać te informacje</w:t>
        </w:r>
      </w:ins>
      <w:r w:rsidR="00CD694B">
        <w:t xml:space="preserve"> o witaminach i minerałach</w:t>
      </w:r>
      <w:ins w:id="535" w:author="Okot" w:date="2019-03-28T13:44:00Z">
        <w:r>
          <w:t xml:space="preserve"> bazując na </w:t>
        </w:r>
      </w:ins>
      <w:r w:rsidR="00CD694B">
        <w:t xml:space="preserve">opublikowanym </w:t>
      </w:r>
      <w:ins w:id="536" w:author="Okot" w:date="2019-03-28T13:44:00Z">
        <w:r>
          <w:t>składzie produktu.</w:t>
        </w:r>
      </w:ins>
      <w:ins w:id="537" w:author="Okot" w:date="2019-03-28T13:45:00Z">
        <w:r>
          <w:t xml:space="preserve"> </w:t>
        </w:r>
      </w:ins>
      <w:ins w:id="538" w:author="Okot" w:date="2019-03-28T21:31:00Z">
        <w:r w:rsidR="00BE3C41">
          <w:t>Uregulowano, iż</w:t>
        </w:r>
      </w:ins>
      <w:ins w:id="539" w:author="Okot" w:date="2019-03-28T13:45:00Z">
        <w:r>
          <w:t xml:space="preserve"> składniki obecne w danym </w:t>
        </w:r>
      </w:ins>
      <w:ins w:id="540" w:author="Okot" w:date="2019-03-28T13:46:00Z">
        <w:r>
          <w:t>artykule muszą być wymienione w kolejności malejącej: od ingrediencji, któ</w:t>
        </w:r>
      </w:ins>
      <w:ins w:id="541" w:author="Okot" w:date="2019-03-28T13:47:00Z">
        <w:r>
          <w:t>rej zawartość w wyrobie jest największa.</w:t>
        </w:r>
      </w:ins>
    </w:p>
    <w:p w14:paraId="5E99DD66" w14:textId="77777777" w:rsidR="006E0F46" w:rsidRDefault="006E0F46" w:rsidP="006E0F46">
      <w:pPr>
        <w:ind w:firstLine="0"/>
      </w:pPr>
    </w:p>
    <w:p w14:paraId="4FCF76D5" w14:textId="1664E09F"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542" w:author="Okot" w:date="2019-03-28T13:48:00Z"/>
        </w:rPr>
      </w:pPr>
    </w:p>
    <w:p w14:paraId="7CC9FCAC" w14:textId="4CE95C03" w:rsidR="003603BD" w:rsidRDefault="00E869B0">
      <w:pPr>
        <w:rPr>
          <w:ins w:id="543" w:author="Okot" w:date="2019-03-28T13:58:00Z"/>
        </w:rPr>
        <w:pPrChange w:id="544" w:author="Okot" w:date="2019-03-28T13:48:00Z">
          <w:pPr>
            <w:ind w:firstLine="0"/>
            <w:jc w:val="left"/>
          </w:pPr>
        </w:pPrChange>
      </w:pPr>
      <w:ins w:id="545" w:author="Okot" w:date="2019-03-28T13:48:00Z">
        <w:r>
          <w:t>Duża konfuzję powoduj</w:t>
        </w:r>
        <w:r w:rsidR="003E5C25">
          <w:t xml:space="preserve">ą różnice </w:t>
        </w:r>
      </w:ins>
      <w:ins w:id="546" w:author="Okot" w:date="2019-03-28T13:49:00Z">
        <w:r w:rsidR="003E5C25">
          <w:t>w kaloryczności produktu nieprzetworzonego i poddanego obróbce (</w:t>
        </w:r>
      </w:ins>
      <w:ins w:id="547" w:author="Okot" w:date="2019-03-28T13:50:00Z">
        <w:r w:rsidR="003E5C25">
          <w:t xml:space="preserve">np.: gotowanie, suszenie). </w:t>
        </w:r>
      </w:ins>
      <w:ins w:id="548" w:author="Okot" w:date="2019-03-28T13:51:00Z">
        <w:r w:rsidR="003E5C25">
          <w:t>100</w:t>
        </w:r>
      </w:ins>
      <w:ins w:id="549" w:author="Okot" w:date="2019-03-28T23:25:00Z">
        <w:r w:rsidR="006109D2">
          <w:t> </w:t>
        </w:r>
      </w:ins>
      <w:ins w:id="550" w:author="Okot" w:date="2019-03-28T13:51:00Z">
        <w:r w:rsidR="003E5C25">
          <w:t xml:space="preserve">g suchego ryżu białego długoziarnistego </w:t>
        </w:r>
      </w:ins>
      <w:ins w:id="551" w:author="Okot" w:date="2019-03-28T21:31:00Z">
        <w:r w:rsidR="00BE3C41">
          <w:t>ma 345</w:t>
        </w:r>
      </w:ins>
      <w:ins w:id="552" w:author="Okot" w:date="2019-03-28T23:25:00Z">
        <w:r w:rsidR="006109D2">
          <w:t> </w:t>
        </w:r>
      </w:ins>
      <w:ins w:id="553" w:author="Okot" w:date="2019-03-28T21:31:00Z">
        <w:r w:rsidR="00BE3C41">
          <w:t>kcal</w:t>
        </w:r>
      </w:ins>
      <w:ins w:id="554" w:author="Okot" w:date="2019-03-28T13:52:00Z">
        <w:r w:rsidR="003E5C25">
          <w:t>. 100</w:t>
        </w:r>
      </w:ins>
      <w:ins w:id="555" w:author="Okot" w:date="2019-03-28T23:25:00Z">
        <w:r w:rsidR="006109D2">
          <w:t> </w:t>
        </w:r>
      </w:ins>
      <w:ins w:id="556" w:author="Okot" w:date="2019-03-28T13:52:00Z">
        <w:r w:rsidR="003E5C25">
          <w:t xml:space="preserve">g ugotowanego ryżu białego długoziarnistego ma </w:t>
        </w:r>
      </w:ins>
      <w:ins w:id="557" w:author="Okot" w:date="2019-03-28T13:53:00Z">
        <w:r w:rsidR="003E5C25">
          <w:t>ok. 120</w:t>
        </w:r>
      </w:ins>
      <w:ins w:id="558" w:author="Okot" w:date="2019-03-28T23:25:00Z">
        <w:r w:rsidR="006109D2">
          <w:t> </w:t>
        </w:r>
      </w:ins>
      <w:ins w:id="559" w:author="Okot" w:date="2019-03-28T13:53:00Z">
        <w:r w:rsidR="003E5C25">
          <w:t>kcal. 100</w:t>
        </w:r>
      </w:ins>
      <w:ins w:id="560" w:author="Okot" w:date="2019-03-28T23:25:00Z">
        <w:r w:rsidR="006109D2">
          <w:t> </w:t>
        </w:r>
      </w:ins>
      <w:ins w:id="561" w:author="Okot" w:date="2019-03-28T13:53:00Z">
        <w:r w:rsidR="003E5C25">
          <w:t xml:space="preserve">g </w:t>
        </w:r>
      </w:ins>
      <w:ins w:id="562" w:author="Okot" w:date="2019-03-28T13:54:00Z">
        <w:r w:rsidR="003E5C25">
          <w:t>świeżych śliwek ma 46</w:t>
        </w:r>
      </w:ins>
      <w:ins w:id="563" w:author="Okot" w:date="2019-03-28T23:25:00Z">
        <w:r w:rsidR="006109D2">
          <w:t> </w:t>
        </w:r>
      </w:ins>
      <w:ins w:id="564" w:author="Okot" w:date="2019-03-28T21:31:00Z">
        <w:r w:rsidR="00BE3C41">
          <w:t>kcal, podczas gdy</w:t>
        </w:r>
      </w:ins>
      <w:ins w:id="565" w:author="Okot" w:date="2019-03-28T13:54:00Z">
        <w:r w:rsidR="003E5C25">
          <w:t xml:space="preserve"> 100</w:t>
        </w:r>
      </w:ins>
      <w:ins w:id="566" w:author="Okot" w:date="2019-03-28T23:25:00Z">
        <w:r w:rsidR="006109D2">
          <w:t> </w:t>
        </w:r>
      </w:ins>
      <w:ins w:id="567" w:author="Okot" w:date="2019-03-28T13:54:00Z">
        <w:r w:rsidR="003E5C25">
          <w:t>g śliwek suszonych – 282</w:t>
        </w:r>
      </w:ins>
      <w:ins w:id="568" w:author="Okot" w:date="2019-03-28T23:25:00Z">
        <w:r w:rsidR="006109D2">
          <w:t> </w:t>
        </w:r>
      </w:ins>
      <w:ins w:id="569" w:author="Okot" w:date="2019-03-28T13:54:00Z">
        <w:r w:rsidR="003E5C25">
          <w:t xml:space="preserve">kcal. </w:t>
        </w:r>
      </w:ins>
      <w:ins w:id="570" w:author="Okot" w:date="2019-03-28T13:55:00Z">
        <w:r w:rsidR="003E5C25">
          <w:t xml:space="preserve">Różnice te wynikają ze </w:t>
        </w:r>
      </w:ins>
      <w:ins w:id="571" w:author="Okot" w:date="2019-03-28T21:31:00Z">
        <w:r w:rsidR="00BE3C41">
          <w:t>zmian, jakie</w:t>
        </w:r>
      </w:ins>
      <w:ins w:id="572" w:author="Okot" w:date="2019-03-28T13:55:00Z">
        <w:r w:rsidR="003E5C25">
          <w:t xml:space="preserve"> zachodzą w produktach podczas obrabiania. </w:t>
        </w:r>
      </w:ins>
      <w:ins w:id="573" w:author="Okot" w:date="2019-03-28T13:56:00Z">
        <w:r w:rsidR="003E5C25">
          <w:t xml:space="preserve">Ryż w trakcie gotowania wchłania wodę przez co zwiększa swoją wagę nawet trzykrotnie. </w:t>
        </w:r>
      </w:ins>
      <w:ins w:id="574" w:author="Okot" w:date="2019-03-28T13:57:00Z">
        <w:r w:rsidR="003E5C25">
          <w:t>Dlatego 100</w:t>
        </w:r>
      </w:ins>
      <w:ins w:id="575" w:author="Okot" w:date="2019-03-28T23:25:00Z">
        <w:r w:rsidR="006109D2">
          <w:t> </w:t>
        </w:r>
      </w:ins>
      <w:ins w:id="576" w:author="Okot" w:date="2019-03-28T13:57:00Z">
        <w:r w:rsidR="003E5C25">
          <w:t>g ugotowanego ryżu to nie jest to samo co 100</w:t>
        </w:r>
      </w:ins>
      <w:ins w:id="577" w:author="Okot" w:date="2019-03-28T23:25:00Z">
        <w:r w:rsidR="006109D2">
          <w:t> </w:t>
        </w:r>
      </w:ins>
      <w:ins w:id="578" w:author="Okot" w:date="2019-03-28T13:57:00Z">
        <w:r w:rsidR="003E5C25">
          <w:t xml:space="preserve">g suchych ziaren. W przypadku śliwek proces suszenia pozbawia owoce wody zmniejszając ich wagę. </w:t>
        </w:r>
      </w:ins>
      <w:ins w:id="579" w:author="Okot" w:date="2019-03-28T13:58:00Z">
        <w:r w:rsidR="00F55988">
          <w:t>100</w:t>
        </w:r>
      </w:ins>
      <w:ins w:id="580" w:author="Okot" w:date="2019-03-28T23:25:00Z">
        <w:r w:rsidR="006109D2">
          <w:t> </w:t>
        </w:r>
      </w:ins>
      <w:ins w:id="581" w:author="Okot" w:date="2019-03-28T13:58:00Z">
        <w:r w:rsidR="00F55988">
          <w:t>g świeżych owoców zmienia się w 19</w:t>
        </w:r>
      </w:ins>
      <w:ins w:id="582" w:author="Okot" w:date="2019-03-28T23:25:00Z">
        <w:r w:rsidR="006109D2">
          <w:t> </w:t>
        </w:r>
      </w:ins>
      <w:ins w:id="583" w:author="Okot" w:date="2019-03-28T13:58:00Z">
        <w:r w:rsidR="00F55988">
          <w:t>g owoców suszonych i te 19</w:t>
        </w:r>
      </w:ins>
      <w:ins w:id="584" w:author="Okot" w:date="2019-03-28T23:25:00Z">
        <w:r w:rsidR="006109D2">
          <w:t> </w:t>
        </w:r>
      </w:ins>
      <w:ins w:id="585" w:author="Okot" w:date="2019-03-28T13:58:00Z">
        <w:r w:rsidR="00F55988">
          <w:t>g ma taką samą kaloryczność jak produkt nieobrobiony</w:t>
        </w:r>
      </w:ins>
      <w:ins w:id="586" w:author="Okot" w:date="2019-03-28T14:01:00Z">
        <w:r w:rsidR="00D16A0D">
          <w:t> </w:t>
        </w:r>
        <w:r w:rsidR="009C414A">
          <w:t>[</w:t>
        </w:r>
      </w:ins>
      <w:ins w:id="587" w:author="Okot" w:date="2020-02-05T18:17:00Z">
        <w:r w:rsidR="00E61A1C">
          <w:t>40</w:t>
        </w:r>
      </w:ins>
      <w:del w:id="588" w:author="Okot" w:date="2020-02-05T18:17:00Z">
        <w:r w:rsidR="00E2330C" w:rsidDel="00E61A1C">
          <w:delText>3</w:delText>
        </w:r>
      </w:del>
      <w:del w:id="589" w:author="Okot" w:date="2020-01-13T11:22:00Z">
        <w:r w:rsidR="00E2330C" w:rsidDel="00EC125A">
          <w:delText>0</w:delText>
        </w:r>
      </w:del>
      <w:ins w:id="590" w:author="Okot" w:date="2019-03-28T14:01:00Z">
        <w:r w:rsidR="009C414A">
          <w:t>]</w:t>
        </w:r>
      </w:ins>
      <w:ins w:id="591" w:author="Okot" w:date="2019-03-28T13:58:00Z">
        <w:r w:rsidR="00F55988">
          <w:t xml:space="preserve">. </w:t>
        </w:r>
      </w:ins>
    </w:p>
    <w:p w14:paraId="6BEF5BAD" w14:textId="77777777" w:rsidR="009C414A" w:rsidRDefault="009C414A">
      <w:pPr>
        <w:rPr>
          <w:ins w:id="592" w:author="Okot" w:date="2019-03-28T14:10:00Z"/>
        </w:rPr>
        <w:pPrChange w:id="593" w:author="Okot" w:date="2019-03-28T13:48:00Z">
          <w:pPr>
            <w:ind w:firstLine="0"/>
            <w:jc w:val="left"/>
          </w:pPr>
        </w:pPrChange>
      </w:pPr>
      <w:ins w:id="594" w:author="Okot" w:date="2019-03-28T13:59:00Z">
        <w:r>
          <w:t xml:space="preserve">Należy zapamiętać, </w:t>
        </w:r>
      </w:ins>
      <w:ins w:id="595" w:author="Okot" w:date="2019-03-28T14:00:00Z">
        <w:r>
          <w:t>że procesy</w:t>
        </w:r>
      </w:ins>
      <w:ins w:id="596" w:author="Okot" w:date="2019-03-28T13:58:00Z">
        <w:r>
          <w:t xml:space="preserve"> technologiczne </w:t>
        </w:r>
      </w:ins>
      <w:ins w:id="597" w:author="Okot" w:date="2019-03-28T13:59:00Z">
        <w:r>
          <w:t>związane</w:t>
        </w:r>
      </w:ins>
      <w:ins w:id="598" w:author="Okot" w:date="2019-03-28T13:58:00Z">
        <w:r>
          <w:t xml:space="preserve"> </w:t>
        </w:r>
      </w:ins>
      <w:ins w:id="599" w:author="Okot" w:date="2019-03-28T13:59:00Z">
        <w:r>
          <w:t xml:space="preserve">z obróbką żywności nie zmieniają </w:t>
        </w:r>
        <w:r w:rsidR="00BE3C41">
          <w:t xml:space="preserve">kaloryczności produktów </w:t>
        </w:r>
        <w:r>
          <w:t xml:space="preserve">mogą </w:t>
        </w:r>
      </w:ins>
      <w:ins w:id="600" w:author="Okot" w:date="2019-03-28T21:32:00Z">
        <w:r w:rsidR="00BE3C41">
          <w:t xml:space="preserve">jedynie </w:t>
        </w:r>
      </w:ins>
      <w:ins w:id="601" w:author="Okot" w:date="2019-03-28T13:59:00Z">
        <w:r>
          <w:t xml:space="preserve">wpływać na ich wagę i objętość. Dlatego, jeśli przygotowuje się posiłek samodzielnie z nieprzetworzonych produktów, najlepiej jest zważyć </w:t>
        </w:r>
      </w:ins>
      <w:ins w:id="602" w:author="Okot" w:date="2019-03-28T14:00:00Z">
        <w:r>
          <w:t>wszystkie</w:t>
        </w:r>
      </w:ins>
      <w:ins w:id="603" w:author="Okot" w:date="2019-03-28T13:59:00Z">
        <w:r>
          <w:t xml:space="preserve"> </w:t>
        </w:r>
      </w:ins>
      <w:ins w:id="604" w:author="Okot" w:date="2019-03-28T14:00:00Z">
        <w:r w:rsidR="00BE3C41">
          <w:t>składowe</w:t>
        </w:r>
        <w:r>
          <w:t xml:space="preserve"> przed użyciem. </w:t>
        </w:r>
      </w:ins>
      <w:ins w:id="605" w:author="Okot" w:date="2019-03-28T14:01:00Z">
        <w:r>
          <w:t>Wartość energetyczna gotowego pos</w:t>
        </w:r>
        <w:r w:rsidR="00BE3C41">
          <w:t xml:space="preserve">iłku będzie sumą </w:t>
        </w:r>
      </w:ins>
      <w:ins w:id="606" w:author="Okot" w:date="2019-03-28T21:33:00Z">
        <w:r w:rsidR="00BE3C41">
          <w:t xml:space="preserve">wartości energii </w:t>
        </w:r>
      </w:ins>
      <w:ins w:id="607" w:author="Okot" w:date="2019-03-28T14:01:00Z">
        <w:r w:rsidR="00BE3C41">
          <w:t xml:space="preserve">jego </w:t>
        </w:r>
      </w:ins>
      <w:ins w:id="608" w:author="Okot" w:date="2019-03-28T21:33:00Z">
        <w:r w:rsidR="00BE3C41">
          <w:t>komponentów</w:t>
        </w:r>
      </w:ins>
      <w:ins w:id="609" w:author="Okot" w:date="2019-03-28T14:01:00Z">
        <w:r>
          <w:t>.</w:t>
        </w:r>
      </w:ins>
      <w:ins w:id="610" w:author="Okot" w:date="2019-03-28T14:03:00Z">
        <w:r w:rsidR="000D5912">
          <w:t xml:space="preserve"> Jeśli zostanie zjedzona tylko część posiłku</w:t>
        </w:r>
      </w:ins>
      <w:ins w:id="611" w:author="Okot" w:date="2019-03-28T14:04:00Z">
        <w:r w:rsidR="000D5912">
          <w:t>,</w:t>
        </w:r>
      </w:ins>
      <w:ins w:id="612" w:author="Okot" w:date="2019-03-28T14:03:00Z">
        <w:r w:rsidR="000D5912">
          <w:t xml:space="preserve"> przy</w:t>
        </w:r>
      </w:ins>
      <w:ins w:id="613" w:author="Okot" w:date="2019-03-28T14:04:00Z">
        <w:r w:rsidR="000D5912">
          <w:t xml:space="preserve">jmuje się, że </w:t>
        </w:r>
      </w:ins>
      <w:ins w:id="614" w:author="Okot" w:date="2019-03-28T14:05:00Z">
        <w:r w:rsidR="000D5912">
          <w:t xml:space="preserve">została </w:t>
        </w:r>
      </w:ins>
      <w:ins w:id="615" w:author="Okot" w:date="2019-03-28T14:04:00Z">
        <w:r w:rsidR="000D5912">
          <w:t xml:space="preserve">dostarczona </w:t>
        </w:r>
      </w:ins>
      <w:ins w:id="616" w:author="Okot" w:date="2019-03-28T14:05:00Z">
        <w:r w:rsidR="000D5912">
          <w:t xml:space="preserve">ilość </w:t>
        </w:r>
      </w:ins>
      <w:ins w:id="617" w:author="Okot" w:date="2019-03-28T14:04:00Z">
        <w:r w:rsidR="000D5912">
          <w:t xml:space="preserve">substancji odżywczych i energia odpowiednia </w:t>
        </w:r>
      </w:ins>
      <w:ins w:id="618" w:author="Okot" w:date="2019-03-28T14:05:00Z">
        <w:r w:rsidR="000D5912">
          <w:t xml:space="preserve">matematycznie </w:t>
        </w:r>
      </w:ins>
      <w:ins w:id="619" w:author="Okot" w:date="2019-03-28T14:04:00Z">
        <w:r w:rsidR="000D5912">
          <w:t xml:space="preserve">danej części. </w:t>
        </w:r>
      </w:ins>
      <w:ins w:id="620"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621" w:author="Okot" w:date="2019-03-28T14:13:00Z"/>
        </w:rPr>
        <w:pPrChange w:id="622" w:author="Okot" w:date="2019-03-28T13:48:00Z">
          <w:pPr>
            <w:ind w:firstLine="0"/>
            <w:jc w:val="left"/>
          </w:pPr>
        </w:pPrChange>
      </w:pPr>
      <w:ins w:id="623" w:author="Okot" w:date="2019-03-28T14:10:00Z">
        <w:r>
          <w:t xml:space="preserve">Dotychczas była mowa jedynie o tym, że organizm potrzebuje konkretnej ilości kalorii, żeby funkcjonować. </w:t>
        </w:r>
      </w:ins>
      <w:ins w:id="624" w:author="Okot" w:date="2019-03-28T14:11:00Z">
        <w:r>
          <w:t>Należy jeszcze wyjaśnić, dlaczego istotne jest, żeby ta energia poc</w:t>
        </w:r>
      </w:ins>
      <w:ins w:id="625" w:author="Okot" w:date="2019-03-28T14:12:00Z">
        <w:r>
          <w:t>hodziła w odpowiednich proporcjach ze wszystkich makroskładników</w:t>
        </w:r>
      </w:ins>
      <w:ins w:id="626" w:author="Okot" w:date="2019-03-28T14:13:00Z">
        <w:r>
          <w:t>.</w:t>
        </w:r>
      </w:ins>
    </w:p>
    <w:p w14:paraId="171CEBE4" w14:textId="77777777" w:rsidR="00E2043E" w:rsidRDefault="00E2043E">
      <w:pPr>
        <w:rPr>
          <w:ins w:id="627" w:author="Okot" w:date="2019-03-28T14:13:00Z"/>
        </w:rPr>
        <w:pPrChange w:id="628" w:author="Okot" w:date="2019-03-28T13:48:00Z">
          <w:pPr>
            <w:ind w:firstLine="0"/>
            <w:jc w:val="left"/>
          </w:pPr>
        </w:pPrChange>
      </w:pPr>
    </w:p>
    <w:p w14:paraId="4B923B21" w14:textId="16072DB0" w:rsidR="00301B21" w:rsidRDefault="00E2043E">
      <w:pPr>
        <w:pStyle w:val="Nagwek2"/>
        <w:rPr>
          <w:ins w:id="629" w:author="Okot" w:date="2019-03-28T17:00:00Z"/>
        </w:rPr>
        <w:pPrChange w:id="630" w:author="Okot" w:date="2019-03-28T14:13:00Z">
          <w:pPr>
            <w:ind w:firstLine="0"/>
            <w:jc w:val="left"/>
          </w:pPr>
        </w:pPrChange>
      </w:pPr>
      <w:bookmarkStart w:id="631" w:name="_Toc5963730"/>
      <w:ins w:id="632" w:author="Okot" w:date="2019-03-28T14:13:00Z">
        <w:r>
          <w:t>2.1.3.1. Białka</w:t>
        </w:r>
      </w:ins>
      <w:ins w:id="633" w:author="Okot" w:date="2019-03-28T17:01:00Z">
        <w:r w:rsidR="00A9408E">
          <w:t xml:space="preserve"> [</w:t>
        </w:r>
      </w:ins>
      <w:del w:id="634" w:author="Okot" w:date="2020-01-13T16:51:00Z">
        <w:r w:rsidR="009E56F2" w:rsidDel="00CD0C82">
          <w:delText>2</w:delText>
        </w:r>
      </w:del>
      <w:ins w:id="635" w:author="Okot" w:date="2020-01-13T16:51:00Z">
        <w:r w:rsidR="00CD0C82">
          <w:t>3</w:t>
        </w:r>
      </w:ins>
      <w:r w:rsidR="00B26BEF">
        <w:t>5</w:t>
      </w:r>
      <w:del w:id="636" w:author="Okot" w:date="2020-01-13T11:36:00Z">
        <w:r w:rsidR="00100248" w:rsidDel="00320D18">
          <w:delText>5</w:delText>
        </w:r>
      </w:del>
      <w:ins w:id="637" w:author="Okot" w:date="2020-01-13T14:38:00Z">
        <w:r w:rsidR="00401F9D">
          <w:t>,</w:t>
        </w:r>
      </w:ins>
      <w:ins w:id="638" w:author="Okot" w:date="2019-03-28T17:01:00Z">
        <w:r w:rsidR="00401F9D">
          <w:t>3</w:t>
        </w:r>
      </w:ins>
      <w:r w:rsidR="00B26BEF">
        <w:t>6</w:t>
      </w:r>
      <w:del w:id="639" w:author="Okot" w:date="2020-01-13T14:38:00Z">
        <w:r w:rsidR="009E56F2" w:rsidDel="00401F9D">
          <w:delText>2</w:delText>
        </w:r>
      </w:del>
      <w:del w:id="640" w:author="Okot" w:date="2020-01-13T11:32:00Z">
        <w:r w:rsidR="00100248" w:rsidDel="00F94BCE">
          <w:delText>6</w:delText>
        </w:r>
      </w:del>
      <w:ins w:id="641" w:author="Okot" w:date="2019-03-28T17:01:00Z">
        <w:r w:rsidR="00A9408E">
          <w:t>,</w:t>
        </w:r>
      </w:ins>
      <w:ins w:id="642" w:author="Okot" w:date="2020-01-13T13:49:00Z">
        <w:r w:rsidR="00AC7631">
          <w:t>3</w:t>
        </w:r>
      </w:ins>
      <w:ins w:id="643" w:author="Okot" w:date="2020-01-13T14:35:00Z">
        <w:r w:rsidR="00E61A1C">
          <w:t>7</w:t>
        </w:r>
      </w:ins>
      <w:del w:id="644" w:author="Okot" w:date="2020-01-13T13:49:00Z">
        <w:r w:rsidR="009E56F2" w:rsidDel="00AC7631">
          <w:delText>2</w:delText>
        </w:r>
      </w:del>
      <w:del w:id="645" w:author="Okot" w:date="2020-01-13T11:29:00Z">
        <w:r w:rsidR="00E2330C" w:rsidDel="00F94BCE">
          <w:delText>7</w:delText>
        </w:r>
      </w:del>
      <w:ins w:id="646" w:author="Okot" w:date="2019-03-28T17:01:00Z">
        <w:r w:rsidR="00A9408E">
          <w:t>]</w:t>
        </w:r>
      </w:ins>
      <w:bookmarkEnd w:id="631"/>
    </w:p>
    <w:p w14:paraId="43F34EC2" w14:textId="77777777" w:rsidR="00301B21" w:rsidRDefault="00301B21">
      <w:pPr>
        <w:rPr>
          <w:ins w:id="647" w:author="Okot" w:date="2019-03-28T17:00:00Z"/>
        </w:rPr>
        <w:pPrChange w:id="648" w:author="Okot" w:date="2019-03-28T17:00:00Z">
          <w:pPr>
            <w:ind w:firstLine="0"/>
            <w:jc w:val="left"/>
          </w:pPr>
        </w:pPrChange>
      </w:pPr>
    </w:p>
    <w:p w14:paraId="68214649" w14:textId="77777777" w:rsidR="00B158F4" w:rsidRDefault="00A9664B">
      <w:pPr>
        <w:rPr>
          <w:ins w:id="649" w:author="Okot" w:date="2019-03-28T21:49:00Z"/>
        </w:rPr>
        <w:pPrChange w:id="650" w:author="Okot" w:date="2019-03-28T17:00:00Z">
          <w:pPr>
            <w:ind w:firstLine="0"/>
            <w:jc w:val="left"/>
          </w:pPr>
        </w:pPrChange>
      </w:pPr>
      <w:ins w:id="651" w:author="Okot" w:date="2019-03-28T17:45:00Z">
        <w:r>
          <w:t>B</w:t>
        </w:r>
      </w:ins>
      <w:ins w:id="652" w:author="Okot" w:date="2019-03-28T17:01:00Z">
        <w:r>
          <w:t>iałko</w:t>
        </w:r>
        <w:r w:rsidR="009B563A">
          <w:t xml:space="preserve"> stanowi</w:t>
        </w:r>
        <w:r w:rsidR="00A9408E">
          <w:t xml:space="preserve"> podstawowy budulec w organizmie człowieka</w:t>
        </w:r>
      </w:ins>
      <w:ins w:id="653" w:author="Okot" w:date="2019-03-28T17:33:00Z">
        <w:r w:rsidR="009B563A">
          <w:t xml:space="preserve"> – znajduje się każdej jego komórce</w:t>
        </w:r>
      </w:ins>
      <w:ins w:id="654" w:author="Okot" w:date="2019-03-28T17:01:00Z">
        <w:r w:rsidR="00A9408E">
          <w:t xml:space="preserve">. </w:t>
        </w:r>
      </w:ins>
      <w:ins w:id="655" w:author="Okot" w:date="2019-03-28T21:49:00Z">
        <w:r w:rsidR="00B158F4">
          <w:t>Szacuje się, że w ciele dorosłego c</w:t>
        </w:r>
        <w:r w:rsidR="00D16A0D">
          <w:t>złowieka znajduje się ok. 10-11 </w:t>
        </w:r>
        <w:r w:rsidR="00B158F4">
          <w:t>kg białka, z czego 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656" w:author="Okot" w:date="2019-03-28T17:06:00Z"/>
        </w:rPr>
        <w:pPrChange w:id="657" w:author="Okot" w:date="2019-03-28T17:00:00Z">
          <w:pPr>
            <w:ind w:firstLine="0"/>
            <w:jc w:val="left"/>
          </w:pPr>
        </w:pPrChange>
      </w:pPr>
      <w:ins w:id="658" w:author="Okot" w:date="2019-03-28T21:49:00Z">
        <w:r>
          <w:lastRenderedPageBreak/>
          <w:t>S</w:t>
        </w:r>
      </w:ins>
      <w:ins w:id="659" w:author="Okot" w:date="2019-03-28T17:02:00Z">
        <w:r>
          <w:t>pożycie</w:t>
        </w:r>
      </w:ins>
      <w:ins w:id="660" w:author="Okot" w:date="2019-03-28T21:49:00Z">
        <w:r>
          <w:t xml:space="preserve"> białka</w:t>
        </w:r>
      </w:ins>
      <w:ins w:id="661" w:author="Okot" w:date="2019-03-28T17:02:00Z">
        <w:r w:rsidR="00A9408E">
          <w:t xml:space="preserve"> wpływa na wzrost i rozwój człowieka, odbudowę tkanek (</w:t>
        </w:r>
      </w:ins>
      <w:ins w:id="662" w:author="Okot" w:date="2019-03-28T17:03:00Z">
        <w:r w:rsidR="00A9408E">
          <w:t>np</w:t>
        </w:r>
      </w:ins>
      <w:ins w:id="663" w:author="Okot" w:date="2019-03-28T17:02:00Z">
        <w:r w:rsidR="00A9408E">
          <w:t>.</w:t>
        </w:r>
      </w:ins>
      <w:ins w:id="664"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665" w:author="Okot" w:date="2019-03-28T17:06:00Z"/>
        </w:rPr>
        <w:pPrChange w:id="666" w:author="Okot" w:date="2019-03-28T17:00:00Z">
          <w:pPr>
            <w:ind w:firstLine="0"/>
            <w:jc w:val="left"/>
          </w:pPr>
        </w:pPrChange>
      </w:pPr>
      <w:ins w:id="667" w:author="Okot" w:date="2019-03-28T17:12:00Z">
        <w:r>
          <w:t>Chociaż rol</w:t>
        </w:r>
      </w:ins>
      <w:ins w:id="668" w:author="Okot" w:date="2019-03-28T21:34:00Z">
        <w:r w:rsidR="00BE3C41">
          <w:t>a</w:t>
        </w:r>
      </w:ins>
      <w:ins w:id="669" w:author="Okot" w:date="2019-03-28T17:12:00Z">
        <w:r>
          <w:t xml:space="preserve"> budulcowa jest priorytetową funkcją białka, czasem</w:t>
        </w:r>
      </w:ins>
      <w:ins w:id="670" w:author="Okot" w:date="2019-03-28T17:13:00Z">
        <w:r>
          <w:t>, gdy zabraknie węglowodanów i tłuszcz</w:t>
        </w:r>
      </w:ins>
      <w:r w:rsidR="00354071">
        <w:t>ów</w:t>
      </w:r>
      <w:ins w:id="671" w:author="Okot" w:date="2019-03-28T17:13:00Z">
        <w:r>
          <w:t xml:space="preserve"> lub z jakiegoś powodu organizm nie chce pobierać energii z zamagazynowanego tłuszczu (patrz: punkt</w:t>
        </w:r>
      </w:ins>
      <w:ins w:id="672" w:author="Okot" w:date="2019-03-28T17:15:00Z">
        <w:r>
          <w:t xml:space="preserve"> 2.1.1.),</w:t>
        </w:r>
      </w:ins>
      <w:ins w:id="673"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674" w:author="Okot" w:date="2019-03-28T21:45:00Z">
        <w:r w:rsidR="00C54DBB">
          <w:t>organizmie</w:t>
        </w:r>
      </w:ins>
      <w:ins w:id="675" w:author="Okot" w:date="2019-03-28T17:16:00Z">
        <w:r w:rsidR="00C54DBB">
          <w:t>.</w:t>
        </w:r>
      </w:ins>
    </w:p>
    <w:p w14:paraId="7E3269ED" w14:textId="77777777" w:rsidR="00DA74FC" w:rsidRDefault="00B158F4">
      <w:pPr>
        <w:rPr>
          <w:ins w:id="676" w:author="Okot" w:date="2019-03-28T17:23:00Z"/>
        </w:rPr>
        <w:pPrChange w:id="677" w:author="Okot" w:date="2019-03-28T17:00:00Z">
          <w:pPr>
            <w:ind w:firstLine="0"/>
            <w:jc w:val="left"/>
          </w:pPr>
        </w:pPrChange>
      </w:pPr>
      <w:ins w:id="678" w:author="Okot" w:date="2019-03-28T21:54:00Z">
        <w:r>
          <w:t>Eksperci FAO</w:t>
        </w:r>
      </w:ins>
      <w:r w:rsidR="00013986">
        <w:t xml:space="preserve">, </w:t>
      </w:r>
      <w:ins w:id="679" w:author="Okot" w:date="2019-03-28T21:54:00Z">
        <w:r>
          <w:t>WHO</w:t>
        </w:r>
      </w:ins>
      <w:r w:rsidR="00013986">
        <w:t xml:space="preserve"> i </w:t>
      </w:r>
      <w:ins w:id="680" w:author="Okot" w:date="2019-03-28T21:54:00Z">
        <w:r>
          <w:t>UNU zdefini</w:t>
        </w:r>
        <w:r w:rsidR="00D16A0D">
          <w:t>owali w 1985 </w:t>
        </w:r>
        <w:r>
          <w:t>r</w:t>
        </w:r>
      </w:ins>
      <w:ins w:id="681" w:author="Okot" w:date="2019-03-28T23:26:00Z">
        <w:r w:rsidR="00280791">
          <w:t>.</w:t>
        </w:r>
      </w:ins>
      <w:ins w:id="682" w:author="Okot" w:date="2019-03-28T21:54:00Z">
        <w:r>
          <w:t xml:space="preserve"> zapotrzebowanie człowieka na białko jako taką jego ilość, która</w:t>
        </w:r>
      </w:ins>
      <w:ins w:id="683" w:author="Okot" w:date="2019-03-28T21:56:00Z">
        <w:r>
          <w:t xml:space="preserve"> dostarczona z pożywieniem pozwoli organizmowi w stanie równowagi energetycznej zrównoważyć wszystkie </w:t>
        </w:r>
      </w:ins>
      <w:ins w:id="684" w:author="Okot" w:date="2019-03-28T21:58:00Z">
        <w:r>
          <w:t>jego nieuniknione straty towarzyszące przemianom metabolicznym oraz utrzymaniu organizmu w dobrym stanie zdrowia</w:t>
        </w:r>
      </w:ins>
      <w:ins w:id="685" w:author="Okot" w:date="2019-03-28T21:59:00Z">
        <w:r w:rsidR="00234EA3">
          <w:t>.</w:t>
        </w:r>
      </w:ins>
      <w:ins w:id="686" w:author="Okot" w:date="2019-03-28T21:54:00Z">
        <w:r>
          <w:t xml:space="preserve"> </w:t>
        </w:r>
      </w:ins>
    </w:p>
    <w:p w14:paraId="6F16A062" w14:textId="77777777" w:rsidR="00DA74FC" w:rsidRDefault="00DA74FC">
      <w:pPr>
        <w:rPr>
          <w:ins w:id="687" w:author="Okot" w:date="2019-03-28T17:25:00Z"/>
        </w:rPr>
        <w:pPrChange w:id="688" w:author="Okot" w:date="2019-03-28T17:00:00Z">
          <w:pPr>
            <w:ind w:firstLine="0"/>
            <w:jc w:val="left"/>
          </w:pPr>
        </w:pPrChange>
      </w:pPr>
      <w:ins w:id="689" w:author="Okot" w:date="2019-03-28T17:23:00Z">
        <w:r>
          <w:t>Zapotrzebow</w:t>
        </w:r>
      </w:ins>
      <w:ins w:id="690" w:author="Okot" w:date="2019-03-28T17:24:00Z">
        <w:r>
          <w:t>anie na białko jest zależne między innymi od indywidualnego zapotrzebowania kalorycznego, wieku, wagi</w:t>
        </w:r>
      </w:ins>
      <w:ins w:id="691" w:author="Okot" w:date="2019-03-28T17:25:00Z">
        <w:r>
          <w:t xml:space="preserve">. Więcej białka potrzebują na przykład </w:t>
        </w:r>
      </w:ins>
      <w:ins w:id="692" w:author="Okot" w:date="2019-03-28T21:35:00Z">
        <w:r w:rsidR="00BE3C41">
          <w:t>kobiety w</w:t>
        </w:r>
      </w:ins>
      <w:ins w:id="693" w:author="Okot" w:date="2019-03-28T17:25:00Z">
        <w:r w:rsidR="00BE3C41">
          <w:t xml:space="preserve"> ciąży</w:t>
        </w:r>
      </w:ins>
      <w:ins w:id="694" w:author="Okot" w:date="2019-03-28T22:00:00Z">
        <w:r w:rsidR="00234EA3">
          <w:t>, karmiące piersią</w:t>
        </w:r>
      </w:ins>
      <w:ins w:id="695" w:author="Okot" w:date="2019-03-28T17:25:00Z">
        <w:r w:rsidR="00234EA3">
          <w:t>,</w:t>
        </w:r>
        <w:r>
          <w:t xml:space="preserve"> osoby bar</w:t>
        </w:r>
        <w:r w:rsidR="002008B5">
          <w:t>dzo aktywne fizycznie</w:t>
        </w:r>
      </w:ins>
      <w:ins w:id="696" w:author="Okot" w:date="2019-03-28T22:00:00Z">
        <w:r w:rsidR="00234EA3">
          <w:t xml:space="preserve"> i dzieci</w:t>
        </w:r>
      </w:ins>
      <w:ins w:id="697" w:author="Okot" w:date="2019-03-28T17:25:00Z">
        <w:r w:rsidR="002008B5">
          <w:t>.</w:t>
        </w:r>
      </w:ins>
    </w:p>
    <w:p w14:paraId="5213B009" w14:textId="77777777" w:rsidR="00DA74FC" w:rsidRDefault="00234EA3">
      <w:pPr>
        <w:rPr>
          <w:ins w:id="698" w:author="Okot" w:date="2019-03-28T22:05:00Z"/>
        </w:rPr>
        <w:pPrChange w:id="699" w:author="Okot" w:date="2019-03-28T17:00:00Z">
          <w:pPr>
            <w:ind w:firstLine="0"/>
            <w:jc w:val="left"/>
          </w:pPr>
        </w:pPrChange>
      </w:pPr>
      <w:ins w:id="700" w:author="Okot" w:date="2019-03-28T22:02:00Z">
        <w:r>
          <w:t>Niedobór białka w diecie</w:t>
        </w:r>
      </w:ins>
      <w:ins w:id="701" w:author="Okot" w:date="2019-03-28T23:46:00Z">
        <w:r w:rsidR="00614F36">
          <w:t xml:space="preserve"> zdarza się niezwykle rzadko, ale </w:t>
        </w:r>
      </w:ins>
      <w:r w:rsidR="00013986">
        <w:t>gdy</w:t>
      </w:r>
      <w:ins w:id="702" w:author="Okot" w:date="2019-03-28T23:46:00Z">
        <w:r w:rsidR="00614F36">
          <w:t xml:space="preserve"> zaistnieje</w:t>
        </w:r>
      </w:ins>
      <w:r w:rsidR="00013986">
        <w:t>,</w:t>
      </w:r>
      <w:ins w:id="703" w:author="Okot" w:date="2019-03-28T22:02:00Z">
        <w:r>
          <w:t xml:space="preserve"> w skrajnych przypadkach prowadzi do poważnych zaburzeń metabolicznych, wyniszczenia organizmu, zaniku mięśni i obrzęków.</w:t>
        </w:r>
      </w:ins>
      <w:ins w:id="704" w:author="Okot" w:date="2019-03-28T22:05:00Z">
        <w:r>
          <w:t xml:space="preserve"> Z</w:t>
        </w:r>
        <w:r w:rsidR="00614F36">
          <w:t xml:space="preserve"> kolei nadmierne</w:t>
        </w:r>
        <w:r>
          <w:t xml:space="preserve"> </w:t>
        </w:r>
      </w:ins>
      <w:ins w:id="705" w:author="Okot" w:date="2019-03-28T22:06:00Z">
        <w:r>
          <w:t>spożycie</w:t>
        </w:r>
      </w:ins>
      <w:ins w:id="706" w:author="Okot" w:date="2019-03-28T23:46:00Z">
        <w:r w:rsidR="00614F36">
          <w:t xml:space="preserve"> białka</w:t>
        </w:r>
      </w:ins>
      <w:ins w:id="707" w:author="Okot" w:date="2019-03-28T22:05:00Z">
        <w:r>
          <w:t xml:space="preserve"> wzmaga </w:t>
        </w:r>
      </w:ins>
      <w:ins w:id="708" w:author="Okot" w:date="2019-03-28T22:06:00Z">
        <w:r>
          <w:t xml:space="preserve">jego </w:t>
        </w:r>
      </w:ins>
      <w:ins w:id="709" w:author="Okot" w:date="2019-03-28T22:05:00Z">
        <w:r>
          <w:t>katabolizm</w:t>
        </w:r>
      </w:ins>
      <w:ins w:id="710" w:author="Okot" w:date="2019-03-28T22:06:00Z">
        <w:r>
          <w:t xml:space="preserve"> w organizmie, ponieważ ludzie</w:t>
        </w:r>
        <w:r w:rsidR="00614F36">
          <w:t xml:space="preserve"> nie są wyposażenie w mechanizmy</w:t>
        </w:r>
        <w:r>
          <w:t xml:space="preserve"> gromadzenia zapasów białka.</w:t>
        </w:r>
      </w:ins>
      <w:ins w:id="711" w:author="Okot" w:date="2019-03-28T22:07:00Z">
        <w:r w:rsidR="00BD3500">
          <w:t xml:space="preserve"> </w:t>
        </w:r>
      </w:ins>
      <w:ins w:id="712" w:author="Okot" w:date="2019-03-28T23:05:00Z">
        <w:r w:rsidR="0098475B">
          <w:t>Nerki</w:t>
        </w:r>
      </w:ins>
      <w:ins w:id="713" w:author="Okot" w:date="2019-03-28T23:06:00Z">
        <w:r w:rsidR="0098475B">
          <w:t xml:space="preserve">, odpowiadające za </w:t>
        </w:r>
      </w:ins>
      <w:ins w:id="714" w:author="Okot" w:date="2019-03-28T23:47:00Z">
        <w:r w:rsidR="00614F36">
          <w:t xml:space="preserve">jego </w:t>
        </w:r>
      </w:ins>
      <w:ins w:id="715" w:author="Okot" w:date="2019-03-28T23:06:00Z">
        <w:r w:rsidR="0098475B">
          <w:t>metaboliz</w:t>
        </w:r>
        <w:r w:rsidR="00614F36">
          <w:t>m</w:t>
        </w:r>
        <w:r w:rsidR="0098475B">
          <w:t>,</w:t>
        </w:r>
      </w:ins>
      <w:ins w:id="716" w:author="Okot" w:date="2019-03-28T23:05:00Z">
        <w:r w:rsidR="0098475B">
          <w:t xml:space="preserve"> zmuszone do zwiększonego wydalania toksyn azotowych</w:t>
        </w:r>
      </w:ins>
      <w:ins w:id="717" w:author="Okot" w:date="2019-03-28T23:06:00Z">
        <w:r w:rsidR="0098475B">
          <w:t xml:space="preserve"> powstających w wyniku</w:t>
        </w:r>
      </w:ins>
      <w:ins w:id="718" w:author="Okot" w:date="2019-03-28T23:07:00Z">
        <w:r w:rsidR="0098475B">
          <w:t xml:space="preserve"> tych procesów metabolicznych,</w:t>
        </w:r>
      </w:ins>
      <w:ins w:id="719" w:author="Okot" w:date="2019-03-28T23:05:00Z">
        <w:r w:rsidR="0098475B">
          <w:t xml:space="preserve"> </w:t>
        </w:r>
      </w:ins>
      <w:ins w:id="720" w:author="Okot" w:date="2019-03-28T23:07:00Z">
        <w:r w:rsidR="0098475B">
          <w:t>mogą stać się nadmiernie obciążone, co może doprowadzić m</w:t>
        </w:r>
      </w:ins>
      <w:ins w:id="721" w:author="Okot" w:date="2019-03-28T23:08:00Z">
        <w:r w:rsidR="0098475B">
          <w:t>iędzy innymi do powstawania kamieni nerkowych.</w:t>
        </w:r>
      </w:ins>
      <w:ins w:id="722" w:author="Okot" w:date="2019-03-28T23:07:00Z">
        <w:r w:rsidR="0098475B">
          <w:t xml:space="preserve"> </w:t>
        </w:r>
      </w:ins>
      <w:ins w:id="723" w:author="Okot" w:date="2019-03-28T22:07:00Z">
        <w:r w:rsidR="00BD3500">
          <w:t>Dlatego diety eliminacyjn</w:t>
        </w:r>
        <w:r w:rsidR="0098475B">
          <w:t>e skupiające się na wy</w:t>
        </w:r>
      </w:ins>
      <w:ins w:id="724" w:author="Okot" w:date="2019-03-28T23:08:00Z">
        <w:r w:rsidR="0098475B">
          <w:t>sokim</w:t>
        </w:r>
      </w:ins>
      <w:ins w:id="725" w:author="Okot" w:date="2019-03-28T22:07:00Z">
        <w:r w:rsidR="00BD3500">
          <w:t xml:space="preserve"> spożyciu białka (np.: dieta Dukana) są niebezpieczne dla zdrowia.</w:t>
        </w:r>
      </w:ins>
    </w:p>
    <w:p w14:paraId="58551A6A" w14:textId="77777777" w:rsidR="00485C49" w:rsidRDefault="00D16A0D">
      <w:pPr>
        <w:rPr>
          <w:ins w:id="726" w:author="Okot" w:date="2019-03-28T17:09:00Z"/>
        </w:rPr>
        <w:pPrChange w:id="727" w:author="Okot" w:date="2019-03-28T17:00:00Z">
          <w:pPr>
            <w:ind w:firstLine="0"/>
            <w:jc w:val="left"/>
          </w:pPr>
        </w:pPrChange>
      </w:pPr>
      <w:ins w:id="728" w:author="Okot" w:date="2019-03-28T17:04:00Z">
        <w:r>
          <w:t>Białka zbudowane są z 20 </w:t>
        </w:r>
        <w:r w:rsidR="00485C49">
          <w:t>aminokwasów odpowiedzialnych za syntezę białek w ciele człowieka.</w:t>
        </w:r>
      </w:ins>
      <w:ins w:id="729"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730" w:author="Okot" w:date="2019-03-28T17:06:00Z">
        <w:r w:rsidR="00974D01">
          <w:t>Aminokwasy te dzielą się na</w:t>
        </w:r>
      </w:ins>
      <w:ins w:id="731" w:author="Okot" w:date="2019-03-28T17:07:00Z">
        <w:r w:rsidR="004D7842">
          <w:t xml:space="preserve"> </w:t>
        </w:r>
      </w:ins>
      <w:ins w:id="732" w:author="Okot" w:date="2019-03-28T17:06:00Z">
        <w:r w:rsidR="004D7842">
          <w:t>endogenne</w:t>
        </w:r>
        <w:r w:rsidR="00974D01">
          <w:t xml:space="preserve">, czyli </w:t>
        </w:r>
      </w:ins>
      <w:ins w:id="733" w:author="Okot" w:date="2019-03-28T21:41:00Z">
        <w:r w:rsidR="00C54DBB">
          <w:t>taki</w:t>
        </w:r>
      </w:ins>
      <w:r w:rsidR="00013986">
        <w:t>e</w:t>
      </w:r>
      <w:ins w:id="734" w:author="Okot" w:date="2019-03-28T21:41:00Z">
        <w:r w:rsidR="00C54DBB">
          <w:t>, które</w:t>
        </w:r>
      </w:ins>
      <w:ins w:id="735" w:author="Okot" w:date="2019-03-28T17:06:00Z">
        <w:r w:rsidR="00974D01">
          <w:t xml:space="preserve"> organizm może </w:t>
        </w:r>
      </w:ins>
      <w:ins w:id="736" w:author="Okot" w:date="2019-03-28T17:08:00Z">
        <w:r w:rsidR="00974D01">
          <w:t xml:space="preserve">sam </w:t>
        </w:r>
      </w:ins>
      <w:ins w:id="737" w:author="Okot" w:date="2019-03-28T17:06:00Z">
        <w:r w:rsidR="00974D01">
          <w:t>syntetyzować z innych produktów</w:t>
        </w:r>
      </w:ins>
      <w:ins w:id="738" w:author="Okot" w:date="2019-03-28T17:08:00Z">
        <w:r w:rsidR="004D7842">
          <w:t xml:space="preserve"> oraz egzogenne</w:t>
        </w:r>
        <w:r w:rsidR="00974D01">
          <w:t>, które muszą być dostarczane wraz z pożywieniem</w:t>
        </w:r>
      </w:ins>
      <w:ins w:id="739" w:author="Okot" w:date="2019-03-28T23:15:00Z">
        <w:r w:rsidR="00EB6432">
          <w:t xml:space="preserve"> </w:t>
        </w:r>
      </w:ins>
      <w:ins w:id="740" w:author="Okot" w:date="2019-03-28T23:16:00Z">
        <w:r w:rsidR="00EB6432">
          <w:t>ze względu</w:t>
        </w:r>
      </w:ins>
      <w:ins w:id="741" w:author="Okot" w:date="2019-03-28T23:15:00Z">
        <w:r w:rsidR="00EB6432">
          <w:t xml:space="preserve"> na niezdolność układów enzymatycznych do ich syntezy</w:t>
        </w:r>
      </w:ins>
      <w:ins w:id="742" w:author="Okot" w:date="2019-03-28T17:08:00Z">
        <w:r w:rsidR="00974D01">
          <w:t>.</w:t>
        </w:r>
      </w:ins>
    </w:p>
    <w:p w14:paraId="53E349D8" w14:textId="77777777" w:rsidR="00974D01" w:rsidRDefault="00974D01">
      <w:pPr>
        <w:rPr>
          <w:ins w:id="743" w:author="Okot" w:date="2019-03-28T23:16:00Z"/>
        </w:rPr>
        <w:pPrChange w:id="744" w:author="Okot" w:date="2019-03-28T17:00:00Z">
          <w:pPr>
            <w:ind w:firstLine="0"/>
            <w:jc w:val="left"/>
          </w:pPr>
        </w:pPrChange>
      </w:pPr>
      <w:ins w:id="745" w:author="Okot" w:date="2019-03-28T17:09:00Z">
        <w:r>
          <w:t>W wyjątkowych sytuacjach takich jak stres</w:t>
        </w:r>
      </w:ins>
      <w:ins w:id="746" w:author="Okot" w:date="2019-03-28T17:10:00Z">
        <w:r>
          <w:t>, dojrzewanie</w:t>
        </w:r>
      </w:ins>
      <w:ins w:id="747" w:author="Okot" w:date="2019-03-28T17:09:00Z">
        <w:r>
          <w:t xml:space="preserve"> lub choroba organizm potrafi zwiększyć zapotrzebowanie na wybrane</w:t>
        </w:r>
        <w:r w:rsidR="00C54DBB">
          <w:t xml:space="preserve"> a</w:t>
        </w:r>
        <w:r w:rsidR="008E6C8C">
          <w:t>minokwasy endogenne</w:t>
        </w:r>
      </w:ins>
      <w:ins w:id="748" w:author="Okot" w:date="2019-03-28T17:11:00Z">
        <w:r w:rsidR="00C54DBB">
          <w:t>.</w:t>
        </w:r>
        <w:r>
          <w:t xml:space="preserve"> </w:t>
        </w:r>
      </w:ins>
      <w:ins w:id="749" w:author="Okot" w:date="2019-03-28T21:40:00Z">
        <w:r w:rsidR="00C54DBB">
          <w:t xml:space="preserve">Należy </w:t>
        </w:r>
      </w:ins>
      <w:ins w:id="750" w:author="Okot" w:date="2019-03-28T17:11:00Z">
        <w:r>
          <w:t>wtedy zadbać, żeby były one zawarte w odpowiedniej</w:t>
        </w:r>
      </w:ins>
      <w:ins w:id="751" w:author="Okot" w:date="2019-03-28T23:16:00Z">
        <w:r w:rsidR="00EB6432">
          <w:t>, zwiększonej</w:t>
        </w:r>
      </w:ins>
      <w:ins w:id="752" w:author="Okot" w:date="2019-03-28T17:11:00Z">
        <w:r>
          <w:t xml:space="preserve"> ilości w spożywanych pokarmach.</w:t>
        </w:r>
      </w:ins>
      <w:ins w:id="753" w:author="Okot" w:date="2019-03-28T17:12:00Z">
        <w:r>
          <w:t xml:space="preserve"> </w:t>
        </w:r>
      </w:ins>
      <w:ins w:id="754" w:author="Okot" w:date="2019-03-28T17:09:00Z">
        <w:r>
          <w:t xml:space="preserve"> </w:t>
        </w:r>
      </w:ins>
    </w:p>
    <w:p w14:paraId="5194CE8A" w14:textId="77777777" w:rsidR="008E6C8C" w:rsidRDefault="008E6C8C">
      <w:pPr>
        <w:ind w:firstLine="0"/>
        <w:rPr>
          <w:ins w:id="755" w:author="Okot" w:date="2019-03-28T22:58:00Z"/>
        </w:rPr>
        <w:pPrChange w:id="756" w:author="Okot" w:date="2019-03-28T22:58:00Z">
          <w:pPr>
            <w:ind w:firstLine="0"/>
            <w:jc w:val="left"/>
          </w:pPr>
        </w:pPrChange>
      </w:pPr>
    </w:p>
    <w:p w14:paraId="54C473A0" w14:textId="77777777" w:rsidR="008E6C8C" w:rsidRDefault="008E6C8C">
      <w:pPr>
        <w:ind w:firstLine="0"/>
        <w:rPr>
          <w:ins w:id="757" w:author="Okot" w:date="2019-03-28T23:00:00Z"/>
        </w:rPr>
        <w:pPrChange w:id="758" w:author="Okot" w:date="2019-03-28T22:58:00Z">
          <w:pPr>
            <w:ind w:firstLine="0"/>
            <w:jc w:val="left"/>
          </w:pPr>
        </w:pPrChange>
      </w:pPr>
      <w:ins w:id="759" w:author="Okot" w:date="2019-03-28T22:58:00Z">
        <w:r>
          <w:lastRenderedPageBreak/>
          <w:t>Tabela 2.6.</w:t>
        </w:r>
      </w:ins>
    </w:p>
    <w:p w14:paraId="0F94A5C2" w14:textId="41B9FC43" w:rsidR="008E6C8C" w:rsidRDefault="008E6C8C">
      <w:pPr>
        <w:ind w:firstLine="0"/>
        <w:rPr>
          <w:ins w:id="760" w:author="Okot" w:date="2019-03-28T23:01:00Z"/>
        </w:rPr>
        <w:pPrChange w:id="761" w:author="Okot" w:date="2019-03-28T22:58:00Z">
          <w:pPr>
            <w:ind w:firstLine="0"/>
            <w:jc w:val="left"/>
          </w:pPr>
        </w:pPrChange>
      </w:pPr>
      <w:ins w:id="762" w:author="Okot" w:date="2019-03-28T23:00:00Z">
        <w:r>
          <w:t>Podział aminokwasów ze względu na zdolność organizmu do ich syntezy [</w:t>
        </w:r>
      </w:ins>
      <w:del w:id="763" w:author="Okot" w:date="2020-01-13T14:37:00Z">
        <w:r w:rsidR="00100248" w:rsidDel="00401F9D">
          <w:delText>2</w:delText>
        </w:r>
      </w:del>
      <w:ins w:id="764" w:author="Okot" w:date="2020-01-13T14:37:00Z">
        <w:r w:rsidR="00CD0C82">
          <w:t>3</w:t>
        </w:r>
      </w:ins>
      <w:r w:rsidR="00B26BEF">
        <w:t>6</w:t>
      </w:r>
      <w:del w:id="765" w:author="Okot" w:date="2020-01-13T11:25:00Z">
        <w:r w:rsidR="00100248" w:rsidDel="00F94BCE">
          <w:delText>6</w:delText>
        </w:r>
      </w:del>
      <w:ins w:id="766" w:author="Okot" w:date="2019-03-28T23:00:00Z">
        <w:r>
          <w:t>]</w:t>
        </w:r>
      </w:ins>
      <w:ins w:id="767"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768" w:author="Okot" w:date="2019-03-28T23:01:00Z"/>
        </w:trPr>
        <w:tc>
          <w:tcPr>
            <w:tcW w:w="3020" w:type="dxa"/>
          </w:tcPr>
          <w:p w14:paraId="54A7B4C7" w14:textId="77777777" w:rsidR="008E6C8C" w:rsidRPr="008E6C8C" w:rsidRDefault="008E6C8C">
            <w:pPr>
              <w:ind w:firstLine="0"/>
              <w:jc w:val="center"/>
              <w:rPr>
                <w:ins w:id="769" w:author="Okot" w:date="2019-03-28T23:01:00Z"/>
                <w:b/>
                <w:rPrChange w:id="770" w:author="Okot" w:date="2019-03-28T23:01:00Z">
                  <w:rPr>
                    <w:ins w:id="771" w:author="Okot" w:date="2019-03-28T23:01:00Z"/>
                  </w:rPr>
                </w:rPrChange>
              </w:rPr>
              <w:pPrChange w:id="772" w:author="Okot" w:date="2019-03-28T23:01:00Z">
                <w:pPr>
                  <w:ind w:firstLine="0"/>
                </w:pPr>
              </w:pPrChange>
            </w:pPr>
            <w:ins w:id="773" w:author="Okot" w:date="2019-03-28T23:01:00Z">
              <w:r w:rsidRPr="008E6C8C">
                <w:rPr>
                  <w:b/>
                  <w:rPrChange w:id="774" w:author="Okot" w:date="2019-03-28T23:01:00Z">
                    <w:rPr/>
                  </w:rPrChange>
                </w:rPr>
                <w:t>Egzogenne</w:t>
              </w:r>
            </w:ins>
          </w:p>
        </w:tc>
        <w:tc>
          <w:tcPr>
            <w:tcW w:w="3020" w:type="dxa"/>
          </w:tcPr>
          <w:p w14:paraId="40CF2410" w14:textId="77777777" w:rsidR="008E6C8C" w:rsidRPr="008E6C8C" w:rsidRDefault="008E6C8C">
            <w:pPr>
              <w:ind w:firstLine="0"/>
              <w:jc w:val="center"/>
              <w:rPr>
                <w:ins w:id="775" w:author="Okot" w:date="2019-03-28T23:01:00Z"/>
                <w:b/>
                <w:rPrChange w:id="776" w:author="Okot" w:date="2019-03-28T23:01:00Z">
                  <w:rPr>
                    <w:ins w:id="777" w:author="Okot" w:date="2019-03-28T23:01:00Z"/>
                  </w:rPr>
                </w:rPrChange>
              </w:rPr>
              <w:pPrChange w:id="778" w:author="Okot" w:date="2019-03-28T23:01:00Z">
                <w:pPr>
                  <w:ind w:firstLine="0"/>
                </w:pPr>
              </w:pPrChange>
            </w:pPr>
            <w:ins w:id="779" w:author="Okot" w:date="2019-03-28T23:01:00Z">
              <w:r w:rsidRPr="008E6C8C">
                <w:rPr>
                  <w:b/>
                  <w:rPrChange w:id="780" w:author="Okot" w:date="2019-03-28T23:01:00Z">
                    <w:rPr/>
                  </w:rPrChange>
                </w:rPr>
                <w:t>Względnie egzogenne</w:t>
              </w:r>
            </w:ins>
          </w:p>
        </w:tc>
        <w:tc>
          <w:tcPr>
            <w:tcW w:w="3021" w:type="dxa"/>
          </w:tcPr>
          <w:p w14:paraId="65A7579F" w14:textId="77777777" w:rsidR="008E6C8C" w:rsidRPr="008E6C8C" w:rsidRDefault="008E6C8C">
            <w:pPr>
              <w:ind w:firstLine="0"/>
              <w:jc w:val="center"/>
              <w:rPr>
                <w:ins w:id="781" w:author="Okot" w:date="2019-03-28T23:01:00Z"/>
                <w:b/>
                <w:rPrChange w:id="782" w:author="Okot" w:date="2019-03-28T23:01:00Z">
                  <w:rPr>
                    <w:ins w:id="783" w:author="Okot" w:date="2019-03-28T23:01:00Z"/>
                  </w:rPr>
                </w:rPrChange>
              </w:rPr>
              <w:pPrChange w:id="784" w:author="Okot" w:date="2019-03-28T23:01:00Z">
                <w:pPr>
                  <w:ind w:firstLine="0"/>
                </w:pPr>
              </w:pPrChange>
            </w:pPr>
            <w:ins w:id="785" w:author="Okot" w:date="2019-03-28T23:01:00Z">
              <w:r w:rsidRPr="008E6C8C">
                <w:rPr>
                  <w:b/>
                  <w:rPrChange w:id="786" w:author="Okot" w:date="2019-03-28T23:01:00Z">
                    <w:rPr/>
                  </w:rPrChange>
                </w:rPr>
                <w:t>Endogenne</w:t>
              </w:r>
            </w:ins>
          </w:p>
        </w:tc>
      </w:tr>
      <w:tr w:rsidR="008E6C8C" w14:paraId="1A60E4A8" w14:textId="77777777" w:rsidTr="008E6C8C">
        <w:trPr>
          <w:ins w:id="787" w:author="Okot" w:date="2019-03-28T23:01:00Z"/>
        </w:trPr>
        <w:tc>
          <w:tcPr>
            <w:tcW w:w="3020" w:type="dxa"/>
          </w:tcPr>
          <w:p w14:paraId="30247234" w14:textId="77777777" w:rsidR="008E6C8C" w:rsidRDefault="0098475B">
            <w:pPr>
              <w:ind w:firstLine="0"/>
              <w:jc w:val="center"/>
              <w:rPr>
                <w:ins w:id="788" w:author="Okot" w:date="2019-03-28T23:01:00Z"/>
              </w:rPr>
              <w:pPrChange w:id="789" w:author="Okot" w:date="2019-03-28T23:01:00Z">
                <w:pPr>
                  <w:ind w:firstLine="0"/>
                </w:pPr>
              </w:pPrChange>
            </w:pPr>
            <w:ins w:id="790" w:author="Okot" w:date="2019-03-28T23:12:00Z">
              <w:r>
                <w:t>Fenyloalanina</w:t>
              </w:r>
            </w:ins>
          </w:p>
        </w:tc>
        <w:tc>
          <w:tcPr>
            <w:tcW w:w="3020" w:type="dxa"/>
          </w:tcPr>
          <w:p w14:paraId="013DF09D" w14:textId="77777777" w:rsidR="008E6C8C" w:rsidRDefault="00E75A1D">
            <w:pPr>
              <w:ind w:firstLine="0"/>
              <w:jc w:val="center"/>
              <w:rPr>
                <w:ins w:id="791" w:author="Okot" w:date="2019-03-28T23:01:00Z"/>
              </w:rPr>
              <w:pPrChange w:id="792" w:author="Okot" w:date="2019-03-28T23:01:00Z">
                <w:pPr>
                  <w:ind w:firstLine="0"/>
                </w:pPr>
              </w:pPrChange>
            </w:pPr>
            <w:ins w:id="793" w:author="Okot" w:date="2019-03-28T23:03:00Z">
              <w:r>
                <w:t>Arginina</w:t>
              </w:r>
            </w:ins>
          </w:p>
        </w:tc>
        <w:tc>
          <w:tcPr>
            <w:tcW w:w="3021" w:type="dxa"/>
          </w:tcPr>
          <w:p w14:paraId="40446198" w14:textId="77777777" w:rsidR="008E6C8C" w:rsidRDefault="00E75A1D">
            <w:pPr>
              <w:ind w:firstLine="0"/>
              <w:jc w:val="center"/>
              <w:rPr>
                <w:ins w:id="794" w:author="Okot" w:date="2019-03-28T23:01:00Z"/>
              </w:rPr>
              <w:pPrChange w:id="795" w:author="Okot" w:date="2019-03-28T23:01:00Z">
                <w:pPr>
                  <w:ind w:firstLine="0"/>
                </w:pPr>
              </w:pPrChange>
            </w:pPr>
            <w:ins w:id="796" w:author="Okot" w:date="2019-03-28T23:03:00Z">
              <w:r>
                <w:t>Alanina</w:t>
              </w:r>
            </w:ins>
          </w:p>
        </w:tc>
      </w:tr>
      <w:tr w:rsidR="008E6C8C" w14:paraId="14079984" w14:textId="77777777" w:rsidTr="008E6C8C">
        <w:trPr>
          <w:ins w:id="797" w:author="Okot" w:date="2019-03-28T23:01:00Z"/>
        </w:trPr>
        <w:tc>
          <w:tcPr>
            <w:tcW w:w="3020" w:type="dxa"/>
          </w:tcPr>
          <w:p w14:paraId="1230B735" w14:textId="77777777" w:rsidR="008E6C8C" w:rsidRDefault="0098475B">
            <w:pPr>
              <w:ind w:firstLine="0"/>
              <w:jc w:val="center"/>
              <w:rPr>
                <w:ins w:id="798" w:author="Okot" w:date="2019-03-28T23:01:00Z"/>
              </w:rPr>
              <w:pPrChange w:id="799" w:author="Okot" w:date="2019-03-28T23:01:00Z">
                <w:pPr>
                  <w:ind w:firstLine="0"/>
                </w:pPr>
              </w:pPrChange>
            </w:pPr>
            <w:ins w:id="800" w:author="Okot" w:date="2019-03-28T23:12:00Z">
              <w:r>
                <w:t>Histydyna</w:t>
              </w:r>
            </w:ins>
            <w:ins w:id="801"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804" w:author="Okot" w:date="2019-03-28T23:01:00Z"/>
              </w:rPr>
              <w:pPrChange w:id="805" w:author="Okot" w:date="2019-03-28T23:01:00Z">
                <w:pPr>
                  <w:ind w:firstLine="0"/>
                </w:pPr>
              </w:pPrChange>
            </w:pPr>
            <w:ins w:id="806" w:author="Okot" w:date="2019-03-28T23:03:00Z">
              <w:r>
                <w:t>Cysteina</w:t>
              </w:r>
            </w:ins>
          </w:p>
        </w:tc>
        <w:tc>
          <w:tcPr>
            <w:tcW w:w="3021" w:type="dxa"/>
          </w:tcPr>
          <w:p w14:paraId="4C3B2502" w14:textId="77777777" w:rsidR="008E6C8C" w:rsidRDefault="00E75A1D">
            <w:pPr>
              <w:ind w:firstLine="0"/>
              <w:jc w:val="center"/>
              <w:rPr>
                <w:ins w:id="807" w:author="Okot" w:date="2019-03-28T23:01:00Z"/>
              </w:rPr>
              <w:pPrChange w:id="808" w:author="Okot" w:date="2019-03-28T23:01:00Z">
                <w:pPr>
                  <w:ind w:firstLine="0"/>
                </w:pPr>
              </w:pPrChange>
            </w:pPr>
            <w:ins w:id="809" w:author="Okot" w:date="2019-03-28T23:03:00Z">
              <w:r>
                <w:t>Asparagina</w:t>
              </w:r>
            </w:ins>
          </w:p>
        </w:tc>
      </w:tr>
      <w:tr w:rsidR="008E6C8C" w14:paraId="077859AD" w14:textId="77777777" w:rsidTr="008E6C8C">
        <w:trPr>
          <w:ins w:id="810" w:author="Okot" w:date="2019-03-28T23:01:00Z"/>
        </w:trPr>
        <w:tc>
          <w:tcPr>
            <w:tcW w:w="3020" w:type="dxa"/>
          </w:tcPr>
          <w:p w14:paraId="029923FD" w14:textId="77777777" w:rsidR="008E6C8C" w:rsidRDefault="0098475B">
            <w:pPr>
              <w:ind w:firstLine="0"/>
              <w:jc w:val="center"/>
              <w:rPr>
                <w:ins w:id="811" w:author="Okot" w:date="2019-03-28T23:01:00Z"/>
              </w:rPr>
              <w:pPrChange w:id="812" w:author="Okot" w:date="2019-03-28T23:01:00Z">
                <w:pPr>
                  <w:ind w:firstLine="0"/>
                </w:pPr>
              </w:pPrChange>
            </w:pPr>
            <w:ins w:id="813" w:author="Okot" w:date="2019-03-28T23:12:00Z">
              <w:r>
                <w:t>Izoleucyna</w:t>
              </w:r>
            </w:ins>
          </w:p>
        </w:tc>
        <w:tc>
          <w:tcPr>
            <w:tcW w:w="3020" w:type="dxa"/>
          </w:tcPr>
          <w:p w14:paraId="48065BE1" w14:textId="77777777" w:rsidR="008E6C8C" w:rsidRDefault="00E75A1D">
            <w:pPr>
              <w:ind w:firstLine="0"/>
              <w:jc w:val="center"/>
              <w:rPr>
                <w:ins w:id="814" w:author="Okot" w:date="2019-03-28T23:01:00Z"/>
              </w:rPr>
              <w:pPrChange w:id="815" w:author="Okot" w:date="2019-03-28T23:01:00Z">
                <w:pPr>
                  <w:ind w:firstLine="0"/>
                </w:pPr>
              </w:pPrChange>
            </w:pPr>
            <w:ins w:id="816" w:author="Okot" w:date="2019-03-28T23:03:00Z">
              <w:r>
                <w:t>Glicyna</w:t>
              </w:r>
            </w:ins>
          </w:p>
        </w:tc>
        <w:tc>
          <w:tcPr>
            <w:tcW w:w="3021" w:type="dxa"/>
          </w:tcPr>
          <w:p w14:paraId="36FF9EB5" w14:textId="77777777" w:rsidR="008E6C8C" w:rsidRDefault="00E75A1D">
            <w:pPr>
              <w:ind w:firstLine="0"/>
              <w:jc w:val="center"/>
              <w:rPr>
                <w:ins w:id="817" w:author="Okot" w:date="2019-03-28T23:01:00Z"/>
              </w:rPr>
              <w:pPrChange w:id="818" w:author="Okot" w:date="2019-03-28T23:01:00Z">
                <w:pPr>
                  <w:ind w:firstLine="0"/>
                </w:pPr>
              </w:pPrChange>
            </w:pPr>
            <w:ins w:id="819" w:author="Okot" w:date="2019-03-28T23:03:00Z">
              <w:r>
                <w:t>Kwas asparaginowy</w:t>
              </w:r>
            </w:ins>
          </w:p>
        </w:tc>
      </w:tr>
      <w:tr w:rsidR="008E6C8C" w14:paraId="1B6E0BA5" w14:textId="77777777" w:rsidTr="008E6C8C">
        <w:trPr>
          <w:ins w:id="820" w:author="Okot" w:date="2019-03-28T23:01:00Z"/>
        </w:trPr>
        <w:tc>
          <w:tcPr>
            <w:tcW w:w="3020" w:type="dxa"/>
          </w:tcPr>
          <w:p w14:paraId="2F15061C" w14:textId="77777777" w:rsidR="008E6C8C" w:rsidRDefault="0098475B">
            <w:pPr>
              <w:ind w:firstLine="0"/>
              <w:jc w:val="center"/>
              <w:rPr>
                <w:ins w:id="821" w:author="Okot" w:date="2019-03-28T23:01:00Z"/>
              </w:rPr>
              <w:pPrChange w:id="822" w:author="Okot" w:date="2019-03-28T23:01:00Z">
                <w:pPr>
                  <w:ind w:firstLine="0"/>
                </w:pPr>
              </w:pPrChange>
            </w:pPr>
            <w:ins w:id="823" w:author="Okot" w:date="2019-03-28T23:12:00Z">
              <w:r>
                <w:t>Leucyna</w:t>
              </w:r>
            </w:ins>
          </w:p>
        </w:tc>
        <w:tc>
          <w:tcPr>
            <w:tcW w:w="3020" w:type="dxa"/>
          </w:tcPr>
          <w:p w14:paraId="549825DB" w14:textId="77777777" w:rsidR="008E6C8C" w:rsidRDefault="00E75A1D">
            <w:pPr>
              <w:ind w:firstLine="0"/>
              <w:jc w:val="center"/>
              <w:rPr>
                <w:ins w:id="824" w:author="Okot" w:date="2019-03-28T23:01:00Z"/>
              </w:rPr>
              <w:pPrChange w:id="825" w:author="Okot" w:date="2019-03-28T23:01:00Z">
                <w:pPr>
                  <w:ind w:firstLine="0"/>
                </w:pPr>
              </w:pPrChange>
            </w:pPr>
            <w:ins w:id="826" w:author="Okot" w:date="2019-03-28T23:03:00Z">
              <w:r>
                <w:t>Glutamina</w:t>
              </w:r>
            </w:ins>
          </w:p>
        </w:tc>
        <w:tc>
          <w:tcPr>
            <w:tcW w:w="3021" w:type="dxa"/>
          </w:tcPr>
          <w:p w14:paraId="6BF1198C" w14:textId="77777777" w:rsidR="008E6C8C" w:rsidRDefault="00E75A1D">
            <w:pPr>
              <w:ind w:firstLine="0"/>
              <w:jc w:val="center"/>
              <w:rPr>
                <w:ins w:id="827" w:author="Okot" w:date="2019-03-28T23:01:00Z"/>
              </w:rPr>
              <w:pPrChange w:id="828" w:author="Okot" w:date="2019-03-28T23:01:00Z">
                <w:pPr>
                  <w:ind w:firstLine="0"/>
                </w:pPr>
              </w:pPrChange>
            </w:pPr>
            <w:ins w:id="829" w:author="Okot" w:date="2019-03-28T23:03:00Z">
              <w:r>
                <w:t>Kwas gluta</w:t>
              </w:r>
            </w:ins>
            <w:ins w:id="830" w:author="Okot" w:date="2019-03-28T23:04:00Z">
              <w:r>
                <w:t>minowy</w:t>
              </w:r>
            </w:ins>
          </w:p>
        </w:tc>
      </w:tr>
      <w:tr w:rsidR="0098475B" w14:paraId="509438FE" w14:textId="77777777" w:rsidTr="008E6C8C">
        <w:trPr>
          <w:ins w:id="831" w:author="Okot" w:date="2019-03-28T23:01:00Z"/>
        </w:trPr>
        <w:tc>
          <w:tcPr>
            <w:tcW w:w="3020" w:type="dxa"/>
          </w:tcPr>
          <w:p w14:paraId="67C16F1D" w14:textId="77777777" w:rsidR="0098475B" w:rsidRDefault="0098475B">
            <w:pPr>
              <w:ind w:firstLine="0"/>
              <w:jc w:val="center"/>
              <w:rPr>
                <w:ins w:id="832" w:author="Okot" w:date="2019-03-28T23:01:00Z"/>
              </w:rPr>
              <w:pPrChange w:id="833" w:author="Okot" w:date="2019-03-28T23:01:00Z">
                <w:pPr>
                  <w:ind w:firstLine="0"/>
                </w:pPr>
              </w:pPrChange>
            </w:pPr>
            <w:ins w:id="834" w:author="Okot" w:date="2019-03-28T23:12:00Z">
              <w:r>
                <w:t>Lizyna</w:t>
              </w:r>
            </w:ins>
          </w:p>
        </w:tc>
        <w:tc>
          <w:tcPr>
            <w:tcW w:w="3020" w:type="dxa"/>
          </w:tcPr>
          <w:p w14:paraId="02D091E4" w14:textId="77777777" w:rsidR="0098475B" w:rsidRDefault="0098475B">
            <w:pPr>
              <w:ind w:firstLine="0"/>
              <w:jc w:val="center"/>
              <w:rPr>
                <w:ins w:id="835" w:author="Okot" w:date="2019-03-28T23:01:00Z"/>
              </w:rPr>
              <w:pPrChange w:id="836" w:author="Okot" w:date="2019-03-28T23:01:00Z">
                <w:pPr>
                  <w:ind w:firstLine="0"/>
                </w:pPr>
              </w:pPrChange>
            </w:pPr>
            <w:ins w:id="837" w:author="Okot" w:date="2019-03-28T23:03:00Z">
              <w:r>
                <w:t>Prolina</w:t>
              </w:r>
            </w:ins>
          </w:p>
        </w:tc>
        <w:tc>
          <w:tcPr>
            <w:tcW w:w="3021" w:type="dxa"/>
          </w:tcPr>
          <w:p w14:paraId="16798FF4" w14:textId="77777777" w:rsidR="0098475B" w:rsidRDefault="0098475B">
            <w:pPr>
              <w:ind w:firstLine="0"/>
              <w:jc w:val="center"/>
              <w:rPr>
                <w:ins w:id="838" w:author="Okot" w:date="2019-03-28T23:01:00Z"/>
              </w:rPr>
              <w:pPrChange w:id="839" w:author="Okot" w:date="2019-03-28T23:01:00Z">
                <w:pPr>
                  <w:ind w:firstLine="0"/>
                </w:pPr>
              </w:pPrChange>
            </w:pPr>
            <w:ins w:id="840" w:author="Okot" w:date="2019-03-28T23:04:00Z">
              <w:r>
                <w:t>Seryna</w:t>
              </w:r>
            </w:ins>
          </w:p>
        </w:tc>
      </w:tr>
      <w:tr w:rsidR="0098475B" w14:paraId="687B96A9" w14:textId="77777777" w:rsidTr="00E75A1D">
        <w:trPr>
          <w:ins w:id="841" w:author="Okot" w:date="2019-03-28T23:02:00Z"/>
        </w:trPr>
        <w:tc>
          <w:tcPr>
            <w:tcW w:w="3020" w:type="dxa"/>
          </w:tcPr>
          <w:p w14:paraId="615B3F57" w14:textId="77777777" w:rsidR="0098475B" w:rsidRDefault="0098475B" w:rsidP="0098475B">
            <w:pPr>
              <w:ind w:firstLine="0"/>
              <w:jc w:val="center"/>
              <w:rPr>
                <w:ins w:id="842" w:author="Okot" w:date="2019-03-28T23:02:00Z"/>
              </w:rPr>
            </w:pPr>
            <w:ins w:id="843" w:author="Okot" w:date="2019-03-28T23:12:00Z">
              <w:r>
                <w:t>Metionina</w:t>
              </w:r>
            </w:ins>
          </w:p>
        </w:tc>
        <w:tc>
          <w:tcPr>
            <w:tcW w:w="3020" w:type="dxa"/>
          </w:tcPr>
          <w:p w14:paraId="0499C8FF" w14:textId="77777777" w:rsidR="0098475B" w:rsidRDefault="0098475B" w:rsidP="0098475B">
            <w:pPr>
              <w:ind w:firstLine="0"/>
              <w:jc w:val="center"/>
              <w:rPr>
                <w:ins w:id="844" w:author="Okot" w:date="2019-03-28T23:02:00Z"/>
              </w:rPr>
            </w:pPr>
            <w:ins w:id="845" w:author="Okot" w:date="2019-03-28T23:03:00Z">
              <w:r>
                <w:t>Tyrozyna</w:t>
              </w:r>
            </w:ins>
          </w:p>
        </w:tc>
        <w:tc>
          <w:tcPr>
            <w:tcW w:w="3021" w:type="dxa"/>
          </w:tcPr>
          <w:p w14:paraId="1AC090B1" w14:textId="77777777" w:rsidR="0098475B" w:rsidRDefault="0098475B" w:rsidP="0098475B">
            <w:pPr>
              <w:ind w:firstLine="0"/>
              <w:jc w:val="center"/>
              <w:rPr>
                <w:ins w:id="846" w:author="Okot" w:date="2019-03-28T23:02:00Z"/>
              </w:rPr>
            </w:pPr>
          </w:p>
        </w:tc>
      </w:tr>
      <w:tr w:rsidR="00E75A1D" w14:paraId="5A0F8EA1" w14:textId="77777777" w:rsidTr="00E75A1D">
        <w:trPr>
          <w:ins w:id="847" w:author="Okot" w:date="2019-03-28T23:02:00Z"/>
        </w:trPr>
        <w:tc>
          <w:tcPr>
            <w:tcW w:w="3020" w:type="dxa"/>
          </w:tcPr>
          <w:p w14:paraId="684FD2B8" w14:textId="77777777" w:rsidR="00E75A1D" w:rsidRDefault="00E75A1D" w:rsidP="00D1584A">
            <w:pPr>
              <w:ind w:firstLine="0"/>
              <w:jc w:val="center"/>
              <w:rPr>
                <w:ins w:id="848" w:author="Okot" w:date="2019-03-28T23:02:00Z"/>
              </w:rPr>
            </w:pPr>
            <w:ins w:id="849" w:author="Okot" w:date="2019-03-28T23:02:00Z">
              <w:r>
                <w:t>Treonina</w:t>
              </w:r>
            </w:ins>
          </w:p>
        </w:tc>
        <w:tc>
          <w:tcPr>
            <w:tcW w:w="3020" w:type="dxa"/>
          </w:tcPr>
          <w:p w14:paraId="5953CA50" w14:textId="77777777" w:rsidR="00E75A1D" w:rsidRDefault="00E75A1D" w:rsidP="00D1584A">
            <w:pPr>
              <w:ind w:firstLine="0"/>
              <w:jc w:val="center"/>
              <w:rPr>
                <w:ins w:id="850" w:author="Okot" w:date="2019-03-28T23:02:00Z"/>
              </w:rPr>
            </w:pPr>
          </w:p>
        </w:tc>
        <w:tc>
          <w:tcPr>
            <w:tcW w:w="3021" w:type="dxa"/>
          </w:tcPr>
          <w:p w14:paraId="7E85475C" w14:textId="77777777" w:rsidR="00E75A1D" w:rsidRDefault="00E75A1D" w:rsidP="00D1584A">
            <w:pPr>
              <w:ind w:firstLine="0"/>
              <w:jc w:val="center"/>
              <w:rPr>
                <w:ins w:id="851" w:author="Okot" w:date="2019-03-28T23:02:00Z"/>
              </w:rPr>
            </w:pPr>
          </w:p>
        </w:tc>
      </w:tr>
      <w:tr w:rsidR="00E75A1D" w14:paraId="40E20802" w14:textId="77777777" w:rsidTr="00E75A1D">
        <w:trPr>
          <w:ins w:id="852" w:author="Okot" w:date="2019-03-28T23:02:00Z"/>
        </w:trPr>
        <w:tc>
          <w:tcPr>
            <w:tcW w:w="3020" w:type="dxa"/>
          </w:tcPr>
          <w:p w14:paraId="21DF9A38" w14:textId="77777777" w:rsidR="00E75A1D" w:rsidRDefault="00E75A1D" w:rsidP="00D1584A">
            <w:pPr>
              <w:ind w:firstLine="0"/>
              <w:jc w:val="center"/>
              <w:rPr>
                <w:ins w:id="853" w:author="Okot" w:date="2019-03-28T23:02:00Z"/>
              </w:rPr>
            </w:pPr>
            <w:ins w:id="854" w:author="Okot" w:date="2019-03-28T23:02:00Z">
              <w:r>
                <w:t>Tryptofan</w:t>
              </w:r>
            </w:ins>
          </w:p>
        </w:tc>
        <w:tc>
          <w:tcPr>
            <w:tcW w:w="3020" w:type="dxa"/>
          </w:tcPr>
          <w:p w14:paraId="1A2C271E" w14:textId="77777777" w:rsidR="00E75A1D" w:rsidRDefault="00E75A1D" w:rsidP="00D1584A">
            <w:pPr>
              <w:ind w:firstLine="0"/>
              <w:jc w:val="center"/>
              <w:rPr>
                <w:ins w:id="855" w:author="Okot" w:date="2019-03-28T23:02:00Z"/>
              </w:rPr>
            </w:pPr>
          </w:p>
        </w:tc>
        <w:tc>
          <w:tcPr>
            <w:tcW w:w="3021" w:type="dxa"/>
          </w:tcPr>
          <w:p w14:paraId="2AE57C65" w14:textId="77777777" w:rsidR="00E75A1D" w:rsidRDefault="00E75A1D" w:rsidP="00D1584A">
            <w:pPr>
              <w:ind w:firstLine="0"/>
              <w:jc w:val="center"/>
              <w:rPr>
                <w:ins w:id="856" w:author="Okot" w:date="2019-03-28T23:02:00Z"/>
              </w:rPr>
            </w:pPr>
          </w:p>
        </w:tc>
      </w:tr>
      <w:tr w:rsidR="00E75A1D" w14:paraId="70E61A25" w14:textId="77777777" w:rsidTr="00D1584A">
        <w:trPr>
          <w:ins w:id="857" w:author="Okot" w:date="2019-03-28T23:02:00Z"/>
        </w:trPr>
        <w:tc>
          <w:tcPr>
            <w:tcW w:w="3020" w:type="dxa"/>
          </w:tcPr>
          <w:p w14:paraId="3A59FBFC" w14:textId="77777777" w:rsidR="00E75A1D" w:rsidRDefault="00E75A1D" w:rsidP="00D1584A">
            <w:pPr>
              <w:ind w:firstLine="0"/>
              <w:jc w:val="center"/>
              <w:rPr>
                <w:ins w:id="858" w:author="Okot" w:date="2019-03-28T23:02:00Z"/>
              </w:rPr>
            </w:pPr>
            <w:ins w:id="859" w:author="Okot" w:date="2019-03-28T23:02:00Z">
              <w:r>
                <w:t>Walina</w:t>
              </w:r>
            </w:ins>
          </w:p>
        </w:tc>
        <w:tc>
          <w:tcPr>
            <w:tcW w:w="3020" w:type="dxa"/>
          </w:tcPr>
          <w:p w14:paraId="2924C26C" w14:textId="77777777" w:rsidR="00E75A1D" w:rsidRDefault="00E75A1D" w:rsidP="00D1584A">
            <w:pPr>
              <w:ind w:firstLine="0"/>
              <w:jc w:val="center"/>
              <w:rPr>
                <w:ins w:id="860" w:author="Okot" w:date="2019-03-28T23:02:00Z"/>
              </w:rPr>
            </w:pPr>
          </w:p>
        </w:tc>
        <w:tc>
          <w:tcPr>
            <w:tcW w:w="3021" w:type="dxa"/>
          </w:tcPr>
          <w:p w14:paraId="024374D7" w14:textId="77777777" w:rsidR="00E75A1D" w:rsidRDefault="00E75A1D" w:rsidP="00D1584A">
            <w:pPr>
              <w:ind w:firstLine="0"/>
              <w:jc w:val="center"/>
              <w:rPr>
                <w:ins w:id="861" w:author="Okot" w:date="2019-03-28T23:02:00Z"/>
              </w:rPr>
            </w:pPr>
          </w:p>
        </w:tc>
      </w:tr>
    </w:tbl>
    <w:p w14:paraId="4685E691" w14:textId="77777777" w:rsidR="008E6C8C" w:rsidRDefault="008E6C8C">
      <w:pPr>
        <w:ind w:firstLine="0"/>
        <w:rPr>
          <w:ins w:id="862" w:author="Okot" w:date="2019-03-28T17:17:00Z"/>
        </w:rPr>
        <w:pPrChange w:id="863" w:author="Okot" w:date="2019-03-28T22:58:00Z">
          <w:pPr>
            <w:ind w:firstLine="0"/>
            <w:jc w:val="left"/>
          </w:pPr>
        </w:pPrChange>
      </w:pPr>
    </w:p>
    <w:p w14:paraId="19EB3374" w14:textId="77777777" w:rsidR="000216FF" w:rsidRDefault="000216FF">
      <w:pPr>
        <w:rPr>
          <w:ins w:id="864" w:author="Okot" w:date="2019-03-28T23:59:00Z"/>
        </w:rPr>
        <w:pPrChange w:id="865" w:author="Okot" w:date="2019-03-28T17:00:00Z">
          <w:pPr>
            <w:ind w:firstLine="0"/>
            <w:jc w:val="left"/>
          </w:pPr>
        </w:pPrChange>
      </w:pPr>
      <w:ins w:id="866" w:author="Okot" w:date="2019-03-28T17:17:00Z">
        <w:r>
          <w:t xml:space="preserve">Za białko wzorcowe uznaje się takie </w:t>
        </w:r>
      </w:ins>
      <w:ins w:id="867" w:author="Okot" w:date="2019-03-28T17:18:00Z">
        <w:r>
          <w:t>białko</w:t>
        </w:r>
      </w:ins>
      <w:ins w:id="868" w:author="Okot" w:date="2019-03-28T17:17:00Z">
        <w:r>
          <w:t>, które jak najbardziej przypomina białk</w:t>
        </w:r>
      </w:ins>
      <w:ins w:id="869" w:author="Okot" w:date="2019-03-28T23:35:00Z">
        <w:r w:rsidR="00C75CF5">
          <w:t>o</w:t>
        </w:r>
      </w:ins>
      <w:ins w:id="870" w:author="Okot" w:date="2019-03-28T17:17:00Z">
        <w:r w:rsidR="00C75CF5">
          <w:t xml:space="preserve"> ustrojowe</w:t>
        </w:r>
        <w:r>
          <w:t xml:space="preserve"> osoby dorosłej.</w:t>
        </w:r>
      </w:ins>
      <w:ins w:id="871" w:author="Okot" w:date="2019-03-28T17:18:00Z">
        <w:r>
          <w:t xml:space="preserve"> Od dawno za takowe przyjmuje się białko jaja kurzego</w:t>
        </w:r>
      </w:ins>
      <w:ins w:id="872" w:author="Okot" w:date="2019-03-28T17:17:00Z">
        <w:r>
          <w:t>. Jest ono jednocześnie białkiem kompletnym, czyli zawierającym wszystkie aminokwasy egzogenne.</w:t>
        </w:r>
      </w:ins>
      <w:ins w:id="873" w:author="Okot" w:date="2019-03-28T17:20:00Z">
        <w:r>
          <w:t xml:space="preserve"> Przez wiele lat pokutowało przekonanie, że wszystkie aminokwasy </w:t>
        </w:r>
      </w:ins>
      <w:ins w:id="874" w:author="Okot" w:date="2019-03-28T17:21:00Z">
        <w:r w:rsidR="00BF3A2B">
          <w:t>egzogenne należy</w:t>
        </w:r>
      </w:ins>
      <w:ins w:id="875"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876" w:author="Okot" w:date="2019-03-28T17:34:00Z"/>
        </w:rPr>
        <w:pPrChange w:id="877" w:author="Okot" w:date="2019-03-28T17:00:00Z">
          <w:pPr>
            <w:ind w:firstLine="0"/>
            <w:jc w:val="left"/>
          </w:pPr>
        </w:pPrChange>
      </w:pPr>
    </w:p>
    <w:p w14:paraId="769395CD" w14:textId="6FC272C3" w:rsidR="009B563A" w:rsidRDefault="009B563A">
      <w:pPr>
        <w:pStyle w:val="Nagwek2"/>
        <w:rPr>
          <w:ins w:id="878" w:author="Okot" w:date="2019-03-30T15:42:00Z"/>
        </w:rPr>
        <w:pPrChange w:id="879" w:author="Okot" w:date="2019-03-28T17:34:00Z">
          <w:pPr>
            <w:ind w:firstLine="0"/>
            <w:jc w:val="left"/>
          </w:pPr>
        </w:pPrChange>
      </w:pPr>
      <w:bookmarkStart w:id="880" w:name="_Toc5963731"/>
      <w:ins w:id="881" w:author="Okot" w:date="2019-03-28T17:34:00Z">
        <w:r>
          <w:t>2.1.3.2. Tłuszcze</w:t>
        </w:r>
      </w:ins>
      <w:ins w:id="882" w:author="Okot" w:date="2019-03-30T15:59:00Z">
        <w:r w:rsidR="00D1584A">
          <w:t xml:space="preserve"> [</w:t>
        </w:r>
      </w:ins>
      <w:ins w:id="883" w:author="Okot" w:date="2020-01-13T16:51:00Z">
        <w:r w:rsidR="00CD0C82">
          <w:t>3</w:t>
        </w:r>
      </w:ins>
      <w:r w:rsidR="00B26BEF">
        <w:t>5</w:t>
      </w:r>
      <w:del w:id="884" w:author="Okot" w:date="2020-01-13T16:51:00Z">
        <w:r w:rsidR="009E56F2" w:rsidDel="00CD0C82">
          <w:delText>2</w:delText>
        </w:r>
      </w:del>
      <w:del w:id="885" w:author="Okot" w:date="2020-01-13T11:36:00Z">
        <w:r w:rsidR="00100248" w:rsidDel="00320D18">
          <w:delText>5</w:delText>
        </w:r>
      </w:del>
      <w:ins w:id="886" w:author="Okot" w:date="2019-03-30T15:59:00Z">
        <w:r w:rsidR="00D1584A">
          <w:t>,</w:t>
        </w:r>
      </w:ins>
      <w:ins w:id="887" w:author="Okot" w:date="2020-01-13T14:38:00Z">
        <w:r w:rsidR="00401F9D">
          <w:t>3</w:t>
        </w:r>
      </w:ins>
      <w:r w:rsidR="00B26BEF">
        <w:t>6</w:t>
      </w:r>
      <w:del w:id="888" w:author="Okot" w:date="2020-01-13T14:38:00Z">
        <w:r w:rsidR="009E56F2" w:rsidDel="00401F9D">
          <w:delText>2</w:delText>
        </w:r>
      </w:del>
      <w:del w:id="889" w:author="Okot" w:date="2020-01-13T11:32:00Z">
        <w:r w:rsidR="00100248" w:rsidDel="00F94BCE">
          <w:delText>6</w:delText>
        </w:r>
      </w:del>
      <w:ins w:id="890" w:author="Okot" w:date="2019-03-30T15:59:00Z">
        <w:r w:rsidR="00D1584A">
          <w:t>,</w:t>
        </w:r>
      </w:ins>
      <w:ins w:id="891" w:author="Okot" w:date="2020-01-13T13:49:00Z">
        <w:r w:rsidR="00401F9D">
          <w:t>3</w:t>
        </w:r>
      </w:ins>
      <w:ins w:id="892" w:author="Okot" w:date="2020-01-17T10:54:00Z">
        <w:r w:rsidR="00E61A1C">
          <w:t>7</w:t>
        </w:r>
      </w:ins>
      <w:del w:id="893" w:author="Okot" w:date="2020-01-13T13:49:00Z">
        <w:r w:rsidR="009E56F2" w:rsidDel="00AC7631">
          <w:delText>2</w:delText>
        </w:r>
      </w:del>
      <w:del w:id="894" w:author="Okot" w:date="2020-01-13T11:29:00Z">
        <w:r w:rsidR="00E2330C" w:rsidDel="00F94BCE">
          <w:delText>7</w:delText>
        </w:r>
      </w:del>
      <w:ins w:id="895" w:author="Okot" w:date="2019-03-30T15:59:00Z">
        <w:r w:rsidR="00D1584A">
          <w:t>]</w:t>
        </w:r>
      </w:ins>
      <w:bookmarkEnd w:id="880"/>
    </w:p>
    <w:p w14:paraId="16E6D615" w14:textId="77777777" w:rsidR="00370ED7" w:rsidRDefault="00370ED7">
      <w:pPr>
        <w:rPr>
          <w:ins w:id="896" w:author="Okot" w:date="2019-03-30T15:42:00Z"/>
        </w:rPr>
        <w:pPrChange w:id="897" w:author="Okot" w:date="2019-03-30T15:42:00Z">
          <w:pPr>
            <w:ind w:firstLine="0"/>
            <w:jc w:val="left"/>
          </w:pPr>
        </w:pPrChange>
      </w:pPr>
    </w:p>
    <w:p w14:paraId="30AF99CE" w14:textId="77777777" w:rsidR="00B26574" w:rsidRDefault="000F2B7A">
      <w:pPr>
        <w:rPr>
          <w:ins w:id="898" w:author="Okot" w:date="2019-03-31T13:48:00Z"/>
        </w:rPr>
        <w:pPrChange w:id="899" w:author="Okot" w:date="2019-03-30T15:42:00Z">
          <w:pPr>
            <w:ind w:firstLine="0"/>
            <w:jc w:val="left"/>
          </w:pPr>
        </w:pPrChange>
      </w:pPr>
      <w:ins w:id="900" w:author="Okot" w:date="2019-03-30T15:47:00Z">
        <w:r>
          <w:t xml:space="preserve">Chociaż słowo </w:t>
        </w:r>
      </w:ins>
      <w:ins w:id="901" w:author="Okot" w:date="2019-03-30T15:48:00Z">
        <w:r>
          <w:t>„</w:t>
        </w:r>
      </w:ins>
      <w:ins w:id="902" w:author="Okot" w:date="2019-03-30T15:47:00Z">
        <w:r>
          <w:t>tłuszcz</w:t>
        </w:r>
      </w:ins>
      <w:ins w:id="903" w:author="Okot" w:date="2019-03-30T15:48:00Z">
        <w:r>
          <w:t>”</w:t>
        </w:r>
      </w:ins>
      <w:ins w:id="904" w:author="Okot" w:date="2019-03-30T15:47:00Z">
        <w:r>
          <w:t xml:space="preserve"> ma często negatywne konotacje</w:t>
        </w:r>
      </w:ins>
      <w:r w:rsidR="00013986">
        <w:t>,</w:t>
      </w:r>
      <w:ins w:id="905" w:author="Okot" w:date="2019-03-30T15:47:00Z">
        <w:r>
          <w:t xml:space="preserve"> zwłaszcza</w:t>
        </w:r>
      </w:ins>
      <w:ins w:id="906" w:author="Okot" w:date="2019-03-30T15:48:00Z">
        <w:r>
          <w:t xml:space="preserve"> w myślach osób odchudzających się, w rzeczywistości tłuszcze są ważnym elementem odżywiania. </w:t>
        </w:r>
      </w:ins>
      <w:ins w:id="907" w:author="Okot" w:date="2019-03-30T16:15:00Z">
        <w:r w:rsidR="0034129B">
          <w:t>Od ich obecności w diecie zależy wchłanianie niektórych witamin (</w:t>
        </w:r>
      </w:ins>
      <w:ins w:id="908" w:author="Okot" w:date="2019-03-30T16:16:00Z">
        <w:r w:rsidR="0034129B">
          <w:t xml:space="preserve">patrz </w:t>
        </w:r>
      </w:ins>
      <w:ins w:id="909" w:author="Okot" w:date="2019-03-30T16:15:00Z">
        <w:r w:rsidR="0034129B">
          <w:t>punkt</w:t>
        </w:r>
      </w:ins>
      <w:ins w:id="910" w:author="Okot" w:date="2019-03-30T16:16:00Z">
        <w:r w:rsidR="0034129B">
          <w:t xml:space="preserve"> 2.1.4.)</w:t>
        </w:r>
      </w:ins>
      <w:ins w:id="911" w:author="Okot" w:date="2019-03-30T18:49:00Z">
        <w:r w:rsidR="00B81B62">
          <w:t xml:space="preserve"> i składników mineralnych</w:t>
        </w:r>
      </w:ins>
      <w:ins w:id="912" w:author="Okot" w:date="2019-03-30T16:16:00Z">
        <w:r w:rsidR="0034129B">
          <w:t>, rozwój i działanie mózgu, siatkówki</w:t>
        </w:r>
      </w:ins>
      <w:ins w:id="913" w:author="Okot" w:date="2019-03-30T16:17:00Z">
        <w:r w:rsidR="0034129B">
          <w:t xml:space="preserve"> i błon komórkowych</w:t>
        </w:r>
      </w:ins>
      <w:ins w:id="914" w:author="Okot" w:date="2019-03-30T16:16:00Z">
        <w:r w:rsidR="0034129B">
          <w:t xml:space="preserve">. </w:t>
        </w:r>
      </w:ins>
      <w:ins w:id="915" w:author="Okot" w:date="2019-03-30T18:50:00Z">
        <w:r w:rsidR="00B81B62">
          <w:t xml:space="preserve">Jest też zapasowym źródłem energii. </w:t>
        </w:r>
      </w:ins>
      <w:ins w:id="916" w:author="Okot" w:date="2019-03-31T13:46:00Z">
        <w:r w:rsidR="00B26574">
          <w:t xml:space="preserve">Szacuje się, że w ciele dorosłego człowieka znajduje się ok. </w:t>
        </w:r>
      </w:ins>
      <w:ins w:id="917" w:author="Okot" w:date="2019-03-31T13:47:00Z">
        <w:r w:rsidR="00B26574">
          <w:t>12  kg zapasów tłuszczu. Jest to ilość pozwalająca przeżyć ok. 3 </w:t>
        </w:r>
      </w:ins>
      <w:r w:rsidR="00CE3F6C">
        <w:t>miesiące</w:t>
      </w:r>
      <w:ins w:id="918" w:author="Okot" w:date="2019-03-31T13:47:00Z">
        <w:r w:rsidR="00B26574">
          <w:t xml:space="preserve"> bez pożywienia pod warunkiem dostarczania wody. </w:t>
        </w:r>
      </w:ins>
    </w:p>
    <w:p w14:paraId="5BAC33D3" w14:textId="77777777" w:rsidR="00370ED7" w:rsidRPr="00370ED7" w:rsidRDefault="00B26574">
      <w:pPr>
        <w:rPr>
          <w:ins w:id="919" w:author="Okot" w:date="2019-03-28T17:34:00Z"/>
        </w:rPr>
        <w:pPrChange w:id="920" w:author="Okot" w:date="2019-03-30T15:42:00Z">
          <w:pPr>
            <w:ind w:firstLine="0"/>
            <w:jc w:val="left"/>
          </w:pPr>
        </w:pPrChange>
      </w:pPr>
      <w:ins w:id="921" w:author="Okot" w:date="2019-03-31T13:48:00Z">
        <w:r>
          <w:t>Zazwyczaj, kiedy mówi się o tłuszczach w diecie, chodzi o kwasy tłuszczowe</w:t>
        </w:r>
      </w:ins>
      <w:ins w:id="922" w:author="Okot" w:date="2019-03-31T13:49:00Z">
        <w:r>
          <w:t>, gdyż z nich pochodzi 95% energii dostarczonej z tym makroskładnikiem (p</w:t>
        </w:r>
        <w:r w:rsidR="007A6114">
          <w:t xml:space="preserve">ozostałe 5% pochodzi z </w:t>
        </w:r>
        <w:r w:rsidR="007A6114">
          <w:lastRenderedPageBreak/>
          <w:t>glicerolu</w:t>
        </w:r>
        <w:r>
          <w:t>)</w:t>
        </w:r>
      </w:ins>
      <w:ins w:id="923" w:author="Okot" w:date="2019-03-31T13:48:00Z">
        <w:r>
          <w:t xml:space="preserve">. </w:t>
        </w:r>
      </w:ins>
      <w:ins w:id="924" w:author="Okot" w:date="2019-03-30T15:48:00Z">
        <w:r w:rsidR="000F2B7A">
          <w:t>W</w:t>
        </w:r>
      </w:ins>
      <w:ins w:id="925" w:author="Okot" w:date="2019-03-30T15:49:00Z">
        <w:r w:rsidR="000F2B7A">
          <w:t xml:space="preserve"> pożywieniu występuje kilka rodzajów </w:t>
        </w:r>
      </w:ins>
      <w:ins w:id="926" w:author="Okot" w:date="2019-03-31T13:49:00Z">
        <w:r>
          <w:t xml:space="preserve">kwasów </w:t>
        </w:r>
      </w:ins>
      <w:ins w:id="927" w:author="Okot" w:date="2019-03-30T15:49:00Z">
        <w:r>
          <w:t>tłuszczowych</w:t>
        </w:r>
        <w:r w:rsidR="000F2B7A">
          <w:t>, a sztuka polega na tym, by dostarczać organizmowi te zdrowie i jak najmniej</w:t>
        </w:r>
      </w:ins>
      <w:ins w:id="928" w:author="Okot" w:date="2019-03-30T15:51:00Z">
        <w:r w:rsidR="000F2B7A">
          <w:t>, a najlepiej wcale,</w:t>
        </w:r>
      </w:ins>
      <w:ins w:id="929" w:author="Okot" w:date="2019-03-30T15:49:00Z">
        <w:r w:rsidR="000F2B7A">
          <w:t xml:space="preserve"> szkodliwych</w:t>
        </w:r>
      </w:ins>
      <w:ins w:id="930" w:author="Okot" w:date="2019-03-30T15:51:00Z">
        <w:r w:rsidR="000F2B7A">
          <w:t>.</w:t>
        </w:r>
      </w:ins>
      <w:ins w:id="931" w:author="Okot" w:date="2019-03-30T15:47:00Z">
        <w:r w:rsidR="000F2B7A">
          <w:t xml:space="preserve"> </w:t>
        </w:r>
      </w:ins>
    </w:p>
    <w:p w14:paraId="784D0422" w14:textId="77777777" w:rsidR="009B563A" w:rsidRDefault="007A6114">
      <w:pPr>
        <w:rPr>
          <w:ins w:id="932" w:author="Okot" w:date="2019-03-30T15:53:00Z"/>
        </w:rPr>
        <w:pPrChange w:id="933" w:author="Okot" w:date="2019-03-28T17:34:00Z">
          <w:pPr>
            <w:ind w:firstLine="0"/>
            <w:jc w:val="left"/>
          </w:pPr>
        </w:pPrChange>
      </w:pPr>
      <w:ins w:id="934" w:author="Okot" w:date="2019-03-30T15:51:00Z">
        <w:r>
          <w:t xml:space="preserve">Kwasy </w:t>
        </w:r>
        <w:r w:rsidR="00D1584A">
          <w:t xml:space="preserve">jednonienasycone (JNKT) </w:t>
        </w:r>
      </w:ins>
      <w:ins w:id="935" w:author="Okot" w:date="2019-03-30T15:52:00Z">
        <w:r w:rsidR="00D1584A">
          <w:t>obniżają</w:t>
        </w:r>
      </w:ins>
      <w:r w:rsidR="00F70B32">
        <w:t xml:space="preserve"> ciśnienie,</w:t>
      </w:r>
      <w:ins w:id="936" w:author="Okot" w:date="2019-03-30T15:52:00Z">
        <w:r w:rsidR="00D1584A">
          <w:t xml:space="preserve"> ryzyko miażdżycy i chorób krążenia</w:t>
        </w:r>
      </w:ins>
      <w:ins w:id="937" w:author="Okot" w:date="2019-03-30T15:53:00Z">
        <w:r w:rsidR="00D1584A">
          <w:t>.</w:t>
        </w:r>
      </w:ins>
    </w:p>
    <w:p w14:paraId="3DA48E6D" w14:textId="77777777" w:rsidR="00D1584A" w:rsidRDefault="00D1584A">
      <w:pPr>
        <w:rPr>
          <w:ins w:id="938" w:author="Okot" w:date="2019-03-30T16:06:00Z"/>
        </w:rPr>
        <w:pPrChange w:id="939" w:author="Okot" w:date="2019-03-28T17:34:00Z">
          <w:pPr>
            <w:ind w:firstLine="0"/>
            <w:jc w:val="left"/>
          </w:pPr>
        </w:pPrChange>
      </w:pPr>
      <w:ins w:id="940" w:author="Okot" w:date="2019-03-30T15:54:00Z">
        <w:r>
          <w:t>Kwasy wielonienasycone (WNKT)</w:t>
        </w:r>
      </w:ins>
      <w:ins w:id="941" w:author="Okot" w:date="2019-03-30T15:55:00Z">
        <w:r>
          <w:t xml:space="preserve">, które dzielą się na omega-3 i omega-6, jako jedyne należy </w:t>
        </w:r>
      </w:ins>
      <w:ins w:id="942" w:author="Okot" w:date="2019-03-30T15:56:00Z">
        <w:r>
          <w:t>bezwzględnie</w:t>
        </w:r>
      </w:ins>
      <w:ins w:id="943" w:author="Okot" w:date="2019-03-30T15:55:00Z">
        <w:r>
          <w:t xml:space="preserve"> dostarczać z dietą, ponieważ organizm nie jest w stanie sam ich wyprodukować. </w:t>
        </w:r>
      </w:ins>
      <w:ins w:id="944" w:author="Okot" w:date="2019-03-30T19:02:00Z">
        <w:r w:rsidR="00582840">
          <w:t>Są niezbędne do wzrostu, rozmnażania, właściwego metabolizmu cholesterolu</w:t>
        </w:r>
      </w:ins>
      <w:ins w:id="945" w:author="Okot" w:date="2019-03-30T19:03:00Z">
        <w:r w:rsidR="00582840">
          <w:t>, komunikacji międzykomórkowej i funkcjonowania skóry.</w:t>
        </w:r>
      </w:ins>
      <w:ins w:id="946" w:author="Okot" w:date="2019-03-30T19:02:00Z">
        <w:r w:rsidR="00582840">
          <w:t xml:space="preserve"> </w:t>
        </w:r>
      </w:ins>
      <w:ins w:id="947" w:author="Okot" w:date="2019-03-30T15:57:00Z">
        <w:r>
          <w:t>P</w:t>
        </w:r>
      </w:ins>
      <w:ins w:id="948" w:author="Okot" w:date="2019-03-30T15:58:00Z">
        <w:r>
          <w:t>rzy czym ważn</w:t>
        </w:r>
      </w:ins>
      <w:r w:rsidR="00013986">
        <w:t>e</w:t>
      </w:r>
      <w:ins w:id="949" w:author="Okot" w:date="2019-03-30T15:58:00Z">
        <w:r>
          <w:t xml:space="preserve"> są </w:t>
        </w:r>
      </w:ins>
      <w:ins w:id="950" w:author="Okot" w:date="2019-03-30T21:10:00Z">
        <w:r w:rsidR="00F063D9">
          <w:t>proporcje, w jakich</w:t>
        </w:r>
      </w:ins>
      <w:ins w:id="951" w:author="Okot" w:date="2019-03-30T15:58:00Z">
        <w:r>
          <w:t xml:space="preserve"> się je spożywa. </w:t>
        </w:r>
      </w:ins>
      <w:ins w:id="952" w:author="Okot" w:date="2019-03-30T15:59:00Z">
        <w:r>
          <w:t xml:space="preserve">Stosunek kwasów omega-6 do omega-3 </w:t>
        </w:r>
      </w:ins>
      <w:ins w:id="953" w:author="Okot" w:date="2019-03-30T16:00:00Z">
        <w:r>
          <w:t>powinien</w:t>
        </w:r>
      </w:ins>
      <w:ins w:id="954" w:author="Okot" w:date="2019-03-30T15:59:00Z">
        <w:r>
          <w:t xml:space="preserve"> wyn</w:t>
        </w:r>
        <w:r w:rsidR="00DA421E">
          <w:t>osić</w:t>
        </w:r>
      </w:ins>
      <w:ins w:id="955" w:author="Okot" w:date="2019-03-30T21:10:00Z">
        <w:r w:rsidR="00FD7904">
          <w:t> </w:t>
        </w:r>
        <w:r w:rsidR="00F063D9">
          <w:t>4:</w:t>
        </w:r>
        <w:r w:rsidR="00FD7904">
          <w:t>1</w:t>
        </w:r>
      </w:ins>
      <w:r w:rsidR="00013986">
        <w:t>,</w:t>
      </w:r>
      <w:ins w:id="956" w:author="Okot" w:date="2019-03-30T21:10:00Z">
        <w:r w:rsidR="00F063D9">
          <w:t xml:space="preserve"> maksymalnie</w:t>
        </w:r>
      </w:ins>
      <w:ins w:id="957" w:author="Okot" w:date="2019-03-30T15:59:00Z">
        <w:r w:rsidR="00DA421E">
          <w:t> </w:t>
        </w:r>
        <w:r>
          <w:t xml:space="preserve">5:1. </w:t>
        </w:r>
      </w:ins>
      <w:ins w:id="958"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959" w:author="Okot" w:date="2019-03-30T16:03:00Z">
        <w:r w:rsidR="001D0988">
          <w:t xml:space="preserve"> </w:t>
        </w:r>
      </w:ins>
    </w:p>
    <w:p w14:paraId="6CF8D206" w14:textId="77777777" w:rsidR="001D0988" w:rsidRDefault="001D0988">
      <w:pPr>
        <w:rPr>
          <w:ins w:id="960" w:author="Okot" w:date="2019-03-30T17:00:00Z"/>
        </w:rPr>
        <w:pPrChange w:id="961" w:author="Okot" w:date="2019-03-28T17:34:00Z">
          <w:pPr>
            <w:ind w:firstLine="0"/>
            <w:jc w:val="left"/>
          </w:pPr>
        </w:pPrChange>
      </w:pPr>
      <w:ins w:id="962" w:author="Okot" w:date="2019-03-30T16:06:00Z">
        <w:r>
          <w:t>Najbardziej istotne z kwasów omega</w:t>
        </w:r>
      </w:ins>
      <w:ins w:id="963" w:author="Okot" w:date="2019-03-31T14:02:00Z">
        <w:r w:rsidR="000B1407">
          <w:t>-</w:t>
        </w:r>
      </w:ins>
      <w:ins w:id="964" w:author="Okot" w:date="2019-03-30T16:06:00Z">
        <w:r>
          <w:t>3: kwas dokozahek</w:t>
        </w:r>
      </w:ins>
      <w:ins w:id="965" w:author="Okot" w:date="2019-03-30T16:07:00Z">
        <w:r>
          <w:t xml:space="preserve">saenowy (DHA) i eikozapentaenowy (EPA) pochodzą </w:t>
        </w:r>
      </w:ins>
      <w:ins w:id="966" w:author="Okot" w:date="2019-03-30T16:08:00Z">
        <w:r>
          <w:t>z ryb, więc niemożliwe jest ich dostarczenie z pożywieniem w przypadku diet wegetariańskich.</w:t>
        </w:r>
      </w:ins>
      <w:ins w:id="967" w:author="Okot" w:date="2019-03-30T16:09:00Z">
        <w:r>
          <w:t xml:space="preserve"> Wegetarianie powinni dbać w związku z tym o właściwe spożycie jedynego źródła kwasów</w:t>
        </w:r>
      </w:ins>
      <w:ins w:id="968" w:author="Okot" w:date="2019-03-30T16:08:00Z">
        <w:r>
          <w:t xml:space="preserve"> </w:t>
        </w:r>
      </w:ins>
      <w:ins w:id="969" w:author="Okot" w:date="2019-03-30T16:10:00Z">
        <w:r>
          <w:t>omega-3 w swojej diecie</w:t>
        </w:r>
      </w:ins>
      <w:ins w:id="970" w:author="Okot" w:date="2019-03-30T16:11:00Z">
        <w:r>
          <w:t xml:space="preserve"> – kwasu </w:t>
        </w:r>
        <w:r w:rsidR="0034129B">
          <w:t xml:space="preserve">alfa-linolenowego (ALA), który w organizmie jest przekształcany w DHA i EPA. </w:t>
        </w:r>
      </w:ins>
      <w:ins w:id="971" w:author="Okot" w:date="2019-03-30T16:13:00Z">
        <w:r w:rsidR="0034129B">
          <w:t xml:space="preserve">Spożywanie ALA przynosi również korzyści osobom na dietach tradycyjnych: obniża stężenie złego cholesterolu, </w:t>
        </w:r>
      </w:ins>
      <w:ins w:id="972" w:author="Okot" w:date="2019-03-30T16:14:00Z">
        <w:r w:rsidR="0034129B">
          <w:t>podwyższając poziom dobrego.</w:t>
        </w:r>
      </w:ins>
    </w:p>
    <w:p w14:paraId="209E15A3" w14:textId="77777777" w:rsidR="00C548B3" w:rsidRDefault="00C548B3">
      <w:pPr>
        <w:rPr>
          <w:ins w:id="973" w:author="Okot" w:date="2019-03-30T16:01:00Z"/>
        </w:rPr>
        <w:pPrChange w:id="974" w:author="Okot" w:date="2019-03-28T17:34:00Z">
          <w:pPr>
            <w:ind w:firstLine="0"/>
            <w:jc w:val="left"/>
          </w:pPr>
        </w:pPrChange>
      </w:pPr>
      <w:ins w:id="975" w:author="Okot" w:date="2019-03-30T17:02:00Z">
        <w:r>
          <w:t>Z kolei n</w:t>
        </w:r>
      </w:ins>
      <w:ins w:id="976" w:author="Okot" w:date="2019-03-30T17:00:00Z">
        <w:r>
          <w:t>iedobór kwasów z rodziny omega-3 wpływa na zwiększenie ryzyka wystąpienia chorób układu krążenia,</w:t>
        </w:r>
      </w:ins>
      <w:ins w:id="977" w:author="Okot" w:date="2019-03-30T17:01:00Z">
        <w:r>
          <w:t xml:space="preserve"> kostno-stawowego,</w:t>
        </w:r>
      </w:ins>
      <w:ins w:id="978" w:author="Okot" w:date="2019-03-30T17:00:00Z">
        <w:r>
          <w:t xml:space="preserve"> choroby Alzheimera, </w:t>
        </w:r>
      </w:ins>
      <w:ins w:id="979" w:author="Okot" w:date="2019-03-30T17:01:00Z">
        <w:r>
          <w:t>depresji</w:t>
        </w:r>
      </w:ins>
      <w:ins w:id="980" w:author="Okot" w:date="2019-03-30T17:02:00Z">
        <w:r>
          <w:t xml:space="preserve"> oraz ADHD u dzieci.</w:t>
        </w:r>
      </w:ins>
    </w:p>
    <w:p w14:paraId="6BB0BF97" w14:textId="77777777" w:rsidR="001D0988" w:rsidRDefault="001D0988">
      <w:pPr>
        <w:rPr>
          <w:ins w:id="981" w:author="Okot" w:date="2019-03-30T19:06:00Z"/>
        </w:rPr>
        <w:pPrChange w:id="982" w:author="Okot" w:date="2019-03-28T17:34:00Z">
          <w:pPr>
            <w:ind w:firstLine="0"/>
            <w:jc w:val="left"/>
          </w:pPr>
        </w:pPrChange>
      </w:pPr>
      <w:ins w:id="983"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984" w:author="Okot" w:date="2019-03-30T16:01:00Z">
        <w:r>
          <w:t>, są tłuszcze nasycone</w:t>
        </w:r>
      </w:ins>
      <w:ins w:id="985" w:author="Okot" w:date="2019-03-31T13:58:00Z">
        <w:r w:rsidR="00FD3B11">
          <w:t xml:space="preserve"> (SFA)</w:t>
        </w:r>
      </w:ins>
      <w:ins w:id="986" w:author="Okot" w:date="2019-03-30T16:01:00Z">
        <w:r>
          <w:t xml:space="preserve">, znajdujące </w:t>
        </w:r>
      </w:ins>
      <w:ins w:id="987" w:author="Okot" w:date="2019-03-30T16:03:00Z">
        <w:r>
          <w:t>się</w:t>
        </w:r>
      </w:ins>
      <w:ins w:id="988" w:author="Okot" w:date="2019-03-30T16:01:00Z">
        <w:r>
          <w:t xml:space="preserve"> </w:t>
        </w:r>
      </w:ins>
      <w:ins w:id="989" w:author="Okot" w:date="2019-03-30T16:03:00Z">
        <w:r>
          <w:t>głównie w produktach pochodzenia zwierzęcego oraz olejach tropikalnych.</w:t>
        </w:r>
      </w:ins>
      <w:ins w:id="990" w:author="Okot" w:date="2019-03-30T18:51:00Z">
        <w:r w:rsidR="00B81B62">
          <w:t xml:space="preserve"> </w:t>
        </w:r>
      </w:ins>
      <w:ins w:id="991" w:author="Okot" w:date="2019-03-30T19:05:00Z">
        <w:r w:rsidR="00562FC2">
          <w:t xml:space="preserve">Ich spożywanie nie jest niezbędne dla człowieka, </w:t>
        </w:r>
      </w:ins>
      <w:ins w:id="992" w:author="Okot" w:date="2019-03-31T13:53:00Z">
        <w:r w:rsidR="007A6114">
          <w:t>ponieważ organizm</w:t>
        </w:r>
      </w:ins>
      <w:r w:rsidR="00013986">
        <w:t xml:space="preserve"> sam</w:t>
      </w:r>
      <w:ins w:id="993" w:author="Okot" w:date="2019-03-31T13:53:00Z">
        <w:r w:rsidR="007A6114">
          <w:t xml:space="preserve"> potrafi </w:t>
        </w:r>
      </w:ins>
      <w:r w:rsidR="00013986">
        <w:t>je</w:t>
      </w:r>
      <w:ins w:id="994" w:author="Okot" w:date="2019-03-31T13:53:00Z">
        <w:r w:rsidR="007A6114">
          <w:t xml:space="preserve"> syntetyzować, </w:t>
        </w:r>
      </w:ins>
      <w:ins w:id="995" w:author="Okot" w:date="2019-03-30T19:05:00Z">
        <w:r w:rsidR="00562FC2">
          <w:t xml:space="preserve">ale ciężko </w:t>
        </w:r>
      </w:ins>
      <w:ins w:id="996" w:author="Okot" w:date="2019-03-30T19:06:00Z">
        <w:r w:rsidR="00562FC2">
          <w:t>go uniknąć.</w:t>
        </w:r>
      </w:ins>
    </w:p>
    <w:p w14:paraId="76B2F897" w14:textId="77777777" w:rsidR="00562FC2" w:rsidRDefault="00562FC2">
      <w:pPr>
        <w:rPr>
          <w:ins w:id="997" w:author="Okot" w:date="2019-03-30T18:58:00Z"/>
        </w:rPr>
        <w:pPrChange w:id="998" w:author="Okot" w:date="2019-03-28T17:34:00Z">
          <w:pPr>
            <w:ind w:firstLine="0"/>
            <w:jc w:val="left"/>
          </w:pPr>
        </w:pPrChange>
      </w:pPr>
      <w:ins w:id="999" w:author="Okot" w:date="2019-03-30T19:06:00Z">
        <w:r>
          <w:t>Wyjątkowym rodzajem kwasów tłuszczowych są tak zwane</w:t>
        </w:r>
      </w:ins>
      <w:ins w:id="1000" w:author="Okot" w:date="2019-03-30T19:07:00Z">
        <w:r>
          <w:t xml:space="preserve"> „tłuszcze trans”. Zostały one stworzone chemicznie przez człowieka i służą do utwardzania pożywienia i przedłużania </w:t>
        </w:r>
      </w:ins>
      <w:r w:rsidR="00013986">
        <w:t xml:space="preserve">jego </w:t>
      </w:r>
      <w:ins w:id="1001" w:author="Okot" w:date="2019-03-30T19:07:00Z">
        <w:r>
          <w:t>okresu przydatności do spożycia.</w:t>
        </w:r>
      </w:ins>
      <w:ins w:id="1002" w:author="Okot" w:date="2019-03-30T19:08:00Z">
        <w:r>
          <w:t xml:space="preserve"> Na etykietach produktów widnieją jako „(częściowo) uwodorniony/utwardzony </w:t>
        </w:r>
      </w:ins>
      <w:ins w:id="1003" w:author="Okot" w:date="2019-03-30T19:09:00Z">
        <w:r>
          <w:t>tłuszcz”. Ponieważ jest to wytwór stosunkowo nowoczesny</w:t>
        </w:r>
      </w:ins>
      <w:r w:rsidR="00013986">
        <w:t>,</w:t>
      </w:r>
      <w:ins w:id="1004" w:author="Okot" w:date="2019-03-30T19:09:00Z">
        <w:r>
          <w:t xml:space="preserve"> jego dokładny wpływ na zdrowie człowieka jeszcze nie został gruntowanie przebadany, ale już teraz mówi się, że są to najbardziej szkodliwe tłuszcze ze wszystkich.</w:t>
        </w:r>
      </w:ins>
      <w:ins w:id="1005" w:author="Okot" w:date="2019-03-30T19:06:00Z">
        <w:r>
          <w:t xml:space="preserve"> </w:t>
        </w:r>
      </w:ins>
      <w:r w:rsidR="006D3FAD">
        <w:t xml:space="preserve">Łączy się ich spożycie z </w:t>
      </w:r>
      <w:r w:rsidR="006D3FAD">
        <w:lastRenderedPageBreak/>
        <w:t>podnoszeniem częstotliwości występowania chorób serca, zaburzeniami pracy wątroby oraz zaognianiem się insulinooporności.</w:t>
      </w:r>
    </w:p>
    <w:p w14:paraId="4AF7B90F" w14:textId="77777777" w:rsidR="00582840" w:rsidRDefault="00582840">
      <w:pPr>
        <w:rPr>
          <w:ins w:id="1006" w:author="Okot" w:date="2019-03-30T15:51:00Z"/>
        </w:rPr>
        <w:pPrChange w:id="1007" w:author="Okot" w:date="2019-03-28T17:34:00Z">
          <w:pPr>
            <w:ind w:firstLine="0"/>
            <w:jc w:val="left"/>
          </w:pPr>
        </w:pPrChange>
      </w:pPr>
      <w:ins w:id="1008" w:author="Okot" w:date="2019-03-30T18:58:00Z">
        <w:r>
          <w:t>Dieta wysokotłuszczowa sprzyja przybieraniu na wadze i chorobom przewlekłym, podwyższa</w:t>
        </w:r>
      </w:ins>
      <w:ins w:id="1009" w:author="Okot" w:date="2019-03-30T18:59:00Z">
        <w:r>
          <w:t xml:space="preserve"> poziom cholesterolu we krwi, co zwiększa ryzyko wystąpienia</w:t>
        </w:r>
      </w:ins>
      <w:ins w:id="1010" w:author="Okot" w:date="2019-03-30T19:11:00Z">
        <w:r w:rsidR="00562FC2">
          <w:t xml:space="preserve"> miażdżycy,</w:t>
        </w:r>
      </w:ins>
      <w:ins w:id="1011" w:author="Okot" w:date="2019-03-30T18:59:00Z">
        <w:r>
          <w:t xml:space="preserve"> chorób serca, w tym zawału.</w:t>
        </w:r>
      </w:ins>
      <w:ins w:id="1012" w:author="Okot" w:date="2019-03-30T19:01:00Z">
        <w:r>
          <w:t xml:space="preserve"> Badania wskazują również na </w:t>
        </w:r>
      </w:ins>
      <w:ins w:id="1013" w:author="Okot" w:date="2019-03-30T19:54:00Z">
        <w:r w:rsidR="001B72D1">
          <w:t>z</w:t>
        </w:r>
      </w:ins>
      <w:ins w:id="1014" w:author="Okot" w:date="2019-03-30T19:01:00Z">
        <w:r>
          <w:t>większ</w:t>
        </w:r>
      </w:ins>
      <w:ins w:id="1015" w:author="Okot" w:date="2019-03-30T19:54:00Z">
        <w:r w:rsidR="001B72D1">
          <w:t>anie</w:t>
        </w:r>
      </w:ins>
      <w:ins w:id="1016" w:author="Okot" w:date="2019-03-30T19:01:00Z">
        <w:r>
          <w:t xml:space="preserve"> ryzyk</w:t>
        </w:r>
      </w:ins>
      <w:r w:rsidR="00013986">
        <w:t>a</w:t>
      </w:r>
      <w:ins w:id="1017" w:author="Okot" w:date="2019-03-30T19:01:00Z">
        <w:r>
          <w:t xml:space="preserve"> wystąpienia raka, ze szczególnym uwzględnieniem raka piersi i jelita grubego.</w:t>
        </w:r>
      </w:ins>
      <w:ins w:id="1018" w:author="Okot" w:date="2019-03-30T18:59:00Z">
        <w:r>
          <w:t xml:space="preserve"> </w:t>
        </w:r>
      </w:ins>
      <w:ins w:id="1019"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1020" w:author="Okot" w:date="2019-03-28T17:34:00Z"/>
        </w:rPr>
        <w:pPrChange w:id="1021" w:author="Okot" w:date="2019-03-28T17:34:00Z">
          <w:pPr>
            <w:ind w:firstLine="0"/>
            <w:jc w:val="left"/>
          </w:pPr>
        </w:pPrChange>
      </w:pPr>
    </w:p>
    <w:p w14:paraId="7328CC85" w14:textId="1A79E5B1" w:rsidR="009B563A" w:rsidRDefault="009B563A">
      <w:pPr>
        <w:pStyle w:val="Nagwek2"/>
        <w:rPr>
          <w:ins w:id="1022" w:author="Okot" w:date="2019-03-30T17:06:00Z"/>
        </w:rPr>
        <w:pPrChange w:id="1023" w:author="Okot" w:date="2019-03-28T17:34:00Z">
          <w:pPr>
            <w:ind w:firstLine="0"/>
            <w:jc w:val="left"/>
          </w:pPr>
        </w:pPrChange>
      </w:pPr>
      <w:bookmarkStart w:id="1024" w:name="_Toc5963732"/>
      <w:ins w:id="1025" w:author="Okot" w:date="2019-03-28T17:34:00Z">
        <w:r>
          <w:t>2.1.3.3. Węglowodany</w:t>
        </w:r>
      </w:ins>
      <w:ins w:id="1026" w:author="Okot" w:date="2019-03-30T19:41:00Z">
        <w:r w:rsidR="00B66E9E">
          <w:t xml:space="preserve"> [</w:t>
        </w:r>
      </w:ins>
      <w:del w:id="1027" w:author="Okot" w:date="2020-01-13T16:51:00Z">
        <w:r w:rsidR="009E56F2" w:rsidDel="00CD0C82">
          <w:delText>2</w:delText>
        </w:r>
      </w:del>
      <w:ins w:id="1028" w:author="Okot" w:date="2020-01-13T16:51:00Z">
        <w:r w:rsidR="00E52AE0">
          <w:t>3</w:t>
        </w:r>
      </w:ins>
      <w:r w:rsidR="00B26BEF">
        <w:t>5</w:t>
      </w:r>
      <w:del w:id="1029" w:author="Okot" w:date="2020-01-13T11:36:00Z">
        <w:r w:rsidR="00100248" w:rsidDel="00320D18">
          <w:delText>5</w:delText>
        </w:r>
      </w:del>
      <w:ins w:id="1030" w:author="Okot" w:date="2019-03-30T19:41:00Z">
        <w:r w:rsidR="00B66E9E">
          <w:t>,</w:t>
        </w:r>
      </w:ins>
      <w:ins w:id="1031" w:author="Okot" w:date="2020-01-13T14:38:00Z">
        <w:r w:rsidR="00CD0C82">
          <w:t>3</w:t>
        </w:r>
      </w:ins>
      <w:r w:rsidR="00B26BEF">
        <w:t>6</w:t>
      </w:r>
      <w:del w:id="1032" w:author="Okot" w:date="2020-01-13T14:38:00Z">
        <w:r w:rsidR="009E56F2" w:rsidDel="00401F9D">
          <w:delText>2</w:delText>
        </w:r>
      </w:del>
      <w:del w:id="1033" w:author="Okot" w:date="2020-01-13T11:32:00Z">
        <w:r w:rsidR="00100248" w:rsidDel="00F94BCE">
          <w:delText>6</w:delText>
        </w:r>
      </w:del>
      <w:ins w:id="1034" w:author="Okot" w:date="2019-03-30T19:41:00Z">
        <w:r w:rsidR="00B66E9E">
          <w:t>,</w:t>
        </w:r>
      </w:ins>
      <w:ins w:id="1035" w:author="Okot" w:date="2020-01-13T13:49:00Z">
        <w:r w:rsidR="00401F9D">
          <w:t>3</w:t>
        </w:r>
      </w:ins>
      <w:ins w:id="1036" w:author="Okot" w:date="2020-01-31T14:36:00Z">
        <w:r w:rsidR="00E61A1C">
          <w:t>7</w:t>
        </w:r>
      </w:ins>
      <w:del w:id="1037" w:author="Okot" w:date="2020-01-13T13:49:00Z">
        <w:r w:rsidR="009E56F2" w:rsidDel="00AC7631">
          <w:delText>2</w:delText>
        </w:r>
      </w:del>
      <w:del w:id="1038" w:author="Okot" w:date="2020-01-13T11:29:00Z">
        <w:r w:rsidR="00E2330C" w:rsidDel="00F94BCE">
          <w:delText>7</w:delText>
        </w:r>
      </w:del>
      <w:ins w:id="1039" w:author="Okot" w:date="2019-03-30T19:41:00Z">
        <w:r w:rsidR="00B66E9E">
          <w:t>]</w:t>
        </w:r>
      </w:ins>
      <w:bookmarkEnd w:id="1024"/>
    </w:p>
    <w:p w14:paraId="7F3AFAC8" w14:textId="77777777" w:rsidR="0070269B" w:rsidRDefault="0070269B">
      <w:pPr>
        <w:rPr>
          <w:ins w:id="1040" w:author="Okot" w:date="2019-03-30T17:06:00Z"/>
        </w:rPr>
        <w:pPrChange w:id="1041" w:author="Okot" w:date="2019-03-30T17:06:00Z">
          <w:pPr>
            <w:ind w:firstLine="0"/>
            <w:jc w:val="left"/>
          </w:pPr>
        </w:pPrChange>
      </w:pPr>
    </w:p>
    <w:p w14:paraId="14B3BD39" w14:textId="77777777" w:rsidR="0039042B" w:rsidRDefault="0070269B">
      <w:pPr>
        <w:rPr>
          <w:ins w:id="1042" w:author="Okot" w:date="2019-03-30T18:21:00Z"/>
        </w:rPr>
        <w:pPrChange w:id="1043" w:author="Okot" w:date="2019-03-30T17:06:00Z">
          <w:pPr>
            <w:ind w:firstLine="0"/>
            <w:jc w:val="left"/>
          </w:pPr>
        </w:pPrChange>
      </w:pPr>
      <w:ins w:id="1044" w:author="Okot" w:date="2019-03-30T17:06:00Z">
        <w:r>
          <w:t>Węglowodany są pods</w:t>
        </w:r>
        <w:r w:rsidR="0039042B">
          <w:t>tawowym źródłem energii dla</w:t>
        </w:r>
        <w:r>
          <w:t xml:space="preserve"> człowieka. </w:t>
        </w:r>
      </w:ins>
      <w:ins w:id="1045" w:author="Okot" w:date="2019-03-30T17:39:00Z">
        <w:r w:rsidR="001C4B6E">
          <w:t xml:space="preserve">Potocznie nazywa się je cukrami, co stanowi uproszczenie, ponieważ węglowodany są </w:t>
        </w:r>
      </w:ins>
      <w:r w:rsidR="00396176">
        <w:t xml:space="preserve">de facto </w:t>
      </w:r>
      <w:ins w:id="1046" w:author="Okot" w:date="2019-03-30T17:39:00Z">
        <w:r w:rsidR="001C4B6E">
          <w:t xml:space="preserve">budulcem cząsteczek cukrów. </w:t>
        </w:r>
      </w:ins>
      <w:ins w:id="1047" w:author="Okot" w:date="2019-03-30T17:38:00Z">
        <w:r w:rsidR="001C4B6E">
          <w:t>Rozróżniamy</w:t>
        </w:r>
      </w:ins>
      <w:ins w:id="1048"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1049" w:author="Okot" w:date="2019-03-30T20:18:00Z"/>
        </w:rPr>
        <w:pPrChange w:id="1050" w:author="Okot" w:date="2019-03-30T17:06:00Z">
          <w:pPr>
            <w:ind w:firstLine="0"/>
            <w:jc w:val="left"/>
          </w:pPr>
        </w:pPrChange>
      </w:pPr>
      <w:ins w:id="1051" w:author="Okot" w:date="2019-03-30T17:12:00Z">
        <w:r>
          <w:t>W naturze rzadko występują monocukry</w:t>
        </w:r>
      </w:ins>
      <w:ins w:id="1052" w:author="Okot" w:date="2019-03-30T18:15:00Z">
        <w:r w:rsidR="0039042B">
          <w:t>,</w:t>
        </w:r>
      </w:ins>
      <w:ins w:id="1053" w:author="Okot" w:date="2019-03-30T17:12:00Z">
        <w:r>
          <w:t xml:space="preserve"> a </w:t>
        </w:r>
        <w:r w:rsidR="0039042B">
          <w:t xml:space="preserve">w diecie </w:t>
        </w:r>
      </w:ins>
      <w:ins w:id="1054" w:author="Okot" w:date="2019-03-30T18:18:00Z">
        <w:r w:rsidR="0039042B">
          <w:t>można się zetknąć z</w:t>
        </w:r>
      </w:ins>
      <w:ins w:id="1055" w:author="Okot" w:date="2019-03-30T17:12:00Z">
        <w:r w:rsidR="0039042B">
          <w:t xml:space="preserve"> fruktozą</w:t>
        </w:r>
        <w:r>
          <w:t xml:space="preserve"> (cukier znajdujący się w owocach)</w:t>
        </w:r>
      </w:ins>
      <w:r w:rsidR="00396176">
        <w:t>,</w:t>
      </w:r>
      <w:ins w:id="1056" w:author="Okot" w:date="2019-03-30T17:12:00Z">
        <w:r>
          <w:t xml:space="preserve"> glukoz</w:t>
        </w:r>
      </w:ins>
      <w:ins w:id="1057" w:author="Okot" w:date="2019-03-30T18:19:00Z">
        <w:r w:rsidR="0039042B">
          <w:t>ą</w:t>
        </w:r>
      </w:ins>
      <w:ins w:id="1058" w:author="Okot" w:date="2019-03-30T18:18:00Z">
        <w:r w:rsidR="0039042B">
          <w:t xml:space="preserve"> (obecną we </w:t>
        </w:r>
      </w:ins>
      <w:ins w:id="1059" w:author="Okot" w:date="2019-03-30T18:20:00Z">
        <w:r w:rsidR="0039042B">
          <w:t>krwi) i</w:t>
        </w:r>
      </w:ins>
      <w:ins w:id="1060" w:author="Okot" w:date="2019-03-30T18:19:00Z">
        <w:r w:rsidR="0039042B">
          <w:t xml:space="preserve"> galaktozą (zawartą </w:t>
        </w:r>
      </w:ins>
      <w:ins w:id="1061" w:author="Okot" w:date="2019-03-30T18:20:00Z">
        <w:r w:rsidR="0039042B">
          <w:t>m.in. w</w:t>
        </w:r>
      </w:ins>
      <w:ins w:id="1062" w:author="Okot" w:date="2019-03-30T18:19:00Z">
        <w:r w:rsidR="0039042B">
          <w:t xml:space="preserve"> miodzie)</w:t>
        </w:r>
      </w:ins>
      <w:ins w:id="1063" w:author="Okot" w:date="2019-03-30T17:12:00Z">
        <w:r>
          <w:t>.</w:t>
        </w:r>
      </w:ins>
      <w:ins w:id="1064" w:author="Okot" w:date="2019-03-30T18:21:00Z">
        <w:r w:rsidR="0039042B">
          <w:t xml:space="preserve"> Szeroko rozpowszechnione w pożywieniu są za to dwucukry: sacharoza (</w:t>
        </w:r>
      </w:ins>
      <w:ins w:id="1065" w:author="Okot" w:date="2019-03-30T21:11:00Z">
        <w:r w:rsidR="00B8484D">
          <w:t>popularny</w:t>
        </w:r>
      </w:ins>
      <w:ins w:id="1066" w:author="Okot" w:date="2019-03-30T18:21:00Z">
        <w:r w:rsidR="0039042B">
          <w:t xml:space="preserve"> </w:t>
        </w:r>
      </w:ins>
      <w:ins w:id="1067" w:author="Okot" w:date="2019-03-30T18:22:00Z">
        <w:r w:rsidR="0039042B">
          <w:t>biały</w:t>
        </w:r>
      </w:ins>
      <w:ins w:id="1068" w:author="Okot" w:date="2019-03-30T18:21:00Z">
        <w:r w:rsidR="0039042B">
          <w:t xml:space="preserve"> cukier)</w:t>
        </w:r>
      </w:ins>
      <w:ins w:id="1069" w:author="Okot" w:date="2019-03-30T18:22:00Z">
        <w:r w:rsidR="0039042B">
          <w:t xml:space="preserve"> czy laktoza (</w:t>
        </w:r>
      </w:ins>
      <w:ins w:id="1070" w:author="Okot" w:date="2019-03-30T18:23:00Z">
        <w:r w:rsidR="0039042B">
          <w:t>obecna</w:t>
        </w:r>
      </w:ins>
      <w:ins w:id="1071" w:author="Okot" w:date="2019-03-30T18:22:00Z">
        <w:r w:rsidR="0039042B">
          <w:t xml:space="preserve"> w mleku). </w:t>
        </w:r>
      </w:ins>
      <w:ins w:id="1072" w:author="Okot" w:date="2019-03-30T18:23:00Z">
        <w:r w:rsidR="008C09DF">
          <w:t xml:space="preserve">Węglowodany </w:t>
        </w:r>
      </w:ins>
      <w:ins w:id="1073" w:author="Okot" w:date="2019-03-30T18:24:00Z">
        <w:r w:rsidR="008C09DF">
          <w:t>złożone</w:t>
        </w:r>
        <w:r w:rsidR="00B8484D">
          <w:t>,</w:t>
        </w:r>
      </w:ins>
      <w:ins w:id="1074" w:author="Okot" w:date="2019-03-30T21:11:00Z">
        <w:r w:rsidR="00B8484D">
          <w:t xml:space="preserve"> </w:t>
        </w:r>
      </w:ins>
      <w:ins w:id="1075" w:author="Okot" w:date="2019-03-30T18:24:00Z">
        <w:r w:rsidR="008C09DF">
          <w:t>czyli składające się z co naj</w:t>
        </w:r>
      </w:ins>
      <w:ins w:id="1076" w:author="Okot" w:date="2019-03-30T18:25:00Z">
        <w:r w:rsidR="00B8484D">
          <w:t>mniej trzech cząsteczek cukru,</w:t>
        </w:r>
      </w:ins>
      <w:ins w:id="1077" w:author="Okot" w:date="2019-03-30T18:23:00Z">
        <w:r w:rsidR="008C09DF">
          <w:t xml:space="preserve"> </w:t>
        </w:r>
      </w:ins>
      <w:ins w:id="1078" w:author="Okot" w:date="2019-03-30T18:24:00Z">
        <w:r w:rsidR="008C09DF">
          <w:t xml:space="preserve">są </w:t>
        </w:r>
      </w:ins>
      <w:ins w:id="1079" w:author="Okot" w:date="2019-03-30T18:25:00Z">
        <w:r w:rsidR="008C09DF">
          <w:t>s</w:t>
        </w:r>
      </w:ins>
      <w:ins w:id="1080" w:author="Okot" w:date="2019-03-30T17:40:00Z">
        <w:r w:rsidR="008C09DF">
          <w:t>zczególnie istotne</w:t>
        </w:r>
      </w:ins>
      <w:ins w:id="1081" w:author="Okot" w:date="2019-03-30T17:13:00Z">
        <w:r>
          <w:t xml:space="preserve"> z dietetycznego punkt</w:t>
        </w:r>
      </w:ins>
      <w:ins w:id="1082" w:author="Okot" w:date="2019-03-30T18:25:00Z">
        <w:r w:rsidR="008C09DF">
          <w:t>u</w:t>
        </w:r>
      </w:ins>
      <w:ins w:id="1083" w:author="Okot" w:date="2019-03-30T17:13:00Z">
        <w:r>
          <w:t xml:space="preserve"> wid</w:t>
        </w:r>
        <w:r w:rsidR="008C09DF">
          <w:t>zenia</w:t>
        </w:r>
      </w:ins>
      <w:ins w:id="1084" w:author="Okot" w:date="2019-03-30T17:14:00Z">
        <w:r>
          <w:t>.</w:t>
        </w:r>
      </w:ins>
      <w:ins w:id="1085" w:author="Okot" w:date="2019-03-30T18:25:00Z">
        <w:r w:rsidR="008C09DF">
          <w:t xml:space="preserve"> Z</w:t>
        </w:r>
      </w:ins>
      <w:ins w:id="1086" w:author="Okot" w:date="2019-03-30T18:26:00Z">
        <w:r w:rsidR="008C09DF">
          <w:t xml:space="preserve">aliczamy do nich błonnik i skrobię. </w:t>
        </w:r>
      </w:ins>
    </w:p>
    <w:p w14:paraId="13DAD762" w14:textId="2980A562" w:rsidR="001A43F6" w:rsidRDefault="002F7087">
      <w:pPr>
        <w:rPr>
          <w:ins w:id="1087" w:author="Okot" w:date="2019-03-30T20:18:00Z"/>
        </w:rPr>
        <w:pPrChange w:id="1088" w:author="Okot" w:date="2019-03-30T17:06:00Z">
          <w:pPr>
            <w:ind w:firstLine="0"/>
            <w:jc w:val="left"/>
          </w:pPr>
        </w:pPrChange>
      </w:pPr>
      <w:ins w:id="1089" w:author="Okot" w:date="2019-03-30T17:19:00Z">
        <w:r>
          <w:t>Błonnik</w:t>
        </w:r>
      </w:ins>
      <w:ins w:id="1090" w:author="Okot" w:date="2019-03-30T20:15:00Z">
        <w:r w:rsidR="001A43F6">
          <w:t>, który można znaleźć jedynie w produktach pochodzenia roślinnego,</w:t>
        </w:r>
      </w:ins>
      <w:ins w:id="1091" w:author="Okot" w:date="2019-03-30T17:19:00Z">
        <w:r>
          <w:t xml:space="preserve"> redukuje ryzyko zaparć</w:t>
        </w:r>
      </w:ins>
      <w:ins w:id="1092" w:author="Okot" w:date="2019-03-30T17:44:00Z">
        <w:r w:rsidR="00CD7C0F">
          <w:t xml:space="preserve"> wspomagając pracę jelit</w:t>
        </w:r>
      </w:ins>
      <w:ins w:id="1093" w:author="Okot" w:date="2019-03-30T17:19:00Z">
        <w:r>
          <w:t xml:space="preserve">, </w:t>
        </w:r>
      </w:ins>
      <w:ins w:id="1094" w:author="Okot" w:date="2019-03-30T20:27:00Z">
        <w:r w:rsidR="001B4EBC">
          <w:t xml:space="preserve">obniża ciśnienie, </w:t>
        </w:r>
      </w:ins>
      <w:ins w:id="1095" w:author="Okot" w:date="2019-03-30T17:21:00Z">
        <w:r w:rsidR="00CD7C0F">
          <w:t>zmniejsza</w:t>
        </w:r>
      </w:ins>
      <w:ins w:id="1096" w:author="Okot" w:date="2019-03-30T17:19:00Z">
        <w:r>
          <w:t xml:space="preserve"> poziom cholesterolu całkowitego</w:t>
        </w:r>
      </w:ins>
      <w:r w:rsidR="00BA56E9">
        <w:t xml:space="preserve"> i</w:t>
      </w:r>
      <w:ins w:id="1097" w:author="Okot" w:date="2019-03-30T17:19:00Z">
        <w:r>
          <w:t xml:space="preserve"> LDL</w:t>
        </w:r>
      </w:ins>
      <w:r w:rsidR="00BA56E9">
        <w:t xml:space="preserve"> oraz ryzyko choroby wieńcowej</w:t>
      </w:r>
      <w:ins w:id="1098" w:author="Okot" w:date="2019-03-30T17:19:00Z">
        <w:r>
          <w:t>, zapobiega otyłości</w:t>
        </w:r>
      </w:ins>
      <w:ins w:id="1099" w:author="Okot" w:date="2019-03-30T17:20:00Z">
        <w:r>
          <w:t xml:space="preserve"> i insulinooporności</w:t>
        </w:r>
      </w:ins>
      <w:ins w:id="1100" w:author="Okot" w:date="2019-03-30T17:19:00Z">
        <w:r w:rsidR="00CD7C0F">
          <w:t xml:space="preserve"> stabilizując</w:t>
        </w:r>
      </w:ins>
      <w:ins w:id="1101" w:author="Okot" w:date="2019-03-30T17:21:00Z">
        <w:r>
          <w:t xml:space="preserve"> poziom glukozy we krwi po jedzeniu, </w:t>
        </w:r>
      </w:ins>
      <w:ins w:id="1102" w:author="Okot" w:date="2019-03-30T17:44:00Z">
        <w:r w:rsidR="00CD7C0F">
          <w:t xml:space="preserve">a także </w:t>
        </w:r>
      </w:ins>
      <w:ins w:id="1103" w:author="Okot" w:date="2019-03-30T17:21:00Z">
        <w:r>
          <w:t xml:space="preserve">sprzyja odchudzaniu </w:t>
        </w:r>
      </w:ins>
      <w:ins w:id="1104" w:author="Okot" w:date="2019-03-30T17:22:00Z">
        <w:r>
          <w:t>wzmacniając</w:t>
        </w:r>
      </w:ins>
      <w:ins w:id="1105" w:author="Okot" w:date="2019-03-30T17:21:00Z">
        <w:r>
          <w:t xml:space="preserve"> </w:t>
        </w:r>
      </w:ins>
      <w:ins w:id="1106" w:author="Okot" w:date="2019-03-30T17:22:00Z">
        <w:r>
          <w:t>na dłużej uczucie sytości</w:t>
        </w:r>
      </w:ins>
      <w:ins w:id="1107" w:author="Okot" w:date="2019-03-30T20:01:00Z">
        <w:r w:rsidR="001A0FE8">
          <w:t xml:space="preserve"> i zmniejszając apetyt</w:t>
        </w:r>
      </w:ins>
      <w:ins w:id="1108" w:author="Okot" w:date="2019-03-30T17:22:00Z">
        <w:r>
          <w:t>.</w:t>
        </w:r>
      </w:ins>
      <w:ins w:id="1109" w:author="Okot" w:date="2019-03-30T18:26:00Z">
        <w:r w:rsidR="008C09DF">
          <w:t xml:space="preserve"> </w:t>
        </w:r>
      </w:ins>
      <w:ins w:id="1110" w:author="Okot" w:date="2019-03-30T19:59:00Z">
        <w:r w:rsidR="001A0FE8">
          <w:t xml:space="preserve">Jest substancją nietrawioną przez organizm ludzki, ale przechodzi przez cały układ pokarmowy zabierając ze sobą wiele szkodliwych związków. </w:t>
        </w:r>
      </w:ins>
      <w:r w:rsidR="00396176">
        <w:t>Badanie EPIC, j</w:t>
      </w:r>
      <w:ins w:id="1111" w:author="Okot" w:date="2019-03-30T20:15:00Z">
        <w:r w:rsidR="001A43F6">
          <w:t>edno z najsłynniejszych badań poświęcony</w:t>
        </w:r>
      </w:ins>
      <w:ins w:id="1112" w:author="Okot" w:date="2019-03-30T20:17:00Z">
        <w:r w:rsidR="001A43F6">
          <w:t>c</w:t>
        </w:r>
      </w:ins>
      <w:ins w:id="1113" w:author="Okot" w:date="2019-03-30T20:15:00Z">
        <w:r w:rsidR="001A43F6">
          <w:t>h żywieniu</w:t>
        </w:r>
      </w:ins>
      <w:ins w:id="1114" w:author="Okot" w:date="2019-03-30T20:44:00Z">
        <w:r w:rsidR="009B004F">
          <w:t xml:space="preserve"> i nowotworom</w:t>
        </w:r>
      </w:ins>
      <w:r w:rsidR="00396176">
        <w:t>,</w:t>
      </w:r>
      <w:ins w:id="1115" w:author="Okot" w:date="2019-03-30T20:16:00Z">
        <w:r w:rsidR="001A43F6">
          <w:t xml:space="preserve"> wykazało, że</w:t>
        </w:r>
      </w:ins>
      <w:ins w:id="1116"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del w:id="1117" w:author="Okot" w:date="2020-01-17T11:05:00Z">
        <w:r w:rsidR="00BA3BD6" w:rsidDel="00EA7D70">
          <w:delText>2</w:delText>
        </w:r>
      </w:del>
      <w:ins w:id="1118" w:author="Okot" w:date="2020-01-17T11:05:00Z">
        <w:r w:rsidR="00E52AE0">
          <w:t>3</w:t>
        </w:r>
      </w:ins>
      <w:r w:rsidR="008E53F0">
        <w:t>2</w:t>
      </w:r>
      <w:del w:id="1119" w:author="Okot" w:date="2020-01-13T11:41:00Z">
        <w:r w:rsidR="00BA3BD6" w:rsidDel="00320D18">
          <w:delText>2</w:delText>
        </w:r>
      </w:del>
      <w:ins w:id="1120" w:author="Okot" w:date="2019-03-30T20:28:00Z">
        <w:r w:rsidR="001B4EBC">
          <w:t>,</w:t>
        </w:r>
      </w:ins>
      <w:ins w:id="1121" w:author="Okot" w:date="2020-01-17T11:02:00Z">
        <w:r w:rsidR="00EA7D70">
          <w:t>3</w:t>
        </w:r>
      </w:ins>
      <w:r w:rsidR="0061038E">
        <w:t>4</w:t>
      </w:r>
      <w:del w:id="1122" w:author="Okot" w:date="2020-01-17T11:02:00Z">
        <w:r w:rsidR="009E56F2" w:rsidDel="00EA7D70">
          <w:delText>2</w:delText>
        </w:r>
      </w:del>
      <w:del w:id="1123" w:author="Okot" w:date="2020-01-13T11:38:00Z">
        <w:r w:rsidR="000E5AB3" w:rsidDel="00320D18">
          <w:delText>4</w:delText>
        </w:r>
      </w:del>
      <w:ins w:id="1124" w:author="Okot" w:date="2019-03-30T20:17:00Z">
        <w:r w:rsidR="001A43F6">
          <w:t xml:space="preserve">]. </w:t>
        </w:r>
      </w:ins>
    </w:p>
    <w:p w14:paraId="4D8576E2" w14:textId="77777777" w:rsidR="008C09DF" w:rsidRDefault="008C09DF">
      <w:pPr>
        <w:rPr>
          <w:ins w:id="1125" w:author="Okot" w:date="2019-03-30T18:29:00Z"/>
        </w:rPr>
        <w:pPrChange w:id="1126" w:author="Okot" w:date="2019-03-30T17:06:00Z">
          <w:pPr>
            <w:ind w:firstLine="0"/>
            <w:jc w:val="left"/>
          </w:pPr>
        </w:pPrChange>
      </w:pPr>
      <w:ins w:id="1127" w:author="Okot" w:date="2019-03-30T18:26:00Z">
        <w:r>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1128" w:author="Okot" w:date="2019-03-30T17:06:00Z">
          <w:pPr>
            <w:ind w:firstLine="0"/>
            <w:jc w:val="left"/>
          </w:pPr>
        </w:pPrChange>
      </w:pPr>
      <w:ins w:id="1129" w:author="Okot" w:date="2019-03-30T18:29:00Z">
        <w:r>
          <w:lastRenderedPageBreak/>
          <w:t xml:space="preserve">Funkcjonuje wiele mitów na temat węglowodanów sprzyjających popularności diet niskowęglowodanowych. Główny z nich mówi, że </w:t>
        </w:r>
      </w:ins>
      <w:ins w:id="1130" w:author="Okot" w:date="2019-03-30T18:30:00Z">
        <w:r>
          <w:t>to właśnie ten makroskładnik tuczy.</w:t>
        </w:r>
        <w:r w:rsidR="001B72D1">
          <w:t xml:space="preserve"> J</w:t>
        </w:r>
      </w:ins>
      <w:ins w:id="1131" w:author="Okot" w:date="2019-03-30T18:31:00Z">
        <w:r>
          <w:t>ak w każdym micie, jest w nim ziarno prawdy.</w:t>
        </w:r>
      </w:ins>
      <w:ins w:id="1132" w:author="Okot" w:date="2019-03-30T18:33:00Z">
        <w:r w:rsidR="007600DA">
          <w:t xml:space="preserve"> </w:t>
        </w:r>
      </w:ins>
    </w:p>
    <w:p w14:paraId="5C3D9912" w14:textId="77777777" w:rsidR="00B81B62" w:rsidRDefault="00062B6C" w:rsidP="00396176">
      <w:pPr>
        <w:rPr>
          <w:ins w:id="1133" w:author="Okot" w:date="2019-03-30T18:44:00Z"/>
        </w:rPr>
      </w:pPr>
      <w:ins w:id="1134" w:author="Okot" w:date="2019-03-30T18:34:00Z">
        <w:r>
          <w:t>I</w:t>
        </w:r>
      </w:ins>
      <w:ins w:id="1135" w:author="Okot" w:date="2019-03-30T18:35:00Z">
        <w:r>
          <w:t>stnieje jeszcze jeden podział węglowodanów i tyczy się on głównie</w:t>
        </w:r>
      </w:ins>
      <w:ins w:id="1136" w:author="Okot" w:date="2019-03-30T18:36:00Z">
        <w:r>
          <w:t xml:space="preserve"> tych pochodzenia</w:t>
        </w:r>
      </w:ins>
      <w:ins w:id="1137" w:author="Okot" w:date="2019-03-30T19:55:00Z">
        <w:r w:rsidR="001B72D1">
          <w:t xml:space="preserve"> zbożowego</w:t>
        </w:r>
      </w:ins>
      <w:ins w:id="1138" w:author="Okot" w:date="2019-03-30T18:35:00Z">
        <w:r>
          <w:t>.</w:t>
        </w:r>
      </w:ins>
      <w:ins w:id="1139" w:author="Okot" w:date="2019-03-30T18:36:00Z">
        <w:r>
          <w:t xml:space="preserve"> Wyróżniamy </w:t>
        </w:r>
      </w:ins>
      <w:ins w:id="1140" w:author="Okot" w:date="2019-03-30T18:37:00Z">
        <w:r>
          <w:t>węglowodany z</w:t>
        </w:r>
      </w:ins>
      <w:ins w:id="1141" w:author="Okot" w:date="2019-03-30T18:36:00Z">
        <w:r>
          <w:t xml:space="preserve"> </w:t>
        </w:r>
      </w:ins>
      <w:ins w:id="1142" w:author="Okot" w:date="2019-03-30T18:37:00Z">
        <w:r>
          <w:t xml:space="preserve">produktów </w:t>
        </w:r>
      </w:ins>
      <w:ins w:id="1143" w:author="Okot" w:date="2019-03-30T18:35:00Z">
        <w:r>
          <w:t>rafinowanych i pełnoziarnistych</w:t>
        </w:r>
      </w:ins>
      <w:ins w:id="1144" w:author="Okot" w:date="2019-03-30T18:38:00Z">
        <w:r>
          <w:t xml:space="preserve">. </w:t>
        </w:r>
      </w:ins>
      <w:ins w:id="1145" w:author="Okot" w:date="2019-03-30T19:55:00Z">
        <w:r w:rsidR="001B72D1">
          <w:t>„</w:t>
        </w:r>
      </w:ins>
      <w:ins w:id="1146" w:author="Okot" w:date="2019-03-30T18:38:00Z">
        <w:r w:rsidR="001B72D1">
          <w:t>Rafinowany</w:t>
        </w:r>
      </w:ins>
      <w:ins w:id="1147" w:author="Okot" w:date="2019-03-30T19:55:00Z">
        <w:r w:rsidR="001B72D1">
          <w:t>”</w:t>
        </w:r>
      </w:ins>
      <w:ins w:id="1148" w:author="Okot" w:date="2019-03-30T18:38:00Z">
        <w:r>
          <w:t xml:space="preserve"> oznacza</w:t>
        </w:r>
      </w:ins>
      <w:ins w:id="1149" w:author="Okot" w:date="2019-03-30T18:39:00Z">
        <w:r w:rsidR="001B72D1">
          <w:t xml:space="preserve"> pochodzący</w:t>
        </w:r>
        <w:r>
          <w:t xml:space="preserve"> z ziarna</w:t>
        </w:r>
      </w:ins>
      <w:ins w:id="1150" w:author="Okot" w:date="2019-03-30T18:38:00Z">
        <w:r>
          <w:t xml:space="preserve"> poddane</w:t>
        </w:r>
      </w:ins>
      <w:ins w:id="1151" w:author="Okot" w:date="2019-03-30T18:39:00Z">
        <w:r>
          <w:t>go</w:t>
        </w:r>
      </w:ins>
      <w:ins w:id="1152" w:author="Okot" w:date="2019-03-30T18:38:00Z">
        <w:r>
          <w:t xml:space="preserve"> intensywnej obróbce, oczyszc</w:t>
        </w:r>
      </w:ins>
      <w:ins w:id="1153" w:author="Okot" w:date="2019-03-30T18:39:00Z">
        <w:r>
          <w:t>z</w:t>
        </w:r>
      </w:ins>
      <w:ins w:id="1154" w:author="Okot" w:date="2019-03-30T18:38:00Z">
        <w:r>
          <w:t>aniu.</w:t>
        </w:r>
      </w:ins>
      <w:ins w:id="1155" w:author="Okot" w:date="2019-03-30T18:39:00Z">
        <w:r>
          <w:t xml:space="preserve"> Niestety, nie chodzi o usuwanie substancji, które są szkodliwe, tylko zarodka i otrębów, które są źródłem wielu składników odżywczych.</w:t>
        </w:r>
      </w:ins>
      <w:ins w:id="1156" w:author="Okot" w:date="2019-03-30T18:40:00Z">
        <w:r>
          <w:t xml:space="preserve"> </w:t>
        </w:r>
      </w:ins>
      <w:ins w:id="1157" w:author="Okot" w:date="2019-03-30T18:41:00Z">
        <w:r>
          <w:t xml:space="preserve">Produkt </w:t>
        </w:r>
      </w:ins>
      <w:ins w:id="1158" w:author="Okot" w:date="2019-03-30T18:40:00Z">
        <w:r>
          <w:t>pełnoziarnist</w:t>
        </w:r>
      </w:ins>
      <w:ins w:id="1159" w:author="Okot" w:date="2019-03-30T18:42:00Z">
        <w:r>
          <w:t>y</w:t>
        </w:r>
      </w:ins>
      <w:ins w:id="1160" w:author="Okot" w:date="2019-03-30T18:40:00Z">
        <w:r w:rsidR="001B72D1">
          <w:t>, chociaż</w:t>
        </w:r>
        <w:r>
          <w:t xml:space="preserve"> </w:t>
        </w:r>
      </w:ins>
      <w:ins w:id="1161" w:author="Okot" w:date="2019-03-30T18:42:00Z">
        <w:r w:rsidR="001B72D1">
          <w:t>zawiera również</w:t>
        </w:r>
        <w:r>
          <w:t xml:space="preserve"> </w:t>
        </w:r>
      </w:ins>
      <w:ins w:id="1162" w:author="Okot" w:date="2019-03-30T18:41:00Z">
        <w:r>
          <w:t>ziarno</w:t>
        </w:r>
      </w:ins>
      <w:ins w:id="1163" w:author="Okot" w:date="2019-03-30T19:56:00Z">
        <w:r w:rsidR="001B72D1">
          <w:t xml:space="preserve"> obrobione (zazwyczaj</w:t>
        </w:r>
      </w:ins>
      <w:ins w:id="1164" w:author="Okot" w:date="2019-03-30T18:41:00Z">
        <w:r>
          <w:t xml:space="preserve"> zmiażdżone lub </w:t>
        </w:r>
      </w:ins>
      <w:ins w:id="1165" w:author="Okot" w:date="2019-03-30T18:43:00Z">
        <w:r>
          <w:t>zmielone</w:t>
        </w:r>
      </w:ins>
      <w:ins w:id="1166" w:author="Okot" w:date="2019-03-30T19:56:00Z">
        <w:r w:rsidR="001B72D1">
          <w:t>)</w:t>
        </w:r>
      </w:ins>
      <w:ins w:id="1167" w:author="Okot" w:date="2019-03-30T18:43:00Z">
        <w:r w:rsidR="001B72D1">
          <w:t xml:space="preserve">, ma w </w:t>
        </w:r>
      </w:ins>
      <w:ins w:id="1168" w:author="Okot" w:date="2019-03-30T19:57:00Z">
        <w:r w:rsidR="001B72D1">
          <w:t>składzie</w:t>
        </w:r>
      </w:ins>
      <w:ins w:id="1169" w:author="Okot" w:date="2019-03-30T18:43:00Z">
        <w:r w:rsidR="001B72D1">
          <w:t xml:space="preserve"> </w:t>
        </w:r>
      </w:ins>
      <w:ins w:id="1170" w:author="Okot" w:date="2019-03-30T19:57:00Z">
        <w:r w:rsidR="001B72D1">
          <w:t>również</w:t>
        </w:r>
      </w:ins>
      <w:ins w:id="1171" w:author="Okot" w:date="2019-03-30T18:42:00Z">
        <w:r>
          <w:t xml:space="preserve"> zarodki i otręby w takiej samej proporcji, w jakiej znajdowały się przed obróbką, d</w:t>
        </w:r>
      </w:ins>
      <w:ins w:id="1172" w:author="Okot" w:date="2019-03-30T18:43:00Z">
        <w:r>
          <w:t xml:space="preserve">zięki czemu jest bogatym źródłem nie tylko węglowodanów złożonych, ale też białka, błonnika, witamin i </w:t>
        </w:r>
      </w:ins>
      <w:ins w:id="1173" w:author="Okot" w:date="2019-03-30T18:44:00Z">
        <w:r>
          <w:t>składników</w:t>
        </w:r>
      </w:ins>
      <w:ins w:id="1174" w:author="Okot" w:date="2019-03-30T18:43:00Z">
        <w:r>
          <w:t xml:space="preserve"> </w:t>
        </w:r>
      </w:ins>
      <w:ins w:id="1175" w:author="Okot" w:date="2019-03-30T18:44:00Z">
        <w:r>
          <w:t>mineralnych.</w:t>
        </w:r>
      </w:ins>
    </w:p>
    <w:p w14:paraId="42263E86" w14:textId="6E83A115" w:rsidR="00396176" w:rsidRDefault="00B81B62">
      <w:pPr>
        <w:pPrChange w:id="1176" w:author="Okot" w:date="2019-03-30T17:06:00Z">
          <w:pPr>
            <w:ind w:firstLine="0"/>
            <w:jc w:val="left"/>
          </w:pPr>
        </w:pPrChange>
      </w:pPr>
      <w:ins w:id="1177" w:author="Okot" w:date="2019-03-30T18:44:00Z">
        <w:r>
          <w:t>Dieta współczesnego człowieka składa się w duże</w:t>
        </w:r>
        <w:r w:rsidR="005D4A75">
          <w:t>j mierze z produkt</w:t>
        </w:r>
      </w:ins>
      <w:ins w:id="1178" w:author="Okot" w:date="2019-03-30T21:12:00Z">
        <w:r w:rsidR="005D4A75">
          <w:t>ów</w:t>
        </w:r>
      </w:ins>
      <w:ins w:id="1179" w:author="Okot" w:date="2019-03-30T18:44:00Z">
        <w:r w:rsidR="005D4A75">
          <w:t xml:space="preserve"> rafinowanych </w:t>
        </w:r>
        <w:r>
          <w:t>(białe pieczywo i inne wypieki oparte na</w:t>
        </w:r>
      </w:ins>
      <w:ins w:id="1180" w:author="Okot" w:date="2019-03-30T18:45:00Z">
        <w:r>
          <w:t xml:space="preserve"> pszennej</w:t>
        </w:r>
      </w:ins>
      <w:ins w:id="1181" w:author="Okot" w:date="2019-03-30T19:57:00Z">
        <w:r w:rsidR="005904BA">
          <w:t xml:space="preserve"> mące</w:t>
        </w:r>
      </w:ins>
      <w:ins w:id="1182" w:author="Okot" w:date="2019-03-30T18:45:00Z">
        <w:r w:rsidR="007F7379">
          <w:t>) oraz wszechobecn</w:t>
        </w:r>
      </w:ins>
      <w:ins w:id="1183" w:author="Okot" w:date="2019-03-31T14:27:00Z">
        <w:r w:rsidR="007F7379">
          <w:t>ego</w:t>
        </w:r>
      </w:ins>
      <w:ins w:id="1184" w:author="Okot" w:date="2019-03-30T18:45:00Z">
        <w:r>
          <w:t xml:space="preserve"> cukru</w:t>
        </w:r>
      </w:ins>
      <w:ins w:id="1185" w:author="Okot" w:date="2019-03-30T18:46:00Z">
        <w:r>
          <w:t xml:space="preserve"> (słodzone jogurty,</w:t>
        </w:r>
      </w:ins>
      <w:ins w:id="1186" w:author="Okot" w:date="2019-03-30T18:47:00Z">
        <w:r>
          <w:t xml:space="preserve"> bułki,</w:t>
        </w:r>
      </w:ins>
      <w:ins w:id="1187" w:author="Okot" w:date="2019-03-30T18:46:00Z">
        <w:r>
          <w:t xml:space="preserve"> batoniki, gotowe sosy, dania w puszce)</w:t>
        </w:r>
      </w:ins>
      <w:ins w:id="1188" w:author="Okot" w:date="2019-03-30T18:45:00Z">
        <w:r>
          <w:t>.</w:t>
        </w:r>
      </w:ins>
      <w:ins w:id="1189" w:author="Okot" w:date="2019-03-31T14:27:00Z">
        <w:r w:rsidR="007F7379">
          <w:t xml:space="preserve"> </w:t>
        </w:r>
      </w:ins>
      <w:ins w:id="1190" w:author="Okot" w:date="2019-03-30T18:48:00Z">
        <w:r>
          <w:t>Jest to pożywienie często wysokokaloryczne, ale są to głównie tak zwane „puste kalorie”</w:t>
        </w:r>
        <w:r w:rsidR="009B004F">
          <w:t>, czyli</w:t>
        </w:r>
      </w:ins>
      <w:ins w:id="1191" w:author="Okot" w:date="2019-03-30T20:39:00Z">
        <w:r w:rsidR="009B004F">
          <w:t xml:space="preserve"> </w:t>
        </w:r>
      </w:ins>
      <w:ins w:id="1192" w:author="Okot" w:date="2019-03-30T18:48:00Z">
        <w:r w:rsidR="009B004F">
          <w:t>ubogie w substancje odżywcze, wypełniają</w:t>
        </w:r>
      </w:ins>
      <w:ins w:id="1193" w:author="Okot" w:date="2019-03-30T20:42:00Z">
        <w:r w:rsidR="009B004F">
          <w:t>ce</w:t>
        </w:r>
      </w:ins>
      <w:ins w:id="1194" w:author="Okot" w:date="2019-03-30T18:48:00Z">
        <w:r w:rsidR="009B004F">
          <w:t xml:space="preserve"> żołądek </w:t>
        </w:r>
      </w:ins>
      <w:ins w:id="1195" w:author="Okot" w:date="2019-03-30T20:42:00Z">
        <w:r w:rsidR="009B004F">
          <w:t xml:space="preserve">jedynie </w:t>
        </w:r>
      </w:ins>
      <w:ins w:id="1196" w:author="Okot" w:date="2019-03-30T18:48:00Z">
        <w:r w:rsidR="009B004F">
          <w:t>na chwilę,</w:t>
        </w:r>
      </w:ins>
      <w:ins w:id="1197" w:author="Okot" w:date="2019-03-30T20:39:00Z">
        <w:r w:rsidR="009B004F">
          <w:t xml:space="preserve"> powodując krótkotrwały przyrost energii, ale</w:t>
        </w:r>
      </w:ins>
      <w:ins w:id="1198" w:author="Okot" w:date="2019-03-30T18:48:00Z">
        <w:r w:rsidR="009B004F">
          <w:t xml:space="preserve"> nie dając </w:t>
        </w:r>
      </w:ins>
      <w:ins w:id="1199" w:author="Okot" w:date="2019-03-30T20:38:00Z">
        <w:r w:rsidR="009B004F">
          <w:t>długotrwałego</w:t>
        </w:r>
      </w:ins>
      <w:ins w:id="1200" w:author="Okot" w:date="2019-03-30T18:48:00Z">
        <w:r w:rsidR="009B004F">
          <w:t xml:space="preserve"> </w:t>
        </w:r>
      </w:ins>
      <w:ins w:id="1201" w:author="Okot" w:date="2019-03-30T20:38:00Z">
        <w:r w:rsidR="009B004F">
          <w:t xml:space="preserve">uczucia sytości. </w:t>
        </w:r>
      </w:ins>
      <w:ins w:id="1202" w:author="Okot" w:date="2019-03-31T14:28:00Z">
        <w:r w:rsidR="007F7379">
          <w:t>Dodatkową pułapką są też tak zwane „cukry dodane” (ang.</w:t>
        </w:r>
      </w:ins>
      <w:r w:rsidR="00E52735">
        <w:t>:</w:t>
      </w:r>
      <w:ins w:id="1203" w:author="Okot" w:date="2019-03-31T14:28:00Z">
        <w:r w:rsidR="007F7379">
          <w:t xml:space="preserve"> </w:t>
        </w:r>
        <w:r w:rsidR="007F7379">
          <w:rPr>
            <w:i/>
          </w:rPr>
          <w:t>added sugars</w:t>
        </w:r>
        <w:r w:rsidR="007F7379">
          <w:t>). Są to</w:t>
        </w:r>
      </w:ins>
      <w:ins w:id="1204" w:author="Okot" w:date="2019-03-31T14:30:00Z">
        <w:r w:rsidR="007F7379">
          <w:t xml:space="preserve"> nadprogramowe</w:t>
        </w:r>
      </w:ins>
      <w:ins w:id="1205" w:author="Okot" w:date="2019-03-31T14:28:00Z">
        <w:r w:rsidR="007F7379">
          <w:t xml:space="preserve"> węglowodany dodawane do żywności w procesie jej </w:t>
        </w:r>
      </w:ins>
      <w:ins w:id="1206" w:author="Okot" w:date="2019-03-31T14:32:00Z">
        <w:r w:rsidR="007F7379">
          <w:t>przygotowania pod</w:t>
        </w:r>
      </w:ins>
      <w:ins w:id="1207" w:author="Okot" w:date="2019-03-31T14:30:00Z">
        <w:r w:rsidR="007F7379">
          <w:t xml:space="preserve"> postacią </w:t>
        </w:r>
      </w:ins>
      <w:ins w:id="1208" w:author="Okot" w:date="2019-03-31T14:31:00Z">
        <w:r w:rsidR="007F7379">
          <w:t>m.in</w:t>
        </w:r>
      </w:ins>
      <w:ins w:id="1209" w:author="Okot" w:date="2019-03-31T14:30:00Z">
        <w:r w:rsidR="007F7379">
          <w:t>.</w:t>
        </w:r>
      </w:ins>
      <w:ins w:id="1210" w:author="Okot" w:date="2019-03-31T14:31:00Z">
        <w:r w:rsidR="007F7379">
          <w:t xml:space="preserve">: białego i brązowego cukru, syropów: kukurydzianego, klonowego, fruktozowego, z agawy, melasy różnego pochodzenia, maltozy, </w:t>
        </w:r>
      </w:ins>
      <w:r w:rsidR="00396176">
        <w:t xml:space="preserve">dekstrozy. </w:t>
      </w:r>
      <w:ins w:id="1211" w:author="Okot" w:date="2019-03-31T14:33:00Z">
        <w:r w:rsidR="00396176">
          <w:t>Chociaż w tabeli z wartością energetyczn</w:t>
        </w:r>
      </w:ins>
      <w:r w:rsidR="00396176">
        <w:t>ą</w:t>
      </w:r>
      <w:ins w:id="1212" w:author="Okot" w:date="2019-03-31T14:33:00Z">
        <w:r w:rsidR="00396176">
          <w:t xml:space="preserve"> często można spotkać się z zapisem </w:t>
        </w:r>
      </w:ins>
      <w:ins w:id="1213" w:author="Okot" w:date="2019-03-31T14:34:00Z">
        <w:r w:rsidR="00396176">
          <w:t>„węglowodany</w:t>
        </w:r>
      </w:ins>
      <w:ins w:id="1214" w:author="Okot" w:date="2019-03-31T14:35:00Z">
        <w:r w:rsidR="00396176">
          <w:t xml:space="preserve"> -</w:t>
        </w:r>
      </w:ins>
      <w:ins w:id="1215" w:author="Okot" w:date="2019-03-31T14:34:00Z">
        <w:r w:rsidR="00396176">
          <w:t xml:space="preserve"> </w:t>
        </w:r>
        <w:r w:rsidR="00396176" w:rsidRPr="007F7379">
          <w:rPr>
            <w:i/>
            <w:rPrChange w:id="1216" w:author="Okot" w:date="2019-03-31T14:35:00Z">
              <w:rPr/>
            </w:rPrChange>
          </w:rPr>
          <w:t>X</w:t>
        </w:r>
        <w:r w:rsidR="00396176">
          <w:t> g w tym</w:t>
        </w:r>
      </w:ins>
      <w:ins w:id="1217" w:author="Okot" w:date="2019-03-31T14:33:00Z">
        <w:r w:rsidR="00396176">
          <w:t xml:space="preserve"> </w:t>
        </w:r>
      </w:ins>
      <w:ins w:id="1218" w:author="Okot" w:date="2019-03-31T14:34:00Z">
        <w:r w:rsidR="00396176">
          <w:t>cukry</w:t>
        </w:r>
      </w:ins>
      <w:ins w:id="1219" w:author="Okot" w:date="2019-03-31T14:35:00Z">
        <w:r w:rsidR="00396176">
          <w:t xml:space="preserve"> -</w:t>
        </w:r>
      </w:ins>
      <w:ins w:id="1220" w:author="Okot" w:date="2019-03-31T14:34:00Z">
        <w:r w:rsidR="00396176">
          <w:t xml:space="preserve"> </w:t>
        </w:r>
        <w:r w:rsidR="00396176" w:rsidRPr="007F7379">
          <w:rPr>
            <w:i/>
            <w:rPrChange w:id="1221" w:author="Okot" w:date="2019-03-31T14:35:00Z">
              <w:rPr/>
            </w:rPrChange>
          </w:rPr>
          <w:t>Y</w:t>
        </w:r>
        <w:r w:rsidR="00396176">
          <w:t> g”</w:t>
        </w:r>
      </w:ins>
      <w:ins w:id="1222" w:author="Okot" w:date="2019-03-31T14:35:00Z">
        <w:r w:rsidR="00396176">
          <w:t xml:space="preserve">, to </w:t>
        </w:r>
        <w:r w:rsidR="00396176">
          <w:rPr>
            <w:i/>
          </w:rPr>
          <w:t xml:space="preserve">Y </w:t>
        </w:r>
        <w:r w:rsidR="00396176">
          <w:t xml:space="preserve">jest łączną sumą </w:t>
        </w:r>
      </w:ins>
      <w:ins w:id="1223" w:author="Okot" w:date="2019-03-31T14:36:00Z">
        <w:r w:rsidR="00396176">
          <w:t xml:space="preserve">zawartości </w:t>
        </w:r>
      </w:ins>
      <w:ins w:id="1224" w:author="Okot" w:date="2019-03-31T14:35:00Z">
        <w:r w:rsidR="00396176">
          <w:t xml:space="preserve">cukrów: tych </w:t>
        </w:r>
      </w:ins>
      <w:ins w:id="1225" w:author="Okot" w:date="2019-03-31T14:36:00Z">
        <w:r w:rsidR="00396176">
          <w:t>występujących</w:t>
        </w:r>
      </w:ins>
      <w:ins w:id="1226" w:author="Okot" w:date="2019-03-31T14:35:00Z">
        <w:r w:rsidR="00396176">
          <w:t xml:space="preserve"> </w:t>
        </w:r>
      </w:ins>
      <w:ins w:id="1227" w:author="Okot" w:date="2019-03-31T14:36:00Z">
        <w:r w:rsidR="00396176">
          <w:t>naturalnie produkcie i dodanych.</w:t>
        </w:r>
      </w:ins>
      <w:r w:rsidR="00396176">
        <w:t xml:space="preserve"> Dlatego, chcąc</w:t>
      </w:r>
      <w:ins w:id="1228" w:author="Okot" w:date="2019-03-31T14:33:00Z">
        <w:r w:rsidR="007F7379">
          <w:t xml:space="preserve"> się wystrzegać</w:t>
        </w:r>
      </w:ins>
      <w:r w:rsidR="00396176">
        <w:t xml:space="preserve"> cukrów dodanych,</w:t>
      </w:r>
      <w:ins w:id="1229" w:author="Okot" w:date="2019-03-31T14:33:00Z">
        <w:r w:rsidR="007F7379">
          <w:t xml:space="preserve"> należy uważnie czytać skład produktu na etykiecie</w:t>
        </w:r>
      </w:ins>
      <w:r w:rsidR="00396176">
        <w:t>.</w:t>
      </w:r>
    </w:p>
    <w:p w14:paraId="5039859A" w14:textId="6E4C2BEC"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73700A">
        <w:t>2</w:t>
      </w:r>
      <w:del w:id="1230" w:author="Okot" w:date="2020-01-13T12:14:00Z">
        <w:r w:rsidR="0073700A" w:rsidDel="00620498">
          <w:delText>0</w:delText>
        </w:r>
      </w:del>
      <w:r w:rsidR="008E53F0">
        <w:t>9</w:t>
      </w:r>
      <w:r w:rsidR="009C047A">
        <w:t>].</w:t>
      </w:r>
    </w:p>
    <w:p w14:paraId="49C74680" w14:textId="0CA0F274" w:rsidR="001A0FE8" w:rsidRDefault="002F7087" w:rsidP="00396176">
      <w:pPr>
        <w:rPr>
          <w:ins w:id="1231" w:author="Okot" w:date="2019-03-30T20:07:00Z"/>
        </w:rPr>
      </w:pPr>
      <w:ins w:id="1232" w:author="Okot" w:date="2019-03-30T17:22:00Z">
        <w:r>
          <w:t xml:space="preserve">Ponieważ węglowodany są głównym źródłem zasilania </w:t>
        </w:r>
      </w:ins>
      <w:ins w:id="1233" w:author="Okot" w:date="2019-03-30T17:23:00Z">
        <w:r>
          <w:t>ludzkiego</w:t>
        </w:r>
      </w:ins>
      <w:ins w:id="1234" w:author="Okot" w:date="2019-03-30T17:22:00Z">
        <w:r>
          <w:t xml:space="preserve"> </w:t>
        </w:r>
      </w:ins>
      <w:ins w:id="1235" w:author="Okot" w:date="2019-03-30T17:23:00Z">
        <w:r>
          <w:t>organizmu</w:t>
        </w:r>
      </w:ins>
      <w:r w:rsidR="00396176">
        <w:t>,</w:t>
      </w:r>
      <w:ins w:id="1236" w:author="Okot" w:date="2019-03-30T17:23:00Z">
        <w:r>
          <w:t xml:space="preserve"> powinny stanowić podstawę diety. </w:t>
        </w:r>
      </w:ins>
      <w:ins w:id="1237" w:author="Okot" w:date="2019-03-30T17:40:00Z">
        <w:r w:rsidR="001C4B6E">
          <w:t>Jak wspominano wcześniej, organizm w razie potrzeby jest w stanie czerpać energię z tłuszczu lub biał</w:t>
        </w:r>
      </w:ins>
      <w:ins w:id="1238" w:author="Okot" w:date="2019-03-30T18:54:00Z">
        <w:r w:rsidR="00582840">
          <w:t>k</w:t>
        </w:r>
      </w:ins>
      <w:ins w:id="1239" w:author="Okot" w:date="2019-03-30T17:41:00Z">
        <w:r w:rsidR="001C4B6E">
          <w:t>a, ale jedynie węglowodany</w:t>
        </w:r>
      </w:ins>
      <w:ins w:id="1240" w:author="Okot" w:date="2019-03-31T14:38:00Z">
        <w:r w:rsidR="005D7BA0">
          <w:t>, a dokładniej glukoza,</w:t>
        </w:r>
      </w:ins>
      <w:ins w:id="1241" w:author="Okot" w:date="2019-03-30T17:41:00Z">
        <w:r w:rsidR="001C4B6E">
          <w:t xml:space="preserve"> są </w:t>
        </w:r>
        <w:r w:rsidR="001C4B6E">
          <w:lastRenderedPageBreak/>
          <w:t xml:space="preserve">wykorzystywane przez mózg. Dlatego stosowanie przez dłuższy czas diety niskowęglowodanowej </w:t>
        </w:r>
      </w:ins>
      <w:ins w:id="1242" w:author="Okot" w:date="2019-03-30T18:54:00Z">
        <w:r w:rsidR="00582840">
          <w:t xml:space="preserve">jest </w:t>
        </w:r>
      </w:ins>
      <w:ins w:id="1243" w:author="Okot" w:date="2019-03-30T17:41:00Z">
        <w:r w:rsidR="001C4B6E">
          <w:t>niebezpieczne.</w:t>
        </w:r>
      </w:ins>
      <w:ins w:id="1244" w:author="Okot" w:date="2019-03-30T20:06:00Z">
        <w:r w:rsidR="001A0FE8">
          <w:t xml:space="preserve"> Wystarczy zresztą przyjrzeć się skutkom jednej z popularniejszych diet niskowęglowodanowych </w:t>
        </w:r>
      </w:ins>
      <w:ins w:id="1245" w:author="Okot" w:date="2019-03-30T20:07:00Z">
        <w:r w:rsidR="001A0FE8">
          <w:t>–</w:t>
        </w:r>
      </w:ins>
      <w:ins w:id="1246" w:author="Okot" w:date="2019-03-30T20:06:00Z">
        <w:r w:rsidR="00616BEB">
          <w:t xml:space="preserve"> diety</w:t>
        </w:r>
        <w:r w:rsidR="001A0FE8">
          <w:t xml:space="preserve"> </w:t>
        </w:r>
      </w:ins>
      <w:ins w:id="1247" w:author="Okot" w:date="2019-03-30T20:07:00Z">
        <w:r w:rsidR="001A0FE8">
          <w:t>Atkinsa. Według sporządzonego na zlecenie Atkins Center for Complementary Medicine badania</w:t>
        </w:r>
      </w:ins>
      <w:ins w:id="1248" w:author="Okot" w:date="2019-03-30T20:08:00Z">
        <w:r w:rsidR="001A0FE8">
          <w:t xml:space="preserve"> dieta była skuteczna – pacjenci chudli średnio 9</w:t>
        </w:r>
        <w:r w:rsidR="00A66E93">
          <w:t> </w:t>
        </w:r>
        <w:r w:rsidR="001A0FE8">
          <w:t>kg</w:t>
        </w:r>
      </w:ins>
      <w:ins w:id="1249" w:author="Okot" w:date="2019-03-30T21:12:00Z">
        <w:r w:rsidR="00A66E93">
          <w:t> </w:t>
        </w:r>
      </w:ins>
      <w:ins w:id="1250" w:author="Okot" w:date="2019-03-30T20:08:00Z">
        <w:r w:rsidR="001A0FE8">
          <w:t xml:space="preserve">miesięcznie. </w:t>
        </w:r>
      </w:ins>
      <w:ins w:id="1251" w:author="Okot" w:date="2019-03-30T20:09:00Z">
        <w:r w:rsidR="001A0FE8">
          <w:t>Skarżyli się jednak na takie skutki uboczne jak: zaparcia, nieprzyjemny oddech, bóle głowy, utrata włosów</w:t>
        </w:r>
      </w:ins>
      <w:ins w:id="1252" w:author="Okot" w:date="2019-03-30T20:10:00Z">
        <w:r w:rsidR="004A2665">
          <w:t xml:space="preserve">. Inne, australijskie badanie ostrzegało przed </w:t>
        </w:r>
      </w:ins>
      <w:ins w:id="1253" w:author="Okot" w:date="2019-03-30T20:11:00Z">
        <w:r w:rsidR="004A2665">
          <w:t xml:space="preserve">m.in. przed </w:t>
        </w:r>
      </w:ins>
      <w:ins w:id="1254" w:author="Okot" w:date="2019-03-30T20:10:00Z">
        <w:r w:rsidR="004A2665">
          <w:t>arytmią, osteoporozą, uszkodzeniem nerek</w:t>
        </w:r>
      </w:ins>
      <w:ins w:id="1255"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1256" w:author="Okot" w:date="2019-03-30T21:13:00Z">
        <w:r w:rsidR="00A66E93" w:rsidRPr="00EB398E">
          <w:t> </w:t>
        </w:r>
      </w:ins>
      <w:ins w:id="1257" w:author="Okot" w:date="2019-03-30T20:13:00Z">
        <w:r w:rsidR="004A2665" w:rsidRPr="00EB398E">
          <w:t>[</w:t>
        </w:r>
      </w:ins>
      <w:ins w:id="1258" w:author="Okot" w:date="2020-01-17T11:04:00Z">
        <w:r w:rsidR="00EA7D70">
          <w:t>3</w:t>
        </w:r>
      </w:ins>
      <w:r w:rsidR="008E53F0">
        <w:t>2</w:t>
      </w:r>
      <w:del w:id="1259" w:author="Okot" w:date="2020-01-17T11:04:00Z">
        <w:r w:rsidR="00BA3BD6" w:rsidDel="00EA7D70">
          <w:delText>2</w:delText>
        </w:r>
      </w:del>
      <w:del w:id="1260" w:author="Okot" w:date="2020-01-13T11:40:00Z">
        <w:r w:rsidR="00BA3BD6" w:rsidDel="00320D18">
          <w:delText>2</w:delText>
        </w:r>
      </w:del>
      <w:ins w:id="1261"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1262" w:author="Okot" w:date="2019-03-30T17:11:00Z"/>
        </w:rPr>
        <w:pPrChange w:id="1263" w:author="Okot" w:date="2019-03-30T17:06:00Z">
          <w:pPr>
            <w:ind w:firstLine="0"/>
            <w:jc w:val="left"/>
          </w:pPr>
        </w:pPrChange>
      </w:pPr>
      <w:ins w:id="1264" w:author="Okot" w:date="2019-03-30T17:43:00Z">
        <w:r>
          <w:t xml:space="preserve"> Chcąc uniknąć nadmiernego przybierania na wadze,</w:t>
        </w:r>
        <w:r w:rsidR="001C4B6E">
          <w:t xml:space="preserve"> n</w:t>
        </w:r>
      </w:ins>
      <w:ins w:id="1265" w:author="Okot" w:date="2019-03-30T17:23:00Z">
        <w:r w:rsidR="002F7087">
          <w:t xml:space="preserve">ależy jedynie pilnować, żeby </w:t>
        </w:r>
      </w:ins>
      <w:ins w:id="1266" w:author="Okot" w:date="2019-03-30T17:24:00Z">
        <w:r w:rsidR="002F7087">
          <w:t xml:space="preserve">spożywane </w:t>
        </w:r>
      </w:ins>
      <w:ins w:id="1267" w:author="Okot" w:date="2019-03-30T17:23:00Z">
        <w:r w:rsidR="002F7087">
          <w:t>produkty</w:t>
        </w:r>
      </w:ins>
      <w:ins w:id="1268" w:author="Okot" w:date="2019-03-30T17:24:00Z">
        <w:r w:rsidR="002F7087">
          <w:t xml:space="preserve"> zawierały jak najwięcej naturalnie występujących cukrów, a</w:t>
        </w:r>
      </w:ins>
      <w:ins w:id="1269" w:author="Okot" w:date="2019-03-30T17:25:00Z">
        <w:r w:rsidR="002F7087">
          <w:t xml:space="preserve"> </w:t>
        </w:r>
      </w:ins>
      <w:ins w:id="1270" w:author="Okot" w:date="2019-03-30T17:24:00Z">
        <w:r w:rsidR="002F7087">
          <w:t>nie</w:t>
        </w:r>
      </w:ins>
      <w:ins w:id="1271" w:author="Okot" w:date="2019-03-30T17:25:00Z">
        <w:r w:rsidR="002F7087">
          <w:t xml:space="preserve"> </w:t>
        </w:r>
        <w:r w:rsidR="008E15C5">
          <w:t>cukry dodane</w:t>
        </w:r>
      </w:ins>
      <w:ins w:id="1272" w:author="Okot" w:date="2019-03-30T17:45:00Z">
        <w:r w:rsidR="00CD7C0F">
          <w:t>, przedkładać produkty nieprzetworzone nad rafinowane</w:t>
        </w:r>
      </w:ins>
      <w:ins w:id="1273" w:author="Okot" w:date="2019-03-30T17:43:00Z">
        <w:r w:rsidR="001C4B6E">
          <w:t xml:space="preserve"> oraz zadbać o odpowiednią podaż błonnika</w:t>
        </w:r>
      </w:ins>
      <w:ins w:id="1274" w:author="Okot" w:date="2019-03-30T17:26:00Z">
        <w:r w:rsidR="00990739">
          <w:t>.</w:t>
        </w:r>
      </w:ins>
      <w:ins w:id="1275" w:author="Okot" w:date="2019-03-30T17:23:00Z">
        <w:r w:rsidR="002F7087">
          <w:t xml:space="preserve"> </w:t>
        </w:r>
      </w:ins>
    </w:p>
    <w:p w14:paraId="7FEAD86D" w14:textId="77777777" w:rsidR="009B563A" w:rsidRDefault="009B563A">
      <w:pPr>
        <w:rPr>
          <w:ins w:id="1276" w:author="Okot" w:date="2019-03-28T17:35:00Z"/>
        </w:rPr>
        <w:pPrChange w:id="1277" w:author="Okot" w:date="2019-03-28T17:35:00Z">
          <w:pPr>
            <w:ind w:firstLine="0"/>
            <w:jc w:val="left"/>
          </w:pPr>
        </w:pPrChange>
      </w:pPr>
    </w:p>
    <w:p w14:paraId="6F7DC269" w14:textId="26C5F84A" w:rsidR="009B563A" w:rsidRDefault="009B563A">
      <w:pPr>
        <w:pStyle w:val="Nagwek2"/>
        <w:rPr>
          <w:ins w:id="1278" w:author="Okot" w:date="2019-03-28T17:35:00Z"/>
        </w:rPr>
        <w:pPrChange w:id="1279" w:author="Okot" w:date="2019-03-28T17:35:00Z">
          <w:pPr>
            <w:ind w:firstLine="0"/>
            <w:jc w:val="left"/>
          </w:pPr>
        </w:pPrChange>
      </w:pPr>
      <w:bookmarkStart w:id="1280" w:name="_Toc5963733"/>
      <w:ins w:id="1281" w:author="Okot" w:date="2019-03-28T17:35:00Z">
        <w:r>
          <w:t>2.1.3.4. Zapotrzebowanie na makroskładniki</w:t>
        </w:r>
      </w:ins>
      <w:ins w:id="1282" w:author="Okot" w:date="2019-03-30T19:41:00Z">
        <w:r w:rsidR="00B66E9E">
          <w:t xml:space="preserve"> [</w:t>
        </w:r>
      </w:ins>
      <w:ins w:id="1283" w:author="Okot" w:date="2020-01-13T16:51:00Z">
        <w:r w:rsidR="00CD0C82">
          <w:t>3</w:t>
        </w:r>
      </w:ins>
      <w:r w:rsidR="00B26BEF">
        <w:t>5</w:t>
      </w:r>
      <w:del w:id="1284" w:author="Okot" w:date="2020-01-13T16:51:00Z">
        <w:r w:rsidR="00312C8D" w:rsidDel="00CD0C82">
          <w:delText>2</w:delText>
        </w:r>
      </w:del>
      <w:del w:id="1285" w:author="Okot" w:date="2020-01-13T11:36:00Z">
        <w:r w:rsidR="00100248" w:rsidDel="00320D18">
          <w:delText>5</w:delText>
        </w:r>
      </w:del>
      <w:ins w:id="1286" w:author="Okot" w:date="2019-03-30T19:41:00Z">
        <w:r w:rsidR="00B66E9E">
          <w:t>,</w:t>
        </w:r>
      </w:ins>
      <w:ins w:id="1287" w:author="Okot" w:date="2020-01-13T14:39:00Z">
        <w:r w:rsidR="00401F9D">
          <w:t>3</w:t>
        </w:r>
      </w:ins>
      <w:r w:rsidR="00B26BEF">
        <w:t>6</w:t>
      </w:r>
      <w:del w:id="1288" w:author="Okot" w:date="2020-01-13T14:39:00Z">
        <w:r w:rsidR="00100248" w:rsidDel="00401F9D">
          <w:delText>2</w:delText>
        </w:r>
      </w:del>
      <w:del w:id="1289" w:author="Okot" w:date="2020-01-13T11:32:00Z">
        <w:r w:rsidR="00100248" w:rsidDel="00F94BCE">
          <w:delText>6</w:delText>
        </w:r>
      </w:del>
      <w:ins w:id="1290" w:author="Okot" w:date="2019-03-30T19:41:00Z">
        <w:r w:rsidR="00B66E9E">
          <w:t>,</w:t>
        </w:r>
      </w:ins>
      <w:ins w:id="1291" w:author="Okot" w:date="2020-01-13T13:49:00Z">
        <w:r w:rsidR="00CD0C82">
          <w:t>3</w:t>
        </w:r>
      </w:ins>
      <w:ins w:id="1292" w:author="Okot" w:date="2020-01-17T10:55:00Z">
        <w:r w:rsidR="00E61A1C">
          <w:t>7</w:t>
        </w:r>
      </w:ins>
      <w:del w:id="1293" w:author="Okot" w:date="2020-01-13T13:49:00Z">
        <w:r w:rsidR="00E2330C" w:rsidDel="00AC7631">
          <w:delText>2</w:delText>
        </w:r>
      </w:del>
      <w:del w:id="1294" w:author="Okot" w:date="2020-01-13T11:29:00Z">
        <w:r w:rsidR="00E2330C" w:rsidDel="00F94BCE">
          <w:delText>7</w:delText>
        </w:r>
      </w:del>
      <w:ins w:id="1295" w:author="Okot" w:date="2019-03-30T19:41:00Z">
        <w:r w:rsidR="00B66E9E">
          <w:t>]</w:t>
        </w:r>
      </w:ins>
      <w:bookmarkEnd w:id="1280"/>
    </w:p>
    <w:p w14:paraId="469816E0" w14:textId="77777777" w:rsidR="009B563A" w:rsidRDefault="009B563A">
      <w:pPr>
        <w:rPr>
          <w:ins w:id="1296" w:author="Okot" w:date="2019-03-28T17:35:00Z"/>
        </w:rPr>
        <w:pPrChange w:id="1297" w:author="Okot" w:date="2019-03-28T17:35:00Z">
          <w:pPr>
            <w:ind w:firstLine="0"/>
            <w:jc w:val="left"/>
          </w:pPr>
        </w:pPrChange>
      </w:pPr>
    </w:p>
    <w:p w14:paraId="53B27C65" w14:textId="77777777" w:rsidR="009B563A" w:rsidRDefault="005D7BA0">
      <w:pPr>
        <w:rPr>
          <w:ins w:id="1298" w:author="Okot" w:date="2019-03-28T23:37:00Z"/>
        </w:rPr>
        <w:pPrChange w:id="1299" w:author="Okot" w:date="2019-03-28T17:35:00Z">
          <w:pPr>
            <w:ind w:firstLine="0"/>
            <w:jc w:val="left"/>
          </w:pPr>
        </w:pPrChange>
      </w:pPr>
      <w:ins w:id="1300" w:author="Okot" w:date="2019-03-31T14:40:00Z">
        <w:r>
          <w:t xml:space="preserve">Punkty poświęcone poszczególnym makroskładnikom </w:t>
        </w:r>
      </w:ins>
      <w:ins w:id="1301" w:author="Okot" w:date="2019-03-31T14:41:00Z">
        <w:r>
          <w:t>mówił</w:t>
        </w:r>
      </w:ins>
      <w:ins w:id="1302" w:author="Okot" w:date="2019-03-31T14:40:00Z">
        <w:r>
          <w:t xml:space="preserve">y o ich roli w </w:t>
        </w:r>
      </w:ins>
      <w:ins w:id="1303" w:author="Okot" w:date="2019-03-31T14:41:00Z">
        <w:r>
          <w:t>organizmie</w:t>
        </w:r>
      </w:ins>
      <w:ins w:id="1304" w:author="Okot" w:date="2019-03-31T14:40:00Z">
        <w:r>
          <w:t>,</w:t>
        </w:r>
      </w:ins>
      <w:ins w:id="1305" w:author="Okot" w:date="2019-03-31T14:41:00Z">
        <w:r>
          <w:t xml:space="preserve"> tłumacząc dlaczego człowiek potrzebuje wszystkich trzech w swojej diecie.</w:t>
        </w:r>
      </w:ins>
      <w:ins w:id="1306" w:author="Okot" w:date="2019-03-28T17:50:00Z">
        <w:r w:rsidR="00A9664B">
          <w:t xml:space="preserve"> W niniejszym punkcie zostanie </w:t>
        </w:r>
        <w:r w:rsidR="005E2604">
          <w:t xml:space="preserve">przedstawione ile </w:t>
        </w:r>
        <w:r w:rsidR="00A9664B">
          <w:t>wynosi</w:t>
        </w:r>
      </w:ins>
      <w:ins w:id="1307" w:author="Okot" w:date="2019-03-31T14:41:00Z">
        <w:r>
          <w:t xml:space="preserve"> zapotrzebowanie na poszczególne elementy</w:t>
        </w:r>
      </w:ins>
      <w:ins w:id="1308" w:author="Okot" w:date="2019-03-28T17:50:00Z">
        <w:r w:rsidR="00A9664B">
          <w:t>.</w:t>
        </w:r>
      </w:ins>
    </w:p>
    <w:p w14:paraId="015B138D" w14:textId="47D934AA" w:rsidR="00C75CF5" w:rsidRDefault="00C75CF5">
      <w:pPr>
        <w:rPr>
          <w:ins w:id="1309" w:author="Okot" w:date="2019-03-28T23:43:00Z"/>
        </w:rPr>
        <w:pPrChange w:id="1310" w:author="Okot" w:date="2019-03-28T17:35:00Z">
          <w:pPr>
            <w:ind w:firstLine="0"/>
            <w:jc w:val="left"/>
          </w:pPr>
        </w:pPrChange>
      </w:pPr>
      <w:ins w:id="1311" w:author="Okot" w:date="2019-03-28T23:37:00Z">
        <w:r>
          <w:t>Większość instytucji na świecie</w:t>
        </w:r>
      </w:ins>
      <w:ins w:id="1312" w:author="Okot" w:date="2019-03-28T23:38:00Z">
        <w:r>
          <w:t xml:space="preserve"> </w:t>
        </w:r>
      </w:ins>
      <w:ins w:id="1313" w:author="Okot" w:date="2019-03-28T23:37:00Z">
        <w:r>
          <w:t>zajmujących się żywnością i ż</w:t>
        </w:r>
      </w:ins>
      <w:ins w:id="1314" w:author="Okot" w:date="2019-03-28T23:38:00Z">
        <w:r>
          <w:t>ywieniem ustala własne normy na spożycie składników odżywczych</w:t>
        </w:r>
      </w:ins>
      <w:r w:rsidR="00293130">
        <w:t>,</w:t>
      </w:r>
      <w:ins w:id="1315" w:author="Okot" w:date="2019-03-28T23:38:00Z">
        <w:r>
          <w:t xml:space="preserve"> często bazując na badaniach prowadzonych na terenie kraju, w którym </w:t>
        </w:r>
      </w:ins>
      <w:ins w:id="1316" w:author="Okot" w:date="2019-03-28T23:39:00Z">
        <w:r>
          <w:t>się</w:t>
        </w:r>
      </w:ins>
      <w:ins w:id="1317" w:author="Okot" w:date="2019-03-28T23:38:00Z">
        <w:r>
          <w:t xml:space="preserve"> </w:t>
        </w:r>
      </w:ins>
      <w:ins w:id="1318" w:author="Okot" w:date="2019-03-28T23:39:00Z">
        <w:r>
          <w:t xml:space="preserve">znajdują. Efekty tych ustaleń często </w:t>
        </w:r>
      </w:ins>
      <w:ins w:id="1319" w:author="Okot" w:date="2019-03-28T23:40:00Z">
        <w:r>
          <w:t>się</w:t>
        </w:r>
      </w:ins>
      <w:ins w:id="1320" w:author="Okot" w:date="2019-03-28T23:39:00Z">
        <w:r>
          <w:t xml:space="preserve"> </w:t>
        </w:r>
      </w:ins>
      <w:ins w:id="1321" w:author="Okot" w:date="2019-03-28T23:40:00Z">
        <w:r>
          <w:t>pokrywają</w:t>
        </w:r>
      </w:ins>
      <w:ins w:id="1322" w:author="Okot" w:date="2019-03-28T23:42:00Z">
        <w:r>
          <w:t xml:space="preserve"> albo niewiele różnią. </w:t>
        </w:r>
      </w:ins>
      <w:ins w:id="1323" w:author="Okot" w:date="2019-03-28T23:40:00Z">
        <w:r>
          <w:t>Na przykład zalecane spożyci</w:t>
        </w:r>
      </w:ins>
      <w:r w:rsidR="00293130">
        <w:t>e</w:t>
      </w:r>
      <w:ins w:id="1324" w:author="Okot" w:date="2019-03-28T23:40:00Z">
        <w:r>
          <w:t xml:space="preserve"> biał</w:t>
        </w:r>
      </w:ins>
      <w:ins w:id="1325" w:author="Okot" w:date="2019-03-31T14:42:00Z">
        <w:r w:rsidR="00834FF1">
          <w:t>k</w:t>
        </w:r>
      </w:ins>
      <w:ins w:id="1326" w:author="Okot" w:date="2019-03-28T23:40:00Z">
        <w:r>
          <w:t>a według ustaleń USDA i IŻŻ różni się</w:t>
        </w:r>
      </w:ins>
      <w:ins w:id="1327" w:author="Okot" w:date="2019-03-28T23:42:00Z">
        <w:r>
          <w:t xml:space="preserve"> </w:t>
        </w:r>
      </w:ins>
      <w:ins w:id="1328" w:author="Okot" w:date="2019-03-30T21:13:00Z">
        <w:r w:rsidR="00387236">
          <w:t xml:space="preserve">nieznacznie </w:t>
        </w:r>
      </w:ins>
      <w:ins w:id="1329" w:author="Okot" w:date="2019-03-28T23:40:00Z">
        <w:r>
          <w:t>jedynie z</w:t>
        </w:r>
      </w:ins>
      <w:ins w:id="1330" w:author="Okot" w:date="2019-03-28T23:41:00Z">
        <w:r>
          <w:t>aleceni</w:t>
        </w:r>
        <w:r w:rsidR="00387236">
          <w:t>ami dla młodzieży w wieku 14-15 </w:t>
        </w:r>
        <w:r>
          <w:t>lat</w:t>
        </w:r>
      </w:ins>
      <w:ins w:id="1331" w:author="Okot" w:date="2019-03-30T15:42:00Z">
        <w:r w:rsidR="00387236">
          <w:t> </w:t>
        </w:r>
        <w:r w:rsidR="004E3892">
          <w:t>[</w:t>
        </w:r>
      </w:ins>
      <w:del w:id="1332" w:author="Okot" w:date="2020-01-13T14:37:00Z">
        <w:r w:rsidR="009E56F2" w:rsidDel="00401F9D">
          <w:delText>2</w:delText>
        </w:r>
      </w:del>
      <w:ins w:id="1333" w:author="Okot" w:date="2020-01-13T14:37:00Z">
        <w:r w:rsidR="00DA7232">
          <w:t>3</w:t>
        </w:r>
      </w:ins>
      <w:r w:rsidR="00B26BEF">
        <w:t>6</w:t>
      </w:r>
      <w:del w:id="1334" w:author="Okot" w:date="2020-01-13T11:25:00Z">
        <w:r w:rsidR="00100248" w:rsidDel="00F94BCE">
          <w:delText>6</w:delText>
        </w:r>
      </w:del>
      <w:ins w:id="1335" w:author="Okot" w:date="2019-03-30T15:42:00Z">
        <w:r w:rsidR="004E3892">
          <w:t>]</w:t>
        </w:r>
      </w:ins>
      <w:ins w:id="1336" w:author="Okot" w:date="2019-03-28T23:42:00Z">
        <w:r>
          <w:t xml:space="preserve">. </w:t>
        </w:r>
      </w:ins>
    </w:p>
    <w:p w14:paraId="1E09A812" w14:textId="77777777" w:rsidR="00C75CF5" w:rsidRDefault="00C75CF5">
      <w:pPr>
        <w:rPr>
          <w:ins w:id="1337" w:author="Okot" w:date="2019-03-28T23:37:00Z"/>
        </w:rPr>
        <w:pPrChange w:id="1338" w:author="Okot" w:date="2019-03-28T17:35:00Z">
          <w:pPr>
            <w:ind w:firstLine="0"/>
            <w:jc w:val="left"/>
          </w:pPr>
        </w:pPrChange>
      </w:pPr>
      <w:ins w:id="1339" w:author="Okot" w:date="2019-03-28T23:42:00Z">
        <w:r>
          <w:t>W niniejszej pracy będą przytaczane</w:t>
        </w:r>
      </w:ins>
      <w:ins w:id="1340" w:author="Okot" w:date="2019-03-28T23:44:00Z">
        <w:r w:rsidR="00132B76">
          <w:t xml:space="preserve"> w miarę możliwości</w:t>
        </w:r>
      </w:ins>
      <w:ins w:id="1341" w:author="Okot" w:date="2019-03-28T23:42:00Z">
        <w:r>
          <w:t xml:space="preserve"> zalecenia polskiego </w:t>
        </w:r>
      </w:ins>
      <w:ins w:id="1342"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343" w:author="Okot" w:date="2019-03-28T23:28:00Z"/>
        </w:rPr>
        <w:pPrChange w:id="1344" w:author="Okot" w:date="2019-03-28T17:45:00Z">
          <w:pPr>
            <w:ind w:firstLine="0"/>
            <w:jc w:val="left"/>
          </w:pPr>
        </w:pPrChange>
      </w:pPr>
      <w:ins w:id="1345" w:author="Okot" w:date="2019-03-28T17:45:00Z">
        <w:r>
          <w:lastRenderedPageBreak/>
          <w:t>Tabela 2.7</w:t>
        </w:r>
        <w:r w:rsidR="00A9664B">
          <w:t xml:space="preserve">. </w:t>
        </w:r>
      </w:ins>
    </w:p>
    <w:p w14:paraId="4129E53C" w14:textId="3ADF4847" w:rsidR="00A9664B" w:rsidRDefault="00DE1533">
      <w:pPr>
        <w:ind w:firstLine="0"/>
        <w:rPr>
          <w:ins w:id="1346" w:author="Okot" w:date="2019-03-28T17:58:00Z"/>
        </w:rPr>
        <w:pPrChange w:id="1347" w:author="Okot" w:date="2019-03-28T17:45:00Z">
          <w:pPr>
            <w:ind w:firstLine="0"/>
            <w:jc w:val="left"/>
          </w:pPr>
        </w:pPrChange>
      </w:pPr>
      <w:ins w:id="1348" w:author="Okot" w:date="2019-03-28T17:45:00Z">
        <w:r>
          <w:t xml:space="preserve">Zalecane </w:t>
        </w:r>
      </w:ins>
      <w:ins w:id="1349" w:author="Okot" w:date="2019-03-28T23:33:00Z">
        <w:r>
          <w:t>spożycie</w:t>
        </w:r>
      </w:ins>
      <w:ins w:id="1350" w:author="Okot" w:date="2019-03-28T17:45:00Z">
        <w:r>
          <w:t xml:space="preserve"> </w:t>
        </w:r>
      </w:ins>
      <w:ins w:id="1351" w:author="Okot" w:date="2019-03-28T23:33:00Z">
        <w:r>
          <w:t>białka wg IŻŻ</w:t>
        </w:r>
      </w:ins>
      <w:ins w:id="1352" w:author="Okot" w:date="2019-03-28T17:58:00Z">
        <w:r>
          <w:t xml:space="preserve"> [</w:t>
        </w:r>
      </w:ins>
      <w:ins w:id="1353" w:author="Okot" w:date="2020-01-13T14:37:00Z">
        <w:r w:rsidR="00E17A22">
          <w:t>3</w:t>
        </w:r>
      </w:ins>
      <w:r w:rsidR="00B26BEF">
        <w:t>6</w:t>
      </w:r>
      <w:del w:id="1354" w:author="Okot" w:date="2020-01-13T14:37:00Z">
        <w:r w:rsidR="00100248" w:rsidDel="00401F9D">
          <w:delText>2</w:delText>
        </w:r>
      </w:del>
      <w:del w:id="1355" w:author="Okot" w:date="2020-01-13T11:25:00Z">
        <w:r w:rsidR="00100248" w:rsidDel="00F94BCE">
          <w:delText>6</w:delText>
        </w:r>
      </w:del>
      <w:ins w:id="1356"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357" w:author="Okot" w:date="2019-03-28T17:59:00Z"/>
        </w:trPr>
        <w:tc>
          <w:tcPr>
            <w:tcW w:w="4530" w:type="dxa"/>
          </w:tcPr>
          <w:p w14:paraId="7F4BF42D" w14:textId="77777777" w:rsidR="001648EA" w:rsidRPr="001648EA" w:rsidRDefault="001648EA">
            <w:pPr>
              <w:ind w:firstLine="0"/>
              <w:jc w:val="center"/>
              <w:rPr>
                <w:ins w:id="1358" w:author="Okot" w:date="2019-03-28T17:59:00Z"/>
                <w:b/>
                <w:rPrChange w:id="1359" w:author="Okot" w:date="2019-03-28T17:59:00Z">
                  <w:rPr>
                    <w:ins w:id="1360" w:author="Okot" w:date="2019-03-28T17:59:00Z"/>
                  </w:rPr>
                </w:rPrChange>
              </w:rPr>
              <w:pPrChange w:id="1361" w:author="Okot" w:date="2019-03-28T17:59:00Z">
                <w:pPr>
                  <w:ind w:firstLine="0"/>
                </w:pPr>
              </w:pPrChange>
            </w:pPr>
            <w:ins w:id="1362" w:author="Okot" w:date="2019-03-28T17:59:00Z">
              <w:r>
                <w:rPr>
                  <w:b/>
                </w:rPr>
                <w:t xml:space="preserve">Grupa </w:t>
              </w:r>
            </w:ins>
            <w:ins w:id="1363" w:author="Okot" w:date="2019-03-31T14:56:00Z">
              <w:r w:rsidR="001229B3">
                <w:rPr>
                  <w:b/>
                </w:rPr>
                <w:t>populacji</w:t>
              </w:r>
            </w:ins>
          </w:p>
        </w:tc>
        <w:tc>
          <w:tcPr>
            <w:tcW w:w="4531" w:type="dxa"/>
          </w:tcPr>
          <w:p w14:paraId="1FE36A32" w14:textId="77777777" w:rsidR="001648EA" w:rsidRPr="001648EA" w:rsidRDefault="001648EA">
            <w:pPr>
              <w:ind w:firstLine="0"/>
              <w:jc w:val="center"/>
              <w:rPr>
                <w:ins w:id="1364" w:author="Okot" w:date="2019-03-28T17:59:00Z"/>
                <w:b/>
                <w:rPrChange w:id="1365" w:author="Okot" w:date="2019-03-28T18:00:00Z">
                  <w:rPr>
                    <w:ins w:id="1366" w:author="Okot" w:date="2019-03-28T17:59:00Z"/>
                  </w:rPr>
                </w:rPrChange>
              </w:rPr>
              <w:pPrChange w:id="1367" w:author="Okot" w:date="2019-03-28T17:59:00Z">
                <w:pPr>
                  <w:ind w:firstLine="0"/>
                </w:pPr>
              </w:pPrChange>
            </w:pPr>
            <w:ins w:id="1368" w:author="Okot" w:date="2019-03-28T17:59:00Z">
              <w:r>
                <w:rPr>
                  <w:b/>
                </w:rPr>
                <w:t>Zapotrzebowanie</w:t>
              </w:r>
              <w:r w:rsidRPr="001648EA">
                <w:rPr>
                  <w:b/>
                  <w:rPrChange w:id="1369" w:author="Okot" w:date="2019-03-28T18:00:00Z">
                    <w:rPr/>
                  </w:rPrChange>
                </w:rPr>
                <w:t xml:space="preserve"> (g/kg.m.c./dz)</w:t>
              </w:r>
            </w:ins>
          </w:p>
        </w:tc>
      </w:tr>
      <w:tr w:rsidR="001648EA" w14:paraId="1D209EBB" w14:textId="77777777" w:rsidTr="001648EA">
        <w:trPr>
          <w:ins w:id="1370" w:author="Okot" w:date="2019-03-28T17:59:00Z"/>
        </w:trPr>
        <w:tc>
          <w:tcPr>
            <w:tcW w:w="4530" w:type="dxa"/>
          </w:tcPr>
          <w:p w14:paraId="7763174C" w14:textId="77777777" w:rsidR="001648EA" w:rsidRDefault="001648EA">
            <w:pPr>
              <w:ind w:firstLine="0"/>
              <w:jc w:val="center"/>
              <w:rPr>
                <w:ins w:id="1371" w:author="Okot" w:date="2019-03-28T17:59:00Z"/>
              </w:rPr>
              <w:pPrChange w:id="1372" w:author="Okot" w:date="2019-03-28T18:00:00Z">
                <w:pPr>
                  <w:ind w:firstLine="0"/>
                </w:pPr>
              </w:pPrChange>
            </w:pPr>
            <w:ins w:id="1373" w:author="Okot" w:date="2019-03-28T18:00:00Z">
              <w:r>
                <w:t>Wiek 1-3</w:t>
              </w:r>
            </w:ins>
            <w:ins w:id="1374" w:author="Okot" w:date="2019-03-31T14:57:00Z">
              <w:r w:rsidR="001229B3">
                <w:t xml:space="preserve"> lat</w:t>
              </w:r>
            </w:ins>
          </w:p>
        </w:tc>
        <w:tc>
          <w:tcPr>
            <w:tcW w:w="4531" w:type="dxa"/>
          </w:tcPr>
          <w:p w14:paraId="2F81AEEE" w14:textId="77777777" w:rsidR="001648EA" w:rsidRDefault="001648EA">
            <w:pPr>
              <w:ind w:firstLine="0"/>
              <w:jc w:val="center"/>
              <w:rPr>
                <w:ins w:id="1375" w:author="Okot" w:date="2019-03-28T17:59:00Z"/>
              </w:rPr>
              <w:pPrChange w:id="1376" w:author="Okot" w:date="2019-03-28T18:00:00Z">
                <w:pPr>
                  <w:ind w:firstLine="0"/>
                </w:pPr>
              </w:pPrChange>
            </w:pPr>
            <w:ins w:id="1377" w:author="Okot" w:date="2019-03-28T18:00:00Z">
              <w:r>
                <w:t>1,05</w:t>
              </w:r>
            </w:ins>
          </w:p>
        </w:tc>
      </w:tr>
      <w:tr w:rsidR="001648EA" w14:paraId="6520BC7C" w14:textId="77777777" w:rsidTr="001648EA">
        <w:trPr>
          <w:ins w:id="1378" w:author="Okot" w:date="2019-03-28T17:59:00Z"/>
        </w:trPr>
        <w:tc>
          <w:tcPr>
            <w:tcW w:w="4530" w:type="dxa"/>
          </w:tcPr>
          <w:p w14:paraId="07761D3D" w14:textId="77777777" w:rsidR="001648EA" w:rsidRDefault="00C75CF5">
            <w:pPr>
              <w:ind w:firstLine="0"/>
              <w:jc w:val="center"/>
              <w:rPr>
                <w:ins w:id="1379" w:author="Okot" w:date="2019-03-28T17:59:00Z"/>
              </w:rPr>
              <w:pPrChange w:id="1380" w:author="Okot" w:date="2019-03-28T18:00:00Z">
                <w:pPr>
                  <w:ind w:firstLine="0"/>
                </w:pPr>
              </w:pPrChange>
            </w:pPr>
            <w:ins w:id="1381" w:author="Okot" w:date="2019-03-28T18:00:00Z">
              <w:r>
                <w:t>Wiek 4-15</w:t>
              </w:r>
            </w:ins>
            <w:ins w:id="1382" w:author="Okot" w:date="2019-03-31T14:57:00Z">
              <w:r w:rsidR="001229B3">
                <w:t xml:space="preserve"> lat</w:t>
              </w:r>
            </w:ins>
          </w:p>
        </w:tc>
        <w:tc>
          <w:tcPr>
            <w:tcW w:w="4531" w:type="dxa"/>
          </w:tcPr>
          <w:p w14:paraId="594C7491" w14:textId="77777777" w:rsidR="001648EA" w:rsidRDefault="001648EA">
            <w:pPr>
              <w:ind w:firstLine="0"/>
              <w:jc w:val="center"/>
              <w:rPr>
                <w:ins w:id="1383" w:author="Okot" w:date="2019-03-28T17:59:00Z"/>
              </w:rPr>
              <w:pPrChange w:id="1384" w:author="Okot" w:date="2019-03-28T18:00:00Z">
                <w:pPr>
                  <w:ind w:firstLine="0"/>
                </w:pPr>
              </w:pPrChange>
            </w:pPr>
            <w:ins w:id="1385" w:author="Okot" w:date="2019-03-28T18:00:00Z">
              <w:r>
                <w:t>0,95</w:t>
              </w:r>
            </w:ins>
          </w:p>
        </w:tc>
      </w:tr>
      <w:tr w:rsidR="001648EA" w14:paraId="539090ED" w14:textId="77777777" w:rsidTr="001648EA">
        <w:trPr>
          <w:ins w:id="1386" w:author="Okot" w:date="2019-03-28T17:59:00Z"/>
        </w:trPr>
        <w:tc>
          <w:tcPr>
            <w:tcW w:w="4530" w:type="dxa"/>
          </w:tcPr>
          <w:p w14:paraId="33EBCAC6" w14:textId="77777777" w:rsidR="001648EA" w:rsidRDefault="00C75CF5">
            <w:pPr>
              <w:ind w:firstLine="0"/>
              <w:jc w:val="center"/>
              <w:rPr>
                <w:ins w:id="1387" w:author="Okot" w:date="2019-03-28T17:59:00Z"/>
              </w:rPr>
              <w:pPrChange w:id="1388" w:author="Okot" w:date="2019-03-28T18:00:00Z">
                <w:pPr>
                  <w:ind w:firstLine="0"/>
                </w:pPr>
              </w:pPrChange>
            </w:pPr>
            <w:ins w:id="1389" w:author="Okot" w:date="2019-03-28T18:00:00Z">
              <w:r>
                <w:t>Wiek 16</w:t>
              </w:r>
              <w:r w:rsidR="001648EA">
                <w:t>-18</w:t>
              </w:r>
            </w:ins>
            <w:ins w:id="1390" w:author="Okot" w:date="2019-03-31T14:57:00Z">
              <w:r w:rsidR="001229B3">
                <w:t xml:space="preserve"> lat</w:t>
              </w:r>
            </w:ins>
          </w:p>
        </w:tc>
        <w:tc>
          <w:tcPr>
            <w:tcW w:w="4531" w:type="dxa"/>
          </w:tcPr>
          <w:p w14:paraId="77CECCB7" w14:textId="77777777" w:rsidR="001648EA" w:rsidRDefault="001648EA">
            <w:pPr>
              <w:ind w:firstLine="0"/>
              <w:jc w:val="center"/>
              <w:rPr>
                <w:ins w:id="1391" w:author="Okot" w:date="2019-03-28T17:59:00Z"/>
              </w:rPr>
              <w:pPrChange w:id="1392" w:author="Okot" w:date="2019-03-28T18:00:00Z">
                <w:pPr>
                  <w:ind w:firstLine="0"/>
                </w:pPr>
              </w:pPrChange>
            </w:pPr>
            <w:ins w:id="1393" w:author="Okot" w:date="2019-03-28T18:00:00Z">
              <w:r>
                <w:t>0,85</w:t>
              </w:r>
            </w:ins>
          </w:p>
        </w:tc>
      </w:tr>
      <w:tr w:rsidR="001648EA" w14:paraId="18167F37" w14:textId="77777777" w:rsidTr="001648EA">
        <w:trPr>
          <w:ins w:id="1394" w:author="Okot" w:date="2019-03-28T17:59:00Z"/>
        </w:trPr>
        <w:tc>
          <w:tcPr>
            <w:tcW w:w="4530" w:type="dxa"/>
          </w:tcPr>
          <w:p w14:paraId="6C14A518" w14:textId="77777777" w:rsidR="001648EA" w:rsidRDefault="001648EA">
            <w:pPr>
              <w:ind w:firstLine="0"/>
              <w:jc w:val="center"/>
              <w:rPr>
                <w:ins w:id="1395" w:author="Okot" w:date="2019-03-28T17:59:00Z"/>
              </w:rPr>
              <w:pPrChange w:id="1396" w:author="Okot" w:date="2019-03-28T18:00:00Z">
                <w:pPr>
                  <w:ind w:firstLine="0"/>
                </w:pPr>
              </w:pPrChange>
            </w:pPr>
            <w:ins w:id="1397" w:author="Okot" w:date="2019-03-28T18:00:00Z">
              <w:r>
                <w:t xml:space="preserve">Dorośli </w:t>
              </w:r>
            </w:ins>
            <w:ins w:id="1398" w:author="Okot" w:date="2019-03-28T18:01:00Z">
              <w:r>
                <w:t>≥</w:t>
              </w:r>
            </w:ins>
            <w:ins w:id="1399" w:author="Okot" w:date="2019-03-28T18:00:00Z">
              <w:r>
                <w:t xml:space="preserve"> 19 lat</w:t>
              </w:r>
            </w:ins>
          </w:p>
        </w:tc>
        <w:tc>
          <w:tcPr>
            <w:tcW w:w="4531" w:type="dxa"/>
          </w:tcPr>
          <w:p w14:paraId="6F0E711E" w14:textId="77777777" w:rsidR="001648EA" w:rsidRDefault="001648EA">
            <w:pPr>
              <w:ind w:firstLine="0"/>
              <w:jc w:val="center"/>
              <w:rPr>
                <w:ins w:id="1400" w:author="Okot" w:date="2019-03-28T17:59:00Z"/>
              </w:rPr>
              <w:pPrChange w:id="1401" w:author="Okot" w:date="2019-03-28T18:01:00Z">
                <w:pPr>
                  <w:ind w:firstLine="0"/>
                </w:pPr>
              </w:pPrChange>
            </w:pPr>
            <w:ins w:id="1402" w:author="Okot" w:date="2019-03-28T18:01:00Z">
              <w:r>
                <w:t>0,8</w:t>
              </w:r>
            </w:ins>
          </w:p>
        </w:tc>
      </w:tr>
      <w:tr w:rsidR="001648EA" w14:paraId="5480CF1F" w14:textId="77777777" w:rsidTr="001648EA">
        <w:trPr>
          <w:ins w:id="1403" w:author="Okot" w:date="2019-03-28T18:01:00Z"/>
        </w:trPr>
        <w:tc>
          <w:tcPr>
            <w:tcW w:w="4530" w:type="dxa"/>
          </w:tcPr>
          <w:p w14:paraId="321B2970" w14:textId="77777777" w:rsidR="001648EA" w:rsidRDefault="001229B3" w:rsidP="00BE3C41">
            <w:pPr>
              <w:ind w:firstLine="0"/>
              <w:jc w:val="center"/>
              <w:rPr>
                <w:ins w:id="1404" w:author="Okot" w:date="2019-03-28T18:01:00Z"/>
              </w:rPr>
            </w:pPr>
            <w:ins w:id="1405" w:author="Okot" w:date="2019-03-31T14:59:00Z">
              <w:r>
                <w:t xml:space="preserve">Kobiety w </w:t>
              </w:r>
            </w:ins>
            <w:ins w:id="1406" w:author="Okot" w:date="2019-03-28T18:01:00Z">
              <w:r>
                <w:t>ciąży</w:t>
              </w:r>
            </w:ins>
          </w:p>
        </w:tc>
        <w:tc>
          <w:tcPr>
            <w:tcW w:w="4531" w:type="dxa"/>
          </w:tcPr>
          <w:p w14:paraId="571179F7" w14:textId="77777777" w:rsidR="001648EA" w:rsidRDefault="001648EA" w:rsidP="00BE3C41">
            <w:pPr>
              <w:ind w:firstLine="0"/>
              <w:jc w:val="center"/>
              <w:rPr>
                <w:ins w:id="1407" w:author="Okot" w:date="2019-03-28T18:01:00Z"/>
              </w:rPr>
            </w:pPr>
            <w:ins w:id="1408" w:author="Okot" w:date="2019-03-28T18:01:00Z">
              <w:r>
                <w:t>1,1</w:t>
              </w:r>
            </w:ins>
          </w:p>
        </w:tc>
      </w:tr>
      <w:tr w:rsidR="001648EA" w14:paraId="6FD2FF32" w14:textId="77777777" w:rsidTr="001648EA">
        <w:trPr>
          <w:ins w:id="1409" w:author="Okot" w:date="2019-03-28T18:01:00Z"/>
        </w:trPr>
        <w:tc>
          <w:tcPr>
            <w:tcW w:w="4530" w:type="dxa"/>
          </w:tcPr>
          <w:p w14:paraId="6C96C2A8" w14:textId="77777777" w:rsidR="001648EA" w:rsidRDefault="001229B3" w:rsidP="00BE3C41">
            <w:pPr>
              <w:ind w:firstLine="0"/>
              <w:jc w:val="center"/>
              <w:rPr>
                <w:ins w:id="1410" w:author="Okot" w:date="2019-03-28T18:01:00Z"/>
              </w:rPr>
            </w:pPr>
            <w:ins w:id="1411" w:author="Okot" w:date="2019-03-31T14:59:00Z">
              <w:r>
                <w:t xml:space="preserve">Kobiety w trakcie </w:t>
              </w:r>
            </w:ins>
            <w:ins w:id="1412" w:author="Okot" w:date="2019-03-28T18:01:00Z">
              <w:r>
                <w:t>laktacji</w:t>
              </w:r>
            </w:ins>
          </w:p>
        </w:tc>
        <w:tc>
          <w:tcPr>
            <w:tcW w:w="4531" w:type="dxa"/>
          </w:tcPr>
          <w:p w14:paraId="6EB6A489" w14:textId="77777777" w:rsidR="001648EA" w:rsidRDefault="001648EA" w:rsidP="00BE3C41">
            <w:pPr>
              <w:ind w:firstLine="0"/>
              <w:jc w:val="center"/>
              <w:rPr>
                <w:ins w:id="1413" w:author="Okot" w:date="2019-03-28T18:01:00Z"/>
              </w:rPr>
            </w:pPr>
            <w:ins w:id="1414" w:author="Okot" w:date="2019-03-28T18:01:00Z">
              <w:r>
                <w:t>1,3</w:t>
              </w:r>
            </w:ins>
          </w:p>
        </w:tc>
      </w:tr>
    </w:tbl>
    <w:p w14:paraId="0C9522DE" w14:textId="77777777" w:rsidR="00A9664B" w:rsidRDefault="00A9664B">
      <w:pPr>
        <w:ind w:firstLine="0"/>
        <w:rPr>
          <w:ins w:id="1415" w:author="Okot" w:date="2019-03-28T17:45:00Z"/>
        </w:rPr>
        <w:pPrChange w:id="1416" w:author="Okot" w:date="2019-03-28T17:45:00Z">
          <w:pPr>
            <w:ind w:firstLine="0"/>
            <w:jc w:val="left"/>
          </w:pPr>
        </w:pPrChange>
      </w:pPr>
    </w:p>
    <w:p w14:paraId="5067624F" w14:textId="77777777" w:rsidR="000F2B7A" w:rsidRDefault="000F2B7A">
      <w:pPr>
        <w:rPr>
          <w:ins w:id="1417" w:author="Okot" w:date="2019-03-30T15:45:00Z"/>
        </w:rPr>
        <w:pPrChange w:id="1418" w:author="Okot" w:date="2019-03-28T17:45:00Z">
          <w:pPr>
            <w:ind w:firstLine="0"/>
            <w:jc w:val="left"/>
          </w:pPr>
        </w:pPrChange>
      </w:pPr>
      <w:ins w:id="1419" w:author="Okot" w:date="2019-03-30T15:45:00Z">
        <w:r>
          <w:t>Jak łatwo można p</w:t>
        </w:r>
        <w:r w:rsidR="0010307F">
          <w:t>oliczyć</w:t>
        </w:r>
      </w:ins>
      <w:r w:rsidR="00293130">
        <w:t>,</w:t>
      </w:r>
      <w:ins w:id="1420" w:author="Okot" w:date="2019-03-30T15:45:00Z">
        <w:r w:rsidR="0010307F">
          <w:t xml:space="preserve"> osoba dorosła ważąca 60 kg potrzebuje spożywać 48 g </w:t>
        </w:r>
        <w:r>
          <w:t>białka</w:t>
        </w:r>
      </w:ins>
      <w:ins w:id="1421" w:author="Okot" w:date="2019-03-30T15:46:00Z">
        <w:r>
          <w:t xml:space="preserve"> dziennie</w:t>
        </w:r>
      </w:ins>
      <w:ins w:id="1422" w:author="Okot" w:date="2019-03-30T15:45:00Z">
        <w:r>
          <w:t>.</w:t>
        </w:r>
      </w:ins>
    </w:p>
    <w:p w14:paraId="29334B5D" w14:textId="38B950BE" w:rsidR="00A9664B" w:rsidRDefault="00A9664B">
      <w:pPr>
        <w:rPr>
          <w:ins w:id="1423" w:author="Okot" w:date="2019-03-28T23:50:00Z"/>
        </w:rPr>
        <w:pPrChange w:id="1424" w:author="Okot" w:date="2019-03-28T17:45:00Z">
          <w:pPr>
            <w:ind w:firstLine="0"/>
            <w:jc w:val="left"/>
          </w:pPr>
        </w:pPrChange>
      </w:pPr>
      <w:ins w:id="1425"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426" w:author="Okot" w:date="2019-03-28T17:47:00Z">
        <w:r>
          <w:t xml:space="preserve">W zależności od źródła </w:t>
        </w:r>
      </w:ins>
      <w:ins w:id="1427" w:author="Okot" w:date="2019-03-28T17:48:00Z">
        <w:r>
          <w:t xml:space="preserve">można się dowiedzieć, że powinno ono stanowić 10-35% całkowitego dziennego spożycia </w:t>
        </w:r>
        <w:r w:rsidRPr="00293130">
          <w:t>kalorii</w:t>
        </w:r>
        <w:r>
          <w:t xml:space="preserve"> (ustalenia Rady </w:t>
        </w:r>
      </w:ins>
      <w:ins w:id="1428" w:author="Okot" w:date="2019-03-28T17:49:00Z">
        <w:r>
          <w:t>ds</w:t>
        </w:r>
      </w:ins>
      <w:ins w:id="1429" w:author="Okot" w:date="2019-03-28T17:48:00Z">
        <w:r>
          <w:t>.</w:t>
        </w:r>
      </w:ins>
      <w:ins w:id="1430" w:author="Okot" w:date="2019-03-28T17:49:00Z">
        <w:r>
          <w:t xml:space="preserve"> Żywności i </w:t>
        </w:r>
      </w:ins>
      <w:r w:rsidR="00D74608">
        <w:t>Ż</w:t>
      </w:r>
      <w:ins w:id="1431" w:author="Okot" w:date="2019-03-28T17:49:00Z">
        <w:r>
          <w:t>ywi</w:t>
        </w:r>
      </w:ins>
      <w:r w:rsidR="00D74608">
        <w:t>e</w:t>
      </w:r>
      <w:ins w:id="1432" w:author="Okot" w:date="2019-03-28T17:49:00Z">
        <w:r>
          <w:t xml:space="preserve">nia </w:t>
        </w:r>
      </w:ins>
      <w:r w:rsidR="00D74608">
        <w:t>Instytutu Medycyny USA</w:t>
      </w:r>
      <w:r w:rsidR="00B80D15" w:rsidRPr="00B80D15">
        <w:t>)</w:t>
      </w:r>
      <w:ins w:id="1433" w:author="Okot" w:date="2019-03-28T22:56:00Z">
        <w:r w:rsidR="0010307F" w:rsidRPr="00B80D15">
          <w:t> </w:t>
        </w:r>
      </w:ins>
      <w:ins w:id="1434" w:author="Okot" w:date="2019-03-28T17:51:00Z">
        <w:r w:rsidRPr="00B80D15">
          <w:t>[</w:t>
        </w:r>
      </w:ins>
      <w:del w:id="1435" w:author="Okot" w:date="2020-01-13T16:50:00Z">
        <w:r w:rsidR="00D74608" w:rsidDel="00CD0C82">
          <w:delText>2</w:delText>
        </w:r>
      </w:del>
      <w:ins w:id="1436" w:author="Okot" w:date="2020-01-13T16:50:00Z">
        <w:r w:rsidR="00CD0C82">
          <w:t>3</w:t>
        </w:r>
      </w:ins>
      <w:r w:rsidR="00B26BEF">
        <w:t>5</w:t>
      </w:r>
      <w:del w:id="1437" w:author="Okot" w:date="2020-01-13T11:35:00Z">
        <w:r w:rsidR="00D74608" w:rsidDel="00F94BCE">
          <w:delText>5</w:delText>
        </w:r>
      </w:del>
      <w:ins w:id="1438" w:author="Okot" w:date="2019-03-28T17:51:00Z">
        <w:r w:rsidRPr="00B80D15">
          <w:t>]</w:t>
        </w:r>
      </w:ins>
      <w:r w:rsidR="00B80D15">
        <w:t xml:space="preserve"> </w:t>
      </w:r>
      <w:ins w:id="1439" w:author="Okot" w:date="2019-03-28T17:49:00Z">
        <w:r w:rsidR="00741654">
          <w:t>lub</w:t>
        </w:r>
      </w:ins>
      <w:ins w:id="1440" w:author="Okot" w:date="2019-03-28T17:51:00Z">
        <w:r>
          <w:t xml:space="preserve"> 10-20%</w:t>
        </w:r>
      </w:ins>
      <w:ins w:id="1441" w:author="Okot" w:date="2019-03-28T23:10:00Z">
        <w:r w:rsidR="0098475B">
          <w:t xml:space="preserve"> (Nordic Nutrition Recommendations z 2004 r</w:t>
        </w:r>
      </w:ins>
      <w:ins w:id="1442" w:author="Okot" w:date="2019-03-30T21:14:00Z">
        <w:r w:rsidR="0010307F">
          <w:t>.</w:t>
        </w:r>
      </w:ins>
      <w:ins w:id="1443" w:author="Okot" w:date="2019-03-28T23:10:00Z">
        <w:r w:rsidR="0098475B">
          <w:t>)</w:t>
        </w:r>
      </w:ins>
      <w:ins w:id="1444" w:author="Okot" w:date="2019-03-30T21:14:00Z">
        <w:r w:rsidR="0010307F">
          <w:t> </w:t>
        </w:r>
      </w:ins>
      <w:ins w:id="1445" w:author="Okot" w:date="2019-03-28T17:51:00Z">
        <w:r>
          <w:t>[</w:t>
        </w:r>
      </w:ins>
      <w:ins w:id="1446" w:author="Okot" w:date="2020-01-13T14:37:00Z">
        <w:r w:rsidR="00BA505F">
          <w:t>3</w:t>
        </w:r>
      </w:ins>
      <w:r w:rsidR="00B26BEF">
        <w:t>6</w:t>
      </w:r>
      <w:del w:id="1447" w:author="Okot" w:date="2020-01-13T14:37:00Z">
        <w:r w:rsidR="0077649F" w:rsidDel="00401F9D">
          <w:delText>2</w:delText>
        </w:r>
      </w:del>
      <w:del w:id="1448" w:author="Okot" w:date="2020-01-13T11:25:00Z">
        <w:r w:rsidR="0077649F" w:rsidDel="00F94BCE">
          <w:delText>6</w:delText>
        </w:r>
      </w:del>
      <w:ins w:id="1449" w:author="Okot" w:date="2019-03-28T17:51:00Z">
        <w:r>
          <w:t>]</w:t>
        </w:r>
      </w:ins>
      <w:ins w:id="1450"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451" w:author="Okot" w:date="2019-03-28T17:54:00Z">
        <w:r>
          <w:t>, a dzienne spożycie tego makroskładnika nie powinno prze</w:t>
        </w:r>
        <w:r w:rsidR="001648EA">
          <w:t xml:space="preserve">kraczać 10% całkowitej liczby </w:t>
        </w:r>
        <w:r w:rsidR="001648EA" w:rsidRPr="00B80D15">
          <w:t>skonsumowanych kalorii</w:t>
        </w:r>
      </w:ins>
      <w:ins w:id="1452" w:author="Okot" w:date="2019-03-28T22:56:00Z">
        <w:r w:rsidR="00741654" w:rsidRPr="00B80D15">
          <w:t>,</w:t>
        </w:r>
      </w:ins>
      <w:ins w:id="1453" w:author="Okot" w:date="2019-03-28T17:54:00Z">
        <w:r w:rsidR="001648EA" w:rsidRPr="00B80D15">
          <w:t xml:space="preserve"> zwłaszcza jeśli</w:t>
        </w:r>
      </w:ins>
      <w:ins w:id="1454" w:author="Okot" w:date="2019-03-28T17:55:00Z">
        <w:r w:rsidR="001648EA" w:rsidRPr="00B80D15">
          <w:t xml:space="preserve"> spożywane jest głównie </w:t>
        </w:r>
      </w:ins>
      <w:ins w:id="1455" w:author="Okot" w:date="2019-03-28T17:56:00Z">
        <w:r w:rsidR="001648EA" w:rsidRPr="00B80D15">
          <w:t>białko</w:t>
        </w:r>
      </w:ins>
      <w:ins w:id="1456" w:author="Okot" w:date="2019-03-28T17:55:00Z">
        <w:r w:rsidR="001648EA" w:rsidRPr="00B80D15">
          <w:t xml:space="preserve"> pochodzenia zwierzęcego</w:t>
        </w:r>
      </w:ins>
      <w:r w:rsidR="0073700A" w:rsidRPr="00B80D15">
        <w:t> </w:t>
      </w:r>
      <w:r w:rsidR="0077649F">
        <w:t>[</w:t>
      </w:r>
      <w:del w:id="1457" w:author="Okot" w:date="2020-01-17T11:04:00Z">
        <w:r w:rsidR="0077649F" w:rsidDel="00EA7D70">
          <w:delText>2</w:delText>
        </w:r>
      </w:del>
      <w:ins w:id="1458" w:author="Okot" w:date="2020-01-17T11:04:00Z">
        <w:r w:rsidR="00EA7D70">
          <w:t>3</w:t>
        </w:r>
      </w:ins>
      <w:r w:rsidR="008E53F0">
        <w:t>2</w:t>
      </w:r>
      <w:del w:id="1459" w:author="Okot" w:date="2020-01-13T11:40:00Z">
        <w:r w:rsidR="0077649F" w:rsidDel="00320D18">
          <w:delText>2</w:delText>
        </w:r>
      </w:del>
      <w:r w:rsidR="00293130" w:rsidRPr="00B80D15">
        <w:t>]</w:t>
      </w:r>
      <w:ins w:id="1460" w:author="Okot" w:date="2019-03-28T17:55:00Z">
        <w:r w:rsidR="001648EA" w:rsidRPr="00B80D15">
          <w:t>.</w:t>
        </w:r>
      </w:ins>
      <w:ins w:id="1461" w:author="Okot" w:date="2019-03-28T17:54:00Z">
        <w:r w:rsidR="001648EA">
          <w:t xml:space="preserve"> </w:t>
        </w:r>
      </w:ins>
      <w:ins w:id="1462" w:author="Okot" w:date="2019-03-28T17:52:00Z">
        <w:r>
          <w:t xml:space="preserve"> </w:t>
        </w:r>
      </w:ins>
    </w:p>
    <w:p w14:paraId="2FDF0062" w14:textId="77777777" w:rsidR="009C414A" w:rsidRDefault="00614F36">
      <w:pPr>
        <w:rPr>
          <w:ins w:id="1463" w:author="Okot" w:date="2019-03-30T17:03:00Z"/>
        </w:rPr>
        <w:pPrChange w:id="1464" w:author="Okot" w:date="2019-03-28T13:48:00Z">
          <w:pPr>
            <w:ind w:firstLine="0"/>
            <w:jc w:val="left"/>
          </w:pPr>
        </w:pPrChange>
      </w:pPr>
      <w:ins w:id="1465" w:author="Okot" w:date="2019-03-28T23:50:00Z">
        <w:r>
          <w:t>W części</w:t>
        </w:r>
      </w:ins>
      <w:ins w:id="1466" w:author="Okot" w:date="2019-03-28T23:51:00Z">
        <w:r>
          <w:t xml:space="preserve"> 2.1.3.1. była mowa o</w:t>
        </w:r>
        <w:r w:rsidR="00834FF1">
          <w:t xml:space="preserve"> negatywnych skutkach pochłaniania</w:t>
        </w:r>
        <w:r>
          <w:t xml:space="preserve"> dużych ilości białka. Ze względu na ryzyko </w:t>
        </w:r>
      </w:ins>
      <w:ins w:id="1467" w:author="Okot" w:date="2019-03-28T23:52:00Z">
        <w:r>
          <w:t>szkód dla zdrowia</w:t>
        </w:r>
      </w:ins>
      <w:ins w:id="1468" w:author="Okot" w:date="2019-03-28T23:53:00Z">
        <w:r>
          <w:t xml:space="preserve"> IŻŻ sugeruje, żeby dorośli nie spożywali więcej niż 2 g białka/kg.m.c. Sportowcy</w:t>
        </w:r>
      </w:ins>
      <w:ins w:id="1469" w:author="Okot" w:date="2019-03-28T23:54:00Z">
        <w:r>
          <w:t xml:space="preserve"> mogą przesunąć tę granicę do 1,2-1,4 g/kg.m.c.</w:t>
        </w:r>
        <w:r w:rsidR="00E941AA">
          <w:t>, a w skrajnych przypadkach</w:t>
        </w:r>
      </w:ins>
      <w:ins w:id="1470" w:author="Okot" w:date="2019-03-28T23:53:00Z">
        <w:r>
          <w:t xml:space="preserve"> </w:t>
        </w:r>
      </w:ins>
      <w:ins w:id="1471" w:author="Okot" w:date="2019-03-28T23:54:00Z">
        <w:r w:rsidR="00E941AA">
          <w:t>uprawiania sportów wytrzymałościowych do 3</w:t>
        </w:r>
      </w:ins>
      <w:ins w:id="1472" w:author="Okot" w:date="2019-03-28T23:55:00Z">
        <w:r w:rsidR="00E941AA">
          <w:t> g/kg.m.c.</w:t>
        </w:r>
      </w:ins>
    </w:p>
    <w:p w14:paraId="191E8206" w14:textId="77777777" w:rsidR="00B66E9E" w:rsidRDefault="00B81B62">
      <w:pPr>
        <w:rPr>
          <w:ins w:id="1473" w:author="Okot" w:date="2019-03-31T13:54:00Z"/>
        </w:rPr>
        <w:pPrChange w:id="1474" w:author="Okot" w:date="2019-03-28T13:48:00Z">
          <w:pPr>
            <w:ind w:firstLine="0"/>
            <w:jc w:val="left"/>
          </w:pPr>
        </w:pPrChange>
      </w:pPr>
      <w:ins w:id="1475" w:author="Okot" w:date="2019-03-30T18:52:00Z">
        <w:r>
          <w:t>Wiele kontrowersji wiąże się z wytyczny</w:t>
        </w:r>
        <w:r w:rsidR="00834FF1">
          <w:t>mi odnośnie spożycia tłuszcz</w:t>
        </w:r>
      </w:ins>
      <w:r w:rsidR="00293130">
        <w:t>ów</w:t>
      </w:r>
      <w:ins w:id="1476" w:author="Okot" w:date="2019-03-30T18:52:00Z">
        <w:r w:rsidR="00834FF1">
          <w:t>.</w:t>
        </w:r>
      </w:ins>
      <w:ins w:id="1477" w:author="Okot" w:date="2019-03-31T14:44:00Z">
        <w:r w:rsidR="00834FF1">
          <w:t xml:space="preserve"> Większość instytucji</w:t>
        </w:r>
      </w:ins>
      <w:ins w:id="1478" w:author="Okot" w:date="2019-03-30T18:53:00Z">
        <w:r>
          <w:t xml:space="preserve"> </w:t>
        </w:r>
      </w:ins>
      <w:ins w:id="1479" w:author="Okot" w:date="2019-03-30T18:55:00Z">
        <w:r w:rsidR="00834FF1">
          <w:t>nie ustaliła</w:t>
        </w:r>
        <w:r w:rsidR="00582840">
          <w:t xml:space="preserve"> konkretnego zapotrzebowa</w:t>
        </w:r>
        <w:r w:rsidR="00834FF1">
          <w:t>nia, jedynie zakres dystrybucji.</w:t>
        </w:r>
      </w:ins>
      <w:ins w:id="1480" w:author="Okot" w:date="2019-03-31T14:44:00Z">
        <w:r w:rsidR="00834FF1">
          <w:t xml:space="preserve"> Według</w:t>
        </w:r>
      </w:ins>
      <w:ins w:id="1481" w:author="Okot" w:date="2019-03-30T18:55:00Z">
        <w:r w:rsidR="00582840">
          <w:t xml:space="preserve"> </w:t>
        </w:r>
      </w:ins>
      <w:ins w:id="1482" w:author="Okot" w:date="2019-03-31T14:44:00Z">
        <w:r w:rsidR="00834FF1">
          <w:t>USDA</w:t>
        </w:r>
      </w:ins>
      <w:ins w:id="1483" w:author="Okot" w:date="2019-03-30T18:55:00Z">
        <w:r w:rsidR="00582840">
          <w:t xml:space="preserve"> dla dorosłych wynosi</w:t>
        </w:r>
      </w:ins>
      <w:ins w:id="1484" w:author="Okot" w:date="2019-03-31T14:45:00Z">
        <w:r w:rsidR="00834FF1">
          <w:t xml:space="preserve"> on</w:t>
        </w:r>
      </w:ins>
      <w:ins w:id="1485" w:author="Okot" w:date="2019-03-30T18:55:00Z">
        <w:r w:rsidR="00582840">
          <w:t xml:space="preserve"> 20-35% całkowitej dziennej podaży </w:t>
        </w:r>
      </w:ins>
      <w:ins w:id="1486" w:author="Okot" w:date="2019-03-30T18:56:00Z">
        <w:r w:rsidR="00582840">
          <w:t>energii</w:t>
        </w:r>
      </w:ins>
      <w:ins w:id="1487" w:author="Okot" w:date="2019-03-30T18:55:00Z">
        <w:r w:rsidR="00582840">
          <w:t>.</w:t>
        </w:r>
      </w:ins>
      <w:ins w:id="1488" w:author="Okot" w:date="2019-03-30T18:56:00Z">
        <w:r w:rsidR="00582840">
          <w:t xml:space="preserve"> Jednak wiele badań wskazuje na to, że są to wartości wygórowane, biorąc pod uwagę szkodliwe działania tłuszczów </w:t>
        </w:r>
      </w:ins>
      <w:ins w:id="1489" w:author="Okot" w:date="2019-03-30T18:57:00Z">
        <w:r w:rsidR="00582840">
          <w:t>nasyconych</w:t>
        </w:r>
      </w:ins>
      <w:ins w:id="1490" w:author="Okot" w:date="2019-03-30T18:56:00Z">
        <w:r w:rsidR="00582840">
          <w:t xml:space="preserve">, które dla </w:t>
        </w:r>
      </w:ins>
      <w:ins w:id="1491" w:author="Okot" w:date="2019-03-30T18:57:00Z">
        <w:r w:rsidR="00582840">
          <w:t xml:space="preserve">wielu ludzi stanowią </w:t>
        </w:r>
      </w:ins>
      <w:ins w:id="1492" w:author="Okot" w:date="2019-03-31T14:09:00Z">
        <w:r w:rsidR="000B1407">
          <w:t>naj</w:t>
        </w:r>
      </w:ins>
      <w:ins w:id="1493" w:author="Okot" w:date="2019-03-30T18:57:00Z">
        <w:r w:rsidR="00582840">
          <w:t>większą czę</w:t>
        </w:r>
        <w:r w:rsidR="00B66E9E">
          <w:t>ść spożycia tego makroskładnika i należy je zmniejszyć do 15-25%.</w:t>
        </w:r>
      </w:ins>
      <w:ins w:id="1494" w:author="Okot" w:date="2019-03-30T19:43:00Z">
        <w:r w:rsidR="00B66E9E">
          <w:t xml:space="preserve"> Bardziej radykalni eksperci sugerują, że już 10% będzie wystarczające.</w:t>
        </w:r>
      </w:ins>
      <w:ins w:id="1495" w:author="Okot" w:date="2019-03-31T14:05:00Z">
        <w:r w:rsidR="000B1407">
          <w:t xml:space="preserve"> Z kolei raport WHO z 2005 r.</w:t>
        </w:r>
      </w:ins>
      <w:ins w:id="1496" w:author="Okot" w:date="2019-03-31T14:06:00Z">
        <w:r w:rsidR="000B1407">
          <w:t xml:space="preserve"> przyznaje co prawda, że należy pobierać nie więcej niż 30% energii z</w:t>
        </w:r>
      </w:ins>
      <w:ins w:id="1497" w:author="Okot" w:date="2019-03-31T14:07:00Z">
        <w:r w:rsidR="000B1407">
          <w:t xml:space="preserve"> tłuszczów, twierdzi jednak też, że ilość ta nie powinna się zmniejszać poniżej 15%.</w:t>
        </w:r>
      </w:ins>
      <w:ins w:id="1498" w:author="Okot" w:date="2019-03-31T14:06:00Z">
        <w:r w:rsidR="000B1407">
          <w:t xml:space="preserve"> </w:t>
        </w:r>
      </w:ins>
      <w:ins w:id="1499" w:author="Okot" w:date="2019-03-31T14:47:00Z">
        <w:r w:rsidR="00834FF1">
          <w:t>Z tymi ostatnimi ustaleniami pokrywają się rekomendacje IŻŻ.</w:t>
        </w:r>
      </w:ins>
    </w:p>
    <w:p w14:paraId="426EF287" w14:textId="77777777" w:rsidR="00C548B3" w:rsidRDefault="00B66E9E">
      <w:pPr>
        <w:rPr>
          <w:ins w:id="1500" w:author="Okot" w:date="2019-03-31T13:54:00Z"/>
        </w:rPr>
        <w:pPrChange w:id="1501" w:author="Okot" w:date="2019-03-28T13:48:00Z">
          <w:pPr>
            <w:ind w:firstLine="0"/>
            <w:jc w:val="left"/>
          </w:pPr>
        </w:pPrChange>
      </w:pPr>
      <w:ins w:id="1502" w:author="Okot" w:date="2019-03-30T19:44:00Z">
        <w:r>
          <w:lastRenderedPageBreak/>
          <w:t>O ile brak jednoznacznej konkluzji dotyczy całkowitej podaży</w:t>
        </w:r>
      </w:ins>
      <w:r w:rsidR="00293130">
        <w:t xml:space="preserve"> tłuszczów</w:t>
      </w:r>
      <w:ins w:id="1503" w:author="Okot" w:date="2019-03-30T19:44:00Z">
        <w:r>
          <w:t xml:space="preserve">, to ustalono </w:t>
        </w:r>
      </w:ins>
      <w:r w:rsidR="00416B5E">
        <w:t>sugerowaną</w:t>
      </w:r>
      <w:r w:rsidR="00293130">
        <w:t xml:space="preserve"> </w:t>
      </w:r>
      <w:ins w:id="1504" w:author="Okot" w:date="2019-03-30T19:44:00Z">
        <w:r>
          <w:t>dzienną dawkę</w:t>
        </w:r>
      </w:ins>
      <w:r w:rsidR="00293130">
        <w:t xml:space="preserve"> kwasów</w:t>
      </w:r>
      <w:ins w:id="1505" w:author="Okot" w:date="2019-03-30T19:44:00Z">
        <w:r>
          <w:t xml:space="preserve"> omega-3</w:t>
        </w:r>
      </w:ins>
      <w:r w:rsidR="00293130">
        <w:t>, która</w:t>
      </w:r>
      <w:ins w:id="1506" w:author="Okot" w:date="2019-03-30T19:44:00Z">
        <w:r>
          <w:t xml:space="preserve"> wynosi co najmniej 1,6</w:t>
        </w:r>
      </w:ins>
      <w:ins w:id="1507" w:author="Okot" w:date="2019-03-30T21:14:00Z">
        <w:r w:rsidR="00573BBB">
          <w:t> </w:t>
        </w:r>
      </w:ins>
      <w:ins w:id="1508" w:author="Okot" w:date="2019-03-30T19:44:00Z">
        <w:r w:rsidR="00573BBB">
          <w:t>g d</w:t>
        </w:r>
        <w:r>
          <w:t xml:space="preserve">la mężczyzn </w:t>
        </w:r>
        <w:r w:rsidR="00573BBB">
          <w:t>i</w:t>
        </w:r>
      </w:ins>
      <w:r w:rsidR="00293130">
        <w:t> </w:t>
      </w:r>
      <w:ins w:id="1509" w:author="Okot" w:date="2019-03-30T19:44:00Z">
        <w:r w:rsidR="00573BBB">
          <w:t>1,1 g </w:t>
        </w:r>
        <w:r>
          <w:t>dla kobiet.</w:t>
        </w:r>
      </w:ins>
      <w:ins w:id="1510" w:author="Okot" w:date="2019-03-30T19:46:00Z">
        <w:r>
          <w:t xml:space="preserve"> </w:t>
        </w:r>
      </w:ins>
      <w:ins w:id="1511" w:author="Okot" w:date="2019-03-30T17:03:00Z">
        <w:r w:rsidR="0070269B">
          <w:t>Zaleca się</w:t>
        </w:r>
      </w:ins>
      <w:ins w:id="1512" w:author="Okot" w:date="2019-03-30T19:47:00Z">
        <w:r>
          <w:t xml:space="preserve"> też</w:t>
        </w:r>
      </w:ins>
      <w:ins w:id="1513" w:author="Okot" w:date="2019-03-30T17:03:00Z">
        <w:r w:rsidR="0070269B">
          <w:t>, żeby zawartość</w:t>
        </w:r>
        <w:r w:rsidR="00C548B3">
          <w:t xml:space="preserve"> kwasu alfa-lino</w:t>
        </w:r>
      </w:ins>
      <w:ins w:id="1514" w:author="Okot" w:date="2019-03-30T17:04:00Z">
        <w:r w:rsidR="00C548B3">
          <w:t>lenowego</w:t>
        </w:r>
      </w:ins>
      <w:ins w:id="1515" w:author="Okot" w:date="2019-03-30T17:15:00Z">
        <w:r w:rsidR="0070269B">
          <w:t xml:space="preserve"> mierzona w kaloriach </w:t>
        </w:r>
      </w:ins>
      <w:ins w:id="1516" w:author="Okot" w:date="2019-03-30T17:04:00Z">
        <w:r w:rsidR="00C548B3">
          <w:t xml:space="preserve">kształtowała </w:t>
        </w:r>
      </w:ins>
      <w:ins w:id="1517" w:author="Okot" w:date="2019-03-30T17:05:00Z">
        <w:r w:rsidR="00C548B3">
          <w:t>się</w:t>
        </w:r>
      </w:ins>
      <w:ins w:id="1518" w:author="Okot" w:date="2019-03-30T17:04:00Z">
        <w:r w:rsidR="00C548B3">
          <w:t xml:space="preserve"> </w:t>
        </w:r>
      </w:ins>
      <w:ins w:id="1519" w:author="Okot" w:date="2019-03-30T17:05:00Z">
        <w:r w:rsidR="00C548B3">
          <w:t xml:space="preserve">na poziomie 0,5% całkowitej dziennej podaży energii. </w:t>
        </w:r>
      </w:ins>
    </w:p>
    <w:p w14:paraId="355AF06C" w14:textId="77777777" w:rsidR="007C5664" w:rsidRDefault="000266A6" w:rsidP="006F5DB1">
      <w:pPr>
        <w:rPr>
          <w:ins w:id="1520" w:author="Okot" w:date="2019-03-30T17:26:00Z"/>
        </w:rPr>
      </w:pPr>
      <w:ins w:id="1521" w:author="Okot" w:date="2019-03-31T13:54:00Z">
        <w:r>
          <w:t>Brak jest również ustalonych norm spożyci</w:t>
        </w:r>
      </w:ins>
      <w:r w:rsidR="00FD1C88">
        <w:t>a</w:t>
      </w:r>
      <w:ins w:id="1522" w:author="Okot" w:date="2019-03-31T13:54:00Z">
        <w:r>
          <w:t xml:space="preserve"> tłuszczów nasyconych. </w:t>
        </w:r>
      </w:ins>
      <w:ins w:id="1523" w:author="Okot" w:date="2019-03-31T13:55:00Z">
        <w:r>
          <w:t xml:space="preserve">W świetle </w:t>
        </w:r>
      </w:ins>
      <w:ins w:id="1524" w:author="Okot" w:date="2019-03-31T13:59:00Z">
        <w:r w:rsidR="00FD3B11">
          <w:t xml:space="preserve">aktualnych </w:t>
        </w:r>
      </w:ins>
      <w:ins w:id="1525" w:author="Okot" w:date="2019-03-31T13:55:00Z">
        <w:r>
          <w:t>badań</w:t>
        </w:r>
      </w:ins>
      <w:ins w:id="1526" w:author="Okot" w:date="2019-03-31T13:58:00Z">
        <w:r w:rsidR="00FD3B11">
          <w:t xml:space="preserve"> każda </w:t>
        </w:r>
      </w:ins>
      <w:ins w:id="1527" w:author="Okot" w:date="2019-03-31T13:59:00Z">
        <w:r w:rsidR="00FD3B11">
          <w:t xml:space="preserve">ilość </w:t>
        </w:r>
      </w:ins>
      <w:ins w:id="1528" w:author="Okot" w:date="2019-03-31T13:58:00Z">
        <w:r w:rsidR="00FD3B11">
          <w:t>SFA w pożywieniu podnosi ryzyko chorób serca.</w:t>
        </w:r>
      </w:ins>
      <w:ins w:id="1529" w:author="Okot" w:date="2019-03-31T13:59:00Z">
        <w:r w:rsidR="00FD3B11">
          <w:t xml:space="preserve"> Jednak nie znaleziono jeszcze metody całkowitej ich eliminacji z diety.</w:t>
        </w:r>
      </w:ins>
    </w:p>
    <w:p w14:paraId="7CC62EBB" w14:textId="77777777" w:rsidR="00567A53" w:rsidRDefault="00866AD1">
      <w:pPr>
        <w:rPr>
          <w:ins w:id="1530" w:author="Okot" w:date="2019-03-31T14:52:00Z"/>
        </w:rPr>
      </w:pPr>
      <w:ins w:id="1531" w:author="Okot" w:date="2019-03-30T17:26:00Z">
        <w:r>
          <w:t>Ustalone są normy zapotrzebowania na białko oraz limit tłuszczów w diecie.</w:t>
        </w:r>
      </w:ins>
      <w:ins w:id="1532" w:author="Okot" w:date="2019-03-30T17:27:00Z">
        <w:r>
          <w:t xml:space="preserve"> Cała reszta energii powinna </w:t>
        </w:r>
      </w:ins>
      <w:ins w:id="1533" w:author="Okot" w:date="2019-03-30T17:28:00Z">
        <w:r>
          <w:t>pochodzić z węglowodanów. Jak powiedziano w punkcie 2.1.3.3.</w:t>
        </w:r>
      </w:ins>
      <w:ins w:id="1534" w:author="Okot" w:date="2019-03-30T21:15:00Z">
        <w:r w:rsidR="00E67072">
          <w:t>,</w:t>
        </w:r>
      </w:ins>
      <w:ins w:id="1535" w:author="Okot" w:date="2019-03-30T17:28:00Z">
        <w:r>
          <w:t xml:space="preserve"> węglowodany to główne źródło zasilania człowieka, dlatego </w:t>
        </w:r>
      </w:ins>
      <w:r w:rsidR="00FD1C88">
        <w:t xml:space="preserve">ich </w:t>
      </w:r>
      <w:ins w:id="1536" w:author="Okot" w:date="2019-03-30T17:28:00Z">
        <w:r>
          <w:t xml:space="preserve">zawartość w diecie powinna być procentowo największa i </w:t>
        </w:r>
      </w:ins>
      <w:ins w:id="1537" w:author="Okot" w:date="2019-03-30T17:29:00Z">
        <w:r>
          <w:t>oscylować</w:t>
        </w:r>
      </w:ins>
      <w:ins w:id="1538" w:author="Okot" w:date="2019-03-30T17:28:00Z">
        <w:r>
          <w:t xml:space="preserve"> </w:t>
        </w:r>
      </w:ins>
      <w:ins w:id="1539" w:author="Okot" w:date="2019-03-30T17:29:00Z">
        <w:r w:rsidR="00567A53">
          <w:t>w okolicy 45-75</w:t>
        </w:r>
        <w:r>
          <w:t>%</w:t>
        </w:r>
      </w:ins>
      <w:ins w:id="1540" w:author="Okot" w:date="2019-03-30T17:30:00Z">
        <w:r>
          <w:t xml:space="preserve"> dziennego spożycia kalorii</w:t>
        </w:r>
      </w:ins>
      <w:ins w:id="1541" w:author="Okot" w:date="2019-03-30T17:32:00Z">
        <w:r>
          <w:t>,</w:t>
        </w:r>
      </w:ins>
      <w:ins w:id="1542" w:author="Okot" w:date="2019-03-30T17:30:00Z">
        <w:r>
          <w:t xml:space="preserve"> przy czym nie więcej niż 10% energii (dziennej, a nie jedynie pochodzącej z węglowodanów)</w:t>
        </w:r>
      </w:ins>
      <w:ins w:id="1543" w:author="Okot" w:date="2019-03-30T17:32:00Z">
        <w:r>
          <w:t xml:space="preserve"> powinno pochodzić z cukrów dodanych</w:t>
        </w:r>
      </w:ins>
      <w:ins w:id="1544" w:author="Okot" w:date="2019-03-30T17:29:00Z">
        <w:r>
          <w:t>.</w:t>
        </w:r>
      </w:ins>
      <w:ins w:id="1545" w:author="Okot" w:date="2019-03-30T17:26:00Z">
        <w:r>
          <w:t xml:space="preserve"> </w:t>
        </w:r>
      </w:ins>
      <w:ins w:id="1546" w:author="Okot" w:date="2019-03-31T15:00:00Z">
        <w:r w:rsidR="00CB64A1">
          <w:t>Jednocześnie w</w:t>
        </w:r>
      </w:ins>
      <w:ins w:id="1547" w:author="Okot" w:date="2019-03-31T14:50:00Z">
        <w:r w:rsidR="00567A53">
          <w:t>yznacznikiem zapotrzebowania na węglowodany jest ilość glukozy wymagana przez komórki mózgowe.</w:t>
        </w:r>
      </w:ins>
    </w:p>
    <w:p w14:paraId="59FBB16B" w14:textId="77777777" w:rsidR="00567A53" w:rsidRDefault="00567A53">
      <w:pPr>
        <w:rPr>
          <w:ins w:id="1548" w:author="Okot" w:date="2019-03-31T14:52:00Z"/>
        </w:rPr>
      </w:pPr>
    </w:p>
    <w:p w14:paraId="27D24EE2" w14:textId="77777777" w:rsidR="00567A53" w:rsidRDefault="00567A53">
      <w:pPr>
        <w:ind w:firstLine="0"/>
        <w:rPr>
          <w:ins w:id="1549" w:author="Okot" w:date="2019-03-31T14:55:00Z"/>
        </w:rPr>
        <w:pPrChange w:id="1550" w:author="Okot" w:date="2019-03-31T14:52:00Z">
          <w:pPr/>
        </w:pPrChange>
      </w:pPr>
      <w:ins w:id="1551" w:author="Okot" w:date="2019-03-31T14:52:00Z">
        <w:r>
          <w:t>Tabela</w:t>
        </w:r>
      </w:ins>
      <w:ins w:id="1552" w:author="Okot" w:date="2019-03-31T14:55:00Z">
        <w:r w:rsidR="001229B3">
          <w:t xml:space="preserve"> 2.</w:t>
        </w:r>
      </w:ins>
      <w:r w:rsidR="0024444E">
        <w:t>8</w:t>
      </w:r>
      <w:ins w:id="1553" w:author="Okot" w:date="2019-03-31T14:55:00Z">
        <w:r w:rsidR="001229B3">
          <w:t>.</w:t>
        </w:r>
      </w:ins>
    </w:p>
    <w:p w14:paraId="4A28F4FD" w14:textId="25826DD9" w:rsidR="001229B3" w:rsidRDefault="001229B3">
      <w:pPr>
        <w:ind w:firstLine="0"/>
        <w:rPr>
          <w:ins w:id="1554" w:author="Okot" w:date="2019-03-31T14:56:00Z"/>
        </w:rPr>
        <w:pPrChange w:id="1555" w:author="Okot" w:date="2019-03-31T14:52:00Z">
          <w:pPr/>
        </w:pPrChange>
      </w:pPr>
      <w:ins w:id="1556" w:author="Okot" w:date="2019-03-31T14:55:00Z">
        <w:r>
          <w:t>Zalecane spożycie węglowodanów ze względu na potrzeby mózgu [</w:t>
        </w:r>
      </w:ins>
      <w:ins w:id="1557" w:author="Okot" w:date="2020-01-13T14:37:00Z">
        <w:r w:rsidR="00BA505F">
          <w:t>3</w:t>
        </w:r>
      </w:ins>
      <w:r w:rsidR="00B26BEF">
        <w:t>6</w:t>
      </w:r>
      <w:del w:id="1558" w:author="Okot" w:date="2020-01-13T14:37:00Z">
        <w:r w:rsidR="00100248" w:rsidDel="00401F9D">
          <w:delText>2</w:delText>
        </w:r>
      </w:del>
      <w:del w:id="1559" w:author="Okot" w:date="2020-01-13T11:26:00Z">
        <w:r w:rsidR="00100248" w:rsidDel="00F94BCE">
          <w:delText>6</w:delText>
        </w:r>
      </w:del>
      <w:ins w:id="1560" w:author="Okot" w:date="2019-03-31T14:55:00Z">
        <w:r>
          <w:t>]</w:t>
        </w:r>
      </w:ins>
      <w:ins w:id="1561"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562" w:author="Okot" w:date="2019-03-31T14:56:00Z"/>
        </w:trPr>
        <w:tc>
          <w:tcPr>
            <w:tcW w:w="4530" w:type="dxa"/>
          </w:tcPr>
          <w:p w14:paraId="204B734A" w14:textId="77777777" w:rsidR="001229B3" w:rsidRDefault="001229B3">
            <w:pPr>
              <w:ind w:firstLine="0"/>
              <w:jc w:val="center"/>
              <w:rPr>
                <w:ins w:id="1563" w:author="Okot" w:date="2019-03-31T14:56:00Z"/>
              </w:rPr>
              <w:pPrChange w:id="1564" w:author="Okot" w:date="2019-03-31T14:56:00Z">
                <w:pPr>
                  <w:ind w:firstLine="0"/>
                </w:pPr>
              </w:pPrChange>
            </w:pPr>
            <w:ins w:id="1565" w:author="Okot" w:date="2019-03-31T14:56:00Z">
              <w:r>
                <w:rPr>
                  <w:b/>
                </w:rPr>
                <w:t>Grupa populacji</w:t>
              </w:r>
            </w:ins>
          </w:p>
        </w:tc>
        <w:tc>
          <w:tcPr>
            <w:tcW w:w="4531" w:type="dxa"/>
          </w:tcPr>
          <w:p w14:paraId="0992AE82" w14:textId="77777777" w:rsidR="001229B3" w:rsidRDefault="001229B3">
            <w:pPr>
              <w:ind w:firstLine="0"/>
              <w:jc w:val="center"/>
              <w:rPr>
                <w:ins w:id="1566" w:author="Okot" w:date="2019-03-31T14:56:00Z"/>
              </w:rPr>
              <w:pPrChange w:id="1567" w:author="Okot" w:date="2019-03-31T14:56:00Z">
                <w:pPr>
                  <w:ind w:firstLine="0"/>
                </w:pPr>
              </w:pPrChange>
            </w:pPr>
            <w:ins w:id="1568" w:author="Okot" w:date="2019-03-31T14:56:00Z">
              <w:r>
                <w:rPr>
                  <w:b/>
                </w:rPr>
                <w:t>Zapotrzebowanie (g/</w:t>
              </w:r>
              <w:r w:rsidRPr="00877302">
                <w:rPr>
                  <w:b/>
                </w:rPr>
                <w:t>dz</w:t>
              </w:r>
            </w:ins>
            <w:r w:rsidR="00A03EAC">
              <w:rPr>
                <w:b/>
              </w:rPr>
              <w:t>.</w:t>
            </w:r>
            <w:ins w:id="1569" w:author="Okot" w:date="2019-03-31T14:56:00Z">
              <w:r w:rsidRPr="00877302">
                <w:rPr>
                  <w:b/>
                </w:rPr>
                <w:t>)</w:t>
              </w:r>
            </w:ins>
          </w:p>
        </w:tc>
      </w:tr>
      <w:tr w:rsidR="001229B3" w14:paraId="75604158" w14:textId="77777777" w:rsidTr="001229B3">
        <w:trPr>
          <w:ins w:id="1570" w:author="Okot" w:date="2019-03-31T14:56:00Z"/>
        </w:trPr>
        <w:tc>
          <w:tcPr>
            <w:tcW w:w="4530" w:type="dxa"/>
          </w:tcPr>
          <w:p w14:paraId="5FDC8193" w14:textId="77777777" w:rsidR="001229B3" w:rsidRDefault="001229B3">
            <w:pPr>
              <w:ind w:firstLine="0"/>
              <w:jc w:val="center"/>
              <w:rPr>
                <w:ins w:id="1571" w:author="Okot" w:date="2019-03-31T14:56:00Z"/>
              </w:rPr>
              <w:pPrChange w:id="1572" w:author="Okot" w:date="2019-03-31T14:57:00Z">
                <w:pPr>
                  <w:ind w:firstLine="0"/>
                </w:pPr>
              </w:pPrChange>
            </w:pPr>
            <w:ins w:id="1573" w:author="Okot" w:date="2019-03-31T14:57:00Z">
              <w:r>
                <w:t>Wiek 0-0,5 roku</w:t>
              </w:r>
            </w:ins>
          </w:p>
        </w:tc>
        <w:tc>
          <w:tcPr>
            <w:tcW w:w="4531" w:type="dxa"/>
          </w:tcPr>
          <w:p w14:paraId="2963D146" w14:textId="77777777" w:rsidR="001229B3" w:rsidRDefault="001229B3">
            <w:pPr>
              <w:ind w:firstLine="0"/>
              <w:jc w:val="center"/>
              <w:rPr>
                <w:ins w:id="1574" w:author="Okot" w:date="2019-03-31T14:56:00Z"/>
              </w:rPr>
              <w:pPrChange w:id="1575" w:author="Okot" w:date="2019-03-31T14:57:00Z">
                <w:pPr>
                  <w:ind w:firstLine="0"/>
                </w:pPr>
              </w:pPrChange>
            </w:pPr>
            <w:ins w:id="1576" w:author="Okot" w:date="2019-03-31T14:57:00Z">
              <w:r>
                <w:t>60</w:t>
              </w:r>
            </w:ins>
          </w:p>
        </w:tc>
      </w:tr>
      <w:tr w:rsidR="001229B3" w14:paraId="56A620E9" w14:textId="77777777" w:rsidTr="001229B3">
        <w:trPr>
          <w:ins w:id="1577" w:author="Okot" w:date="2019-03-31T14:56:00Z"/>
        </w:trPr>
        <w:tc>
          <w:tcPr>
            <w:tcW w:w="4530" w:type="dxa"/>
          </w:tcPr>
          <w:p w14:paraId="08B7C1C9" w14:textId="77777777" w:rsidR="001229B3" w:rsidRDefault="001229B3">
            <w:pPr>
              <w:ind w:firstLine="0"/>
              <w:jc w:val="center"/>
              <w:rPr>
                <w:ins w:id="1578" w:author="Okot" w:date="2019-03-31T14:56:00Z"/>
              </w:rPr>
              <w:pPrChange w:id="1579" w:author="Okot" w:date="2019-03-31T14:57:00Z">
                <w:pPr>
                  <w:ind w:firstLine="0"/>
                </w:pPr>
              </w:pPrChange>
            </w:pPr>
            <w:ins w:id="1580" w:author="Okot" w:date="2019-03-31T14:57:00Z">
              <w:r>
                <w:t>Wiek 0,6-1 rok</w:t>
              </w:r>
            </w:ins>
          </w:p>
        </w:tc>
        <w:tc>
          <w:tcPr>
            <w:tcW w:w="4531" w:type="dxa"/>
          </w:tcPr>
          <w:p w14:paraId="0C91F664" w14:textId="77777777" w:rsidR="001229B3" w:rsidRDefault="001229B3">
            <w:pPr>
              <w:ind w:firstLine="0"/>
              <w:jc w:val="center"/>
              <w:rPr>
                <w:ins w:id="1581" w:author="Okot" w:date="2019-03-31T14:56:00Z"/>
              </w:rPr>
              <w:pPrChange w:id="1582" w:author="Okot" w:date="2019-03-31T14:58:00Z">
                <w:pPr>
                  <w:ind w:firstLine="0"/>
                </w:pPr>
              </w:pPrChange>
            </w:pPr>
            <w:ins w:id="1583" w:author="Okot" w:date="2019-03-31T14:58:00Z">
              <w:r>
                <w:t>95</w:t>
              </w:r>
            </w:ins>
          </w:p>
        </w:tc>
      </w:tr>
      <w:tr w:rsidR="001229B3" w14:paraId="14025455" w14:textId="77777777" w:rsidTr="001229B3">
        <w:trPr>
          <w:ins w:id="1584" w:author="Okot" w:date="2019-03-31T14:58:00Z"/>
        </w:trPr>
        <w:tc>
          <w:tcPr>
            <w:tcW w:w="4530" w:type="dxa"/>
          </w:tcPr>
          <w:p w14:paraId="3E496888" w14:textId="77777777" w:rsidR="001229B3" w:rsidRDefault="001229B3" w:rsidP="00405B12">
            <w:pPr>
              <w:ind w:firstLine="0"/>
              <w:jc w:val="center"/>
              <w:rPr>
                <w:ins w:id="1585" w:author="Okot" w:date="2019-03-31T14:58:00Z"/>
              </w:rPr>
            </w:pPr>
            <w:ins w:id="1586" w:author="Okot" w:date="2019-03-31T14:58:00Z">
              <w:r>
                <w:t>Wiek ≥ 1 roku</w:t>
              </w:r>
            </w:ins>
          </w:p>
        </w:tc>
        <w:tc>
          <w:tcPr>
            <w:tcW w:w="4531" w:type="dxa"/>
          </w:tcPr>
          <w:p w14:paraId="213BF3BD" w14:textId="77777777" w:rsidR="001229B3" w:rsidRDefault="001229B3" w:rsidP="00405B12">
            <w:pPr>
              <w:ind w:firstLine="0"/>
              <w:jc w:val="center"/>
              <w:rPr>
                <w:ins w:id="1587" w:author="Okot" w:date="2019-03-31T14:58:00Z"/>
              </w:rPr>
            </w:pPr>
            <w:ins w:id="1588" w:author="Okot" w:date="2019-03-31T14:58:00Z">
              <w:r>
                <w:t>130</w:t>
              </w:r>
            </w:ins>
          </w:p>
        </w:tc>
      </w:tr>
      <w:tr w:rsidR="001229B3" w14:paraId="7AF328BF" w14:textId="77777777" w:rsidTr="001229B3">
        <w:trPr>
          <w:ins w:id="1589" w:author="Okot" w:date="2019-03-31T14:58:00Z"/>
        </w:trPr>
        <w:tc>
          <w:tcPr>
            <w:tcW w:w="4530" w:type="dxa"/>
          </w:tcPr>
          <w:p w14:paraId="3869FCF9" w14:textId="77777777" w:rsidR="001229B3" w:rsidRDefault="001229B3" w:rsidP="001229B3">
            <w:pPr>
              <w:ind w:firstLine="0"/>
              <w:jc w:val="center"/>
              <w:rPr>
                <w:ins w:id="1590" w:author="Okot" w:date="2019-03-31T14:58:00Z"/>
              </w:rPr>
            </w:pPr>
            <w:ins w:id="1591" w:author="Okot" w:date="2019-03-31T14:59:00Z">
              <w:r>
                <w:t>Kobiety w ciąży</w:t>
              </w:r>
            </w:ins>
          </w:p>
        </w:tc>
        <w:tc>
          <w:tcPr>
            <w:tcW w:w="4531" w:type="dxa"/>
          </w:tcPr>
          <w:p w14:paraId="551AA9DB" w14:textId="77777777" w:rsidR="001229B3" w:rsidRDefault="001229B3" w:rsidP="001229B3">
            <w:pPr>
              <w:ind w:firstLine="0"/>
              <w:jc w:val="center"/>
              <w:rPr>
                <w:ins w:id="1592" w:author="Okot" w:date="2019-03-31T14:58:00Z"/>
              </w:rPr>
            </w:pPr>
            <w:ins w:id="1593" w:author="Okot" w:date="2019-03-31T14:58:00Z">
              <w:r>
                <w:t>175</w:t>
              </w:r>
            </w:ins>
          </w:p>
        </w:tc>
      </w:tr>
      <w:tr w:rsidR="001229B3" w14:paraId="1DB2EF5D" w14:textId="77777777" w:rsidTr="001229B3">
        <w:trPr>
          <w:ins w:id="1594" w:author="Okot" w:date="2019-03-31T14:59:00Z"/>
        </w:trPr>
        <w:tc>
          <w:tcPr>
            <w:tcW w:w="4530" w:type="dxa"/>
          </w:tcPr>
          <w:p w14:paraId="5D6F20B2" w14:textId="77777777" w:rsidR="001229B3" w:rsidRDefault="001229B3" w:rsidP="001229B3">
            <w:pPr>
              <w:ind w:firstLine="0"/>
              <w:jc w:val="center"/>
              <w:rPr>
                <w:ins w:id="1595" w:author="Okot" w:date="2019-03-31T14:59:00Z"/>
              </w:rPr>
            </w:pPr>
            <w:ins w:id="1596" w:author="Okot" w:date="2019-03-31T14:59:00Z">
              <w:r>
                <w:t>Kobiety w trakcie laktacji</w:t>
              </w:r>
            </w:ins>
          </w:p>
        </w:tc>
        <w:tc>
          <w:tcPr>
            <w:tcW w:w="4531" w:type="dxa"/>
          </w:tcPr>
          <w:p w14:paraId="0B462981" w14:textId="77777777" w:rsidR="001229B3" w:rsidRDefault="001229B3" w:rsidP="001229B3">
            <w:pPr>
              <w:ind w:firstLine="0"/>
              <w:jc w:val="center"/>
              <w:rPr>
                <w:ins w:id="1597" w:author="Okot" w:date="2019-03-31T14:59:00Z"/>
              </w:rPr>
            </w:pPr>
            <w:ins w:id="1598" w:author="Okot" w:date="2019-03-31T14:59:00Z">
              <w:r>
                <w:t>210</w:t>
              </w:r>
            </w:ins>
          </w:p>
        </w:tc>
      </w:tr>
    </w:tbl>
    <w:p w14:paraId="749590C8" w14:textId="77777777" w:rsidR="001229B3" w:rsidRDefault="001229B3">
      <w:pPr>
        <w:ind w:firstLine="0"/>
        <w:rPr>
          <w:ins w:id="1599" w:author="Okot" w:date="2019-03-31T14:56:00Z"/>
        </w:rPr>
        <w:pPrChange w:id="1600" w:author="Okot" w:date="2019-03-31T14:52:00Z">
          <w:pPr/>
        </w:pPrChange>
      </w:pPr>
    </w:p>
    <w:p w14:paraId="28E04C3B" w14:textId="77777777" w:rsidR="00335CA6" w:rsidRDefault="00866AD1">
      <w:pPr>
        <w:rPr>
          <w:ins w:id="1601" w:author="Okot" w:date="2019-03-31T15:09:00Z"/>
        </w:rPr>
      </w:pPr>
      <w:ins w:id="1602" w:author="Okot" w:date="2019-03-30T17:32:00Z">
        <w:r>
          <w:t>Bardziej precyzyjne są rekomendacje odnośnie błonnika pokarmowego: z</w:t>
        </w:r>
      </w:ins>
      <w:ins w:id="1603" w:author="Okot" w:date="2019-03-30T17:17:00Z">
        <w:r>
          <w:t>alecane spożycie</w:t>
        </w:r>
        <w:r w:rsidR="00335CA6">
          <w:t xml:space="preserve"> dla</w:t>
        </w:r>
        <w:r w:rsidR="00E67072">
          <w:t xml:space="preserve"> osoby dorosłej to </w:t>
        </w:r>
      </w:ins>
      <w:r w:rsidR="00FD1C88">
        <w:t xml:space="preserve">minimum </w:t>
      </w:r>
      <w:ins w:id="1604" w:author="Okot" w:date="2019-03-30T17:17:00Z">
        <w:r w:rsidR="00E67072">
          <w:t>25 g. </w:t>
        </w:r>
        <w:r w:rsidR="00335CA6">
          <w:t>D</w:t>
        </w:r>
        <w:r w:rsidR="00E67072">
          <w:t>zieci i młodzież między 10</w:t>
        </w:r>
      </w:ins>
      <w:ins w:id="1605" w:author="Okot" w:date="2019-03-30T21:15:00Z">
        <w:r w:rsidR="00E67072">
          <w:t> </w:t>
        </w:r>
      </w:ins>
      <w:ins w:id="1606" w:author="Okot" w:date="2019-03-30T17:17:00Z">
        <w:r w:rsidR="00E67072">
          <w:t>a</w:t>
        </w:r>
      </w:ins>
      <w:ins w:id="1607" w:author="Okot" w:date="2019-03-30T21:15:00Z">
        <w:r w:rsidR="00E67072">
          <w:t> </w:t>
        </w:r>
      </w:ins>
      <w:ins w:id="1608"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609" w:author="Okot" w:date="2019-03-31T15:18:00Z"/>
        </w:rPr>
      </w:pPr>
      <w:ins w:id="1610" w:author="Okot" w:date="2019-03-31T15:12:00Z">
        <w:r>
          <w:t xml:space="preserve">Jak można </w:t>
        </w:r>
      </w:ins>
      <w:ins w:id="1611" w:author="Okot" w:date="2019-03-31T15:14:00Z">
        <w:r>
          <w:t>było</w:t>
        </w:r>
      </w:ins>
      <w:ins w:id="1612" w:author="Okot" w:date="2019-03-31T15:12:00Z">
        <w:r>
          <w:t xml:space="preserve"> </w:t>
        </w:r>
      </w:ins>
      <w:ins w:id="1613" w:author="Okot" w:date="2019-03-31T15:14:00Z">
        <w:r>
          <w:t>przeczytać w</w:t>
        </w:r>
      </w:ins>
      <w:ins w:id="1614" w:author="Okot" w:date="2019-03-31T15:17:00Z">
        <w:r>
          <w:t xml:space="preserve"> punktach poświęconych </w:t>
        </w:r>
      </w:ins>
      <w:ins w:id="1615" w:author="Okot" w:date="2019-03-31T15:18:00Z">
        <w:r>
          <w:t>makroskładnikom</w:t>
        </w:r>
      </w:ins>
      <w:ins w:id="1616" w:author="Okot" w:date="2019-03-31T15:17:00Z">
        <w:r>
          <w:t>, ich</w:t>
        </w:r>
      </w:ins>
      <w:ins w:id="1617" w:author="Okot" w:date="2019-03-31T15:14:00Z">
        <w:r>
          <w:t xml:space="preserve"> </w:t>
        </w:r>
      </w:ins>
      <w:ins w:id="1618" w:author="Okot" w:date="2019-03-31T15:17:00Z">
        <w:r>
          <w:t>właściwa dystrybucja</w:t>
        </w:r>
      </w:ins>
      <w:ins w:id="1619" w:author="Okot" w:date="2019-03-31T15:12:00Z">
        <w:r>
          <w:t xml:space="preserve"> </w:t>
        </w:r>
      </w:ins>
      <w:ins w:id="1620" w:author="Okot" w:date="2019-03-31T15:13:00Z">
        <w:r>
          <w:t>jest istotn</w:t>
        </w:r>
      </w:ins>
      <w:ins w:id="1621" w:author="Okot" w:date="2019-03-31T15:17:00Z">
        <w:r>
          <w:t>a</w:t>
        </w:r>
      </w:ins>
      <w:ins w:id="1622" w:author="Okot" w:date="2019-03-31T15:13:00Z">
        <w:r>
          <w:t xml:space="preserve"> dla bezproblemowego funkcjonowa</w:t>
        </w:r>
      </w:ins>
      <w:ins w:id="1623" w:author="Okot" w:date="2019-03-31T15:14:00Z">
        <w:r>
          <w:t>nia organizmu, dlatego</w:t>
        </w:r>
      </w:ins>
      <w:ins w:id="1624" w:author="Okot" w:date="2019-03-31T15:18:00Z">
        <w:r>
          <w:t xml:space="preserve"> </w:t>
        </w:r>
      </w:ins>
      <w:r w:rsidR="00FD1C88">
        <w:t>najważniejsze</w:t>
      </w:r>
      <w:ins w:id="1625"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626" w:author="Okot" w:date="2019-03-31T15:20:00Z"/>
        </w:rPr>
      </w:pPr>
    </w:p>
    <w:p w14:paraId="4D38A105" w14:textId="77777777" w:rsidR="00405B12" w:rsidRDefault="00405B12">
      <w:pPr>
        <w:ind w:firstLine="0"/>
        <w:rPr>
          <w:ins w:id="1627" w:author="Okot" w:date="2019-03-31T15:20:00Z"/>
        </w:rPr>
        <w:pPrChange w:id="1628" w:author="Okot" w:date="2019-03-31T15:20:00Z">
          <w:pPr/>
        </w:pPrChange>
      </w:pPr>
      <w:ins w:id="1629" w:author="Okot" w:date="2019-03-31T15:20:00Z">
        <w:r>
          <w:t>Tabela 2</w:t>
        </w:r>
      </w:ins>
      <w:r w:rsidR="0024444E">
        <w:t>.9</w:t>
      </w:r>
      <w:ins w:id="1630" w:author="Okot" w:date="2019-03-31T15:20:00Z">
        <w:r>
          <w:t>.</w:t>
        </w:r>
      </w:ins>
    </w:p>
    <w:p w14:paraId="3A33AABC" w14:textId="46C41B2D" w:rsidR="00C429C0" w:rsidRDefault="008511DF">
      <w:pPr>
        <w:ind w:firstLine="0"/>
        <w:rPr>
          <w:ins w:id="1631" w:author="Okot" w:date="2020-01-13T13:21:00Z"/>
        </w:rPr>
        <w:pPrChange w:id="1632" w:author="Okot" w:date="2019-03-31T15:20:00Z">
          <w:pPr/>
        </w:pPrChange>
      </w:pPr>
      <w:ins w:id="1633" w:author="Okot" w:date="2019-03-31T15:21:00Z">
        <w:r>
          <w:t>Zalecana d</w:t>
        </w:r>
      </w:ins>
      <w:ins w:id="1634" w:author="Okot" w:date="2019-03-31T15:20:00Z">
        <w:r>
          <w:t>ystrybucja makro</w:t>
        </w:r>
      </w:ins>
      <w:r w:rsidR="00D502A8">
        <w:t>składników</w:t>
      </w:r>
      <w:ins w:id="1635" w:author="Okot" w:date="2019-03-31T15:20:00Z">
        <w:r>
          <w:t xml:space="preserve"> w diecie</w:t>
        </w:r>
      </w:ins>
      <w:ins w:id="1636" w:author="Okot" w:date="2019-03-31T15:18:00Z">
        <w:r w:rsidR="00405B12">
          <w:t xml:space="preserve"> </w:t>
        </w:r>
      </w:ins>
      <w:ins w:id="1637" w:author="Okot" w:date="2019-03-31T15:21:00Z">
        <w:r>
          <w:t>wg IŻŻ [</w:t>
        </w:r>
      </w:ins>
      <w:ins w:id="1638" w:author="Okot" w:date="2020-01-13T13:21:00Z">
        <w:r w:rsidR="00BA505F">
          <w:t>3</w:t>
        </w:r>
      </w:ins>
      <w:r w:rsidR="00B26BEF">
        <w:t>6</w:t>
      </w:r>
      <w:ins w:id="1639" w:author="Okot" w:date="2020-01-13T13:21:00Z">
        <w:r w:rsidR="00C429C0">
          <w:t>].</w:t>
        </w:r>
      </w:ins>
    </w:p>
    <w:p w14:paraId="108629EA" w14:textId="6B29C9DB" w:rsidR="005E2604" w:rsidRDefault="00100248">
      <w:pPr>
        <w:ind w:firstLine="0"/>
        <w:rPr>
          <w:ins w:id="1640" w:author="Okot" w:date="2019-03-31T15:21:00Z"/>
        </w:rPr>
        <w:pPrChange w:id="1641" w:author="Okot" w:date="2019-03-31T15:20:00Z">
          <w:pPr/>
        </w:pPrChange>
      </w:pPr>
      <w:del w:id="1642" w:author="Okot" w:date="2020-01-13T13:21:00Z">
        <w:r w:rsidDel="00C429C0">
          <w:lastRenderedPageBreak/>
          <w:delText>2</w:delText>
        </w:r>
      </w:del>
      <w:del w:id="1643" w:author="Okot" w:date="2020-01-13T11:25:00Z">
        <w:r w:rsidDel="00F94BCE">
          <w:delText>6</w:delText>
        </w:r>
      </w:del>
      <w:ins w:id="1644" w:author="Okot" w:date="2019-03-31T15:21:00Z">
        <w:r w:rsidR="008511DF">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645" w:author="Okot" w:date="2019-03-31T15:22:00Z"/>
        </w:trPr>
        <w:tc>
          <w:tcPr>
            <w:tcW w:w="3964" w:type="dxa"/>
          </w:tcPr>
          <w:p w14:paraId="0602BB78" w14:textId="77777777" w:rsidR="008511DF" w:rsidRPr="008511DF" w:rsidRDefault="008511DF">
            <w:pPr>
              <w:ind w:firstLine="0"/>
              <w:jc w:val="center"/>
              <w:rPr>
                <w:ins w:id="1646" w:author="Okot" w:date="2019-03-31T15:22:00Z"/>
                <w:b/>
                <w:rPrChange w:id="1647" w:author="Okot" w:date="2019-03-31T15:22:00Z">
                  <w:rPr>
                    <w:ins w:id="1648" w:author="Okot" w:date="2019-03-31T15:22:00Z"/>
                  </w:rPr>
                </w:rPrChange>
              </w:rPr>
              <w:pPrChange w:id="1649" w:author="Okot" w:date="2019-03-31T15:22:00Z">
                <w:pPr>
                  <w:ind w:firstLine="0"/>
                </w:pPr>
              </w:pPrChange>
            </w:pPr>
            <w:ins w:id="1650" w:author="Okot" w:date="2019-03-31T15:22:00Z">
              <w:r>
                <w:rPr>
                  <w:b/>
                </w:rPr>
                <w:t>Makroelementy</w:t>
              </w:r>
            </w:ins>
          </w:p>
        </w:tc>
        <w:tc>
          <w:tcPr>
            <w:tcW w:w="5097" w:type="dxa"/>
          </w:tcPr>
          <w:p w14:paraId="31DEACAF" w14:textId="77777777" w:rsidR="008511DF" w:rsidRPr="008511DF" w:rsidRDefault="008511DF">
            <w:pPr>
              <w:ind w:firstLine="0"/>
              <w:jc w:val="center"/>
              <w:rPr>
                <w:ins w:id="1651" w:author="Okot" w:date="2019-03-31T15:22:00Z"/>
                <w:b/>
                <w:rPrChange w:id="1652" w:author="Okot" w:date="2019-03-31T15:23:00Z">
                  <w:rPr>
                    <w:ins w:id="1653" w:author="Okot" w:date="2019-03-31T15:22:00Z"/>
                  </w:rPr>
                </w:rPrChange>
              </w:rPr>
              <w:pPrChange w:id="1654" w:author="Okot" w:date="2019-03-31T15:23:00Z">
                <w:pPr>
                  <w:ind w:firstLine="0"/>
                </w:pPr>
              </w:pPrChange>
            </w:pPr>
            <w:ins w:id="1655"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656" w:author="Okot" w:date="2019-03-31T15:22:00Z"/>
                <w:b/>
                <w:rPrChange w:id="1657" w:author="Okot" w:date="2019-03-31T15:22:00Z">
                  <w:rPr>
                    <w:ins w:id="1658" w:author="Okot" w:date="2019-03-31T15:22:00Z"/>
                  </w:rPr>
                </w:rPrChange>
              </w:rPr>
              <w:pPrChange w:id="1659"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660" w:author="Okot" w:date="2019-03-31T15:22:00Z"/>
              </w:rPr>
              <w:pPrChange w:id="1661"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662" w:author="Okot" w:date="2019-03-31T15:22:00Z"/>
                <w:b/>
                <w:rPrChange w:id="1663" w:author="Okot" w:date="2019-03-31T15:22:00Z">
                  <w:rPr>
                    <w:ins w:id="1664" w:author="Okot" w:date="2019-03-31T15:22:00Z"/>
                  </w:rPr>
                </w:rPrChange>
              </w:rPr>
              <w:pPrChange w:id="1665"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666"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667" w:author="Okot" w:date="2019-03-31T15:22:00Z">
                  <w:rPr/>
                </w:rPrChange>
              </w:rPr>
              <w:pPrChange w:id="1668"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669" w:author="Okot" w:date="2019-03-31T15:22:00Z"/>
              </w:rPr>
              <w:pPrChange w:id="1670"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671" w:author="Okot" w:date="2019-03-31T15:10:00Z"/>
        </w:rPr>
      </w:pPr>
    </w:p>
    <w:p w14:paraId="44F7ABCE" w14:textId="2791FBE7" w:rsidR="006F5DB1" w:rsidRDefault="006F5DB1" w:rsidP="006F5DB1">
      <w:pPr>
        <w:pStyle w:val="Nagwek2"/>
      </w:pPr>
      <w:bookmarkStart w:id="1672" w:name="_Toc5963734"/>
      <w:r>
        <w:t>2.1.4. Witaminy i składniki mineralne</w:t>
      </w:r>
      <w:r w:rsidR="009E56F2">
        <w:t xml:space="preserve"> [</w:t>
      </w:r>
      <w:ins w:id="1673" w:author="Okot" w:date="2020-01-13T16:51:00Z">
        <w:r w:rsidR="00CD0C82">
          <w:t>3</w:t>
        </w:r>
      </w:ins>
      <w:r w:rsidR="00B26BEF">
        <w:t>5</w:t>
      </w:r>
      <w:del w:id="1674" w:author="Okot" w:date="2020-01-13T16:51:00Z">
        <w:r w:rsidR="009E56F2" w:rsidDel="00CD0C82">
          <w:delText>2</w:delText>
        </w:r>
      </w:del>
      <w:del w:id="1675" w:author="Okot" w:date="2020-01-13T11:35:00Z">
        <w:r w:rsidR="00100248" w:rsidDel="00F94BCE">
          <w:delText>5</w:delText>
        </w:r>
      </w:del>
      <w:r w:rsidR="009E56F2">
        <w:t>,</w:t>
      </w:r>
      <w:ins w:id="1676" w:author="Okot" w:date="2020-01-13T14:39:00Z">
        <w:r w:rsidR="00CD0C82">
          <w:t>3</w:t>
        </w:r>
      </w:ins>
      <w:r w:rsidR="00B26BEF">
        <w:t>6</w:t>
      </w:r>
      <w:del w:id="1677" w:author="Okot" w:date="2020-01-13T14:39:00Z">
        <w:r w:rsidR="009E56F2" w:rsidDel="00401F9D">
          <w:delText>2</w:delText>
        </w:r>
      </w:del>
      <w:del w:id="1678" w:author="Okot" w:date="2020-01-13T11:32:00Z">
        <w:r w:rsidR="00100248" w:rsidDel="00F94BCE">
          <w:delText>6</w:delText>
        </w:r>
      </w:del>
      <w:r w:rsidR="009E56F2">
        <w:t>,</w:t>
      </w:r>
      <w:ins w:id="1679" w:author="Okot" w:date="2020-01-13T13:49:00Z">
        <w:r w:rsidR="00CD0C82">
          <w:t>3</w:t>
        </w:r>
      </w:ins>
      <w:ins w:id="1680" w:author="Okot" w:date="2020-01-17T10:55:00Z">
        <w:r w:rsidR="00E61A1C">
          <w:t>7</w:t>
        </w:r>
      </w:ins>
      <w:del w:id="1681" w:author="Okot" w:date="2020-01-13T13:49:00Z">
        <w:r w:rsidR="009E56F2" w:rsidDel="00AC7631">
          <w:delText>2</w:delText>
        </w:r>
      </w:del>
      <w:del w:id="1682" w:author="Okot" w:date="2020-01-13T11:30:00Z">
        <w:r w:rsidR="00E2330C" w:rsidDel="00F94BCE">
          <w:delText>7</w:delText>
        </w:r>
      </w:del>
      <w:r w:rsidR="00E2330C">
        <w:t>,</w:t>
      </w:r>
      <w:ins w:id="1683" w:author="Okot" w:date="2020-02-05T18:17:00Z">
        <w:r w:rsidR="00E61A1C">
          <w:t>40</w:t>
        </w:r>
      </w:ins>
      <w:del w:id="1684" w:author="Okot" w:date="2020-02-05T18:17:00Z">
        <w:r w:rsidR="00E2330C" w:rsidDel="00E61A1C">
          <w:delText>3</w:delText>
        </w:r>
      </w:del>
      <w:del w:id="1685" w:author="Okot" w:date="2020-01-13T11:26:00Z">
        <w:r w:rsidR="00E2330C" w:rsidDel="00F94BCE">
          <w:delText>0</w:delText>
        </w:r>
      </w:del>
      <w:r w:rsidR="00DA1886">
        <w:t>]</w:t>
      </w:r>
      <w:bookmarkEnd w:id="1672"/>
    </w:p>
    <w:p w14:paraId="6C86C850" w14:textId="77777777" w:rsidR="003B3440" w:rsidRDefault="003B3440" w:rsidP="003B3440"/>
    <w:p w14:paraId="09BF9409" w14:textId="2296A4DC"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ins w:id="1686" w:author="Okot" w:date="2020-01-17T11:05:00Z">
        <w:r w:rsidR="00E52AE0">
          <w:t>3</w:t>
        </w:r>
      </w:ins>
      <w:r w:rsidR="008E53F0">
        <w:t>2</w:t>
      </w:r>
      <w:del w:id="1687" w:author="Okot" w:date="2020-01-17T11:05:00Z">
        <w:r w:rsidR="00BA3BD6" w:rsidDel="00EA7D70">
          <w:delText>2</w:delText>
        </w:r>
      </w:del>
      <w:del w:id="1688" w:author="Okot" w:date="2020-01-13T11:41:00Z">
        <w:r w:rsidR="00BA3BD6" w:rsidDel="00320D18">
          <w:delText>2</w:delText>
        </w:r>
      </w:del>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w:t>
      </w:r>
      <w:r w:rsidR="00C1585D">
        <w:lastRenderedPageBreak/>
        <w:t>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066943FF" w:rsidR="001140FC" w:rsidRDefault="001140FC" w:rsidP="001140FC">
      <w:pPr>
        <w:pStyle w:val="Nagwek2"/>
      </w:pPr>
      <w:bookmarkStart w:id="1689" w:name="_Toc5963735"/>
      <w:r>
        <w:t xml:space="preserve">2.1.4.1. </w:t>
      </w:r>
      <w:r w:rsidR="00BE5A3D">
        <w:t>Cynk</w:t>
      </w:r>
      <w:bookmarkEnd w:id="1689"/>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550D260A" w:rsidR="002D5603" w:rsidRDefault="00846159" w:rsidP="00846159">
      <w:pPr>
        <w:pStyle w:val="Nagwek2"/>
      </w:pPr>
      <w:bookmarkStart w:id="1690" w:name="_Toc5963736"/>
      <w:r>
        <w:t xml:space="preserve">2.1.4.2. </w:t>
      </w:r>
      <w:r w:rsidR="002D5603">
        <w:t>Fluor</w:t>
      </w:r>
      <w:bookmarkEnd w:id="1690"/>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6E1429C5" w:rsidR="00422C09" w:rsidRDefault="00846159" w:rsidP="00846159">
      <w:pPr>
        <w:pStyle w:val="Nagwek2"/>
      </w:pPr>
      <w:bookmarkStart w:id="1691" w:name="_Toc5963737"/>
      <w:r>
        <w:lastRenderedPageBreak/>
        <w:t xml:space="preserve">2.1.4.3. </w:t>
      </w:r>
      <w:r w:rsidR="00422C09">
        <w:t>Fosfor</w:t>
      </w:r>
      <w:bookmarkEnd w:id="1691"/>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20112941"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9E56F2">
        <w:t>z</w:t>
      </w:r>
      <w:r w:rsidR="000E5AB3">
        <w:t>większać ryzyko chorób serca [</w:t>
      </w:r>
      <w:ins w:id="1692" w:author="Okot" w:date="2020-01-17T11:01:00Z">
        <w:r w:rsidR="00E52AE0">
          <w:t>3</w:t>
        </w:r>
      </w:ins>
      <w:r w:rsidR="00B26BEF">
        <w:t>4</w:t>
      </w:r>
      <w:del w:id="1693" w:author="Okot" w:date="2020-01-17T11:01:00Z">
        <w:r w:rsidR="000E5AB3" w:rsidDel="00EA7D70">
          <w:delText>2</w:delText>
        </w:r>
      </w:del>
      <w:del w:id="1694" w:author="Okot" w:date="2020-01-13T11:37:00Z">
        <w:r w:rsidR="000E5AB3" w:rsidDel="00320D18">
          <w:delText>4</w:delText>
        </w:r>
      </w:del>
      <w:r w:rsidR="004A2CDC">
        <w:t>].</w:t>
      </w:r>
      <w:r w:rsidR="003000A7">
        <w:t xml:space="preserve"> </w:t>
      </w:r>
    </w:p>
    <w:p w14:paraId="7FB41DD4" w14:textId="77777777" w:rsidR="00846159" w:rsidRDefault="00846159" w:rsidP="003B3440"/>
    <w:p w14:paraId="3BE95B68" w14:textId="68564834" w:rsidR="000D5E29" w:rsidRDefault="00846159" w:rsidP="00846159">
      <w:pPr>
        <w:pStyle w:val="Nagwek2"/>
      </w:pPr>
      <w:bookmarkStart w:id="1695" w:name="_Toc5963738"/>
      <w:r>
        <w:t xml:space="preserve">2.1.4.4. </w:t>
      </w:r>
      <w:r w:rsidR="000D5E29">
        <w:t>Jod</w:t>
      </w:r>
      <w:bookmarkEnd w:id="1695"/>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036A4005" w:rsidR="00C102D5" w:rsidRDefault="00846159" w:rsidP="00846159">
      <w:pPr>
        <w:pStyle w:val="Nagwek2"/>
      </w:pPr>
      <w:bookmarkStart w:id="1696" w:name="_Toc5963739"/>
      <w:r>
        <w:lastRenderedPageBreak/>
        <w:t xml:space="preserve">2.1.4.5. </w:t>
      </w:r>
      <w:r w:rsidR="00C102D5">
        <w:t>Magnez</w:t>
      </w:r>
      <w:bookmarkEnd w:id="1696"/>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69EA10FB" w:rsidR="007513E1" w:rsidRDefault="007513E1" w:rsidP="007513E1">
      <w:pPr>
        <w:pStyle w:val="Nagwek2"/>
      </w:pPr>
      <w:bookmarkStart w:id="1697" w:name="_Toc5963740"/>
      <w:r>
        <w:t>2.1.4.6. Miedź</w:t>
      </w:r>
      <w:bookmarkEnd w:id="1697"/>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329EBBAE" w:rsidR="003B3637" w:rsidRDefault="007513E1" w:rsidP="00846159">
      <w:pPr>
        <w:pStyle w:val="Nagwek2"/>
      </w:pPr>
      <w:bookmarkStart w:id="1698" w:name="_Toc5963741"/>
      <w:r>
        <w:lastRenderedPageBreak/>
        <w:t>2.1.4.7</w:t>
      </w:r>
      <w:r w:rsidR="00846159">
        <w:t xml:space="preserve">. </w:t>
      </w:r>
      <w:r w:rsidR="003B3637">
        <w:t>Potas</w:t>
      </w:r>
      <w:bookmarkEnd w:id="1698"/>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13822840" w:rsidR="002F5269" w:rsidRDefault="00846159" w:rsidP="00846159">
      <w:pPr>
        <w:pStyle w:val="Nagwek2"/>
      </w:pPr>
      <w:bookmarkStart w:id="1699" w:name="_Toc5963742"/>
      <w:r>
        <w:t>2.1.4.</w:t>
      </w:r>
      <w:r w:rsidR="003C3C76">
        <w:t>8</w:t>
      </w:r>
      <w:r>
        <w:t xml:space="preserve">. </w:t>
      </w:r>
      <w:r w:rsidR="002F5269">
        <w:t>Selen</w:t>
      </w:r>
      <w:bookmarkEnd w:id="1699"/>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355011D8" w:rsidR="003B3440" w:rsidRDefault="00846159" w:rsidP="00846159">
      <w:pPr>
        <w:pStyle w:val="Nagwek2"/>
      </w:pPr>
      <w:bookmarkStart w:id="1700" w:name="_Toc5963743"/>
      <w:r>
        <w:lastRenderedPageBreak/>
        <w:t>2.1.4.</w:t>
      </w:r>
      <w:r w:rsidR="003C3C76">
        <w:t>9</w:t>
      </w:r>
      <w:r>
        <w:t>.</w:t>
      </w:r>
      <w:r w:rsidR="00231370">
        <w:t xml:space="preserve"> </w:t>
      </w:r>
      <w:r w:rsidR="003B3440">
        <w:t>Sód</w:t>
      </w:r>
      <w:bookmarkEnd w:id="1700"/>
    </w:p>
    <w:p w14:paraId="7382E6F7" w14:textId="77777777" w:rsidR="00846159" w:rsidRDefault="00846159" w:rsidP="003B3440">
      <w:pPr>
        <w:rPr>
          <w:b/>
        </w:rPr>
      </w:pPr>
    </w:p>
    <w:p w14:paraId="7FE37AB4" w14:textId="3A05BC23"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0E5AB3">
        <w:t>[</w:t>
      </w:r>
      <w:del w:id="1701" w:author="Okot" w:date="2020-01-17T11:01:00Z">
        <w:r w:rsidR="000E5AB3" w:rsidDel="00EA7D70">
          <w:delText>2</w:delText>
        </w:r>
      </w:del>
      <w:ins w:id="1702" w:author="Okot" w:date="2020-01-17T11:01:00Z">
        <w:r w:rsidR="00E52AE0">
          <w:t>3</w:t>
        </w:r>
      </w:ins>
      <w:r w:rsidR="00B26BEF">
        <w:t>4</w:t>
      </w:r>
      <w:del w:id="1703" w:author="Okot" w:date="2020-01-13T11:37:00Z">
        <w:r w:rsidR="000E5AB3" w:rsidDel="00320D18">
          <w:delText>4</w:delText>
        </w:r>
      </w:del>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63993489" w:rsidR="000B2BAD" w:rsidRDefault="003C3C76" w:rsidP="00846159">
      <w:pPr>
        <w:pStyle w:val="Nagwek2"/>
      </w:pPr>
      <w:bookmarkStart w:id="1704" w:name="_Toc5963744"/>
      <w:r>
        <w:t>2.1.4.10</w:t>
      </w:r>
      <w:r w:rsidR="00846159">
        <w:t xml:space="preserve">. </w:t>
      </w:r>
      <w:r w:rsidR="000B2BAD">
        <w:t>Wapń</w:t>
      </w:r>
      <w:bookmarkEnd w:id="1704"/>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69B780AE" w:rsidR="00143CE6" w:rsidRDefault="003C3C76" w:rsidP="00846159">
      <w:pPr>
        <w:pStyle w:val="Nagwek2"/>
      </w:pPr>
      <w:bookmarkStart w:id="1705" w:name="_Toc5963745"/>
      <w:r>
        <w:lastRenderedPageBreak/>
        <w:t>2.1.4.11</w:t>
      </w:r>
      <w:r w:rsidR="00846159">
        <w:t>.</w:t>
      </w:r>
      <w:r w:rsidR="00846159" w:rsidRPr="00846159">
        <w:rPr>
          <w:rStyle w:val="Nagwek2Znak"/>
        </w:rPr>
        <w:t xml:space="preserve"> </w:t>
      </w:r>
      <w:r w:rsidR="00143CE6">
        <w:t>Witamina A</w:t>
      </w:r>
      <w:bookmarkEnd w:id="1705"/>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0F09C147" w:rsidR="00326F17" w:rsidRDefault="003C3C76" w:rsidP="00846159">
      <w:pPr>
        <w:pStyle w:val="Nagwek2"/>
        <w:rPr>
          <w:vertAlign w:val="subscript"/>
        </w:rPr>
      </w:pPr>
      <w:bookmarkStart w:id="1706" w:name="_Toc5963746"/>
      <w:r>
        <w:t>2.1.4.12</w:t>
      </w:r>
      <w:r w:rsidR="00846159">
        <w:t xml:space="preserve">. </w:t>
      </w:r>
      <w:r w:rsidR="00326F17">
        <w:t>Witamina B</w:t>
      </w:r>
      <w:r w:rsidR="00326F17">
        <w:rPr>
          <w:vertAlign w:val="subscript"/>
        </w:rPr>
        <w:t>1</w:t>
      </w:r>
      <w:bookmarkEnd w:id="1706"/>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4408FE51" w:rsidR="00CF2F65" w:rsidRDefault="003C3C76" w:rsidP="00846159">
      <w:pPr>
        <w:pStyle w:val="Nagwek2"/>
        <w:rPr>
          <w:vertAlign w:val="subscript"/>
        </w:rPr>
      </w:pPr>
      <w:bookmarkStart w:id="1707" w:name="_Toc5963747"/>
      <w:r>
        <w:t>2.1.4.13</w:t>
      </w:r>
      <w:r w:rsidR="00846159">
        <w:t xml:space="preserve">. </w:t>
      </w:r>
      <w:r w:rsidR="00CF2F65">
        <w:t>Witamina B</w:t>
      </w:r>
      <w:r w:rsidR="00CF2F65">
        <w:rPr>
          <w:vertAlign w:val="subscript"/>
        </w:rPr>
        <w:t>2</w:t>
      </w:r>
      <w:bookmarkEnd w:id="1707"/>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28F4BFB" w:rsidR="00755008" w:rsidRDefault="003C3C76" w:rsidP="00846159">
      <w:pPr>
        <w:pStyle w:val="Nagwek2"/>
        <w:rPr>
          <w:vertAlign w:val="subscript"/>
        </w:rPr>
      </w:pPr>
      <w:bookmarkStart w:id="1708" w:name="_Toc5963748"/>
      <w:r>
        <w:lastRenderedPageBreak/>
        <w:t>2.1.4.14</w:t>
      </w:r>
      <w:r w:rsidR="00846159">
        <w:t xml:space="preserve">. </w:t>
      </w:r>
      <w:r w:rsidR="00755008">
        <w:t>Witamina B</w:t>
      </w:r>
      <w:r w:rsidR="00755008">
        <w:rPr>
          <w:vertAlign w:val="subscript"/>
        </w:rPr>
        <w:t>3</w:t>
      </w:r>
      <w:bookmarkEnd w:id="1708"/>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31508FE7" w:rsidR="009D74E6" w:rsidRDefault="003C3C76" w:rsidP="00846159">
      <w:pPr>
        <w:pStyle w:val="Nagwek2"/>
        <w:rPr>
          <w:vertAlign w:val="subscript"/>
        </w:rPr>
      </w:pPr>
      <w:bookmarkStart w:id="1709" w:name="_Toc5963749"/>
      <w:r>
        <w:t>2.1.4.15</w:t>
      </w:r>
      <w:r w:rsidR="00846159">
        <w:t xml:space="preserve">. </w:t>
      </w:r>
      <w:r w:rsidR="009D74E6">
        <w:t>Witamina B</w:t>
      </w:r>
      <w:r w:rsidR="009D74E6">
        <w:rPr>
          <w:vertAlign w:val="subscript"/>
        </w:rPr>
        <w:t>4</w:t>
      </w:r>
      <w:bookmarkEnd w:id="1709"/>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4A7D02A1" w:rsidR="00C053F6" w:rsidRDefault="003C3C76" w:rsidP="00846159">
      <w:pPr>
        <w:pStyle w:val="Nagwek2"/>
        <w:rPr>
          <w:vertAlign w:val="subscript"/>
        </w:rPr>
      </w:pPr>
      <w:bookmarkStart w:id="1710" w:name="_Toc5963750"/>
      <w:r>
        <w:t>2.1.4.16</w:t>
      </w:r>
      <w:r w:rsidR="00846159">
        <w:t xml:space="preserve">. </w:t>
      </w:r>
      <w:r w:rsidR="00C053F6">
        <w:t>Witamina B</w:t>
      </w:r>
      <w:r w:rsidR="00C053F6">
        <w:rPr>
          <w:vertAlign w:val="subscript"/>
        </w:rPr>
        <w:t>5</w:t>
      </w:r>
      <w:bookmarkEnd w:id="1710"/>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6360D6CC" w:rsidR="00BD3FB5" w:rsidRDefault="003C3C76" w:rsidP="00846159">
      <w:pPr>
        <w:pStyle w:val="Nagwek2"/>
        <w:rPr>
          <w:vertAlign w:val="subscript"/>
        </w:rPr>
      </w:pPr>
      <w:bookmarkStart w:id="1711" w:name="_Toc5963751"/>
      <w:r>
        <w:lastRenderedPageBreak/>
        <w:t>2.1.4.17</w:t>
      </w:r>
      <w:r w:rsidR="00846159">
        <w:t xml:space="preserve">. </w:t>
      </w:r>
      <w:r w:rsidR="00BD3FB5">
        <w:t>Witamina B</w:t>
      </w:r>
      <w:r w:rsidR="00BD3FB5">
        <w:rPr>
          <w:vertAlign w:val="subscript"/>
        </w:rPr>
        <w:t>6</w:t>
      </w:r>
      <w:bookmarkEnd w:id="1711"/>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45F9E3C3" w:rsidR="00755008" w:rsidRDefault="003C3C76" w:rsidP="00846159">
      <w:pPr>
        <w:pStyle w:val="Nagwek2"/>
        <w:rPr>
          <w:vertAlign w:val="subscript"/>
        </w:rPr>
      </w:pPr>
      <w:bookmarkStart w:id="1712" w:name="_Toc5963752"/>
      <w:r>
        <w:t>2.1.4.18</w:t>
      </w:r>
      <w:r w:rsidR="00846159">
        <w:t xml:space="preserve">. </w:t>
      </w:r>
      <w:r w:rsidR="00755008">
        <w:t>Witamina B</w:t>
      </w:r>
      <w:r w:rsidR="00755008">
        <w:rPr>
          <w:vertAlign w:val="subscript"/>
        </w:rPr>
        <w:t>9</w:t>
      </w:r>
      <w:bookmarkEnd w:id="1712"/>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108A290B" w:rsidR="00434E31" w:rsidRDefault="003C3C76" w:rsidP="00846159">
      <w:pPr>
        <w:pStyle w:val="Nagwek2"/>
        <w:rPr>
          <w:vertAlign w:val="subscript"/>
        </w:rPr>
      </w:pPr>
      <w:bookmarkStart w:id="1713" w:name="_Toc5963753"/>
      <w:r>
        <w:t>2.1.4.19</w:t>
      </w:r>
      <w:r w:rsidR="00846159">
        <w:t xml:space="preserve">. </w:t>
      </w:r>
      <w:r w:rsidR="00434E31">
        <w:t>Witamina B</w:t>
      </w:r>
      <w:r w:rsidR="00434E31">
        <w:rPr>
          <w:vertAlign w:val="subscript"/>
        </w:rPr>
        <w:t>12</w:t>
      </w:r>
      <w:bookmarkEnd w:id="1713"/>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35B6865C" w:rsidR="00C053F6" w:rsidRDefault="003C3C76" w:rsidP="00846159">
      <w:pPr>
        <w:pStyle w:val="Nagwek2"/>
      </w:pPr>
      <w:bookmarkStart w:id="1714" w:name="_Toc5963754"/>
      <w:r>
        <w:t>2.1.4.20</w:t>
      </w:r>
      <w:r w:rsidR="00846159">
        <w:t xml:space="preserve">. </w:t>
      </w:r>
      <w:r w:rsidR="00C053F6">
        <w:t>Witamina C</w:t>
      </w:r>
      <w:bookmarkEnd w:id="1714"/>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0C5C4EBE" w:rsidR="00515536" w:rsidRDefault="00846159" w:rsidP="00846159">
      <w:pPr>
        <w:pStyle w:val="Nagwek2"/>
      </w:pPr>
      <w:bookmarkStart w:id="1715" w:name="_Toc5963755"/>
      <w:r>
        <w:t>2.1.4.2</w:t>
      </w:r>
      <w:r w:rsidR="003C3C76">
        <w:t>1</w:t>
      </w:r>
      <w:r>
        <w:t xml:space="preserve">. </w:t>
      </w:r>
      <w:r w:rsidR="00515536">
        <w:t>Witamin</w:t>
      </w:r>
      <w:r w:rsidR="00B5002F">
        <w:t>a</w:t>
      </w:r>
      <w:r w:rsidR="00515536">
        <w:t xml:space="preserve"> D</w:t>
      </w:r>
      <w:bookmarkEnd w:id="1715"/>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091357DA" w:rsidR="003B511D" w:rsidRDefault="00846159" w:rsidP="00846159">
      <w:pPr>
        <w:pStyle w:val="Nagwek2"/>
      </w:pPr>
      <w:bookmarkStart w:id="1716" w:name="_Toc5963756"/>
      <w:r>
        <w:t>2.1.4.2</w:t>
      </w:r>
      <w:r w:rsidR="003C3C76">
        <w:t>2</w:t>
      </w:r>
      <w:r>
        <w:t xml:space="preserve">. </w:t>
      </w:r>
      <w:r w:rsidR="003B511D">
        <w:t>Witamina E</w:t>
      </w:r>
      <w:bookmarkEnd w:id="1716"/>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21D5ABF6" w:rsidR="00FE7E80" w:rsidRDefault="00846159" w:rsidP="00846159">
      <w:pPr>
        <w:pStyle w:val="Nagwek2"/>
      </w:pPr>
      <w:bookmarkStart w:id="1717" w:name="_Toc5963757"/>
      <w:r>
        <w:t>2.1.4.2</w:t>
      </w:r>
      <w:r w:rsidR="003C3C76">
        <w:t>3</w:t>
      </w:r>
      <w:r>
        <w:t xml:space="preserve">. </w:t>
      </w:r>
      <w:r w:rsidR="00FE7E80">
        <w:t>Witamina H</w:t>
      </w:r>
      <w:bookmarkEnd w:id="1717"/>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4686DDC1" w:rsidR="00341771" w:rsidRDefault="00846159" w:rsidP="00846159">
      <w:pPr>
        <w:pStyle w:val="Nagwek2"/>
      </w:pPr>
      <w:bookmarkStart w:id="1718" w:name="_Toc5963758"/>
      <w:r>
        <w:t>2.1.4.2</w:t>
      </w:r>
      <w:r w:rsidR="003C3C76">
        <w:t>4</w:t>
      </w:r>
      <w:r>
        <w:t xml:space="preserve">. </w:t>
      </w:r>
      <w:r w:rsidR="00341771">
        <w:t>Witamina K</w:t>
      </w:r>
      <w:bookmarkEnd w:id="1718"/>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23AF2E9B" w:rsidR="000139A3" w:rsidRDefault="00846159" w:rsidP="00846159">
      <w:pPr>
        <w:pStyle w:val="Nagwek2"/>
      </w:pPr>
      <w:bookmarkStart w:id="1719" w:name="_Toc5963759"/>
      <w:r>
        <w:lastRenderedPageBreak/>
        <w:t>2.1.4.2</w:t>
      </w:r>
      <w:r w:rsidR="003C3C76">
        <w:t>5</w:t>
      </w:r>
      <w:r>
        <w:t xml:space="preserve">. </w:t>
      </w:r>
      <w:r w:rsidR="000139A3">
        <w:t>Żelazo</w:t>
      </w:r>
      <w:bookmarkEnd w:id="1719"/>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374B38FA"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9E56F2">
        <w:t>ł</w:t>
      </w:r>
      <w:r w:rsidR="000E5AB3">
        <w:t>a może doprowadzić do anemii [</w:t>
      </w:r>
      <w:ins w:id="1720" w:author="Okot" w:date="2020-01-17T11:01:00Z">
        <w:r w:rsidR="00E52AE0">
          <w:t>3</w:t>
        </w:r>
      </w:ins>
      <w:r w:rsidR="0061038E">
        <w:t>4</w:t>
      </w:r>
      <w:del w:id="1721" w:author="Okot" w:date="2020-01-17T11:01:00Z">
        <w:r w:rsidR="000E5AB3" w:rsidDel="00EA7D70">
          <w:delText>2</w:delText>
        </w:r>
      </w:del>
      <w:del w:id="1722" w:author="Okot" w:date="2020-01-13T11:37:00Z">
        <w:r w:rsidR="000E5AB3" w:rsidDel="00320D18">
          <w:delText>4</w:delText>
        </w:r>
      </w:del>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648CD409" w:rsidR="00540593" w:rsidRDefault="009A7070" w:rsidP="00AA6750">
      <w:pPr>
        <w:pStyle w:val="Nagwek2"/>
      </w:pPr>
      <w:bookmarkStart w:id="1723" w:name="_Toc5963760"/>
      <w:r>
        <w:t>2.1.5</w:t>
      </w:r>
      <w:r w:rsidR="00540593">
        <w:t>. Składniki antyodżywcze</w:t>
      </w:r>
      <w:r w:rsidR="009E56F2">
        <w:t xml:space="preserve"> [</w:t>
      </w:r>
      <w:ins w:id="1724" w:author="Okot" w:date="2020-01-13T13:48:00Z">
        <w:r w:rsidR="00CD0C82">
          <w:t>3</w:t>
        </w:r>
      </w:ins>
      <w:ins w:id="1725" w:author="Okot" w:date="2020-01-17T10:53:00Z">
        <w:r w:rsidR="00E61A1C">
          <w:t>7</w:t>
        </w:r>
      </w:ins>
      <w:del w:id="1726" w:author="Okot" w:date="2020-01-13T13:48:00Z">
        <w:r w:rsidR="009E56F2" w:rsidDel="00AC7631">
          <w:delText>2</w:delText>
        </w:r>
      </w:del>
      <w:ins w:id="1727" w:author="Okot" w:date="2020-01-13T13:19:00Z">
        <w:r w:rsidR="001A54BE">
          <w:t>]</w:t>
        </w:r>
      </w:ins>
      <w:del w:id="1728" w:author="Okot" w:date="2020-01-13T11:24:00Z">
        <w:r w:rsidR="00E2330C" w:rsidDel="00EC125A">
          <w:delText>7</w:delText>
        </w:r>
      </w:del>
      <w:del w:id="1729" w:author="Okot" w:date="2020-01-13T13:16:00Z">
        <w:r w:rsidR="00540593" w:rsidDel="001A54BE">
          <w:delText>]</w:delText>
        </w:r>
      </w:del>
      <w:bookmarkEnd w:id="1723"/>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54A50563" w:rsidR="001E6254" w:rsidRDefault="001E6254" w:rsidP="007D5D7A">
      <w:pPr>
        <w:pStyle w:val="Nagwek2"/>
      </w:pPr>
      <w:bookmarkStart w:id="1730" w:name="_Toc5963761"/>
      <w:r>
        <w:t>2.1.6. Cholesterol [</w:t>
      </w:r>
      <w:del w:id="1731" w:author="Okot" w:date="2020-01-13T14:36:00Z">
        <w:r w:rsidR="00100248" w:rsidDel="00401F9D">
          <w:delText>2</w:delText>
        </w:r>
      </w:del>
      <w:ins w:id="1732" w:author="Okot" w:date="2020-01-13T14:36:00Z">
        <w:r w:rsidR="00BA505F">
          <w:t>3</w:t>
        </w:r>
      </w:ins>
      <w:r w:rsidR="00B26BEF">
        <w:t>6</w:t>
      </w:r>
      <w:del w:id="1733" w:author="Okot" w:date="2020-01-13T11:25:00Z">
        <w:r w:rsidR="00100248" w:rsidDel="00F94BCE">
          <w:delText>6</w:delText>
        </w:r>
      </w:del>
      <w:r>
        <w:t>]</w:t>
      </w:r>
      <w:bookmarkEnd w:id="1730"/>
    </w:p>
    <w:p w14:paraId="2BFA1FE5" w14:textId="77777777" w:rsidR="001E6254" w:rsidRDefault="001E6254">
      <w:pPr>
        <w:pPrChange w:id="1734" w:author="Okot" w:date="2019-11-23T07:26:00Z">
          <w:pPr>
            <w:pStyle w:val="Nagwek2"/>
          </w:pPr>
        </w:pPrChange>
      </w:pPr>
    </w:p>
    <w:p w14:paraId="35A65DB2" w14:textId="77777777" w:rsidR="001E6254" w:rsidRDefault="007D5D7A">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1456D25A" w:rsidR="00DB6A4B" w:rsidRDefault="00DB6A4B">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ins w:id="1735" w:author="Okot" w:date="2020-01-13T12:16:00Z">
        <w:r w:rsidR="00620498">
          <w:t>2</w:t>
        </w:r>
      </w:ins>
      <w:r w:rsidR="008E53F0">
        <w:t>8</w:t>
      </w:r>
      <w:del w:id="1736" w:author="Okot" w:date="2020-01-13T12:16:00Z">
        <w:r w:rsidR="00310A5D" w:rsidDel="00620498">
          <w:delText>1</w:delText>
        </w:r>
        <w:r w:rsidR="0073700A" w:rsidDel="00620498">
          <w:delText>9</w:delText>
        </w:r>
      </w:del>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69249BB" w:rsidR="00226B5D" w:rsidRDefault="00D40A5B">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E2330C">
        <w:t xml:space="preserve"> [</w:t>
      </w:r>
      <w:ins w:id="1737" w:author="Okot" w:date="2020-02-05T18:17:00Z">
        <w:r w:rsidR="00E61A1C">
          <w:t>40</w:t>
        </w:r>
      </w:ins>
      <w:del w:id="1738" w:author="Okot" w:date="2020-02-05T18:17:00Z">
        <w:r w:rsidR="00E2330C" w:rsidDel="00E61A1C">
          <w:delText>3</w:delText>
        </w:r>
      </w:del>
      <w:del w:id="1739" w:author="Okot" w:date="2020-01-13T11:22:00Z">
        <w:r w:rsidR="00E2330C" w:rsidDel="00EC125A">
          <w:delText>0</w:delText>
        </w:r>
      </w:del>
      <w:r w:rsidR="00C55D20">
        <w:t>]</w:t>
      </w:r>
      <w:r w:rsidR="00712E02">
        <w:t>.</w:t>
      </w:r>
    </w:p>
    <w:p w14:paraId="29FF558E" w14:textId="77777777" w:rsidR="00540593" w:rsidRPr="00540593" w:rsidRDefault="00540593"/>
    <w:p w14:paraId="4381F4CA" w14:textId="17591AC9" w:rsidR="00AA6750" w:rsidRDefault="00231370" w:rsidP="00AA6750">
      <w:pPr>
        <w:pStyle w:val="Nagwek2"/>
      </w:pPr>
      <w:bookmarkStart w:id="1740" w:name="_Toc5963762"/>
      <w:r>
        <w:t>2.1.7</w:t>
      </w:r>
      <w:r w:rsidR="00540593">
        <w:t xml:space="preserve">. </w:t>
      </w:r>
      <w:r w:rsidR="00AA6750">
        <w:t>Suplementy</w:t>
      </w:r>
      <w:r w:rsidR="002349CF">
        <w:t xml:space="preserve"> </w:t>
      </w:r>
      <w:r w:rsidR="003E3A0E">
        <w:t>diety </w:t>
      </w:r>
      <w:r w:rsidR="002349CF">
        <w:t>[</w:t>
      </w:r>
      <w:ins w:id="1741" w:author="Okot" w:date="2020-01-13T14:36:00Z">
        <w:r w:rsidR="00BA505F">
          <w:t>3</w:t>
        </w:r>
      </w:ins>
      <w:r w:rsidR="00B26BEF">
        <w:t>6</w:t>
      </w:r>
      <w:del w:id="1742" w:author="Okot" w:date="2020-01-13T14:36:00Z">
        <w:r w:rsidR="009E56F2" w:rsidDel="00401F9D">
          <w:delText>2</w:delText>
        </w:r>
      </w:del>
      <w:del w:id="1743" w:author="Okot" w:date="2020-01-13T11:25:00Z">
        <w:r w:rsidR="00100248" w:rsidDel="00F94BCE">
          <w:delText>6</w:delText>
        </w:r>
      </w:del>
      <w:r w:rsidR="002349CF">
        <w:t>]</w:t>
      </w:r>
      <w:bookmarkEnd w:id="1740"/>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59737663"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E2330C">
        <w:t>aminy D dziennie [</w:t>
      </w:r>
      <w:ins w:id="1744" w:author="Okot" w:date="2020-02-05T18:17:00Z">
        <w:r w:rsidR="00E61A1C">
          <w:t>40</w:t>
        </w:r>
      </w:ins>
      <w:del w:id="1745" w:author="Okot" w:date="2020-02-05T18:17:00Z">
        <w:r w:rsidR="00E2330C" w:rsidDel="00E61A1C">
          <w:delText>3</w:delText>
        </w:r>
      </w:del>
      <w:del w:id="1746" w:author="Okot" w:date="2020-01-13T11:22:00Z">
        <w:r w:rsidR="00E2330C" w:rsidDel="00EC125A">
          <w:delText>0</w:delText>
        </w:r>
      </w:del>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56F9A91A"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rsidR="00312C8D">
        <w:t xml:space="preserve"> i układem nerwowym [</w:t>
      </w:r>
      <w:ins w:id="1747" w:author="Okot" w:date="2020-01-13T14:36:00Z">
        <w:r w:rsidR="00BA505F">
          <w:t>3</w:t>
        </w:r>
      </w:ins>
      <w:r w:rsidR="00B26BEF">
        <w:t>6</w:t>
      </w:r>
      <w:del w:id="1748" w:author="Okot" w:date="2020-01-13T14:36:00Z">
        <w:r w:rsidR="00312C8D" w:rsidDel="00401F9D">
          <w:delText>2</w:delText>
        </w:r>
      </w:del>
      <w:del w:id="1749" w:author="Okot" w:date="2020-01-13T11:25:00Z">
        <w:r w:rsidR="00100248" w:rsidDel="00F94BCE">
          <w:delText>6</w:delText>
        </w:r>
      </w:del>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ins w:id="1750" w:author="Okot" w:date="2020-01-13T16:50:00Z">
        <w:r w:rsidR="00EA7D70">
          <w:t>3</w:t>
        </w:r>
      </w:ins>
      <w:r w:rsidR="00B26BEF">
        <w:t>5</w:t>
      </w:r>
      <w:del w:id="1751" w:author="Okot" w:date="2020-01-13T16:50:00Z">
        <w:r w:rsidR="00312C8D" w:rsidDel="00CD0C82">
          <w:delText>2</w:delText>
        </w:r>
      </w:del>
      <w:del w:id="1752" w:author="Okot" w:date="2020-01-13T11:35:00Z">
        <w:r w:rsidR="00100248" w:rsidDel="00F94BCE">
          <w:delText>5</w:delText>
        </w:r>
      </w:del>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100248">
        <w:t> [</w:t>
      </w:r>
      <w:ins w:id="1753" w:author="Okot" w:date="2020-01-13T16:50:00Z">
        <w:r w:rsidR="00E52AE0">
          <w:t>3</w:t>
        </w:r>
      </w:ins>
      <w:r w:rsidR="00B26BEF">
        <w:t>5</w:t>
      </w:r>
      <w:del w:id="1754" w:author="Okot" w:date="2020-01-13T16:50:00Z">
        <w:r w:rsidR="00100248" w:rsidDel="00CD0C82">
          <w:delText>2</w:delText>
        </w:r>
      </w:del>
      <w:del w:id="1755" w:author="Okot" w:date="2020-01-13T11:35:00Z">
        <w:r w:rsidR="00100248" w:rsidDel="00F94BCE">
          <w:delText>5</w:delText>
        </w:r>
      </w:del>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2F188A07" w:rsidR="00572864" w:rsidDel="000B2B3D" w:rsidRDefault="00231370" w:rsidP="009A7070">
      <w:pPr>
        <w:pStyle w:val="Nagwek2"/>
        <w:rPr>
          <w:del w:id="1756" w:author="Okot" w:date="2020-01-21T13:35:00Z"/>
        </w:rPr>
      </w:pPr>
      <w:bookmarkStart w:id="1757" w:name="_Toc5963763"/>
      <w:del w:id="1758" w:author="Okot" w:date="2020-01-21T13:35:00Z">
        <w:r w:rsidDel="000B2B3D">
          <w:delText>2.1.8</w:delText>
        </w:r>
        <w:r w:rsidR="009A7070" w:rsidDel="000B2B3D">
          <w:delText xml:space="preserve">. </w:delText>
        </w:r>
        <w:r w:rsidR="00AA13F1" w:rsidDel="000B2B3D">
          <w:delText>Biodostępność i interakcje</w:delText>
        </w:r>
        <w:bookmarkEnd w:id="1757"/>
        <w:r w:rsidR="004B2A3B" w:rsidDel="000B2B3D">
          <w:delText xml:space="preserve"> </w:delText>
        </w:r>
      </w:del>
    </w:p>
    <w:p w14:paraId="1827F4D0" w14:textId="5B740BAD" w:rsidR="00AA6750" w:rsidDel="000B2B3D" w:rsidRDefault="00AA6750" w:rsidP="00572864">
      <w:pPr>
        <w:rPr>
          <w:del w:id="1759" w:author="Okot" w:date="2020-01-21T13:35:00Z"/>
          <w:b/>
        </w:rPr>
      </w:pPr>
    </w:p>
    <w:p w14:paraId="4FE79386" w14:textId="07C2EFB8" w:rsidR="00CC6C7C" w:rsidDel="000B2B3D" w:rsidRDefault="00CC6C7C" w:rsidP="00572864">
      <w:pPr>
        <w:rPr>
          <w:del w:id="1760" w:author="Okot" w:date="2020-01-21T13:35:00Z"/>
        </w:rPr>
      </w:pPr>
      <w:del w:id="1761" w:author="Okot" w:date="2020-01-21T13:35:00Z">
        <w:r w:rsidDel="000B2B3D">
          <w:delText>Biodostępność składnika pokarmowego to inaczej stopień jego przyswajalności ze spożywanego pokarmu. Przeciętny pomidor zawiera na przykład 0,27 mg żelaza. Nie oznacza to jednak, że zjadając tego pomidora, człowiek dostarczy sobie 0,27 mg żelaza. Jak wsp</w:delText>
        </w:r>
        <w:r w:rsidR="00190FE7" w:rsidDel="000B2B3D">
          <w:delText>ominano w rozdziale poświęconym</w:delText>
        </w:r>
        <w:r w:rsidDel="000B2B3D">
          <w:delText xml:space="preserve"> żelazu, w roślinach znajduje się żelazo niehemowe</w:delText>
        </w:r>
        <w:r w:rsidR="00A030C3" w:rsidDel="000B2B3D">
          <w:delText>.</w:delText>
        </w:r>
        <w:r w:rsidDel="000B2B3D">
          <w:delText xml:space="preserve"> </w:delText>
        </w:r>
        <w:r w:rsidR="00A030C3" w:rsidDel="000B2B3D">
          <w:delText>Je</w:delText>
        </w:r>
        <w:r w:rsidR="00190FE7" w:rsidDel="000B2B3D">
          <w:delText>s</w:delText>
        </w:r>
        <w:r w:rsidR="00A030C3" w:rsidDel="000B2B3D">
          <w:delText xml:space="preserve">t ono </w:delText>
        </w:r>
        <w:r w:rsidDel="000B2B3D">
          <w:delText>gorzej przyswajalne.</w:delText>
        </w:r>
        <w:r w:rsidR="00A030C3" w:rsidDel="000B2B3D">
          <w:delText xml:space="preserve"> Wykazano, że biodostępność takiego żelaza wynosi ok. 10%</w:delText>
        </w:r>
        <w:r w:rsidR="00190FE7" w:rsidDel="000B2B3D">
          <w:delText>,</w:delText>
        </w:r>
        <w:r w:rsidR="00A030C3" w:rsidDel="000B2B3D">
          <w:delText xml:space="preserve"> podczas gdy biodostępność</w:delText>
        </w:r>
        <w:r w:rsidR="00362FC4" w:rsidDel="000B2B3D">
          <w:delText xml:space="preserve"> żelaza hemowego wynosi ok. 30</w:delText>
        </w:r>
        <w:r w:rsidR="00190FE7" w:rsidDel="000B2B3D">
          <w:delText>%. Proste obliczenia wykazują, że z</w:delText>
        </w:r>
        <w:r w:rsidR="00A030C3" w:rsidDel="000B2B3D">
          <w:delText xml:space="preserve"> 0,27 mg</w:delText>
        </w:r>
        <w:r w:rsidR="00F56601" w:rsidDel="000B2B3D">
          <w:delText xml:space="preserve"> pomidorowego żelaza</w:delText>
        </w:r>
        <w:r w:rsidR="00A030C3" w:rsidDel="000B2B3D">
          <w:delText xml:space="preserve"> zostałoby przyswojone tylko 0,027 mg. Można powiedzieć, że jest to mało</w:delText>
        </w:r>
        <w:r w:rsidR="00AB7B58" w:rsidDel="000B2B3D">
          <w:delText> [</w:delText>
        </w:r>
      </w:del>
      <w:del w:id="1762" w:author="Okot" w:date="2020-01-13T13:48:00Z">
        <w:r w:rsidR="007D32E9" w:rsidDel="00AC7631">
          <w:delText>2</w:delText>
        </w:r>
      </w:del>
      <w:del w:id="1763" w:author="Okot" w:date="2020-01-13T11:24:00Z">
        <w:r w:rsidR="00E2330C" w:rsidDel="00EC125A">
          <w:delText>7</w:delText>
        </w:r>
      </w:del>
      <w:del w:id="1764" w:author="Okot" w:date="2020-01-21T13:35:00Z">
        <w:r w:rsidR="00AB7B58" w:rsidDel="000B2B3D">
          <w:delText>]</w:delText>
        </w:r>
        <w:r w:rsidR="00A030C3" w:rsidDel="000B2B3D">
          <w:delText>. Dla kontrastu przyswajalność fosforu z pożywienia jest wysoka – waha się między 60 a 70%. Biodostępność wapnia jest szczególnie interesującym przypadkiem – wynosi od 10 do 40% w zależności od p</w:delText>
        </w:r>
        <w:r w:rsidR="00F56601" w:rsidDel="000B2B3D">
          <w:delText>roduktu, z którego jest spożywany</w:delText>
        </w:r>
        <w:r w:rsidR="00100248" w:rsidDel="000B2B3D">
          <w:delText xml:space="preserve"> [</w:delText>
        </w:r>
      </w:del>
      <w:del w:id="1765" w:author="Okot" w:date="2020-01-13T14:36:00Z">
        <w:r w:rsidR="00100248" w:rsidDel="00401F9D">
          <w:delText>2</w:delText>
        </w:r>
      </w:del>
      <w:del w:id="1766" w:author="Okot" w:date="2020-01-13T11:26:00Z">
        <w:r w:rsidR="00100248" w:rsidDel="00F94BCE">
          <w:delText>6</w:delText>
        </w:r>
      </w:del>
      <w:del w:id="1767" w:author="Okot" w:date="2020-01-21T13:35:00Z">
        <w:r w:rsidR="00A030C3" w:rsidDel="000B2B3D">
          <w:delText>].</w:delText>
        </w:r>
      </w:del>
    </w:p>
    <w:p w14:paraId="02134BDB" w14:textId="5ABF0868" w:rsidR="00A030C3" w:rsidDel="000B2B3D" w:rsidRDefault="00A030C3" w:rsidP="00572864">
      <w:pPr>
        <w:rPr>
          <w:del w:id="1768" w:author="Okot" w:date="2020-01-21T13:35:00Z"/>
        </w:rPr>
      </w:pPr>
      <w:del w:id="1769" w:author="Okot" w:date="2020-01-21T13:35:00Z">
        <w:r w:rsidDel="000B2B3D">
          <w:delText>Na biodostępność składnika wpływa wiele czynników</w:delText>
        </w:r>
        <w:r w:rsidR="00F56601" w:rsidDel="000B2B3D">
          <w:delText>,</w:delText>
        </w:r>
        <w:r w:rsidDel="000B2B3D">
          <w:delText xml:space="preserve"> z czego najważniejsze to pochodzenie produktu, indywidualne skłonności metaboliczne organizmu i jego wiek, sposób przygotowania produktu</w:delText>
        </w:r>
        <w:r w:rsidR="00910792" w:rsidDel="000B2B3D">
          <w:delText>, jego pochodzenie</w:delText>
        </w:r>
        <w:r w:rsidDel="000B2B3D">
          <w:delText xml:space="preserve"> oraz, co zostanie przedstawione bliżej, składniki współobecne w spożywanym w tym samym czasie pożywieniu.</w:delText>
        </w:r>
      </w:del>
    </w:p>
    <w:p w14:paraId="3951D1AC" w14:textId="2A16BA15" w:rsidR="00A030C3" w:rsidDel="000B2B3D" w:rsidRDefault="00917F69" w:rsidP="00572864">
      <w:pPr>
        <w:rPr>
          <w:del w:id="1770" w:author="Okot" w:date="2020-01-21T13:35:00Z"/>
        </w:rPr>
      </w:pPr>
      <w:del w:id="1771" w:author="Okot" w:date="2020-01-21T13:35:00Z">
        <w:r w:rsidDel="000B2B3D">
          <w:delText xml:space="preserve">Tak jak przedstawia </w:delText>
        </w:r>
        <w:r w:rsidR="00F56601" w:rsidDel="000B2B3D">
          <w:delText>się interakcje między lekami, wskazując, że</w:delText>
        </w:r>
        <w:r w:rsidDel="000B2B3D">
          <w:delText xml:space="preserve"> jedne mogą osłabiać działanie innych, a niektórych w ogóle nie powinno się ze sobą łączyć, to samo </w:delText>
        </w:r>
        <w:r w:rsidR="00F56601" w:rsidDel="000B2B3D">
          <w:delText>dotyczy witamin i pierwiastków</w:delText>
        </w:r>
        <w:r w:rsidDel="000B2B3D">
          <w:delText>.</w:delText>
        </w:r>
      </w:del>
    </w:p>
    <w:p w14:paraId="12E58769" w14:textId="3C6D3247" w:rsidR="00917F69" w:rsidDel="000B2B3D" w:rsidRDefault="00CC54EE" w:rsidP="00572864">
      <w:pPr>
        <w:rPr>
          <w:del w:id="1772" w:author="Okot" w:date="2020-01-21T13:35:00Z"/>
        </w:rPr>
      </w:pPr>
      <w:del w:id="1773" w:author="Okot" w:date="2020-01-21T13:35:00Z">
        <w:r w:rsidDel="000B2B3D">
          <w:delText>Na przykład stosunek wapnia do fosforu w diecie nie powinien przekraczać 1:1</w:delText>
        </w:r>
        <w:r w:rsidR="004B2A3B" w:rsidDel="000B2B3D">
          <w:delText> a  stosunek sodu do potasu 1:2</w:delText>
        </w:r>
        <w:r w:rsidDel="000B2B3D">
          <w:delText xml:space="preserve">. </w:delText>
        </w:r>
        <w:r w:rsidR="004B2A3B" w:rsidDel="000B2B3D">
          <w:delText>Witam</w:delText>
        </w:r>
        <w:r w:rsidR="00F56601" w:rsidDel="000B2B3D">
          <w:delText>in</w:delText>
        </w:r>
        <w:r w:rsidR="004B2A3B" w:rsidDel="000B2B3D">
          <w:delText xml:space="preserve">y z grupy </w:delText>
        </w:r>
        <w:r w:rsidR="00F56601" w:rsidDel="000B2B3D">
          <w:delText>B</w:delText>
        </w:r>
        <w:r w:rsidR="004B2A3B" w:rsidDel="000B2B3D">
          <w:rPr>
            <w:b/>
          </w:rPr>
          <w:delText xml:space="preserve"> </w:delText>
        </w:r>
        <w:r w:rsidR="004B2A3B" w:rsidDel="000B2B3D">
          <w:delText xml:space="preserve">wspierają siebie nawzajem. </w:delText>
        </w:r>
        <w:r w:rsidDel="000B2B3D">
          <w:delText>Witamina C z kolei</w:delText>
        </w:r>
        <w:r w:rsidR="00917F69" w:rsidDel="000B2B3D">
          <w:delText xml:space="preserve"> znakomicie poprawia przyswajalność żelaza niehemowego. Potrafi on</w:delText>
        </w:r>
        <w:r w:rsidR="004B2A3B" w:rsidDel="000B2B3D">
          <w:delText>a</w:delText>
        </w:r>
        <w:r w:rsidR="00E2330C" w:rsidDel="000B2B3D">
          <w:delText xml:space="preserve"> wzrosnąć nawet do 40% [3</w:delText>
        </w:r>
      </w:del>
      <w:del w:id="1774" w:author="Okot" w:date="2020-01-13T11:22:00Z">
        <w:r w:rsidR="00E2330C" w:rsidDel="00EC125A">
          <w:delText>0</w:delText>
        </w:r>
      </w:del>
      <w:del w:id="1775" w:author="Okot" w:date="2020-01-21T13:35:00Z">
        <w:r w:rsidR="00917F69" w:rsidDel="000B2B3D">
          <w:delText>]. Wracając do powyższego przykładu z pomidorem, gdyby spożyć go w towarzyst</w:delText>
        </w:r>
        <w:r w:rsidR="00F56601" w:rsidDel="000B2B3D">
          <w:delText>wie produktu bogatego w witaminę</w:delText>
        </w:r>
        <w:r w:rsidR="00917F69" w:rsidDel="000B2B3D">
          <w:delText xml:space="preserve"> C, na przykład żółtej papryki, można by przyswoić nawet 0,108 mg żelaza.</w:delText>
        </w:r>
      </w:del>
    </w:p>
    <w:p w14:paraId="0A887C0C" w14:textId="442E9726" w:rsidR="00917F69" w:rsidDel="000B2B3D" w:rsidRDefault="00917F69" w:rsidP="00572864">
      <w:pPr>
        <w:rPr>
          <w:del w:id="1776" w:author="Okot" w:date="2020-01-21T13:35:00Z"/>
        </w:rPr>
      </w:pPr>
      <w:del w:id="1777" w:author="Okot" w:date="2020-01-21T13:35:00Z">
        <w:r w:rsidDel="000B2B3D">
          <w:delText>Więcej interakcji pomiędzy składnikami diety przedstawia poniższa tabela.</w:delText>
        </w:r>
      </w:del>
    </w:p>
    <w:p w14:paraId="310B94FA" w14:textId="0AFE2529" w:rsidR="006E5528" w:rsidDel="000B2B3D" w:rsidRDefault="006E5528" w:rsidP="006E5528">
      <w:pPr>
        <w:rPr>
          <w:del w:id="1778" w:author="Okot" w:date="2020-01-21T13:35:00Z"/>
        </w:rPr>
      </w:pPr>
      <w:del w:id="1779" w:author="Okot" w:date="2020-01-21T13:35:00Z">
        <w:r w:rsidDel="000B2B3D">
          <w:delTex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delText>
        </w:r>
      </w:del>
    </w:p>
    <w:p w14:paraId="6E5ACC8E" w14:textId="25E9E516" w:rsidR="00402F36" w:rsidDel="000B2B3D" w:rsidRDefault="006E5528" w:rsidP="007D32E9">
      <w:pPr>
        <w:rPr>
          <w:del w:id="1780" w:author="Okot" w:date="2020-01-21T13:35:00Z"/>
        </w:rPr>
      </w:pPr>
      <w:del w:id="1781" w:author="Okot" w:date="2020-01-21T13:35:00Z">
        <w:r w:rsidDel="000B2B3D">
          <w:delText>Szczególnym przypadkiem jest wpływ spożycia wapnia na przyswajalność magnezu, ponieważ spożywany w niewielkich ilościach wspomaga jego przyswajalność, ale już duże ilości wapnia tę przyswajalność zaburzają.</w:delText>
        </w:r>
      </w:del>
    </w:p>
    <w:p w14:paraId="7DBB4E33" w14:textId="1906509D" w:rsidR="00917F69" w:rsidDel="000B2B3D" w:rsidRDefault="00917F69" w:rsidP="00572864">
      <w:pPr>
        <w:rPr>
          <w:del w:id="1782" w:author="Okot" w:date="2020-01-21T13:35:00Z"/>
        </w:rPr>
      </w:pPr>
    </w:p>
    <w:p w14:paraId="2C665F85" w14:textId="42F454EE" w:rsidR="00917F69" w:rsidDel="000B2B3D" w:rsidRDefault="0024444E" w:rsidP="0024444E">
      <w:pPr>
        <w:ind w:firstLine="0"/>
        <w:rPr>
          <w:del w:id="1783" w:author="Okot" w:date="2020-01-21T13:35:00Z"/>
        </w:rPr>
      </w:pPr>
      <w:del w:id="1784" w:author="Okot" w:date="2020-01-21T13:35:00Z">
        <w:r w:rsidDel="000B2B3D">
          <w:delText>Tabela 2.</w:delText>
        </w:r>
        <w:r w:rsidR="004818AE" w:rsidDel="000B2B3D">
          <w:delText>10.</w:delText>
        </w:r>
      </w:del>
    </w:p>
    <w:p w14:paraId="6E6B3593" w14:textId="70D8E26A" w:rsidR="004818AE" w:rsidDel="000B2B3D" w:rsidRDefault="00FD48BC" w:rsidP="0024444E">
      <w:pPr>
        <w:ind w:firstLine="0"/>
        <w:rPr>
          <w:del w:id="1785" w:author="Okot" w:date="2020-01-21T13:35:00Z"/>
        </w:rPr>
      </w:pPr>
      <w:del w:id="1786" w:author="Okot" w:date="2020-01-21T13:35:00Z">
        <w:r w:rsidDel="000B2B3D">
          <w:delText xml:space="preserve">Interakcje </w:delText>
        </w:r>
        <w:r w:rsidR="004818AE" w:rsidDel="000B2B3D">
          <w:delText>między</w:delText>
        </w:r>
        <w:r w:rsidR="0067785F" w:rsidDel="000B2B3D">
          <w:delText xml:space="preserve"> wybranymi</w:delText>
        </w:r>
        <w:r w:rsidR="004818AE" w:rsidDel="000B2B3D">
          <w:delText xml:space="preserve"> składni</w:delText>
        </w:r>
        <w:r w:rsidR="00EE652A" w:rsidDel="000B2B3D">
          <w:delText>kami diety na podstawie</w:delText>
        </w:r>
        <w:r w:rsidDel="000B2B3D">
          <w:delText xml:space="preserve"> Jarosza</w:delText>
        </w:r>
        <w:r w:rsidR="00EE652A" w:rsidDel="000B2B3D">
          <w:delText xml:space="preserve"> i Żłobińskiego</w:delText>
        </w:r>
        <w:r w:rsidR="004818AE" w:rsidDel="000B2B3D">
          <w:delText xml:space="preserve"> [</w:delText>
        </w:r>
      </w:del>
      <w:del w:id="1787" w:author="Okot" w:date="2020-01-13T14:39:00Z">
        <w:r w:rsidR="00312C8D" w:rsidDel="00401F9D">
          <w:delText>2</w:delText>
        </w:r>
      </w:del>
      <w:del w:id="1788" w:author="Okot" w:date="2020-01-13T11:31:00Z">
        <w:r w:rsidR="00100248" w:rsidDel="00F94BCE">
          <w:delText>6</w:delText>
        </w:r>
      </w:del>
      <w:del w:id="1789" w:author="Okot" w:date="2020-01-21T13:35:00Z">
        <w:r w:rsidDel="000B2B3D">
          <w:delText xml:space="preserve">, </w:delText>
        </w:r>
        <w:r w:rsidR="00E2330C" w:rsidDel="000B2B3D">
          <w:delText>3</w:delText>
        </w:r>
      </w:del>
      <w:del w:id="1790" w:author="Okot" w:date="2020-01-13T11:26:00Z">
        <w:r w:rsidR="00E2330C" w:rsidDel="00F94BCE">
          <w:delText>0</w:delText>
        </w:r>
      </w:del>
      <w:del w:id="1791" w:author="Okot" w:date="2020-01-21T13:35:00Z">
        <w:r w:rsidR="004818AE" w:rsidDel="000B2B3D">
          <w:delText>].</w:delText>
        </w:r>
        <w:r w:rsidR="00B91443" w:rsidDel="000B2B3D">
          <w:delText xml:space="preserve"> </w:delText>
        </w:r>
      </w:del>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rsidDel="000B2B3D" w14:paraId="3CD6EFF0" w14:textId="1B2F6DB9" w:rsidTr="0099329A">
        <w:trPr>
          <w:del w:id="1792" w:author="Okot" w:date="2020-01-21T13:35:00Z"/>
        </w:trPr>
        <w:tc>
          <w:tcPr>
            <w:tcW w:w="562" w:type="dxa"/>
          </w:tcPr>
          <w:p w14:paraId="21F33473" w14:textId="4B72E4F5" w:rsidR="007B5927" w:rsidDel="000B2B3D" w:rsidRDefault="007B5927" w:rsidP="000C3523">
            <w:pPr>
              <w:ind w:firstLine="0"/>
              <w:jc w:val="center"/>
              <w:rPr>
                <w:del w:id="1793" w:author="Okot" w:date="2020-01-21T13:35:00Z"/>
              </w:rPr>
            </w:pPr>
          </w:p>
        </w:tc>
        <w:tc>
          <w:tcPr>
            <w:tcW w:w="427" w:type="dxa"/>
            <w:shd w:val="clear" w:color="auto" w:fill="auto"/>
          </w:tcPr>
          <w:p w14:paraId="0A2FF6EC" w14:textId="3DE9DEA9" w:rsidR="007B5927" w:rsidRPr="000C3523" w:rsidDel="000B2B3D" w:rsidRDefault="007B5927" w:rsidP="000C3523">
            <w:pPr>
              <w:ind w:firstLine="0"/>
              <w:jc w:val="center"/>
              <w:rPr>
                <w:del w:id="1794" w:author="Okot" w:date="2020-01-21T13:35:00Z"/>
                <w:sz w:val="18"/>
                <w:szCs w:val="18"/>
              </w:rPr>
            </w:pPr>
            <w:del w:id="1795" w:author="Okot" w:date="2020-01-21T13:35:00Z">
              <w:r w:rsidRPr="000C3523" w:rsidDel="000B2B3D">
                <w:rPr>
                  <w:sz w:val="18"/>
                  <w:szCs w:val="18"/>
                </w:rPr>
                <w:delText>Z</w:delText>
              </w:r>
              <w:r w:rsidR="000C3523" w:rsidRPr="000C3523" w:rsidDel="000B2B3D">
                <w:rPr>
                  <w:sz w:val="18"/>
                  <w:szCs w:val="18"/>
                </w:rPr>
                <w:delText>n</w:delText>
              </w:r>
            </w:del>
          </w:p>
        </w:tc>
        <w:tc>
          <w:tcPr>
            <w:tcW w:w="352" w:type="dxa"/>
            <w:shd w:val="clear" w:color="auto" w:fill="auto"/>
          </w:tcPr>
          <w:p w14:paraId="6D2078B9" w14:textId="500FC9B8" w:rsidR="007B5927" w:rsidRPr="007B5927" w:rsidDel="000B2B3D" w:rsidRDefault="007B5927" w:rsidP="000C3523">
            <w:pPr>
              <w:ind w:firstLine="0"/>
              <w:jc w:val="center"/>
              <w:rPr>
                <w:del w:id="1796" w:author="Okot" w:date="2020-01-21T13:35:00Z"/>
                <w:sz w:val="20"/>
                <w:szCs w:val="20"/>
              </w:rPr>
            </w:pPr>
            <w:del w:id="1797" w:author="Okot" w:date="2020-01-21T13:35:00Z">
              <w:r w:rsidRPr="007B5927" w:rsidDel="000B2B3D">
                <w:rPr>
                  <w:sz w:val="20"/>
                  <w:szCs w:val="20"/>
                </w:rPr>
                <w:delText>P</w:delText>
              </w:r>
            </w:del>
          </w:p>
        </w:tc>
        <w:tc>
          <w:tcPr>
            <w:tcW w:w="498" w:type="dxa"/>
            <w:shd w:val="clear" w:color="auto" w:fill="auto"/>
          </w:tcPr>
          <w:p w14:paraId="11C44BDE" w14:textId="08BA66E6" w:rsidR="007B5927" w:rsidRPr="007B5927" w:rsidDel="000B2B3D" w:rsidRDefault="007B5927" w:rsidP="000C3523">
            <w:pPr>
              <w:ind w:firstLine="0"/>
              <w:jc w:val="center"/>
              <w:rPr>
                <w:del w:id="1798" w:author="Okot" w:date="2020-01-21T13:35:00Z"/>
                <w:sz w:val="20"/>
                <w:szCs w:val="20"/>
              </w:rPr>
            </w:pPr>
            <w:del w:id="1799" w:author="Okot" w:date="2020-01-21T13:35:00Z">
              <w:r w:rsidRPr="007B5927" w:rsidDel="000B2B3D">
                <w:rPr>
                  <w:sz w:val="20"/>
                  <w:szCs w:val="20"/>
                </w:rPr>
                <w:delText>Mg</w:delText>
              </w:r>
            </w:del>
          </w:p>
        </w:tc>
        <w:tc>
          <w:tcPr>
            <w:tcW w:w="483" w:type="dxa"/>
            <w:shd w:val="clear" w:color="auto" w:fill="auto"/>
          </w:tcPr>
          <w:p w14:paraId="329F4476" w14:textId="720A2ADE" w:rsidR="007B5927" w:rsidRPr="007B5927" w:rsidDel="000B2B3D" w:rsidRDefault="007B5927" w:rsidP="000C3523">
            <w:pPr>
              <w:ind w:firstLine="0"/>
              <w:jc w:val="center"/>
              <w:rPr>
                <w:del w:id="1800" w:author="Okot" w:date="2020-01-21T13:35:00Z"/>
                <w:sz w:val="20"/>
                <w:szCs w:val="20"/>
              </w:rPr>
            </w:pPr>
            <w:del w:id="1801" w:author="Okot" w:date="2020-01-21T13:35:00Z">
              <w:r w:rsidRPr="007B5927" w:rsidDel="000B2B3D">
                <w:rPr>
                  <w:sz w:val="20"/>
                  <w:szCs w:val="20"/>
                </w:rPr>
                <w:delText>Ma</w:delText>
              </w:r>
            </w:del>
          </w:p>
        </w:tc>
        <w:tc>
          <w:tcPr>
            <w:tcW w:w="450" w:type="dxa"/>
            <w:shd w:val="clear" w:color="auto" w:fill="auto"/>
          </w:tcPr>
          <w:p w14:paraId="23124147" w14:textId="0B1B7206" w:rsidR="007B5927" w:rsidRPr="007B5927" w:rsidDel="000B2B3D" w:rsidRDefault="007B5927" w:rsidP="000C3523">
            <w:pPr>
              <w:ind w:firstLine="0"/>
              <w:jc w:val="center"/>
              <w:rPr>
                <w:del w:id="1802" w:author="Okot" w:date="2020-01-21T13:35:00Z"/>
                <w:sz w:val="20"/>
                <w:szCs w:val="20"/>
              </w:rPr>
            </w:pPr>
            <w:del w:id="1803" w:author="Okot" w:date="2020-01-21T13:35:00Z">
              <w:r w:rsidRPr="007B5927" w:rsidDel="000B2B3D">
                <w:rPr>
                  <w:sz w:val="20"/>
                  <w:szCs w:val="20"/>
                </w:rPr>
                <w:delText>Cu</w:delText>
              </w:r>
            </w:del>
          </w:p>
        </w:tc>
        <w:tc>
          <w:tcPr>
            <w:tcW w:w="416" w:type="dxa"/>
            <w:shd w:val="clear" w:color="auto" w:fill="auto"/>
          </w:tcPr>
          <w:p w14:paraId="0E5F158A" w14:textId="36F20EE5" w:rsidR="007B5927" w:rsidRPr="007B5927" w:rsidDel="000B2B3D" w:rsidRDefault="007B5927" w:rsidP="000C3523">
            <w:pPr>
              <w:ind w:firstLine="0"/>
              <w:jc w:val="center"/>
              <w:rPr>
                <w:del w:id="1804" w:author="Okot" w:date="2020-01-21T13:35:00Z"/>
                <w:sz w:val="20"/>
                <w:szCs w:val="20"/>
              </w:rPr>
            </w:pPr>
            <w:del w:id="1805" w:author="Okot" w:date="2020-01-21T13:35:00Z">
              <w:r w:rsidRPr="007B5927" w:rsidDel="000B2B3D">
                <w:rPr>
                  <w:sz w:val="20"/>
                  <w:szCs w:val="20"/>
                </w:rPr>
                <w:delText>Se</w:delText>
              </w:r>
            </w:del>
          </w:p>
        </w:tc>
        <w:tc>
          <w:tcPr>
            <w:tcW w:w="450" w:type="dxa"/>
            <w:shd w:val="clear" w:color="auto" w:fill="auto"/>
          </w:tcPr>
          <w:p w14:paraId="70CA1351" w14:textId="7F32424D" w:rsidR="007B5927" w:rsidRPr="007B5927" w:rsidDel="000B2B3D" w:rsidRDefault="007B5927" w:rsidP="000C3523">
            <w:pPr>
              <w:ind w:firstLine="0"/>
              <w:jc w:val="center"/>
              <w:rPr>
                <w:del w:id="1806" w:author="Okot" w:date="2020-01-21T13:35:00Z"/>
                <w:sz w:val="20"/>
                <w:szCs w:val="20"/>
              </w:rPr>
            </w:pPr>
            <w:del w:id="1807" w:author="Okot" w:date="2020-01-21T13:35:00Z">
              <w:r w:rsidRPr="007B5927" w:rsidDel="000B2B3D">
                <w:rPr>
                  <w:sz w:val="20"/>
                  <w:szCs w:val="20"/>
                </w:rPr>
                <w:delText>Na</w:delText>
              </w:r>
            </w:del>
          </w:p>
        </w:tc>
        <w:tc>
          <w:tcPr>
            <w:tcW w:w="439" w:type="dxa"/>
            <w:shd w:val="clear" w:color="auto" w:fill="auto"/>
          </w:tcPr>
          <w:p w14:paraId="1353EF82" w14:textId="46267F61" w:rsidR="007B5927" w:rsidRPr="007B5927" w:rsidDel="000B2B3D" w:rsidRDefault="007B5927" w:rsidP="000C3523">
            <w:pPr>
              <w:ind w:firstLine="0"/>
              <w:jc w:val="center"/>
              <w:rPr>
                <w:del w:id="1808" w:author="Okot" w:date="2020-01-21T13:35:00Z"/>
                <w:sz w:val="20"/>
                <w:szCs w:val="20"/>
              </w:rPr>
            </w:pPr>
            <w:del w:id="1809" w:author="Okot" w:date="2020-01-21T13:35:00Z">
              <w:r w:rsidRPr="007B5927" w:rsidDel="000B2B3D">
                <w:rPr>
                  <w:sz w:val="20"/>
                  <w:szCs w:val="20"/>
                </w:rPr>
                <w:delText>Ca</w:delText>
              </w:r>
            </w:del>
          </w:p>
        </w:tc>
        <w:tc>
          <w:tcPr>
            <w:tcW w:w="416" w:type="dxa"/>
            <w:shd w:val="clear" w:color="auto" w:fill="auto"/>
          </w:tcPr>
          <w:p w14:paraId="1618030E" w14:textId="4DF18C5F" w:rsidR="007B5927" w:rsidRPr="007B5927" w:rsidDel="000B2B3D" w:rsidRDefault="007B5927" w:rsidP="000C3523">
            <w:pPr>
              <w:ind w:firstLine="0"/>
              <w:jc w:val="center"/>
              <w:rPr>
                <w:del w:id="1810" w:author="Okot" w:date="2020-01-21T13:35:00Z"/>
                <w:sz w:val="20"/>
                <w:szCs w:val="20"/>
              </w:rPr>
            </w:pPr>
            <w:del w:id="1811" w:author="Okot" w:date="2020-01-21T13:35:00Z">
              <w:r w:rsidRPr="007B5927" w:rsidDel="000B2B3D">
                <w:rPr>
                  <w:sz w:val="20"/>
                  <w:szCs w:val="20"/>
                </w:rPr>
                <w:delText>Fe</w:delText>
              </w:r>
            </w:del>
          </w:p>
        </w:tc>
        <w:tc>
          <w:tcPr>
            <w:tcW w:w="516" w:type="dxa"/>
            <w:shd w:val="clear" w:color="auto" w:fill="auto"/>
          </w:tcPr>
          <w:p w14:paraId="3239E5BC" w14:textId="46A2F413" w:rsidR="007B5927" w:rsidRPr="000C3523" w:rsidDel="000B2B3D" w:rsidRDefault="007B5927" w:rsidP="000C3523">
            <w:pPr>
              <w:ind w:firstLine="0"/>
              <w:jc w:val="center"/>
              <w:rPr>
                <w:del w:id="1812" w:author="Okot" w:date="2020-01-21T13:35:00Z"/>
                <w:b/>
                <w:sz w:val="20"/>
                <w:szCs w:val="20"/>
              </w:rPr>
            </w:pPr>
            <w:del w:id="1813" w:author="Okot" w:date="2020-01-21T13:35:00Z">
              <w:r w:rsidRPr="000C3523" w:rsidDel="000B2B3D">
                <w:rPr>
                  <w:b/>
                  <w:sz w:val="20"/>
                  <w:szCs w:val="20"/>
                </w:rPr>
                <w:delText>A</w:delText>
              </w:r>
            </w:del>
          </w:p>
        </w:tc>
        <w:tc>
          <w:tcPr>
            <w:tcW w:w="529" w:type="dxa"/>
            <w:shd w:val="clear" w:color="auto" w:fill="auto"/>
          </w:tcPr>
          <w:p w14:paraId="722F393B" w14:textId="142ACB07" w:rsidR="007B5927" w:rsidRPr="000C3523" w:rsidDel="000B2B3D" w:rsidRDefault="007B5927" w:rsidP="000C3523">
            <w:pPr>
              <w:ind w:firstLine="0"/>
              <w:jc w:val="center"/>
              <w:rPr>
                <w:del w:id="1814" w:author="Okot" w:date="2020-01-21T13:35:00Z"/>
                <w:b/>
                <w:sz w:val="20"/>
                <w:szCs w:val="20"/>
                <w:vertAlign w:val="subscript"/>
              </w:rPr>
            </w:pPr>
            <w:del w:id="1815" w:author="Okot" w:date="2020-01-21T13:35:00Z">
              <w:r w:rsidRPr="000C3523" w:rsidDel="000B2B3D">
                <w:rPr>
                  <w:b/>
                  <w:sz w:val="20"/>
                  <w:szCs w:val="20"/>
                </w:rPr>
                <w:delText>B</w:delText>
              </w:r>
              <w:r w:rsidRPr="000C3523" w:rsidDel="000B2B3D">
                <w:rPr>
                  <w:b/>
                  <w:sz w:val="20"/>
                  <w:szCs w:val="20"/>
                  <w:vertAlign w:val="subscript"/>
                </w:rPr>
                <w:delText>1</w:delText>
              </w:r>
            </w:del>
          </w:p>
        </w:tc>
        <w:tc>
          <w:tcPr>
            <w:tcW w:w="529" w:type="dxa"/>
            <w:shd w:val="clear" w:color="auto" w:fill="auto"/>
          </w:tcPr>
          <w:p w14:paraId="18B387C5" w14:textId="008C6D2D" w:rsidR="007B5927" w:rsidRPr="000C3523" w:rsidDel="000B2B3D" w:rsidRDefault="007B5927" w:rsidP="000C3523">
            <w:pPr>
              <w:ind w:firstLine="0"/>
              <w:jc w:val="center"/>
              <w:rPr>
                <w:del w:id="1816" w:author="Okot" w:date="2020-01-21T13:35:00Z"/>
                <w:b/>
                <w:sz w:val="20"/>
                <w:szCs w:val="20"/>
              </w:rPr>
            </w:pPr>
            <w:del w:id="1817" w:author="Okot" w:date="2020-01-21T13:35:00Z">
              <w:r w:rsidRPr="000C3523" w:rsidDel="000B2B3D">
                <w:rPr>
                  <w:b/>
                  <w:sz w:val="20"/>
                  <w:szCs w:val="20"/>
                </w:rPr>
                <w:delText>B</w:delText>
              </w:r>
              <w:r w:rsidRPr="000C3523" w:rsidDel="000B2B3D">
                <w:rPr>
                  <w:b/>
                  <w:sz w:val="20"/>
                  <w:szCs w:val="20"/>
                  <w:vertAlign w:val="subscript"/>
                </w:rPr>
                <w:delText>6</w:delText>
              </w:r>
            </w:del>
          </w:p>
        </w:tc>
        <w:tc>
          <w:tcPr>
            <w:tcW w:w="529" w:type="dxa"/>
            <w:shd w:val="clear" w:color="auto" w:fill="auto"/>
          </w:tcPr>
          <w:p w14:paraId="3A6C4372" w14:textId="2EA3CFE1" w:rsidR="007B5927" w:rsidRPr="000C3523" w:rsidDel="000B2B3D" w:rsidRDefault="007B5927" w:rsidP="000C3523">
            <w:pPr>
              <w:ind w:firstLine="0"/>
              <w:jc w:val="center"/>
              <w:rPr>
                <w:del w:id="1818" w:author="Okot" w:date="2020-01-21T13:35:00Z"/>
                <w:b/>
                <w:sz w:val="20"/>
                <w:szCs w:val="20"/>
              </w:rPr>
            </w:pPr>
            <w:del w:id="1819" w:author="Okot" w:date="2020-01-21T13:35:00Z">
              <w:r w:rsidRPr="000C3523" w:rsidDel="000B2B3D">
                <w:rPr>
                  <w:b/>
                  <w:sz w:val="20"/>
                  <w:szCs w:val="20"/>
                </w:rPr>
                <w:delText>B</w:delText>
              </w:r>
              <w:r w:rsidRPr="000C3523" w:rsidDel="000B2B3D">
                <w:rPr>
                  <w:b/>
                  <w:sz w:val="20"/>
                  <w:szCs w:val="20"/>
                  <w:vertAlign w:val="subscript"/>
                </w:rPr>
                <w:delText>9</w:delText>
              </w:r>
            </w:del>
          </w:p>
        </w:tc>
        <w:tc>
          <w:tcPr>
            <w:tcW w:w="529" w:type="dxa"/>
            <w:shd w:val="clear" w:color="auto" w:fill="auto"/>
          </w:tcPr>
          <w:p w14:paraId="66642CB3" w14:textId="5779D8D5" w:rsidR="007B5927" w:rsidRPr="000C3523" w:rsidDel="000B2B3D" w:rsidRDefault="007B5927" w:rsidP="000C3523">
            <w:pPr>
              <w:ind w:firstLine="0"/>
              <w:jc w:val="center"/>
              <w:rPr>
                <w:del w:id="1820" w:author="Okot" w:date="2020-01-21T13:35:00Z"/>
                <w:b/>
                <w:sz w:val="20"/>
                <w:szCs w:val="20"/>
              </w:rPr>
            </w:pPr>
            <w:del w:id="1821" w:author="Okot" w:date="2020-01-21T13:35:00Z">
              <w:r w:rsidRPr="000C3523" w:rsidDel="000B2B3D">
                <w:rPr>
                  <w:b/>
                  <w:sz w:val="20"/>
                  <w:szCs w:val="20"/>
                </w:rPr>
                <w:delText>B</w:delText>
              </w:r>
              <w:r w:rsidRPr="000C3523" w:rsidDel="000B2B3D">
                <w:rPr>
                  <w:b/>
                  <w:sz w:val="20"/>
                  <w:szCs w:val="20"/>
                  <w:vertAlign w:val="subscript"/>
                </w:rPr>
                <w:delText>12</w:delText>
              </w:r>
            </w:del>
          </w:p>
        </w:tc>
        <w:tc>
          <w:tcPr>
            <w:tcW w:w="529" w:type="dxa"/>
            <w:shd w:val="clear" w:color="auto" w:fill="auto"/>
          </w:tcPr>
          <w:p w14:paraId="2C13C963" w14:textId="6F0EED18" w:rsidR="007B5927" w:rsidRPr="000C3523" w:rsidDel="000B2B3D" w:rsidRDefault="007B5927" w:rsidP="000C3523">
            <w:pPr>
              <w:ind w:firstLine="0"/>
              <w:jc w:val="center"/>
              <w:rPr>
                <w:del w:id="1822" w:author="Okot" w:date="2020-01-21T13:35:00Z"/>
                <w:b/>
                <w:sz w:val="20"/>
                <w:szCs w:val="20"/>
              </w:rPr>
            </w:pPr>
            <w:del w:id="1823" w:author="Okot" w:date="2020-01-21T13:35:00Z">
              <w:r w:rsidRPr="000C3523" w:rsidDel="000B2B3D">
                <w:rPr>
                  <w:b/>
                  <w:sz w:val="20"/>
                  <w:szCs w:val="20"/>
                </w:rPr>
                <w:delText>C</w:delText>
              </w:r>
            </w:del>
          </w:p>
        </w:tc>
        <w:tc>
          <w:tcPr>
            <w:tcW w:w="639" w:type="dxa"/>
            <w:shd w:val="clear" w:color="auto" w:fill="auto"/>
          </w:tcPr>
          <w:p w14:paraId="0E21A632" w14:textId="2AAA9FA4" w:rsidR="007B5927" w:rsidRPr="000C3523" w:rsidDel="000B2B3D" w:rsidRDefault="007B5927" w:rsidP="000C3523">
            <w:pPr>
              <w:ind w:firstLine="0"/>
              <w:jc w:val="center"/>
              <w:rPr>
                <w:del w:id="1824" w:author="Okot" w:date="2020-01-21T13:35:00Z"/>
                <w:b/>
                <w:sz w:val="20"/>
                <w:szCs w:val="20"/>
              </w:rPr>
            </w:pPr>
            <w:del w:id="1825" w:author="Okot" w:date="2020-01-21T13:35:00Z">
              <w:r w:rsidRPr="000C3523" w:rsidDel="000B2B3D">
                <w:rPr>
                  <w:b/>
                  <w:sz w:val="20"/>
                  <w:szCs w:val="20"/>
                </w:rPr>
                <w:delText>E</w:delText>
              </w:r>
            </w:del>
          </w:p>
        </w:tc>
        <w:tc>
          <w:tcPr>
            <w:tcW w:w="529" w:type="dxa"/>
            <w:shd w:val="clear" w:color="auto" w:fill="auto"/>
          </w:tcPr>
          <w:p w14:paraId="3BF18DBA" w14:textId="6EBB1C09" w:rsidR="007B5927" w:rsidRPr="000C3523" w:rsidDel="000B2B3D" w:rsidRDefault="007B5927" w:rsidP="000C3523">
            <w:pPr>
              <w:ind w:firstLine="0"/>
              <w:jc w:val="center"/>
              <w:rPr>
                <w:del w:id="1826" w:author="Okot" w:date="2020-01-21T13:35:00Z"/>
                <w:b/>
                <w:sz w:val="20"/>
                <w:szCs w:val="20"/>
              </w:rPr>
            </w:pPr>
            <w:del w:id="1827" w:author="Okot" w:date="2020-01-21T13:35:00Z">
              <w:r w:rsidRPr="000C3523" w:rsidDel="000B2B3D">
                <w:rPr>
                  <w:b/>
                  <w:sz w:val="20"/>
                  <w:szCs w:val="20"/>
                </w:rPr>
                <w:delText>K</w:delText>
              </w:r>
            </w:del>
          </w:p>
        </w:tc>
      </w:tr>
      <w:tr w:rsidR="0099329A" w:rsidDel="000B2B3D" w14:paraId="37C97FF2" w14:textId="18768834" w:rsidTr="0099329A">
        <w:trPr>
          <w:del w:id="1828" w:author="Okot" w:date="2020-01-21T13:35:00Z"/>
        </w:trPr>
        <w:tc>
          <w:tcPr>
            <w:tcW w:w="562" w:type="dxa"/>
          </w:tcPr>
          <w:p w14:paraId="1CBF9C16" w14:textId="05910DC7" w:rsidR="007B5927" w:rsidDel="000B2B3D" w:rsidRDefault="007B5927" w:rsidP="000C3523">
            <w:pPr>
              <w:ind w:firstLine="0"/>
              <w:jc w:val="center"/>
              <w:rPr>
                <w:del w:id="1829" w:author="Okot" w:date="2020-01-21T13:35:00Z"/>
              </w:rPr>
            </w:pPr>
            <w:del w:id="1830" w:author="Okot" w:date="2020-01-21T13:35:00Z">
              <w:r w:rsidDel="000B2B3D">
                <w:delText>Zn</w:delText>
              </w:r>
            </w:del>
          </w:p>
        </w:tc>
        <w:tc>
          <w:tcPr>
            <w:tcW w:w="427" w:type="dxa"/>
          </w:tcPr>
          <w:p w14:paraId="7DD3BFEB" w14:textId="28CA4E48" w:rsidR="007B5927" w:rsidDel="000B2B3D" w:rsidRDefault="007B5927" w:rsidP="000C3523">
            <w:pPr>
              <w:ind w:firstLine="0"/>
              <w:jc w:val="center"/>
              <w:rPr>
                <w:del w:id="1831" w:author="Okot" w:date="2020-01-21T13:35:00Z"/>
              </w:rPr>
            </w:pPr>
          </w:p>
        </w:tc>
        <w:tc>
          <w:tcPr>
            <w:tcW w:w="352" w:type="dxa"/>
          </w:tcPr>
          <w:p w14:paraId="3F76A8F6" w14:textId="7429E277" w:rsidR="007B5927" w:rsidDel="000B2B3D" w:rsidRDefault="007B5927" w:rsidP="000C3523">
            <w:pPr>
              <w:ind w:firstLine="0"/>
              <w:jc w:val="center"/>
              <w:rPr>
                <w:del w:id="1832" w:author="Okot" w:date="2020-01-21T13:35:00Z"/>
              </w:rPr>
            </w:pPr>
          </w:p>
        </w:tc>
        <w:tc>
          <w:tcPr>
            <w:tcW w:w="498" w:type="dxa"/>
          </w:tcPr>
          <w:p w14:paraId="463CB252" w14:textId="05E1E5EC" w:rsidR="007B5927" w:rsidDel="000B2B3D" w:rsidRDefault="007B5927" w:rsidP="000C3523">
            <w:pPr>
              <w:ind w:firstLine="0"/>
              <w:jc w:val="center"/>
              <w:rPr>
                <w:del w:id="1833" w:author="Okot" w:date="2020-01-21T13:35:00Z"/>
              </w:rPr>
            </w:pPr>
          </w:p>
        </w:tc>
        <w:tc>
          <w:tcPr>
            <w:tcW w:w="483" w:type="dxa"/>
          </w:tcPr>
          <w:p w14:paraId="2191BC2C" w14:textId="463E376C" w:rsidR="007B5927" w:rsidDel="000B2B3D" w:rsidRDefault="007B5927" w:rsidP="000C3523">
            <w:pPr>
              <w:ind w:firstLine="0"/>
              <w:jc w:val="center"/>
              <w:rPr>
                <w:del w:id="1834" w:author="Okot" w:date="2020-01-21T13:35:00Z"/>
              </w:rPr>
            </w:pPr>
          </w:p>
        </w:tc>
        <w:tc>
          <w:tcPr>
            <w:tcW w:w="450" w:type="dxa"/>
          </w:tcPr>
          <w:p w14:paraId="6EECA94A" w14:textId="5BE0F5E9" w:rsidR="007B5927" w:rsidDel="000B2B3D" w:rsidRDefault="007B5927" w:rsidP="000C3523">
            <w:pPr>
              <w:ind w:firstLine="0"/>
              <w:jc w:val="center"/>
              <w:rPr>
                <w:del w:id="1835" w:author="Okot" w:date="2020-01-21T13:35:00Z"/>
              </w:rPr>
            </w:pPr>
            <w:del w:id="1836" w:author="Okot" w:date="2020-01-21T13:35:00Z">
              <w:r w:rsidDel="000B2B3D">
                <w:delText>-</w:delText>
              </w:r>
            </w:del>
          </w:p>
        </w:tc>
        <w:tc>
          <w:tcPr>
            <w:tcW w:w="416" w:type="dxa"/>
          </w:tcPr>
          <w:p w14:paraId="08277CC3" w14:textId="6046D704" w:rsidR="007B5927" w:rsidDel="000B2B3D" w:rsidRDefault="007B5927" w:rsidP="000C3523">
            <w:pPr>
              <w:ind w:firstLine="0"/>
              <w:jc w:val="center"/>
              <w:rPr>
                <w:del w:id="1837" w:author="Okot" w:date="2020-01-21T13:35:00Z"/>
              </w:rPr>
            </w:pPr>
          </w:p>
        </w:tc>
        <w:tc>
          <w:tcPr>
            <w:tcW w:w="450" w:type="dxa"/>
          </w:tcPr>
          <w:p w14:paraId="6DEA087F" w14:textId="18B39976" w:rsidR="007B5927" w:rsidDel="000B2B3D" w:rsidRDefault="007B5927" w:rsidP="000C3523">
            <w:pPr>
              <w:ind w:firstLine="0"/>
              <w:jc w:val="center"/>
              <w:rPr>
                <w:del w:id="1838" w:author="Okot" w:date="2020-01-21T13:35:00Z"/>
              </w:rPr>
            </w:pPr>
          </w:p>
        </w:tc>
        <w:tc>
          <w:tcPr>
            <w:tcW w:w="439" w:type="dxa"/>
          </w:tcPr>
          <w:p w14:paraId="4654F12A" w14:textId="3D12F1A6" w:rsidR="007B5927" w:rsidDel="000B2B3D" w:rsidRDefault="007B5927" w:rsidP="000C3523">
            <w:pPr>
              <w:ind w:firstLine="0"/>
              <w:jc w:val="center"/>
              <w:rPr>
                <w:del w:id="1839" w:author="Okot" w:date="2020-01-21T13:35:00Z"/>
              </w:rPr>
            </w:pPr>
          </w:p>
        </w:tc>
        <w:tc>
          <w:tcPr>
            <w:tcW w:w="416" w:type="dxa"/>
          </w:tcPr>
          <w:p w14:paraId="43B4AA01" w14:textId="1ACD4679" w:rsidR="007B5927" w:rsidDel="000B2B3D" w:rsidRDefault="007B5927" w:rsidP="000C3523">
            <w:pPr>
              <w:ind w:firstLine="0"/>
              <w:jc w:val="center"/>
              <w:rPr>
                <w:del w:id="1840" w:author="Okot" w:date="2020-01-21T13:35:00Z"/>
              </w:rPr>
            </w:pPr>
            <w:del w:id="1841" w:author="Okot" w:date="2020-01-21T13:35:00Z">
              <w:r w:rsidDel="000B2B3D">
                <w:delText>-</w:delText>
              </w:r>
            </w:del>
          </w:p>
        </w:tc>
        <w:tc>
          <w:tcPr>
            <w:tcW w:w="516" w:type="dxa"/>
          </w:tcPr>
          <w:p w14:paraId="04EAC8BA" w14:textId="50154947" w:rsidR="007B5927" w:rsidDel="000B2B3D" w:rsidRDefault="007B5927" w:rsidP="000C3523">
            <w:pPr>
              <w:ind w:firstLine="0"/>
              <w:jc w:val="center"/>
              <w:rPr>
                <w:del w:id="1842" w:author="Okot" w:date="2020-01-21T13:35:00Z"/>
              </w:rPr>
            </w:pPr>
            <w:del w:id="1843" w:author="Okot" w:date="2020-01-21T13:35:00Z">
              <w:r w:rsidDel="000B2B3D">
                <w:delText>+</w:delText>
              </w:r>
            </w:del>
          </w:p>
        </w:tc>
        <w:tc>
          <w:tcPr>
            <w:tcW w:w="529" w:type="dxa"/>
          </w:tcPr>
          <w:p w14:paraId="3E232B50" w14:textId="5BA900E8" w:rsidR="007B5927" w:rsidDel="000B2B3D" w:rsidRDefault="007B5927" w:rsidP="000C3523">
            <w:pPr>
              <w:ind w:firstLine="0"/>
              <w:jc w:val="center"/>
              <w:rPr>
                <w:del w:id="1844" w:author="Okot" w:date="2020-01-21T13:35:00Z"/>
              </w:rPr>
            </w:pPr>
          </w:p>
        </w:tc>
        <w:tc>
          <w:tcPr>
            <w:tcW w:w="529" w:type="dxa"/>
          </w:tcPr>
          <w:p w14:paraId="66416830" w14:textId="7D94B57F" w:rsidR="007B5927" w:rsidDel="000B2B3D" w:rsidRDefault="007B5927" w:rsidP="000C3523">
            <w:pPr>
              <w:ind w:firstLine="0"/>
              <w:jc w:val="center"/>
              <w:rPr>
                <w:del w:id="1845" w:author="Okot" w:date="2020-01-21T13:35:00Z"/>
              </w:rPr>
            </w:pPr>
          </w:p>
        </w:tc>
        <w:tc>
          <w:tcPr>
            <w:tcW w:w="529" w:type="dxa"/>
          </w:tcPr>
          <w:p w14:paraId="7646E841" w14:textId="4D03B495" w:rsidR="007B5927" w:rsidDel="000B2B3D" w:rsidRDefault="007B5927" w:rsidP="000C3523">
            <w:pPr>
              <w:ind w:firstLine="0"/>
              <w:jc w:val="center"/>
              <w:rPr>
                <w:del w:id="1846" w:author="Okot" w:date="2020-01-21T13:35:00Z"/>
              </w:rPr>
            </w:pPr>
          </w:p>
        </w:tc>
        <w:tc>
          <w:tcPr>
            <w:tcW w:w="529" w:type="dxa"/>
          </w:tcPr>
          <w:p w14:paraId="1948F842" w14:textId="2233A441" w:rsidR="007B5927" w:rsidDel="000B2B3D" w:rsidRDefault="007B5927" w:rsidP="000C3523">
            <w:pPr>
              <w:ind w:firstLine="0"/>
              <w:jc w:val="center"/>
              <w:rPr>
                <w:del w:id="1847" w:author="Okot" w:date="2020-01-21T13:35:00Z"/>
              </w:rPr>
            </w:pPr>
          </w:p>
        </w:tc>
        <w:tc>
          <w:tcPr>
            <w:tcW w:w="529" w:type="dxa"/>
          </w:tcPr>
          <w:p w14:paraId="1F68AC28" w14:textId="32310936" w:rsidR="007B5927" w:rsidDel="000B2B3D" w:rsidRDefault="007B5927" w:rsidP="000C3523">
            <w:pPr>
              <w:ind w:firstLine="0"/>
              <w:jc w:val="center"/>
              <w:rPr>
                <w:del w:id="1848" w:author="Okot" w:date="2020-01-21T13:35:00Z"/>
              </w:rPr>
            </w:pPr>
          </w:p>
        </w:tc>
        <w:tc>
          <w:tcPr>
            <w:tcW w:w="639" w:type="dxa"/>
          </w:tcPr>
          <w:p w14:paraId="0DA14C82" w14:textId="1E3B2DEB" w:rsidR="007B5927" w:rsidDel="000B2B3D" w:rsidRDefault="007B5927" w:rsidP="000C3523">
            <w:pPr>
              <w:ind w:firstLine="0"/>
              <w:jc w:val="center"/>
              <w:rPr>
                <w:del w:id="1849" w:author="Okot" w:date="2020-01-21T13:35:00Z"/>
              </w:rPr>
            </w:pPr>
          </w:p>
        </w:tc>
        <w:tc>
          <w:tcPr>
            <w:tcW w:w="529" w:type="dxa"/>
          </w:tcPr>
          <w:p w14:paraId="0000BFC4" w14:textId="5F5D46EB" w:rsidR="007B5927" w:rsidDel="000B2B3D" w:rsidRDefault="007B5927" w:rsidP="000C3523">
            <w:pPr>
              <w:ind w:firstLine="0"/>
              <w:jc w:val="center"/>
              <w:rPr>
                <w:del w:id="1850" w:author="Okot" w:date="2020-01-21T13:35:00Z"/>
              </w:rPr>
            </w:pPr>
          </w:p>
        </w:tc>
      </w:tr>
      <w:tr w:rsidR="0099329A" w:rsidDel="000B2B3D" w14:paraId="7D7D3821" w14:textId="34EDE157" w:rsidTr="0099329A">
        <w:trPr>
          <w:del w:id="1851" w:author="Okot" w:date="2020-01-21T13:35:00Z"/>
        </w:trPr>
        <w:tc>
          <w:tcPr>
            <w:tcW w:w="562" w:type="dxa"/>
          </w:tcPr>
          <w:p w14:paraId="483E342B" w14:textId="1653FCC6" w:rsidR="007B5927" w:rsidDel="000B2B3D" w:rsidRDefault="007B5927" w:rsidP="000C3523">
            <w:pPr>
              <w:ind w:firstLine="0"/>
              <w:jc w:val="center"/>
              <w:rPr>
                <w:del w:id="1852" w:author="Okot" w:date="2020-01-21T13:35:00Z"/>
              </w:rPr>
            </w:pPr>
            <w:del w:id="1853" w:author="Okot" w:date="2020-01-21T13:35:00Z">
              <w:r w:rsidDel="000B2B3D">
                <w:delText>P</w:delText>
              </w:r>
            </w:del>
          </w:p>
        </w:tc>
        <w:tc>
          <w:tcPr>
            <w:tcW w:w="427" w:type="dxa"/>
          </w:tcPr>
          <w:p w14:paraId="1564214D" w14:textId="2F14EF27" w:rsidR="007B5927" w:rsidDel="000B2B3D" w:rsidRDefault="007B5927" w:rsidP="000C3523">
            <w:pPr>
              <w:ind w:firstLine="0"/>
              <w:jc w:val="center"/>
              <w:rPr>
                <w:del w:id="1854" w:author="Okot" w:date="2020-01-21T13:35:00Z"/>
              </w:rPr>
            </w:pPr>
            <w:del w:id="1855" w:author="Okot" w:date="2020-01-21T13:35:00Z">
              <w:r w:rsidDel="000B2B3D">
                <w:delText>-</w:delText>
              </w:r>
            </w:del>
          </w:p>
        </w:tc>
        <w:tc>
          <w:tcPr>
            <w:tcW w:w="352" w:type="dxa"/>
          </w:tcPr>
          <w:p w14:paraId="3D5E4BFB" w14:textId="51277FFC" w:rsidR="007B5927" w:rsidDel="000B2B3D" w:rsidRDefault="007B5927" w:rsidP="000C3523">
            <w:pPr>
              <w:ind w:firstLine="0"/>
              <w:jc w:val="center"/>
              <w:rPr>
                <w:del w:id="1856" w:author="Okot" w:date="2020-01-21T13:35:00Z"/>
              </w:rPr>
            </w:pPr>
          </w:p>
        </w:tc>
        <w:tc>
          <w:tcPr>
            <w:tcW w:w="498" w:type="dxa"/>
          </w:tcPr>
          <w:p w14:paraId="6595C12F" w14:textId="7365D80F" w:rsidR="007B5927" w:rsidDel="000B2B3D" w:rsidRDefault="007B5927" w:rsidP="000C3523">
            <w:pPr>
              <w:ind w:firstLine="0"/>
              <w:jc w:val="center"/>
              <w:rPr>
                <w:del w:id="1857" w:author="Okot" w:date="2020-01-21T13:35:00Z"/>
              </w:rPr>
            </w:pPr>
            <w:del w:id="1858" w:author="Okot" w:date="2020-01-21T13:35:00Z">
              <w:r w:rsidDel="000B2B3D">
                <w:delText>-</w:delText>
              </w:r>
            </w:del>
          </w:p>
        </w:tc>
        <w:tc>
          <w:tcPr>
            <w:tcW w:w="483" w:type="dxa"/>
          </w:tcPr>
          <w:p w14:paraId="3D212295" w14:textId="251EBEC6" w:rsidR="007B5927" w:rsidDel="000B2B3D" w:rsidRDefault="007B5927" w:rsidP="000C3523">
            <w:pPr>
              <w:ind w:firstLine="0"/>
              <w:jc w:val="center"/>
              <w:rPr>
                <w:del w:id="1859" w:author="Okot" w:date="2020-01-21T13:35:00Z"/>
              </w:rPr>
            </w:pPr>
          </w:p>
        </w:tc>
        <w:tc>
          <w:tcPr>
            <w:tcW w:w="450" w:type="dxa"/>
          </w:tcPr>
          <w:p w14:paraId="3B38874B" w14:textId="27896735" w:rsidR="007B5927" w:rsidDel="000B2B3D" w:rsidRDefault="007B5927" w:rsidP="000C3523">
            <w:pPr>
              <w:ind w:firstLine="0"/>
              <w:jc w:val="center"/>
              <w:rPr>
                <w:del w:id="1860" w:author="Okot" w:date="2020-01-21T13:35:00Z"/>
              </w:rPr>
            </w:pPr>
            <w:del w:id="1861" w:author="Okot" w:date="2020-01-21T13:35:00Z">
              <w:r w:rsidDel="000B2B3D">
                <w:delText>-</w:delText>
              </w:r>
            </w:del>
          </w:p>
        </w:tc>
        <w:tc>
          <w:tcPr>
            <w:tcW w:w="416" w:type="dxa"/>
          </w:tcPr>
          <w:p w14:paraId="02AB27EF" w14:textId="5D491559" w:rsidR="007B5927" w:rsidDel="000B2B3D" w:rsidRDefault="007B5927" w:rsidP="000C3523">
            <w:pPr>
              <w:ind w:firstLine="0"/>
              <w:jc w:val="center"/>
              <w:rPr>
                <w:del w:id="1862" w:author="Okot" w:date="2020-01-21T13:35:00Z"/>
              </w:rPr>
            </w:pPr>
          </w:p>
        </w:tc>
        <w:tc>
          <w:tcPr>
            <w:tcW w:w="450" w:type="dxa"/>
          </w:tcPr>
          <w:p w14:paraId="7B27AD93" w14:textId="57C4E0E8" w:rsidR="007B5927" w:rsidDel="000B2B3D" w:rsidRDefault="007B5927" w:rsidP="000C3523">
            <w:pPr>
              <w:ind w:firstLine="0"/>
              <w:jc w:val="center"/>
              <w:rPr>
                <w:del w:id="1863" w:author="Okot" w:date="2020-01-21T13:35:00Z"/>
              </w:rPr>
            </w:pPr>
          </w:p>
        </w:tc>
        <w:tc>
          <w:tcPr>
            <w:tcW w:w="439" w:type="dxa"/>
          </w:tcPr>
          <w:p w14:paraId="3C3AD19F" w14:textId="36F4FB80" w:rsidR="007B5927" w:rsidDel="000B2B3D" w:rsidRDefault="007B5927" w:rsidP="000C3523">
            <w:pPr>
              <w:ind w:firstLine="0"/>
              <w:jc w:val="center"/>
              <w:rPr>
                <w:del w:id="1864" w:author="Okot" w:date="2020-01-21T13:35:00Z"/>
              </w:rPr>
            </w:pPr>
            <w:del w:id="1865" w:author="Okot" w:date="2020-01-21T13:35:00Z">
              <w:r w:rsidDel="000B2B3D">
                <w:delText>-</w:delText>
              </w:r>
            </w:del>
          </w:p>
        </w:tc>
        <w:tc>
          <w:tcPr>
            <w:tcW w:w="416" w:type="dxa"/>
          </w:tcPr>
          <w:p w14:paraId="37889CD9" w14:textId="6F612175" w:rsidR="007B5927" w:rsidDel="000B2B3D" w:rsidRDefault="007B5927" w:rsidP="000C3523">
            <w:pPr>
              <w:ind w:firstLine="0"/>
              <w:jc w:val="center"/>
              <w:rPr>
                <w:del w:id="1866" w:author="Okot" w:date="2020-01-21T13:35:00Z"/>
              </w:rPr>
            </w:pPr>
            <w:del w:id="1867" w:author="Okot" w:date="2020-01-21T13:35:00Z">
              <w:r w:rsidDel="000B2B3D">
                <w:delText>-</w:delText>
              </w:r>
            </w:del>
          </w:p>
        </w:tc>
        <w:tc>
          <w:tcPr>
            <w:tcW w:w="516" w:type="dxa"/>
          </w:tcPr>
          <w:p w14:paraId="0EF613BE" w14:textId="7C4D7C0A" w:rsidR="007B5927" w:rsidDel="000B2B3D" w:rsidRDefault="007B5927" w:rsidP="000C3523">
            <w:pPr>
              <w:ind w:firstLine="0"/>
              <w:jc w:val="center"/>
              <w:rPr>
                <w:del w:id="1868" w:author="Okot" w:date="2020-01-21T13:35:00Z"/>
              </w:rPr>
            </w:pPr>
          </w:p>
        </w:tc>
        <w:tc>
          <w:tcPr>
            <w:tcW w:w="529" w:type="dxa"/>
          </w:tcPr>
          <w:p w14:paraId="11600A83" w14:textId="439C7342" w:rsidR="007B5927" w:rsidDel="000B2B3D" w:rsidRDefault="007B5927" w:rsidP="000C3523">
            <w:pPr>
              <w:ind w:firstLine="0"/>
              <w:jc w:val="center"/>
              <w:rPr>
                <w:del w:id="1869" w:author="Okot" w:date="2020-01-21T13:35:00Z"/>
              </w:rPr>
            </w:pPr>
          </w:p>
        </w:tc>
        <w:tc>
          <w:tcPr>
            <w:tcW w:w="529" w:type="dxa"/>
          </w:tcPr>
          <w:p w14:paraId="2C7FF6B1" w14:textId="63FE8CE8" w:rsidR="007B5927" w:rsidDel="000B2B3D" w:rsidRDefault="007B5927" w:rsidP="000C3523">
            <w:pPr>
              <w:ind w:firstLine="0"/>
              <w:jc w:val="center"/>
              <w:rPr>
                <w:del w:id="1870" w:author="Okot" w:date="2020-01-21T13:35:00Z"/>
              </w:rPr>
            </w:pPr>
          </w:p>
        </w:tc>
        <w:tc>
          <w:tcPr>
            <w:tcW w:w="529" w:type="dxa"/>
          </w:tcPr>
          <w:p w14:paraId="4427B97F" w14:textId="377089A2" w:rsidR="007B5927" w:rsidDel="000B2B3D" w:rsidRDefault="007B5927" w:rsidP="000C3523">
            <w:pPr>
              <w:ind w:firstLine="0"/>
              <w:jc w:val="center"/>
              <w:rPr>
                <w:del w:id="1871" w:author="Okot" w:date="2020-01-21T13:35:00Z"/>
              </w:rPr>
            </w:pPr>
          </w:p>
        </w:tc>
        <w:tc>
          <w:tcPr>
            <w:tcW w:w="529" w:type="dxa"/>
          </w:tcPr>
          <w:p w14:paraId="430404C5" w14:textId="735CCE29" w:rsidR="007B5927" w:rsidDel="000B2B3D" w:rsidRDefault="007B5927" w:rsidP="000C3523">
            <w:pPr>
              <w:ind w:firstLine="0"/>
              <w:jc w:val="center"/>
              <w:rPr>
                <w:del w:id="1872" w:author="Okot" w:date="2020-01-21T13:35:00Z"/>
              </w:rPr>
            </w:pPr>
          </w:p>
        </w:tc>
        <w:tc>
          <w:tcPr>
            <w:tcW w:w="529" w:type="dxa"/>
          </w:tcPr>
          <w:p w14:paraId="0C37C5EC" w14:textId="4A5DF195" w:rsidR="007B5927" w:rsidDel="000B2B3D" w:rsidRDefault="007B5927" w:rsidP="000C3523">
            <w:pPr>
              <w:ind w:firstLine="0"/>
              <w:jc w:val="center"/>
              <w:rPr>
                <w:del w:id="1873" w:author="Okot" w:date="2020-01-21T13:35:00Z"/>
              </w:rPr>
            </w:pPr>
          </w:p>
        </w:tc>
        <w:tc>
          <w:tcPr>
            <w:tcW w:w="639" w:type="dxa"/>
          </w:tcPr>
          <w:p w14:paraId="52B0A5BB" w14:textId="1109B02E" w:rsidR="007B5927" w:rsidDel="000B2B3D" w:rsidRDefault="007B5927" w:rsidP="000C3523">
            <w:pPr>
              <w:ind w:firstLine="0"/>
              <w:jc w:val="center"/>
              <w:rPr>
                <w:del w:id="1874" w:author="Okot" w:date="2020-01-21T13:35:00Z"/>
              </w:rPr>
            </w:pPr>
          </w:p>
        </w:tc>
        <w:tc>
          <w:tcPr>
            <w:tcW w:w="529" w:type="dxa"/>
          </w:tcPr>
          <w:p w14:paraId="5DD2DD36" w14:textId="3BB8A064" w:rsidR="007B5927" w:rsidDel="000B2B3D" w:rsidRDefault="007B5927" w:rsidP="000C3523">
            <w:pPr>
              <w:ind w:firstLine="0"/>
              <w:jc w:val="center"/>
              <w:rPr>
                <w:del w:id="1875" w:author="Okot" w:date="2020-01-21T13:35:00Z"/>
              </w:rPr>
            </w:pPr>
          </w:p>
        </w:tc>
      </w:tr>
      <w:tr w:rsidR="0099329A" w:rsidDel="000B2B3D" w14:paraId="63884B7F" w14:textId="179A9F7C" w:rsidTr="0099329A">
        <w:trPr>
          <w:del w:id="1876" w:author="Okot" w:date="2020-01-21T13:35:00Z"/>
        </w:trPr>
        <w:tc>
          <w:tcPr>
            <w:tcW w:w="562" w:type="dxa"/>
          </w:tcPr>
          <w:p w14:paraId="47DF502F" w14:textId="24EA853F" w:rsidR="007B5927" w:rsidDel="000B2B3D" w:rsidRDefault="007B5927" w:rsidP="000C3523">
            <w:pPr>
              <w:ind w:firstLine="0"/>
              <w:jc w:val="center"/>
              <w:rPr>
                <w:del w:id="1877" w:author="Okot" w:date="2020-01-21T13:35:00Z"/>
              </w:rPr>
            </w:pPr>
            <w:del w:id="1878" w:author="Okot" w:date="2020-01-21T13:35:00Z">
              <w:r w:rsidDel="000B2B3D">
                <w:delText>Mg</w:delText>
              </w:r>
            </w:del>
          </w:p>
        </w:tc>
        <w:tc>
          <w:tcPr>
            <w:tcW w:w="427" w:type="dxa"/>
          </w:tcPr>
          <w:p w14:paraId="5D140133" w14:textId="54069608" w:rsidR="007B5927" w:rsidDel="000B2B3D" w:rsidRDefault="007B5927" w:rsidP="000C3523">
            <w:pPr>
              <w:ind w:firstLine="0"/>
              <w:jc w:val="center"/>
              <w:rPr>
                <w:del w:id="1879" w:author="Okot" w:date="2020-01-21T13:35:00Z"/>
              </w:rPr>
            </w:pPr>
          </w:p>
        </w:tc>
        <w:tc>
          <w:tcPr>
            <w:tcW w:w="352" w:type="dxa"/>
          </w:tcPr>
          <w:p w14:paraId="637EF178" w14:textId="1BB68A13" w:rsidR="007B5927" w:rsidDel="000B2B3D" w:rsidRDefault="007B5927" w:rsidP="000C3523">
            <w:pPr>
              <w:ind w:firstLine="0"/>
              <w:jc w:val="center"/>
              <w:rPr>
                <w:del w:id="1880" w:author="Okot" w:date="2020-01-21T13:35:00Z"/>
              </w:rPr>
            </w:pPr>
          </w:p>
        </w:tc>
        <w:tc>
          <w:tcPr>
            <w:tcW w:w="498" w:type="dxa"/>
          </w:tcPr>
          <w:p w14:paraId="180270AC" w14:textId="44DBB439" w:rsidR="007B5927" w:rsidDel="000B2B3D" w:rsidRDefault="007B5927" w:rsidP="000C3523">
            <w:pPr>
              <w:ind w:firstLine="0"/>
              <w:jc w:val="center"/>
              <w:rPr>
                <w:del w:id="1881" w:author="Okot" w:date="2020-01-21T13:35:00Z"/>
              </w:rPr>
            </w:pPr>
          </w:p>
        </w:tc>
        <w:tc>
          <w:tcPr>
            <w:tcW w:w="483" w:type="dxa"/>
          </w:tcPr>
          <w:p w14:paraId="30A9356D" w14:textId="3B9DC6D3" w:rsidR="007B5927" w:rsidDel="000B2B3D" w:rsidRDefault="007B5927" w:rsidP="000C3523">
            <w:pPr>
              <w:ind w:firstLine="0"/>
              <w:jc w:val="center"/>
              <w:rPr>
                <w:del w:id="1882" w:author="Okot" w:date="2020-01-21T13:35:00Z"/>
              </w:rPr>
            </w:pPr>
          </w:p>
        </w:tc>
        <w:tc>
          <w:tcPr>
            <w:tcW w:w="450" w:type="dxa"/>
          </w:tcPr>
          <w:p w14:paraId="66736040" w14:textId="2EE15782" w:rsidR="007B5927" w:rsidDel="000B2B3D" w:rsidRDefault="007B5927" w:rsidP="000C3523">
            <w:pPr>
              <w:ind w:firstLine="0"/>
              <w:jc w:val="center"/>
              <w:rPr>
                <w:del w:id="1883" w:author="Okot" w:date="2020-01-21T13:35:00Z"/>
              </w:rPr>
            </w:pPr>
          </w:p>
        </w:tc>
        <w:tc>
          <w:tcPr>
            <w:tcW w:w="416" w:type="dxa"/>
          </w:tcPr>
          <w:p w14:paraId="7340664A" w14:textId="15E6DB50" w:rsidR="007B5927" w:rsidDel="000B2B3D" w:rsidRDefault="007B5927" w:rsidP="000C3523">
            <w:pPr>
              <w:ind w:firstLine="0"/>
              <w:jc w:val="center"/>
              <w:rPr>
                <w:del w:id="1884" w:author="Okot" w:date="2020-01-21T13:35:00Z"/>
              </w:rPr>
            </w:pPr>
          </w:p>
        </w:tc>
        <w:tc>
          <w:tcPr>
            <w:tcW w:w="450" w:type="dxa"/>
          </w:tcPr>
          <w:p w14:paraId="08A12C6F" w14:textId="547851AC" w:rsidR="007B5927" w:rsidDel="000B2B3D" w:rsidRDefault="007B5927" w:rsidP="000C3523">
            <w:pPr>
              <w:ind w:firstLine="0"/>
              <w:jc w:val="center"/>
              <w:rPr>
                <w:del w:id="1885" w:author="Okot" w:date="2020-01-21T13:35:00Z"/>
              </w:rPr>
            </w:pPr>
          </w:p>
        </w:tc>
        <w:tc>
          <w:tcPr>
            <w:tcW w:w="439" w:type="dxa"/>
          </w:tcPr>
          <w:p w14:paraId="2A324211" w14:textId="26E20382" w:rsidR="007B5927" w:rsidDel="000B2B3D" w:rsidRDefault="007B5927" w:rsidP="000C3523">
            <w:pPr>
              <w:ind w:firstLine="0"/>
              <w:jc w:val="center"/>
              <w:rPr>
                <w:del w:id="1886" w:author="Okot" w:date="2020-01-21T13:35:00Z"/>
              </w:rPr>
            </w:pPr>
            <w:del w:id="1887" w:author="Okot" w:date="2020-01-21T13:35:00Z">
              <w:r w:rsidDel="000B2B3D">
                <w:delText>+</w:delText>
              </w:r>
            </w:del>
          </w:p>
        </w:tc>
        <w:tc>
          <w:tcPr>
            <w:tcW w:w="416" w:type="dxa"/>
          </w:tcPr>
          <w:p w14:paraId="651D524D" w14:textId="47AD6BC4" w:rsidR="007B5927" w:rsidDel="000B2B3D" w:rsidRDefault="007B5927" w:rsidP="000C3523">
            <w:pPr>
              <w:ind w:firstLine="0"/>
              <w:jc w:val="center"/>
              <w:rPr>
                <w:del w:id="1888" w:author="Okot" w:date="2020-01-21T13:35:00Z"/>
              </w:rPr>
            </w:pPr>
          </w:p>
        </w:tc>
        <w:tc>
          <w:tcPr>
            <w:tcW w:w="516" w:type="dxa"/>
          </w:tcPr>
          <w:p w14:paraId="30EB42CB" w14:textId="630C1A5D" w:rsidR="007B5927" w:rsidDel="000B2B3D" w:rsidRDefault="007B5927" w:rsidP="000C3523">
            <w:pPr>
              <w:ind w:firstLine="0"/>
              <w:jc w:val="center"/>
              <w:rPr>
                <w:del w:id="1889" w:author="Okot" w:date="2020-01-21T13:35:00Z"/>
              </w:rPr>
            </w:pPr>
          </w:p>
        </w:tc>
        <w:tc>
          <w:tcPr>
            <w:tcW w:w="529" w:type="dxa"/>
          </w:tcPr>
          <w:p w14:paraId="4C6E3206" w14:textId="625C4BA8" w:rsidR="007B5927" w:rsidDel="000B2B3D" w:rsidRDefault="007B5927" w:rsidP="000C3523">
            <w:pPr>
              <w:ind w:firstLine="0"/>
              <w:jc w:val="center"/>
              <w:rPr>
                <w:del w:id="1890" w:author="Okot" w:date="2020-01-21T13:35:00Z"/>
              </w:rPr>
            </w:pPr>
            <w:del w:id="1891" w:author="Okot" w:date="2020-01-21T13:35:00Z">
              <w:r w:rsidDel="000B2B3D">
                <w:delText>+</w:delText>
              </w:r>
            </w:del>
          </w:p>
        </w:tc>
        <w:tc>
          <w:tcPr>
            <w:tcW w:w="529" w:type="dxa"/>
          </w:tcPr>
          <w:p w14:paraId="3A81E693" w14:textId="09CF5F20" w:rsidR="007B5927" w:rsidDel="000B2B3D" w:rsidRDefault="007B5927" w:rsidP="000C3523">
            <w:pPr>
              <w:ind w:firstLine="0"/>
              <w:jc w:val="center"/>
              <w:rPr>
                <w:del w:id="1892" w:author="Okot" w:date="2020-01-21T13:35:00Z"/>
              </w:rPr>
            </w:pPr>
            <w:del w:id="1893" w:author="Okot" w:date="2020-01-21T13:35:00Z">
              <w:r w:rsidDel="000B2B3D">
                <w:delText>+</w:delText>
              </w:r>
            </w:del>
          </w:p>
        </w:tc>
        <w:tc>
          <w:tcPr>
            <w:tcW w:w="529" w:type="dxa"/>
          </w:tcPr>
          <w:p w14:paraId="24775970" w14:textId="73810219" w:rsidR="007B5927" w:rsidDel="000B2B3D" w:rsidRDefault="007B5927" w:rsidP="000C3523">
            <w:pPr>
              <w:ind w:firstLine="0"/>
              <w:jc w:val="center"/>
              <w:rPr>
                <w:del w:id="1894" w:author="Okot" w:date="2020-01-21T13:35:00Z"/>
              </w:rPr>
            </w:pPr>
          </w:p>
        </w:tc>
        <w:tc>
          <w:tcPr>
            <w:tcW w:w="529" w:type="dxa"/>
          </w:tcPr>
          <w:p w14:paraId="11AEF4D5" w14:textId="373A711E" w:rsidR="007B5927" w:rsidDel="000B2B3D" w:rsidRDefault="007B5927" w:rsidP="000C3523">
            <w:pPr>
              <w:ind w:firstLine="0"/>
              <w:jc w:val="center"/>
              <w:rPr>
                <w:del w:id="1895" w:author="Okot" w:date="2020-01-21T13:35:00Z"/>
              </w:rPr>
            </w:pPr>
          </w:p>
        </w:tc>
        <w:tc>
          <w:tcPr>
            <w:tcW w:w="529" w:type="dxa"/>
          </w:tcPr>
          <w:p w14:paraId="7FF34C5E" w14:textId="58126570" w:rsidR="007B5927" w:rsidDel="000B2B3D" w:rsidRDefault="007B5927" w:rsidP="000C3523">
            <w:pPr>
              <w:ind w:firstLine="0"/>
              <w:jc w:val="center"/>
              <w:rPr>
                <w:del w:id="1896" w:author="Okot" w:date="2020-01-21T13:35:00Z"/>
              </w:rPr>
            </w:pPr>
            <w:del w:id="1897" w:author="Okot" w:date="2020-01-21T13:35:00Z">
              <w:r w:rsidDel="000B2B3D">
                <w:delText>+</w:delText>
              </w:r>
            </w:del>
          </w:p>
        </w:tc>
        <w:tc>
          <w:tcPr>
            <w:tcW w:w="639" w:type="dxa"/>
          </w:tcPr>
          <w:p w14:paraId="33C5ACCF" w14:textId="54CA55D9" w:rsidR="007B5927" w:rsidDel="000B2B3D" w:rsidRDefault="007B5927" w:rsidP="000C3523">
            <w:pPr>
              <w:ind w:firstLine="0"/>
              <w:jc w:val="center"/>
              <w:rPr>
                <w:del w:id="1898" w:author="Okot" w:date="2020-01-21T13:35:00Z"/>
              </w:rPr>
            </w:pPr>
          </w:p>
        </w:tc>
        <w:tc>
          <w:tcPr>
            <w:tcW w:w="529" w:type="dxa"/>
          </w:tcPr>
          <w:p w14:paraId="41834203" w14:textId="714C4FB4" w:rsidR="007B5927" w:rsidDel="000B2B3D" w:rsidRDefault="007B5927" w:rsidP="000C3523">
            <w:pPr>
              <w:ind w:firstLine="0"/>
              <w:jc w:val="center"/>
              <w:rPr>
                <w:del w:id="1899" w:author="Okot" w:date="2020-01-21T13:35:00Z"/>
              </w:rPr>
            </w:pPr>
          </w:p>
        </w:tc>
      </w:tr>
      <w:tr w:rsidR="0099329A" w:rsidDel="000B2B3D" w14:paraId="2EC64EB6" w14:textId="37313FDE" w:rsidTr="0099329A">
        <w:trPr>
          <w:del w:id="1900" w:author="Okot" w:date="2020-01-21T13:35:00Z"/>
        </w:trPr>
        <w:tc>
          <w:tcPr>
            <w:tcW w:w="562" w:type="dxa"/>
          </w:tcPr>
          <w:p w14:paraId="7EC5423E" w14:textId="21E50B86" w:rsidR="007B5927" w:rsidDel="000B2B3D" w:rsidRDefault="007B5927" w:rsidP="000C3523">
            <w:pPr>
              <w:ind w:firstLine="0"/>
              <w:jc w:val="center"/>
              <w:rPr>
                <w:del w:id="1901" w:author="Okot" w:date="2020-01-21T13:35:00Z"/>
              </w:rPr>
            </w:pPr>
            <w:del w:id="1902" w:author="Okot" w:date="2020-01-21T13:35:00Z">
              <w:r w:rsidDel="000B2B3D">
                <w:delText>Ma</w:delText>
              </w:r>
            </w:del>
          </w:p>
        </w:tc>
        <w:tc>
          <w:tcPr>
            <w:tcW w:w="427" w:type="dxa"/>
          </w:tcPr>
          <w:p w14:paraId="708B2F12" w14:textId="6AF7E559" w:rsidR="007B5927" w:rsidDel="000B2B3D" w:rsidRDefault="007B5927" w:rsidP="000C3523">
            <w:pPr>
              <w:ind w:firstLine="0"/>
              <w:jc w:val="center"/>
              <w:rPr>
                <w:del w:id="1903" w:author="Okot" w:date="2020-01-21T13:35:00Z"/>
              </w:rPr>
            </w:pPr>
          </w:p>
        </w:tc>
        <w:tc>
          <w:tcPr>
            <w:tcW w:w="352" w:type="dxa"/>
          </w:tcPr>
          <w:p w14:paraId="2699AAC5" w14:textId="43268716" w:rsidR="007B5927" w:rsidDel="000B2B3D" w:rsidRDefault="007B5927" w:rsidP="000C3523">
            <w:pPr>
              <w:ind w:firstLine="0"/>
              <w:jc w:val="center"/>
              <w:rPr>
                <w:del w:id="1904" w:author="Okot" w:date="2020-01-21T13:35:00Z"/>
              </w:rPr>
            </w:pPr>
          </w:p>
        </w:tc>
        <w:tc>
          <w:tcPr>
            <w:tcW w:w="498" w:type="dxa"/>
          </w:tcPr>
          <w:p w14:paraId="70390A53" w14:textId="3819254B" w:rsidR="007B5927" w:rsidDel="000B2B3D" w:rsidRDefault="007B5927" w:rsidP="000C3523">
            <w:pPr>
              <w:ind w:firstLine="0"/>
              <w:jc w:val="center"/>
              <w:rPr>
                <w:del w:id="1905" w:author="Okot" w:date="2020-01-21T13:35:00Z"/>
              </w:rPr>
            </w:pPr>
          </w:p>
        </w:tc>
        <w:tc>
          <w:tcPr>
            <w:tcW w:w="483" w:type="dxa"/>
          </w:tcPr>
          <w:p w14:paraId="574E0C49" w14:textId="37B880F8" w:rsidR="007B5927" w:rsidDel="000B2B3D" w:rsidRDefault="007B5927" w:rsidP="000C3523">
            <w:pPr>
              <w:ind w:firstLine="0"/>
              <w:jc w:val="center"/>
              <w:rPr>
                <w:del w:id="1906" w:author="Okot" w:date="2020-01-21T13:35:00Z"/>
              </w:rPr>
            </w:pPr>
          </w:p>
        </w:tc>
        <w:tc>
          <w:tcPr>
            <w:tcW w:w="450" w:type="dxa"/>
          </w:tcPr>
          <w:p w14:paraId="683A295B" w14:textId="3C3871F3" w:rsidR="007B5927" w:rsidDel="000B2B3D" w:rsidRDefault="007B5927" w:rsidP="000C3523">
            <w:pPr>
              <w:ind w:firstLine="0"/>
              <w:jc w:val="center"/>
              <w:rPr>
                <w:del w:id="1907" w:author="Okot" w:date="2020-01-21T13:35:00Z"/>
              </w:rPr>
            </w:pPr>
          </w:p>
        </w:tc>
        <w:tc>
          <w:tcPr>
            <w:tcW w:w="416" w:type="dxa"/>
          </w:tcPr>
          <w:p w14:paraId="1A5163EC" w14:textId="5C785888" w:rsidR="007B5927" w:rsidDel="000B2B3D" w:rsidRDefault="007B5927" w:rsidP="000C3523">
            <w:pPr>
              <w:ind w:firstLine="0"/>
              <w:jc w:val="center"/>
              <w:rPr>
                <w:del w:id="1908" w:author="Okot" w:date="2020-01-21T13:35:00Z"/>
              </w:rPr>
            </w:pPr>
          </w:p>
        </w:tc>
        <w:tc>
          <w:tcPr>
            <w:tcW w:w="450" w:type="dxa"/>
          </w:tcPr>
          <w:p w14:paraId="3F7322BC" w14:textId="0FE950C5" w:rsidR="007B5927" w:rsidDel="000B2B3D" w:rsidRDefault="007B5927" w:rsidP="000C3523">
            <w:pPr>
              <w:ind w:firstLine="0"/>
              <w:jc w:val="center"/>
              <w:rPr>
                <w:del w:id="1909" w:author="Okot" w:date="2020-01-21T13:35:00Z"/>
              </w:rPr>
            </w:pPr>
          </w:p>
        </w:tc>
        <w:tc>
          <w:tcPr>
            <w:tcW w:w="439" w:type="dxa"/>
          </w:tcPr>
          <w:p w14:paraId="3F086382" w14:textId="04CC569C" w:rsidR="007B5927" w:rsidDel="000B2B3D" w:rsidRDefault="007B5927" w:rsidP="000C3523">
            <w:pPr>
              <w:ind w:firstLine="0"/>
              <w:jc w:val="center"/>
              <w:rPr>
                <w:del w:id="1910" w:author="Okot" w:date="2020-01-21T13:35:00Z"/>
              </w:rPr>
            </w:pPr>
          </w:p>
        </w:tc>
        <w:tc>
          <w:tcPr>
            <w:tcW w:w="416" w:type="dxa"/>
          </w:tcPr>
          <w:p w14:paraId="3FDE4A91" w14:textId="2E234543" w:rsidR="007B5927" w:rsidDel="000B2B3D" w:rsidRDefault="007B5927" w:rsidP="000C3523">
            <w:pPr>
              <w:ind w:firstLine="0"/>
              <w:jc w:val="center"/>
              <w:rPr>
                <w:del w:id="1911" w:author="Okot" w:date="2020-01-21T13:35:00Z"/>
              </w:rPr>
            </w:pPr>
            <w:del w:id="1912" w:author="Okot" w:date="2020-01-21T13:35:00Z">
              <w:r w:rsidDel="000B2B3D">
                <w:delText>-</w:delText>
              </w:r>
            </w:del>
          </w:p>
        </w:tc>
        <w:tc>
          <w:tcPr>
            <w:tcW w:w="516" w:type="dxa"/>
          </w:tcPr>
          <w:p w14:paraId="4DDF7C6F" w14:textId="1A24E3B9" w:rsidR="007B5927" w:rsidDel="000B2B3D" w:rsidRDefault="007B5927" w:rsidP="000C3523">
            <w:pPr>
              <w:ind w:firstLine="0"/>
              <w:jc w:val="center"/>
              <w:rPr>
                <w:del w:id="1913" w:author="Okot" w:date="2020-01-21T13:35:00Z"/>
              </w:rPr>
            </w:pPr>
          </w:p>
        </w:tc>
        <w:tc>
          <w:tcPr>
            <w:tcW w:w="529" w:type="dxa"/>
          </w:tcPr>
          <w:p w14:paraId="11B58D69" w14:textId="1440F585" w:rsidR="007B5927" w:rsidDel="000B2B3D" w:rsidRDefault="007B5927" w:rsidP="000C3523">
            <w:pPr>
              <w:ind w:firstLine="0"/>
              <w:jc w:val="center"/>
              <w:rPr>
                <w:del w:id="1914" w:author="Okot" w:date="2020-01-21T13:35:00Z"/>
              </w:rPr>
            </w:pPr>
          </w:p>
        </w:tc>
        <w:tc>
          <w:tcPr>
            <w:tcW w:w="529" w:type="dxa"/>
          </w:tcPr>
          <w:p w14:paraId="7CFEBBE0" w14:textId="1B17A378" w:rsidR="007B5927" w:rsidDel="000B2B3D" w:rsidRDefault="007B5927" w:rsidP="000C3523">
            <w:pPr>
              <w:ind w:firstLine="0"/>
              <w:jc w:val="center"/>
              <w:rPr>
                <w:del w:id="1915" w:author="Okot" w:date="2020-01-21T13:35:00Z"/>
              </w:rPr>
            </w:pPr>
          </w:p>
        </w:tc>
        <w:tc>
          <w:tcPr>
            <w:tcW w:w="529" w:type="dxa"/>
          </w:tcPr>
          <w:p w14:paraId="537A6C32" w14:textId="74E6F640" w:rsidR="007B5927" w:rsidDel="000B2B3D" w:rsidRDefault="007B5927" w:rsidP="000C3523">
            <w:pPr>
              <w:ind w:firstLine="0"/>
              <w:jc w:val="center"/>
              <w:rPr>
                <w:del w:id="1916" w:author="Okot" w:date="2020-01-21T13:35:00Z"/>
              </w:rPr>
            </w:pPr>
          </w:p>
        </w:tc>
        <w:tc>
          <w:tcPr>
            <w:tcW w:w="529" w:type="dxa"/>
          </w:tcPr>
          <w:p w14:paraId="1A95A2B1" w14:textId="5B81F646" w:rsidR="007B5927" w:rsidDel="000B2B3D" w:rsidRDefault="007B5927" w:rsidP="000C3523">
            <w:pPr>
              <w:ind w:firstLine="0"/>
              <w:jc w:val="center"/>
              <w:rPr>
                <w:del w:id="1917" w:author="Okot" w:date="2020-01-21T13:35:00Z"/>
              </w:rPr>
            </w:pPr>
          </w:p>
        </w:tc>
        <w:tc>
          <w:tcPr>
            <w:tcW w:w="529" w:type="dxa"/>
          </w:tcPr>
          <w:p w14:paraId="798F22AF" w14:textId="23D1D38B" w:rsidR="007B5927" w:rsidDel="000B2B3D" w:rsidRDefault="007B5927" w:rsidP="000C3523">
            <w:pPr>
              <w:ind w:firstLine="0"/>
              <w:jc w:val="center"/>
              <w:rPr>
                <w:del w:id="1918" w:author="Okot" w:date="2020-01-21T13:35:00Z"/>
              </w:rPr>
            </w:pPr>
          </w:p>
        </w:tc>
        <w:tc>
          <w:tcPr>
            <w:tcW w:w="639" w:type="dxa"/>
          </w:tcPr>
          <w:p w14:paraId="0332913C" w14:textId="43AD357E" w:rsidR="007B5927" w:rsidDel="000B2B3D" w:rsidRDefault="007B5927" w:rsidP="000C3523">
            <w:pPr>
              <w:ind w:firstLine="0"/>
              <w:jc w:val="center"/>
              <w:rPr>
                <w:del w:id="1919" w:author="Okot" w:date="2020-01-21T13:35:00Z"/>
              </w:rPr>
            </w:pPr>
          </w:p>
        </w:tc>
        <w:tc>
          <w:tcPr>
            <w:tcW w:w="529" w:type="dxa"/>
          </w:tcPr>
          <w:p w14:paraId="45FA4F70" w14:textId="66E9ECE0" w:rsidR="007B5927" w:rsidDel="000B2B3D" w:rsidRDefault="007B5927" w:rsidP="000C3523">
            <w:pPr>
              <w:ind w:firstLine="0"/>
              <w:jc w:val="center"/>
              <w:rPr>
                <w:del w:id="1920" w:author="Okot" w:date="2020-01-21T13:35:00Z"/>
              </w:rPr>
            </w:pPr>
          </w:p>
        </w:tc>
      </w:tr>
      <w:tr w:rsidR="0099329A" w:rsidDel="000B2B3D" w14:paraId="3EF8865D" w14:textId="7BED32CE" w:rsidTr="0099329A">
        <w:trPr>
          <w:del w:id="1921" w:author="Okot" w:date="2020-01-21T13:35:00Z"/>
        </w:trPr>
        <w:tc>
          <w:tcPr>
            <w:tcW w:w="562" w:type="dxa"/>
          </w:tcPr>
          <w:p w14:paraId="08C6707D" w14:textId="776BF01A" w:rsidR="007B5927" w:rsidDel="000B2B3D" w:rsidRDefault="007B5927" w:rsidP="000C3523">
            <w:pPr>
              <w:ind w:firstLine="0"/>
              <w:jc w:val="center"/>
              <w:rPr>
                <w:del w:id="1922" w:author="Okot" w:date="2020-01-21T13:35:00Z"/>
              </w:rPr>
            </w:pPr>
            <w:del w:id="1923" w:author="Okot" w:date="2020-01-21T13:35:00Z">
              <w:r w:rsidDel="000B2B3D">
                <w:delText>Cu</w:delText>
              </w:r>
            </w:del>
          </w:p>
        </w:tc>
        <w:tc>
          <w:tcPr>
            <w:tcW w:w="427" w:type="dxa"/>
          </w:tcPr>
          <w:p w14:paraId="3FD6331E" w14:textId="02E70817" w:rsidR="007B5927" w:rsidDel="000B2B3D" w:rsidRDefault="007B5927" w:rsidP="000C3523">
            <w:pPr>
              <w:ind w:firstLine="0"/>
              <w:jc w:val="center"/>
              <w:rPr>
                <w:del w:id="1924" w:author="Okot" w:date="2020-01-21T13:35:00Z"/>
              </w:rPr>
            </w:pPr>
            <w:del w:id="1925" w:author="Okot" w:date="2020-01-21T13:35:00Z">
              <w:r w:rsidDel="000B2B3D">
                <w:delText>-</w:delText>
              </w:r>
            </w:del>
          </w:p>
        </w:tc>
        <w:tc>
          <w:tcPr>
            <w:tcW w:w="352" w:type="dxa"/>
          </w:tcPr>
          <w:p w14:paraId="1773D939" w14:textId="742E0A88" w:rsidR="007B5927" w:rsidDel="000B2B3D" w:rsidRDefault="007B5927" w:rsidP="000C3523">
            <w:pPr>
              <w:ind w:firstLine="0"/>
              <w:jc w:val="center"/>
              <w:rPr>
                <w:del w:id="1926" w:author="Okot" w:date="2020-01-21T13:35:00Z"/>
              </w:rPr>
            </w:pPr>
          </w:p>
        </w:tc>
        <w:tc>
          <w:tcPr>
            <w:tcW w:w="498" w:type="dxa"/>
          </w:tcPr>
          <w:p w14:paraId="52611295" w14:textId="2556FBBF" w:rsidR="007B5927" w:rsidDel="000B2B3D" w:rsidRDefault="007B5927" w:rsidP="000C3523">
            <w:pPr>
              <w:ind w:firstLine="0"/>
              <w:jc w:val="center"/>
              <w:rPr>
                <w:del w:id="1927" w:author="Okot" w:date="2020-01-21T13:35:00Z"/>
              </w:rPr>
            </w:pPr>
          </w:p>
        </w:tc>
        <w:tc>
          <w:tcPr>
            <w:tcW w:w="483" w:type="dxa"/>
          </w:tcPr>
          <w:p w14:paraId="7112C4C7" w14:textId="15048E01" w:rsidR="007B5927" w:rsidDel="000B2B3D" w:rsidRDefault="007B5927" w:rsidP="000C3523">
            <w:pPr>
              <w:ind w:firstLine="0"/>
              <w:jc w:val="center"/>
              <w:rPr>
                <w:del w:id="1928" w:author="Okot" w:date="2020-01-21T13:35:00Z"/>
              </w:rPr>
            </w:pPr>
          </w:p>
        </w:tc>
        <w:tc>
          <w:tcPr>
            <w:tcW w:w="450" w:type="dxa"/>
          </w:tcPr>
          <w:p w14:paraId="781400A6" w14:textId="6AC87801" w:rsidR="007B5927" w:rsidDel="000B2B3D" w:rsidRDefault="007B5927" w:rsidP="000C3523">
            <w:pPr>
              <w:ind w:firstLine="0"/>
              <w:jc w:val="center"/>
              <w:rPr>
                <w:del w:id="1929" w:author="Okot" w:date="2020-01-21T13:35:00Z"/>
              </w:rPr>
            </w:pPr>
          </w:p>
        </w:tc>
        <w:tc>
          <w:tcPr>
            <w:tcW w:w="416" w:type="dxa"/>
          </w:tcPr>
          <w:p w14:paraId="3269D1F9" w14:textId="27B0AEAF" w:rsidR="007B5927" w:rsidDel="000B2B3D" w:rsidRDefault="007B5927" w:rsidP="000C3523">
            <w:pPr>
              <w:ind w:firstLine="0"/>
              <w:jc w:val="center"/>
              <w:rPr>
                <w:del w:id="1930" w:author="Okot" w:date="2020-01-21T13:35:00Z"/>
              </w:rPr>
            </w:pPr>
          </w:p>
        </w:tc>
        <w:tc>
          <w:tcPr>
            <w:tcW w:w="450" w:type="dxa"/>
          </w:tcPr>
          <w:p w14:paraId="20A90611" w14:textId="402A2DD7" w:rsidR="007B5927" w:rsidDel="000B2B3D" w:rsidRDefault="007B5927" w:rsidP="000C3523">
            <w:pPr>
              <w:ind w:firstLine="0"/>
              <w:jc w:val="center"/>
              <w:rPr>
                <w:del w:id="1931" w:author="Okot" w:date="2020-01-21T13:35:00Z"/>
              </w:rPr>
            </w:pPr>
          </w:p>
        </w:tc>
        <w:tc>
          <w:tcPr>
            <w:tcW w:w="439" w:type="dxa"/>
          </w:tcPr>
          <w:p w14:paraId="0F5A6E08" w14:textId="2D2D68C6" w:rsidR="007B5927" w:rsidDel="000B2B3D" w:rsidRDefault="007B5927" w:rsidP="000C3523">
            <w:pPr>
              <w:ind w:firstLine="0"/>
              <w:jc w:val="center"/>
              <w:rPr>
                <w:del w:id="1932" w:author="Okot" w:date="2020-01-21T13:35:00Z"/>
              </w:rPr>
            </w:pPr>
          </w:p>
        </w:tc>
        <w:tc>
          <w:tcPr>
            <w:tcW w:w="416" w:type="dxa"/>
          </w:tcPr>
          <w:p w14:paraId="1B3BD0B2" w14:textId="42193B56" w:rsidR="007B5927" w:rsidDel="000B2B3D" w:rsidRDefault="007B5927" w:rsidP="000C3523">
            <w:pPr>
              <w:ind w:firstLine="0"/>
              <w:jc w:val="center"/>
              <w:rPr>
                <w:del w:id="1933" w:author="Okot" w:date="2020-01-21T13:35:00Z"/>
              </w:rPr>
            </w:pPr>
            <w:del w:id="1934" w:author="Okot" w:date="2020-01-21T13:35:00Z">
              <w:r w:rsidDel="000B2B3D">
                <w:delText>+</w:delText>
              </w:r>
            </w:del>
          </w:p>
        </w:tc>
        <w:tc>
          <w:tcPr>
            <w:tcW w:w="516" w:type="dxa"/>
          </w:tcPr>
          <w:p w14:paraId="60C20172" w14:textId="5D06300D" w:rsidR="007B5927" w:rsidDel="000B2B3D" w:rsidRDefault="007B5927" w:rsidP="000C3523">
            <w:pPr>
              <w:ind w:firstLine="0"/>
              <w:jc w:val="center"/>
              <w:rPr>
                <w:del w:id="1935" w:author="Okot" w:date="2020-01-21T13:35:00Z"/>
              </w:rPr>
            </w:pPr>
          </w:p>
        </w:tc>
        <w:tc>
          <w:tcPr>
            <w:tcW w:w="529" w:type="dxa"/>
          </w:tcPr>
          <w:p w14:paraId="0DBE68E1" w14:textId="516E4C72" w:rsidR="007B5927" w:rsidDel="000B2B3D" w:rsidRDefault="007B5927" w:rsidP="000C3523">
            <w:pPr>
              <w:ind w:firstLine="0"/>
              <w:jc w:val="center"/>
              <w:rPr>
                <w:del w:id="1936" w:author="Okot" w:date="2020-01-21T13:35:00Z"/>
              </w:rPr>
            </w:pPr>
          </w:p>
        </w:tc>
        <w:tc>
          <w:tcPr>
            <w:tcW w:w="529" w:type="dxa"/>
          </w:tcPr>
          <w:p w14:paraId="5CCA39E2" w14:textId="0F779692" w:rsidR="007B5927" w:rsidDel="000B2B3D" w:rsidRDefault="007B5927" w:rsidP="000C3523">
            <w:pPr>
              <w:ind w:firstLine="0"/>
              <w:jc w:val="center"/>
              <w:rPr>
                <w:del w:id="1937" w:author="Okot" w:date="2020-01-21T13:35:00Z"/>
              </w:rPr>
            </w:pPr>
          </w:p>
        </w:tc>
        <w:tc>
          <w:tcPr>
            <w:tcW w:w="529" w:type="dxa"/>
          </w:tcPr>
          <w:p w14:paraId="551B6B24" w14:textId="79D81AC1" w:rsidR="007B5927" w:rsidDel="000B2B3D" w:rsidRDefault="007B5927" w:rsidP="000C3523">
            <w:pPr>
              <w:ind w:firstLine="0"/>
              <w:jc w:val="center"/>
              <w:rPr>
                <w:del w:id="1938" w:author="Okot" w:date="2020-01-21T13:35:00Z"/>
              </w:rPr>
            </w:pPr>
          </w:p>
        </w:tc>
        <w:tc>
          <w:tcPr>
            <w:tcW w:w="529" w:type="dxa"/>
          </w:tcPr>
          <w:p w14:paraId="17EA2E54" w14:textId="72875565" w:rsidR="007B5927" w:rsidDel="000B2B3D" w:rsidRDefault="007B5927" w:rsidP="000C3523">
            <w:pPr>
              <w:ind w:firstLine="0"/>
              <w:jc w:val="center"/>
              <w:rPr>
                <w:del w:id="1939" w:author="Okot" w:date="2020-01-21T13:35:00Z"/>
              </w:rPr>
            </w:pPr>
            <w:del w:id="1940" w:author="Okot" w:date="2020-01-21T13:35:00Z">
              <w:r w:rsidDel="000B2B3D">
                <w:delText>-</w:delText>
              </w:r>
            </w:del>
          </w:p>
        </w:tc>
        <w:tc>
          <w:tcPr>
            <w:tcW w:w="529" w:type="dxa"/>
          </w:tcPr>
          <w:p w14:paraId="0E0015B9" w14:textId="4CE40A7D" w:rsidR="007B5927" w:rsidDel="000B2B3D" w:rsidRDefault="007B5927" w:rsidP="000C3523">
            <w:pPr>
              <w:ind w:firstLine="0"/>
              <w:jc w:val="center"/>
              <w:rPr>
                <w:del w:id="1941" w:author="Okot" w:date="2020-01-21T13:35:00Z"/>
              </w:rPr>
            </w:pPr>
          </w:p>
        </w:tc>
        <w:tc>
          <w:tcPr>
            <w:tcW w:w="639" w:type="dxa"/>
          </w:tcPr>
          <w:p w14:paraId="344E1F71" w14:textId="63732E8E" w:rsidR="007B5927" w:rsidDel="000B2B3D" w:rsidRDefault="007B5927" w:rsidP="000C3523">
            <w:pPr>
              <w:ind w:firstLine="0"/>
              <w:jc w:val="center"/>
              <w:rPr>
                <w:del w:id="1942" w:author="Okot" w:date="2020-01-21T13:35:00Z"/>
              </w:rPr>
            </w:pPr>
          </w:p>
        </w:tc>
        <w:tc>
          <w:tcPr>
            <w:tcW w:w="529" w:type="dxa"/>
          </w:tcPr>
          <w:p w14:paraId="34190599" w14:textId="54CDF2EC" w:rsidR="007B5927" w:rsidDel="000B2B3D" w:rsidRDefault="007B5927" w:rsidP="000C3523">
            <w:pPr>
              <w:ind w:firstLine="0"/>
              <w:jc w:val="center"/>
              <w:rPr>
                <w:del w:id="1943" w:author="Okot" w:date="2020-01-21T13:35:00Z"/>
              </w:rPr>
            </w:pPr>
          </w:p>
        </w:tc>
      </w:tr>
      <w:tr w:rsidR="0099329A" w:rsidDel="000B2B3D" w14:paraId="3ED469C4" w14:textId="45A5692D" w:rsidTr="0099329A">
        <w:trPr>
          <w:del w:id="1944" w:author="Okot" w:date="2020-01-21T13:35:00Z"/>
        </w:trPr>
        <w:tc>
          <w:tcPr>
            <w:tcW w:w="562" w:type="dxa"/>
          </w:tcPr>
          <w:p w14:paraId="5F477812" w14:textId="55C2F854" w:rsidR="007B5927" w:rsidDel="000B2B3D" w:rsidRDefault="007B5927" w:rsidP="000C3523">
            <w:pPr>
              <w:ind w:firstLine="0"/>
              <w:jc w:val="center"/>
              <w:rPr>
                <w:del w:id="1945" w:author="Okot" w:date="2020-01-21T13:35:00Z"/>
              </w:rPr>
            </w:pPr>
            <w:del w:id="1946" w:author="Okot" w:date="2020-01-21T13:35:00Z">
              <w:r w:rsidDel="000B2B3D">
                <w:delText>K</w:delText>
              </w:r>
            </w:del>
          </w:p>
        </w:tc>
        <w:tc>
          <w:tcPr>
            <w:tcW w:w="427" w:type="dxa"/>
          </w:tcPr>
          <w:p w14:paraId="53D64605" w14:textId="33BD9325" w:rsidR="007B5927" w:rsidDel="000B2B3D" w:rsidRDefault="007B5927" w:rsidP="000C3523">
            <w:pPr>
              <w:ind w:firstLine="0"/>
              <w:jc w:val="center"/>
              <w:rPr>
                <w:del w:id="1947" w:author="Okot" w:date="2020-01-21T13:35:00Z"/>
              </w:rPr>
            </w:pPr>
          </w:p>
        </w:tc>
        <w:tc>
          <w:tcPr>
            <w:tcW w:w="352" w:type="dxa"/>
          </w:tcPr>
          <w:p w14:paraId="5E4914D7" w14:textId="0AC2CA1C" w:rsidR="007B5927" w:rsidDel="000B2B3D" w:rsidRDefault="007B5927" w:rsidP="000C3523">
            <w:pPr>
              <w:ind w:firstLine="0"/>
              <w:jc w:val="center"/>
              <w:rPr>
                <w:del w:id="1948" w:author="Okot" w:date="2020-01-21T13:35:00Z"/>
              </w:rPr>
            </w:pPr>
          </w:p>
        </w:tc>
        <w:tc>
          <w:tcPr>
            <w:tcW w:w="498" w:type="dxa"/>
          </w:tcPr>
          <w:p w14:paraId="34B172F1" w14:textId="6DD05B93" w:rsidR="007B5927" w:rsidDel="000B2B3D" w:rsidRDefault="007B5927" w:rsidP="000C3523">
            <w:pPr>
              <w:ind w:firstLine="0"/>
              <w:jc w:val="center"/>
              <w:rPr>
                <w:del w:id="1949" w:author="Okot" w:date="2020-01-21T13:35:00Z"/>
              </w:rPr>
            </w:pPr>
            <w:del w:id="1950" w:author="Okot" w:date="2020-01-21T13:35:00Z">
              <w:r w:rsidDel="000B2B3D">
                <w:delText>+</w:delText>
              </w:r>
            </w:del>
          </w:p>
        </w:tc>
        <w:tc>
          <w:tcPr>
            <w:tcW w:w="483" w:type="dxa"/>
          </w:tcPr>
          <w:p w14:paraId="1693648A" w14:textId="6D561A93" w:rsidR="007B5927" w:rsidDel="000B2B3D" w:rsidRDefault="007B5927" w:rsidP="000C3523">
            <w:pPr>
              <w:ind w:firstLine="0"/>
              <w:jc w:val="center"/>
              <w:rPr>
                <w:del w:id="1951" w:author="Okot" w:date="2020-01-21T13:35:00Z"/>
              </w:rPr>
            </w:pPr>
          </w:p>
        </w:tc>
        <w:tc>
          <w:tcPr>
            <w:tcW w:w="450" w:type="dxa"/>
          </w:tcPr>
          <w:p w14:paraId="2F84C592" w14:textId="1B466321" w:rsidR="007B5927" w:rsidDel="000B2B3D" w:rsidRDefault="007B5927" w:rsidP="000C3523">
            <w:pPr>
              <w:ind w:firstLine="0"/>
              <w:jc w:val="center"/>
              <w:rPr>
                <w:del w:id="1952" w:author="Okot" w:date="2020-01-21T13:35:00Z"/>
              </w:rPr>
            </w:pPr>
          </w:p>
        </w:tc>
        <w:tc>
          <w:tcPr>
            <w:tcW w:w="416" w:type="dxa"/>
          </w:tcPr>
          <w:p w14:paraId="139C37CD" w14:textId="7655A7DA" w:rsidR="007B5927" w:rsidDel="000B2B3D" w:rsidRDefault="007B5927" w:rsidP="000C3523">
            <w:pPr>
              <w:ind w:firstLine="0"/>
              <w:jc w:val="center"/>
              <w:rPr>
                <w:del w:id="1953" w:author="Okot" w:date="2020-01-21T13:35:00Z"/>
              </w:rPr>
            </w:pPr>
          </w:p>
        </w:tc>
        <w:tc>
          <w:tcPr>
            <w:tcW w:w="450" w:type="dxa"/>
          </w:tcPr>
          <w:p w14:paraId="6B156B11" w14:textId="4F153F3F" w:rsidR="007B5927" w:rsidDel="000B2B3D" w:rsidRDefault="007B5927" w:rsidP="000C3523">
            <w:pPr>
              <w:ind w:firstLine="0"/>
              <w:jc w:val="center"/>
              <w:rPr>
                <w:del w:id="1954" w:author="Okot" w:date="2020-01-21T13:35:00Z"/>
              </w:rPr>
            </w:pPr>
            <w:del w:id="1955" w:author="Okot" w:date="2020-01-21T13:35:00Z">
              <w:r w:rsidDel="000B2B3D">
                <w:delText>-</w:delText>
              </w:r>
            </w:del>
          </w:p>
        </w:tc>
        <w:tc>
          <w:tcPr>
            <w:tcW w:w="439" w:type="dxa"/>
          </w:tcPr>
          <w:p w14:paraId="2FB962D6" w14:textId="7D2820D6" w:rsidR="007B5927" w:rsidDel="000B2B3D" w:rsidRDefault="007B5927" w:rsidP="000C3523">
            <w:pPr>
              <w:ind w:firstLine="0"/>
              <w:jc w:val="center"/>
              <w:rPr>
                <w:del w:id="1956" w:author="Okot" w:date="2020-01-21T13:35:00Z"/>
              </w:rPr>
            </w:pPr>
            <w:del w:id="1957" w:author="Okot" w:date="2020-01-21T13:35:00Z">
              <w:r w:rsidDel="000B2B3D">
                <w:delText>+</w:delText>
              </w:r>
            </w:del>
          </w:p>
        </w:tc>
        <w:tc>
          <w:tcPr>
            <w:tcW w:w="416" w:type="dxa"/>
          </w:tcPr>
          <w:p w14:paraId="761188BA" w14:textId="0780A07D" w:rsidR="007B5927" w:rsidDel="000B2B3D" w:rsidRDefault="007B5927" w:rsidP="000C3523">
            <w:pPr>
              <w:ind w:firstLine="0"/>
              <w:jc w:val="center"/>
              <w:rPr>
                <w:del w:id="1958" w:author="Okot" w:date="2020-01-21T13:35:00Z"/>
              </w:rPr>
            </w:pPr>
          </w:p>
        </w:tc>
        <w:tc>
          <w:tcPr>
            <w:tcW w:w="516" w:type="dxa"/>
          </w:tcPr>
          <w:p w14:paraId="19B7315F" w14:textId="6C99A0DE" w:rsidR="007B5927" w:rsidDel="000B2B3D" w:rsidRDefault="007B5927" w:rsidP="000C3523">
            <w:pPr>
              <w:ind w:firstLine="0"/>
              <w:jc w:val="center"/>
              <w:rPr>
                <w:del w:id="1959" w:author="Okot" w:date="2020-01-21T13:35:00Z"/>
              </w:rPr>
            </w:pPr>
          </w:p>
        </w:tc>
        <w:tc>
          <w:tcPr>
            <w:tcW w:w="529" w:type="dxa"/>
          </w:tcPr>
          <w:p w14:paraId="23EDCF46" w14:textId="5CBD4D19" w:rsidR="007B5927" w:rsidDel="000B2B3D" w:rsidRDefault="007B5927" w:rsidP="000C3523">
            <w:pPr>
              <w:ind w:firstLine="0"/>
              <w:jc w:val="center"/>
              <w:rPr>
                <w:del w:id="1960" w:author="Okot" w:date="2020-01-21T13:35:00Z"/>
              </w:rPr>
            </w:pPr>
          </w:p>
        </w:tc>
        <w:tc>
          <w:tcPr>
            <w:tcW w:w="529" w:type="dxa"/>
          </w:tcPr>
          <w:p w14:paraId="75356806" w14:textId="65439A03" w:rsidR="007B5927" w:rsidDel="000B2B3D" w:rsidRDefault="007B5927" w:rsidP="000C3523">
            <w:pPr>
              <w:ind w:firstLine="0"/>
              <w:jc w:val="center"/>
              <w:rPr>
                <w:del w:id="1961" w:author="Okot" w:date="2020-01-21T13:35:00Z"/>
              </w:rPr>
            </w:pPr>
          </w:p>
        </w:tc>
        <w:tc>
          <w:tcPr>
            <w:tcW w:w="529" w:type="dxa"/>
          </w:tcPr>
          <w:p w14:paraId="1CE4A5D8" w14:textId="6D784E70" w:rsidR="007B5927" w:rsidDel="000B2B3D" w:rsidRDefault="007B5927" w:rsidP="000C3523">
            <w:pPr>
              <w:ind w:firstLine="0"/>
              <w:jc w:val="center"/>
              <w:rPr>
                <w:del w:id="1962" w:author="Okot" w:date="2020-01-21T13:35:00Z"/>
              </w:rPr>
            </w:pPr>
          </w:p>
        </w:tc>
        <w:tc>
          <w:tcPr>
            <w:tcW w:w="529" w:type="dxa"/>
          </w:tcPr>
          <w:p w14:paraId="0ABB0618" w14:textId="3B66075D" w:rsidR="007B5927" w:rsidDel="000B2B3D" w:rsidRDefault="007B5927" w:rsidP="000C3523">
            <w:pPr>
              <w:ind w:firstLine="0"/>
              <w:jc w:val="center"/>
              <w:rPr>
                <w:del w:id="1963" w:author="Okot" w:date="2020-01-21T13:35:00Z"/>
              </w:rPr>
            </w:pPr>
          </w:p>
        </w:tc>
        <w:tc>
          <w:tcPr>
            <w:tcW w:w="529" w:type="dxa"/>
          </w:tcPr>
          <w:p w14:paraId="43E58A28" w14:textId="54354B2F" w:rsidR="007B5927" w:rsidDel="000B2B3D" w:rsidRDefault="007B5927" w:rsidP="000C3523">
            <w:pPr>
              <w:ind w:firstLine="0"/>
              <w:jc w:val="center"/>
              <w:rPr>
                <w:del w:id="1964" w:author="Okot" w:date="2020-01-21T13:35:00Z"/>
              </w:rPr>
            </w:pPr>
          </w:p>
        </w:tc>
        <w:tc>
          <w:tcPr>
            <w:tcW w:w="639" w:type="dxa"/>
          </w:tcPr>
          <w:p w14:paraId="57F1E64A" w14:textId="1B922018" w:rsidR="007B5927" w:rsidDel="000B2B3D" w:rsidRDefault="007B5927" w:rsidP="000C3523">
            <w:pPr>
              <w:ind w:firstLine="0"/>
              <w:jc w:val="center"/>
              <w:rPr>
                <w:del w:id="1965" w:author="Okot" w:date="2020-01-21T13:35:00Z"/>
              </w:rPr>
            </w:pPr>
          </w:p>
        </w:tc>
        <w:tc>
          <w:tcPr>
            <w:tcW w:w="529" w:type="dxa"/>
          </w:tcPr>
          <w:p w14:paraId="761C82D7" w14:textId="4FE60046" w:rsidR="007B5927" w:rsidDel="000B2B3D" w:rsidRDefault="007B5927" w:rsidP="000C3523">
            <w:pPr>
              <w:ind w:firstLine="0"/>
              <w:jc w:val="center"/>
              <w:rPr>
                <w:del w:id="1966" w:author="Okot" w:date="2020-01-21T13:35:00Z"/>
              </w:rPr>
            </w:pPr>
          </w:p>
        </w:tc>
      </w:tr>
      <w:tr w:rsidR="0099329A" w:rsidDel="000B2B3D" w14:paraId="729EFE83" w14:textId="1D947232" w:rsidTr="0099329A">
        <w:trPr>
          <w:del w:id="1967" w:author="Okot" w:date="2020-01-21T13:35:00Z"/>
        </w:trPr>
        <w:tc>
          <w:tcPr>
            <w:tcW w:w="562" w:type="dxa"/>
          </w:tcPr>
          <w:p w14:paraId="75EA6130" w14:textId="75C0C4D4" w:rsidR="007B5927" w:rsidDel="000B2B3D" w:rsidRDefault="007B5927" w:rsidP="000C3523">
            <w:pPr>
              <w:ind w:firstLine="0"/>
              <w:jc w:val="center"/>
              <w:rPr>
                <w:del w:id="1968" w:author="Okot" w:date="2020-01-21T13:35:00Z"/>
              </w:rPr>
            </w:pPr>
            <w:del w:id="1969" w:author="Okot" w:date="2020-01-21T13:35:00Z">
              <w:r w:rsidDel="000B2B3D">
                <w:delText>Se</w:delText>
              </w:r>
            </w:del>
          </w:p>
        </w:tc>
        <w:tc>
          <w:tcPr>
            <w:tcW w:w="427" w:type="dxa"/>
          </w:tcPr>
          <w:p w14:paraId="3B9F583D" w14:textId="7F4BDEEA" w:rsidR="007B5927" w:rsidDel="000B2B3D" w:rsidRDefault="007B5927" w:rsidP="000C3523">
            <w:pPr>
              <w:ind w:firstLine="0"/>
              <w:jc w:val="center"/>
              <w:rPr>
                <w:del w:id="1970" w:author="Okot" w:date="2020-01-21T13:35:00Z"/>
              </w:rPr>
            </w:pPr>
          </w:p>
        </w:tc>
        <w:tc>
          <w:tcPr>
            <w:tcW w:w="352" w:type="dxa"/>
          </w:tcPr>
          <w:p w14:paraId="6B08E1EB" w14:textId="1CB3B869" w:rsidR="007B5927" w:rsidDel="000B2B3D" w:rsidRDefault="007B5927" w:rsidP="000C3523">
            <w:pPr>
              <w:ind w:firstLine="0"/>
              <w:jc w:val="center"/>
              <w:rPr>
                <w:del w:id="1971" w:author="Okot" w:date="2020-01-21T13:35:00Z"/>
              </w:rPr>
            </w:pPr>
          </w:p>
        </w:tc>
        <w:tc>
          <w:tcPr>
            <w:tcW w:w="498" w:type="dxa"/>
          </w:tcPr>
          <w:p w14:paraId="4ECFD255" w14:textId="35B6624C" w:rsidR="007B5927" w:rsidDel="000B2B3D" w:rsidRDefault="007B5927" w:rsidP="000C3523">
            <w:pPr>
              <w:ind w:firstLine="0"/>
              <w:jc w:val="center"/>
              <w:rPr>
                <w:del w:id="1972" w:author="Okot" w:date="2020-01-21T13:35:00Z"/>
              </w:rPr>
            </w:pPr>
          </w:p>
        </w:tc>
        <w:tc>
          <w:tcPr>
            <w:tcW w:w="483" w:type="dxa"/>
          </w:tcPr>
          <w:p w14:paraId="15C4D854" w14:textId="30E5C265" w:rsidR="007B5927" w:rsidDel="000B2B3D" w:rsidRDefault="007B5927" w:rsidP="000C3523">
            <w:pPr>
              <w:ind w:firstLine="0"/>
              <w:jc w:val="center"/>
              <w:rPr>
                <w:del w:id="1973" w:author="Okot" w:date="2020-01-21T13:35:00Z"/>
              </w:rPr>
            </w:pPr>
          </w:p>
        </w:tc>
        <w:tc>
          <w:tcPr>
            <w:tcW w:w="450" w:type="dxa"/>
          </w:tcPr>
          <w:p w14:paraId="3BABD300" w14:textId="795F6CC9" w:rsidR="007B5927" w:rsidDel="000B2B3D" w:rsidRDefault="007B5927" w:rsidP="000C3523">
            <w:pPr>
              <w:ind w:firstLine="0"/>
              <w:jc w:val="center"/>
              <w:rPr>
                <w:del w:id="1974" w:author="Okot" w:date="2020-01-21T13:35:00Z"/>
              </w:rPr>
            </w:pPr>
          </w:p>
        </w:tc>
        <w:tc>
          <w:tcPr>
            <w:tcW w:w="416" w:type="dxa"/>
          </w:tcPr>
          <w:p w14:paraId="49CA8197" w14:textId="5CDD61E4" w:rsidR="007B5927" w:rsidDel="000B2B3D" w:rsidRDefault="007B5927" w:rsidP="000C3523">
            <w:pPr>
              <w:ind w:firstLine="0"/>
              <w:jc w:val="center"/>
              <w:rPr>
                <w:del w:id="1975" w:author="Okot" w:date="2020-01-21T13:35:00Z"/>
              </w:rPr>
            </w:pPr>
          </w:p>
        </w:tc>
        <w:tc>
          <w:tcPr>
            <w:tcW w:w="450" w:type="dxa"/>
          </w:tcPr>
          <w:p w14:paraId="78DA487B" w14:textId="34013FDF" w:rsidR="007B5927" w:rsidDel="000B2B3D" w:rsidRDefault="007B5927" w:rsidP="000C3523">
            <w:pPr>
              <w:ind w:firstLine="0"/>
              <w:jc w:val="center"/>
              <w:rPr>
                <w:del w:id="1976" w:author="Okot" w:date="2020-01-21T13:35:00Z"/>
              </w:rPr>
            </w:pPr>
          </w:p>
        </w:tc>
        <w:tc>
          <w:tcPr>
            <w:tcW w:w="439" w:type="dxa"/>
          </w:tcPr>
          <w:p w14:paraId="691B9396" w14:textId="2EFC11E6" w:rsidR="007B5927" w:rsidDel="000B2B3D" w:rsidRDefault="007B5927" w:rsidP="000C3523">
            <w:pPr>
              <w:ind w:firstLine="0"/>
              <w:jc w:val="center"/>
              <w:rPr>
                <w:del w:id="1977" w:author="Okot" w:date="2020-01-21T13:35:00Z"/>
              </w:rPr>
            </w:pPr>
          </w:p>
        </w:tc>
        <w:tc>
          <w:tcPr>
            <w:tcW w:w="416" w:type="dxa"/>
          </w:tcPr>
          <w:p w14:paraId="61F9D9E6" w14:textId="17476DC3" w:rsidR="007B5927" w:rsidDel="000B2B3D" w:rsidRDefault="007B5927" w:rsidP="000C3523">
            <w:pPr>
              <w:ind w:firstLine="0"/>
              <w:jc w:val="center"/>
              <w:rPr>
                <w:del w:id="1978" w:author="Okot" w:date="2020-01-21T13:35:00Z"/>
              </w:rPr>
            </w:pPr>
          </w:p>
        </w:tc>
        <w:tc>
          <w:tcPr>
            <w:tcW w:w="516" w:type="dxa"/>
          </w:tcPr>
          <w:p w14:paraId="492948C9" w14:textId="2A4A9713" w:rsidR="007B5927" w:rsidDel="000B2B3D" w:rsidRDefault="007B5927" w:rsidP="000C3523">
            <w:pPr>
              <w:ind w:firstLine="0"/>
              <w:jc w:val="center"/>
              <w:rPr>
                <w:del w:id="1979" w:author="Okot" w:date="2020-01-21T13:35:00Z"/>
              </w:rPr>
            </w:pPr>
            <w:del w:id="1980" w:author="Okot" w:date="2020-01-21T13:35:00Z">
              <w:r w:rsidDel="000B2B3D">
                <w:delText>+</w:delText>
              </w:r>
            </w:del>
          </w:p>
        </w:tc>
        <w:tc>
          <w:tcPr>
            <w:tcW w:w="529" w:type="dxa"/>
          </w:tcPr>
          <w:p w14:paraId="4FDA2701" w14:textId="0A928773" w:rsidR="007B5927" w:rsidDel="000B2B3D" w:rsidRDefault="007B5927" w:rsidP="000C3523">
            <w:pPr>
              <w:ind w:firstLine="0"/>
              <w:jc w:val="center"/>
              <w:rPr>
                <w:del w:id="1981" w:author="Okot" w:date="2020-01-21T13:35:00Z"/>
              </w:rPr>
            </w:pPr>
          </w:p>
        </w:tc>
        <w:tc>
          <w:tcPr>
            <w:tcW w:w="529" w:type="dxa"/>
          </w:tcPr>
          <w:p w14:paraId="7F171EFC" w14:textId="32630E8F" w:rsidR="007B5927" w:rsidDel="000B2B3D" w:rsidRDefault="007B5927" w:rsidP="000C3523">
            <w:pPr>
              <w:ind w:firstLine="0"/>
              <w:jc w:val="center"/>
              <w:rPr>
                <w:del w:id="1982" w:author="Okot" w:date="2020-01-21T13:35:00Z"/>
              </w:rPr>
            </w:pPr>
            <w:del w:id="1983" w:author="Okot" w:date="2020-01-21T13:35:00Z">
              <w:r w:rsidDel="000B2B3D">
                <w:delText>+</w:delText>
              </w:r>
            </w:del>
          </w:p>
        </w:tc>
        <w:tc>
          <w:tcPr>
            <w:tcW w:w="529" w:type="dxa"/>
          </w:tcPr>
          <w:p w14:paraId="350CB0A5" w14:textId="1D325E3E" w:rsidR="007B5927" w:rsidDel="000B2B3D" w:rsidRDefault="007B5927" w:rsidP="000C3523">
            <w:pPr>
              <w:ind w:firstLine="0"/>
              <w:jc w:val="center"/>
              <w:rPr>
                <w:del w:id="1984" w:author="Okot" w:date="2020-01-21T13:35:00Z"/>
              </w:rPr>
            </w:pPr>
          </w:p>
        </w:tc>
        <w:tc>
          <w:tcPr>
            <w:tcW w:w="529" w:type="dxa"/>
          </w:tcPr>
          <w:p w14:paraId="42E17099" w14:textId="30561F48" w:rsidR="007B5927" w:rsidDel="000B2B3D" w:rsidRDefault="007B5927" w:rsidP="000C3523">
            <w:pPr>
              <w:ind w:firstLine="0"/>
              <w:jc w:val="center"/>
              <w:rPr>
                <w:del w:id="1985" w:author="Okot" w:date="2020-01-21T13:35:00Z"/>
              </w:rPr>
            </w:pPr>
          </w:p>
        </w:tc>
        <w:tc>
          <w:tcPr>
            <w:tcW w:w="529" w:type="dxa"/>
          </w:tcPr>
          <w:p w14:paraId="5DA9826F" w14:textId="72FACDD1" w:rsidR="007B5927" w:rsidDel="000B2B3D" w:rsidRDefault="007B5927" w:rsidP="000C3523">
            <w:pPr>
              <w:ind w:firstLine="0"/>
              <w:jc w:val="center"/>
              <w:rPr>
                <w:del w:id="1986" w:author="Okot" w:date="2020-01-21T13:35:00Z"/>
              </w:rPr>
            </w:pPr>
          </w:p>
        </w:tc>
        <w:tc>
          <w:tcPr>
            <w:tcW w:w="639" w:type="dxa"/>
          </w:tcPr>
          <w:p w14:paraId="4AFDC8E5" w14:textId="1AB6C1C4" w:rsidR="007B5927" w:rsidDel="000B2B3D" w:rsidRDefault="007B5927" w:rsidP="000C3523">
            <w:pPr>
              <w:ind w:firstLine="0"/>
              <w:jc w:val="center"/>
              <w:rPr>
                <w:del w:id="1987" w:author="Okot" w:date="2020-01-21T13:35:00Z"/>
              </w:rPr>
            </w:pPr>
            <w:del w:id="1988" w:author="Okot" w:date="2020-01-21T13:35:00Z">
              <w:r w:rsidDel="000B2B3D">
                <w:delText>+</w:delText>
              </w:r>
            </w:del>
          </w:p>
        </w:tc>
        <w:tc>
          <w:tcPr>
            <w:tcW w:w="529" w:type="dxa"/>
          </w:tcPr>
          <w:p w14:paraId="0510DA9A" w14:textId="703432F9" w:rsidR="007B5927" w:rsidDel="000B2B3D" w:rsidRDefault="007B5927" w:rsidP="000C3523">
            <w:pPr>
              <w:ind w:firstLine="0"/>
              <w:jc w:val="center"/>
              <w:rPr>
                <w:del w:id="1989" w:author="Okot" w:date="2020-01-21T13:35:00Z"/>
              </w:rPr>
            </w:pPr>
          </w:p>
        </w:tc>
      </w:tr>
      <w:tr w:rsidR="0099329A" w:rsidDel="000B2B3D" w14:paraId="4FA78B83" w14:textId="766D85BB" w:rsidTr="0099329A">
        <w:trPr>
          <w:del w:id="1990" w:author="Okot" w:date="2020-01-21T13:35:00Z"/>
        </w:trPr>
        <w:tc>
          <w:tcPr>
            <w:tcW w:w="562" w:type="dxa"/>
          </w:tcPr>
          <w:p w14:paraId="5896ED1C" w14:textId="62EDA5D4" w:rsidR="007B5927" w:rsidDel="000B2B3D" w:rsidRDefault="007B5927" w:rsidP="000C3523">
            <w:pPr>
              <w:ind w:firstLine="0"/>
              <w:jc w:val="center"/>
              <w:rPr>
                <w:del w:id="1991" w:author="Okot" w:date="2020-01-21T13:35:00Z"/>
              </w:rPr>
            </w:pPr>
            <w:del w:id="1992" w:author="Okot" w:date="2020-01-21T13:35:00Z">
              <w:r w:rsidDel="000B2B3D">
                <w:delText>Na</w:delText>
              </w:r>
            </w:del>
          </w:p>
        </w:tc>
        <w:tc>
          <w:tcPr>
            <w:tcW w:w="427" w:type="dxa"/>
          </w:tcPr>
          <w:p w14:paraId="31133F63" w14:textId="51FFA2A9" w:rsidR="007B5927" w:rsidDel="000B2B3D" w:rsidRDefault="007B5927" w:rsidP="000C3523">
            <w:pPr>
              <w:ind w:firstLine="0"/>
              <w:jc w:val="center"/>
              <w:rPr>
                <w:del w:id="1993" w:author="Okot" w:date="2020-01-21T13:35:00Z"/>
              </w:rPr>
            </w:pPr>
          </w:p>
        </w:tc>
        <w:tc>
          <w:tcPr>
            <w:tcW w:w="352" w:type="dxa"/>
          </w:tcPr>
          <w:p w14:paraId="4A73883D" w14:textId="571015C5" w:rsidR="007B5927" w:rsidDel="000B2B3D" w:rsidRDefault="007B5927" w:rsidP="000C3523">
            <w:pPr>
              <w:ind w:firstLine="0"/>
              <w:jc w:val="center"/>
              <w:rPr>
                <w:del w:id="1994" w:author="Okot" w:date="2020-01-21T13:35:00Z"/>
              </w:rPr>
            </w:pPr>
          </w:p>
        </w:tc>
        <w:tc>
          <w:tcPr>
            <w:tcW w:w="498" w:type="dxa"/>
          </w:tcPr>
          <w:p w14:paraId="4D3E6CBE" w14:textId="1F200162" w:rsidR="007B5927" w:rsidDel="000B2B3D" w:rsidRDefault="007B5927" w:rsidP="000C3523">
            <w:pPr>
              <w:ind w:firstLine="0"/>
              <w:jc w:val="center"/>
              <w:rPr>
                <w:del w:id="1995" w:author="Okot" w:date="2020-01-21T13:35:00Z"/>
              </w:rPr>
            </w:pPr>
          </w:p>
        </w:tc>
        <w:tc>
          <w:tcPr>
            <w:tcW w:w="483" w:type="dxa"/>
          </w:tcPr>
          <w:p w14:paraId="6EDE9408" w14:textId="29E1C5C6" w:rsidR="007B5927" w:rsidDel="000B2B3D" w:rsidRDefault="007B5927" w:rsidP="000C3523">
            <w:pPr>
              <w:ind w:firstLine="0"/>
              <w:jc w:val="center"/>
              <w:rPr>
                <w:del w:id="1996" w:author="Okot" w:date="2020-01-21T13:35:00Z"/>
              </w:rPr>
            </w:pPr>
          </w:p>
        </w:tc>
        <w:tc>
          <w:tcPr>
            <w:tcW w:w="450" w:type="dxa"/>
          </w:tcPr>
          <w:p w14:paraId="6BE1DD08" w14:textId="556D071C" w:rsidR="007B5927" w:rsidDel="000B2B3D" w:rsidRDefault="007B5927" w:rsidP="000C3523">
            <w:pPr>
              <w:ind w:firstLine="0"/>
              <w:jc w:val="center"/>
              <w:rPr>
                <w:del w:id="1997" w:author="Okot" w:date="2020-01-21T13:35:00Z"/>
              </w:rPr>
            </w:pPr>
          </w:p>
        </w:tc>
        <w:tc>
          <w:tcPr>
            <w:tcW w:w="416" w:type="dxa"/>
          </w:tcPr>
          <w:p w14:paraId="52E96BEC" w14:textId="52B69044" w:rsidR="007B5927" w:rsidDel="000B2B3D" w:rsidRDefault="007B5927" w:rsidP="000C3523">
            <w:pPr>
              <w:ind w:firstLine="0"/>
              <w:jc w:val="center"/>
              <w:rPr>
                <w:del w:id="1998" w:author="Okot" w:date="2020-01-21T13:35:00Z"/>
              </w:rPr>
            </w:pPr>
          </w:p>
        </w:tc>
        <w:tc>
          <w:tcPr>
            <w:tcW w:w="450" w:type="dxa"/>
          </w:tcPr>
          <w:p w14:paraId="5FDE2BDA" w14:textId="40C96B67" w:rsidR="007B5927" w:rsidDel="000B2B3D" w:rsidRDefault="007B5927" w:rsidP="000C3523">
            <w:pPr>
              <w:ind w:firstLine="0"/>
              <w:jc w:val="center"/>
              <w:rPr>
                <w:del w:id="1999" w:author="Okot" w:date="2020-01-21T13:35:00Z"/>
              </w:rPr>
            </w:pPr>
          </w:p>
        </w:tc>
        <w:tc>
          <w:tcPr>
            <w:tcW w:w="439" w:type="dxa"/>
          </w:tcPr>
          <w:p w14:paraId="69453258" w14:textId="0A2A1B13" w:rsidR="007B5927" w:rsidDel="000B2B3D" w:rsidRDefault="007B5927" w:rsidP="000C3523">
            <w:pPr>
              <w:ind w:firstLine="0"/>
              <w:jc w:val="center"/>
              <w:rPr>
                <w:del w:id="2000" w:author="Okot" w:date="2020-01-21T13:35:00Z"/>
              </w:rPr>
            </w:pPr>
            <w:del w:id="2001" w:author="Okot" w:date="2020-01-21T13:35:00Z">
              <w:r w:rsidDel="000B2B3D">
                <w:delText>-</w:delText>
              </w:r>
            </w:del>
          </w:p>
        </w:tc>
        <w:tc>
          <w:tcPr>
            <w:tcW w:w="416" w:type="dxa"/>
          </w:tcPr>
          <w:p w14:paraId="1EA9463E" w14:textId="0C5D546A" w:rsidR="007B5927" w:rsidDel="000B2B3D" w:rsidRDefault="007B5927" w:rsidP="000C3523">
            <w:pPr>
              <w:ind w:firstLine="0"/>
              <w:jc w:val="center"/>
              <w:rPr>
                <w:del w:id="2002" w:author="Okot" w:date="2020-01-21T13:35:00Z"/>
              </w:rPr>
            </w:pPr>
          </w:p>
        </w:tc>
        <w:tc>
          <w:tcPr>
            <w:tcW w:w="516" w:type="dxa"/>
          </w:tcPr>
          <w:p w14:paraId="5EF87E0E" w14:textId="737C15EF" w:rsidR="007B5927" w:rsidDel="000B2B3D" w:rsidRDefault="007B5927" w:rsidP="000C3523">
            <w:pPr>
              <w:ind w:firstLine="0"/>
              <w:jc w:val="center"/>
              <w:rPr>
                <w:del w:id="2003" w:author="Okot" w:date="2020-01-21T13:35:00Z"/>
              </w:rPr>
            </w:pPr>
          </w:p>
        </w:tc>
        <w:tc>
          <w:tcPr>
            <w:tcW w:w="529" w:type="dxa"/>
          </w:tcPr>
          <w:p w14:paraId="7E08CE80" w14:textId="7A627133" w:rsidR="007B5927" w:rsidDel="000B2B3D" w:rsidRDefault="007B5927" w:rsidP="000C3523">
            <w:pPr>
              <w:ind w:firstLine="0"/>
              <w:jc w:val="center"/>
              <w:rPr>
                <w:del w:id="2004" w:author="Okot" w:date="2020-01-21T13:35:00Z"/>
              </w:rPr>
            </w:pPr>
          </w:p>
        </w:tc>
        <w:tc>
          <w:tcPr>
            <w:tcW w:w="529" w:type="dxa"/>
          </w:tcPr>
          <w:p w14:paraId="32E70886" w14:textId="2D9DA9A4" w:rsidR="007B5927" w:rsidDel="000B2B3D" w:rsidRDefault="007B5927" w:rsidP="000C3523">
            <w:pPr>
              <w:ind w:firstLine="0"/>
              <w:jc w:val="center"/>
              <w:rPr>
                <w:del w:id="2005" w:author="Okot" w:date="2020-01-21T13:35:00Z"/>
              </w:rPr>
            </w:pPr>
          </w:p>
        </w:tc>
        <w:tc>
          <w:tcPr>
            <w:tcW w:w="529" w:type="dxa"/>
          </w:tcPr>
          <w:p w14:paraId="643ED89D" w14:textId="1481B2A7" w:rsidR="007B5927" w:rsidDel="000B2B3D" w:rsidRDefault="007B5927" w:rsidP="000C3523">
            <w:pPr>
              <w:ind w:firstLine="0"/>
              <w:jc w:val="center"/>
              <w:rPr>
                <w:del w:id="2006" w:author="Okot" w:date="2020-01-21T13:35:00Z"/>
              </w:rPr>
            </w:pPr>
          </w:p>
        </w:tc>
        <w:tc>
          <w:tcPr>
            <w:tcW w:w="529" w:type="dxa"/>
          </w:tcPr>
          <w:p w14:paraId="5A08FA5E" w14:textId="4EAF5B60" w:rsidR="007B5927" w:rsidDel="000B2B3D" w:rsidRDefault="007B5927" w:rsidP="000C3523">
            <w:pPr>
              <w:ind w:firstLine="0"/>
              <w:jc w:val="center"/>
              <w:rPr>
                <w:del w:id="2007" w:author="Okot" w:date="2020-01-21T13:35:00Z"/>
              </w:rPr>
            </w:pPr>
          </w:p>
        </w:tc>
        <w:tc>
          <w:tcPr>
            <w:tcW w:w="529" w:type="dxa"/>
          </w:tcPr>
          <w:p w14:paraId="2579C13D" w14:textId="3851603F" w:rsidR="007B5927" w:rsidDel="000B2B3D" w:rsidRDefault="007B5927" w:rsidP="000C3523">
            <w:pPr>
              <w:ind w:firstLine="0"/>
              <w:jc w:val="center"/>
              <w:rPr>
                <w:del w:id="2008" w:author="Okot" w:date="2020-01-21T13:35:00Z"/>
              </w:rPr>
            </w:pPr>
          </w:p>
        </w:tc>
        <w:tc>
          <w:tcPr>
            <w:tcW w:w="639" w:type="dxa"/>
          </w:tcPr>
          <w:p w14:paraId="4AF719E0" w14:textId="24E619B8" w:rsidR="007B5927" w:rsidDel="000B2B3D" w:rsidRDefault="007B5927" w:rsidP="000C3523">
            <w:pPr>
              <w:ind w:firstLine="0"/>
              <w:jc w:val="center"/>
              <w:rPr>
                <w:del w:id="2009" w:author="Okot" w:date="2020-01-21T13:35:00Z"/>
              </w:rPr>
            </w:pPr>
          </w:p>
        </w:tc>
        <w:tc>
          <w:tcPr>
            <w:tcW w:w="529" w:type="dxa"/>
          </w:tcPr>
          <w:p w14:paraId="04A8829E" w14:textId="2A75709A" w:rsidR="007B5927" w:rsidDel="000B2B3D" w:rsidRDefault="007B5927" w:rsidP="000C3523">
            <w:pPr>
              <w:ind w:firstLine="0"/>
              <w:jc w:val="center"/>
              <w:rPr>
                <w:del w:id="2010" w:author="Okot" w:date="2020-01-21T13:35:00Z"/>
              </w:rPr>
            </w:pPr>
          </w:p>
        </w:tc>
      </w:tr>
      <w:tr w:rsidR="0099329A" w:rsidDel="000B2B3D" w14:paraId="68F0B08A" w14:textId="4D014830" w:rsidTr="0099329A">
        <w:trPr>
          <w:del w:id="2011" w:author="Okot" w:date="2020-01-21T13:35:00Z"/>
        </w:trPr>
        <w:tc>
          <w:tcPr>
            <w:tcW w:w="562" w:type="dxa"/>
          </w:tcPr>
          <w:p w14:paraId="69A00F8E" w14:textId="62B04334" w:rsidR="007B5927" w:rsidDel="000B2B3D" w:rsidRDefault="007B5927" w:rsidP="000C3523">
            <w:pPr>
              <w:ind w:firstLine="0"/>
              <w:jc w:val="center"/>
              <w:rPr>
                <w:del w:id="2012" w:author="Okot" w:date="2020-01-21T13:35:00Z"/>
              </w:rPr>
            </w:pPr>
            <w:del w:id="2013" w:author="Okot" w:date="2020-01-21T13:35:00Z">
              <w:r w:rsidDel="000B2B3D">
                <w:delText>Ca</w:delText>
              </w:r>
            </w:del>
          </w:p>
        </w:tc>
        <w:tc>
          <w:tcPr>
            <w:tcW w:w="427" w:type="dxa"/>
          </w:tcPr>
          <w:p w14:paraId="3C81BB2A" w14:textId="1F0F0DDD" w:rsidR="007B5927" w:rsidDel="000B2B3D" w:rsidRDefault="007B5927" w:rsidP="000C3523">
            <w:pPr>
              <w:ind w:firstLine="0"/>
              <w:jc w:val="center"/>
              <w:rPr>
                <w:del w:id="2014" w:author="Okot" w:date="2020-01-21T13:35:00Z"/>
              </w:rPr>
            </w:pPr>
            <w:del w:id="2015" w:author="Okot" w:date="2020-01-21T13:35:00Z">
              <w:r w:rsidDel="000B2B3D">
                <w:delText>-</w:delText>
              </w:r>
            </w:del>
          </w:p>
        </w:tc>
        <w:tc>
          <w:tcPr>
            <w:tcW w:w="352" w:type="dxa"/>
          </w:tcPr>
          <w:p w14:paraId="57F60868" w14:textId="1F93A750" w:rsidR="007B5927" w:rsidDel="000B2B3D" w:rsidRDefault="007B5927" w:rsidP="000C3523">
            <w:pPr>
              <w:ind w:firstLine="0"/>
              <w:jc w:val="center"/>
              <w:rPr>
                <w:del w:id="2016" w:author="Okot" w:date="2020-01-21T13:35:00Z"/>
              </w:rPr>
            </w:pPr>
          </w:p>
        </w:tc>
        <w:tc>
          <w:tcPr>
            <w:tcW w:w="498" w:type="dxa"/>
          </w:tcPr>
          <w:p w14:paraId="14AD68EF" w14:textId="7E865B3C" w:rsidR="007B5927" w:rsidDel="000B2B3D" w:rsidRDefault="007B5927" w:rsidP="000C3523">
            <w:pPr>
              <w:ind w:firstLine="0"/>
              <w:jc w:val="center"/>
              <w:rPr>
                <w:del w:id="2017" w:author="Okot" w:date="2020-01-21T13:35:00Z"/>
              </w:rPr>
            </w:pPr>
            <w:del w:id="2018" w:author="Okot" w:date="2020-01-21T13:35:00Z">
              <w:r w:rsidDel="000B2B3D">
                <w:delText>+/-</w:delText>
              </w:r>
            </w:del>
          </w:p>
        </w:tc>
        <w:tc>
          <w:tcPr>
            <w:tcW w:w="483" w:type="dxa"/>
          </w:tcPr>
          <w:p w14:paraId="5B9F428F" w14:textId="03670F53" w:rsidR="007B5927" w:rsidDel="000B2B3D" w:rsidRDefault="007B5927" w:rsidP="000C3523">
            <w:pPr>
              <w:ind w:firstLine="0"/>
              <w:jc w:val="center"/>
              <w:rPr>
                <w:del w:id="2019" w:author="Okot" w:date="2020-01-21T13:35:00Z"/>
              </w:rPr>
            </w:pPr>
            <w:del w:id="2020" w:author="Okot" w:date="2020-01-21T13:35:00Z">
              <w:r w:rsidDel="000B2B3D">
                <w:delText>-</w:delText>
              </w:r>
            </w:del>
          </w:p>
        </w:tc>
        <w:tc>
          <w:tcPr>
            <w:tcW w:w="450" w:type="dxa"/>
          </w:tcPr>
          <w:p w14:paraId="07C94876" w14:textId="23C3A6D1" w:rsidR="007B5927" w:rsidDel="000B2B3D" w:rsidRDefault="007B5927" w:rsidP="000C3523">
            <w:pPr>
              <w:ind w:firstLine="0"/>
              <w:jc w:val="center"/>
              <w:rPr>
                <w:del w:id="2021" w:author="Okot" w:date="2020-01-21T13:35:00Z"/>
              </w:rPr>
            </w:pPr>
          </w:p>
        </w:tc>
        <w:tc>
          <w:tcPr>
            <w:tcW w:w="416" w:type="dxa"/>
          </w:tcPr>
          <w:p w14:paraId="4FED888B" w14:textId="23E3543A" w:rsidR="007B5927" w:rsidDel="000B2B3D" w:rsidRDefault="007B5927" w:rsidP="000C3523">
            <w:pPr>
              <w:ind w:firstLine="0"/>
              <w:jc w:val="center"/>
              <w:rPr>
                <w:del w:id="2022" w:author="Okot" w:date="2020-01-21T13:35:00Z"/>
              </w:rPr>
            </w:pPr>
          </w:p>
        </w:tc>
        <w:tc>
          <w:tcPr>
            <w:tcW w:w="450" w:type="dxa"/>
          </w:tcPr>
          <w:p w14:paraId="669C26BE" w14:textId="632306AA" w:rsidR="007B5927" w:rsidDel="000B2B3D" w:rsidRDefault="007B5927" w:rsidP="000C3523">
            <w:pPr>
              <w:ind w:firstLine="0"/>
              <w:jc w:val="center"/>
              <w:rPr>
                <w:del w:id="2023" w:author="Okot" w:date="2020-01-21T13:35:00Z"/>
              </w:rPr>
            </w:pPr>
          </w:p>
        </w:tc>
        <w:tc>
          <w:tcPr>
            <w:tcW w:w="439" w:type="dxa"/>
          </w:tcPr>
          <w:p w14:paraId="0F873698" w14:textId="51C3A08B" w:rsidR="007B5927" w:rsidDel="000B2B3D" w:rsidRDefault="007B5927" w:rsidP="000C3523">
            <w:pPr>
              <w:ind w:firstLine="0"/>
              <w:jc w:val="center"/>
              <w:rPr>
                <w:del w:id="2024" w:author="Okot" w:date="2020-01-21T13:35:00Z"/>
              </w:rPr>
            </w:pPr>
          </w:p>
        </w:tc>
        <w:tc>
          <w:tcPr>
            <w:tcW w:w="416" w:type="dxa"/>
          </w:tcPr>
          <w:p w14:paraId="51462A74" w14:textId="58F2C6D7" w:rsidR="007B5927" w:rsidDel="000B2B3D" w:rsidRDefault="007B5927" w:rsidP="000C3523">
            <w:pPr>
              <w:ind w:firstLine="0"/>
              <w:jc w:val="center"/>
              <w:rPr>
                <w:del w:id="2025" w:author="Okot" w:date="2020-01-21T13:35:00Z"/>
              </w:rPr>
            </w:pPr>
            <w:del w:id="2026" w:author="Okot" w:date="2020-01-21T13:35:00Z">
              <w:r w:rsidDel="000B2B3D">
                <w:delText>-</w:delText>
              </w:r>
            </w:del>
          </w:p>
        </w:tc>
        <w:tc>
          <w:tcPr>
            <w:tcW w:w="516" w:type="dxa"/>
          </w:tcPr>
          <w:p w14:paraId="0BD777B0" w14:textId="74C317D8" w:rsidR="007B5927" w:rsidDel="000B2B3D" w:rsidRDefault="007B5927" w:rsidP="000C3523">
            <w:pPr>
              <w:ind w:firstLine="0"/>
              <w:jc w:val="center"/>
              <w:rPr>
                <w:del w:id="2027" w:author="Okot" w:date="2020-01-21T13:35:00Z"/>
              </w:rPr>
            </w:pPr>
          </w:p>
        </w:tc>
        <w:tc>
          <w:tcPr>
            <w:tcW w:w="529" w:type="dxa"/>
          </w:tcPr>
          <w:p w14:paraId="641762B8" w14:textId="7B76AF54" w:rsidR="007B5927" w:rsidDel="000B2B3D" w:rsidRDefault="007B5927" w:rsidP="000C3523">
            <w:pPr>
              <w:ind w:firstLine="0"/>
              <w:jc w:val="center"/>
              <w:rPr>
                <w:del w:id="2028" w:author="Okot" w:date="2020-01-21T13:35:00Z"/>
              </w:rPr>
            </w:pPr>
          </w:p>
        </w:tc>
        <w:tc>
          <w:tcPr>
            <w:tcW w:w="529" w:type="dxa"/>
          </w:tcPr>
          <w:p w14:paraId="70330721" w14:textId="13311F15" w:rsidR="007B5927" w:rsidDel="000B2B3D" w:rsidRDefault="007B5927" w:rsidP="000C3523">
            <w:pPr>
              <w:ind w:firstLine="0"/>
              <w:jc w:val="center"/>
              <w:rPr>
                <w:del w:id="2029" w:author="Okot" w:date="2020-01-21T13:35:00Z"/>
              </w:rPr>
            </w:pPr>
          </w:p>
        </w:tc>
        <w:tc>
          <w:tcPr>
            <w:tcW w:w="529" w:type="dxa"/>
          </w:tcPr>
          <w:p w14:paraId="70A57878" w14:textId="5E821BF4" w:rsidR="007B5927" w:rsidDel="000B2B3D" w:rsidRDefault="007B5927" w:rsidP="000C3523">
            <w:pPr>
              <w:ind w:firstLine="0"/>
              <w:jc w:val="center"/>
              <w:rPr>
                <w:del w:id="2030" w:author="Okot" w:date="2020-01-21T13:35:00Z"/>
              </w:rPr>
            </w:pPr>
          </w:p>
        </w:tc>
        <w:tc>
          <w:tcPr>
            <w:tcW w:w="529" w:type="dxa"/>
          </w:tcPr>
          <w:p w14:paraId="170B7A9F" w14:textId="407749BD" w:rsidR="007B5927" w:rsidDel="000B2B3D" w:rsidRDefault="007B5927" w:rsidP="000C3523">
            <w:pPr>
              <w:ind w:firstLine="0"/>
              <w:jc w:val="center"/>
              <w:rPr>
                <w:del w:id="2031" w:author="Okot" w:date="2020-01-21T13:35:00Z"/>
              </w:rPr>
            </w:pPr>
            <w:del w:id="2032" w:author="Okot" w:date="2020-01-21T13:35:00Z">
              <w:r w:rsidDel="000B2B3D">
                <w:delText>+</w:delText>
              </w:r>
            </w:del>
          </w:p>
        </w:tc>
        <w:tc>
          <w:tcPr>
            <w:tcW w:w="529" w:type="dxa"/>
          </w:tcPr>
          <w:p w14:paraId="2E6BF650" w14:textId="3B54B94B" w:rsidR="007B5927" w:rsidDel="000B2B3D" w:rsidRDefault="007B5927" w:rsidP="000C3523">
            <w:pPr>
              <w:ind w:firstLine="0"/>
              <w:jc w:val="center"/>
              <w:rPr>
                <w:del w:id="2033" w:author="Okot" w:date="2020-01-21T13:35:00Z"/>
              </w:rPr>
            </w:pPr>
            <w:del w:id="2034" w:author="Okot" w:date="2020-01-21T13:35:00Z">
              <w:r w:rsidDel="000B2B3D">
                <w:delText>+</w:delText>
              </w:r>
            </w:del>
          </w:p>
        </w:tc>
        <w:tc>
          <w:tcPr>
            <w:tcW w:w="639" w:type="dxa"/>
          </w:tcPr>
          <w:p w14:paraId="7ED518A6" w14:textId="3C553FB9" w:rsidR="007B5927" w:rsidDel="000B2B3D" w:rsidRDefault="007B5927" w:rsidP="000C3523">
            <w:pPr>
              <w:ind w:firstLine="0"/>
              <w:jc w:val="center"/>
              <w:rPr>
                <w:del w:id="2035" w:author="Okot" w:date="2020-01-21T13:35:00Z"/>
              </w:rPr>
            </w:pPr>
          </w:p>
        </w:tc>
        <w:tc>
          <w:tcPr>
            <w:tcW w:w="529" w:type="dxa"/>
          </w:tcPr>
          <w:p w14:paraId="501FA458" w14:textId="2D7A6F01" w:rsidR="007B5927" w:rsidDel="000B2B3D" w:rsidRDefault="007B5927" w:rsidP="000C3523">
            <w:pPr>
              <w:ind w:firstLine="0"/>
              <w:jc w:val="center"/>
              <w:rPr>
                <w:del w:id="2036" w:author="Okot" w:date="2020-01-21T13:35:00Z"/>
              </w:rPr>
            </w:pPr>
          </w:p>
        </w:tc>
      </w:tr>
      <w:tr w:rsidR="0099329A" w:rsidDel="000B2B3D" w14:paraId="3A810EC5" w14:textId="504960DE" w:rsidTr="0099329A">
        <w:trPr>
          <w:del w:id="2037" w:author="Okot" w:date="2020-01-21T13:35:00Z"/>
        </w:trPr>
        <w:tc>
          <w:tcPr>
            <w:tcW w:w="562" w:type="dxa"/>
          </w:tcPr>
          <w:p w14:paraId="74B17F89" w14:textId="453B3693" w:rsidR="007B5927" w:rsidDel="000B2B3D" w:rsidRDefault="007B5927" w:rsidP="000C3523">
            <w:pPr>
              <w:ind w:firstLine="0"/>
              <w:jc w:val="center"/>
              <w:rPr>
                <w:del w:id="2038" w:author="Okot" w:date="2020-01-21T13:35:00Z"/>
              </w:rPr>
            </w:pPr>
            <w:del w:id="2039" w:author="Okot" w:date="2020-01-21T13:35:00Z">
              <w:r w:rsidDel="000B2B3D">
                <w:delText>Fe</w:delText>
              </w:r>
            </w:del>
          </w:p>
        </w:tc>
        <w:tc>
          <w:tcPr>
            <w:tcW w:w="427" w:type="dxa"/>
          </w:tcPr>
          <w:p w14:paraId="5876B011" w14:textId="0BA976C7" w:rsidR="007B5927" w:rsidDel="000B2B3D" w:rsidRDefault="007B5927" w:rsidP="000C3523">
            <w:pPr>
              <w:ind w:firstLine="0"/>
              <w:jc w:val="center"/>
              <w:rPr>
                <w:del w:id="2040" w:author="Okot" w:date="2020-01-21T13:35:00Z"/>
              </w:rPr>
            </w:pPr>
            <w:del w:id="2041" w:author="Okot" w:date="2020-01-21T13:35:00Z">
              <w:r w:rsidDel="000B2B3D">
                <w:delText>-</w:delText>
              </w:r>
            </w:del>
          </w:p>
        </w:tc>
        <w:tc>
          <w:tcPr>
            <w:tcW w:w="352" w:type="dxa"/>
          </w:tcPr>
          <w:p w14:paraId="5C4D5B69" w14:textId="7F3E6DCE" w:rsidR="007B5927" w:rsidDel="000B2B3D" w:rsidRDefault="007B5927" w:rsidP="000C3523">
            <w:pPr>
              <w:ind w:firstLine="0"/>
              <w:jc w:val="center"/>
              <w:rPr>
                <w:del w:id="2042" w:author="Okot" w:date="2020-01-21T13:35:00Z"/>
              </w:rPr>
            </w:pPr>
          </w:p>
        </w:tc>
        <w:tc>
          <w:tcPr>
            <w:tcW w:w="498" w:type="dxa"/>
          </w:tcPr>
          <w:p w14:paraId="1EB89FD1" w14:textId="19077CE9" w:rsidR="007B5927" w:rsidDel="000B2B3D" w:rsidRDefault="007B5927" w:rsidP="000C3523">
            <w:pPr>
              <w:ind w:firstLine="0"/>
              <w:jc w:val="center"/>
              <w:rPr>
                <w:del w:id="2043" w:author="Okot" w:date="2020-01-21T13:35:00Z"/>
              </w:rPr>
            </w:pPr>
          </w:p>
        </w:tc>
        <w:tc>
          <w:tcPr>
            <w:tcW w:w="483" w:type="dxa"/>
          </w:tcPr>
          <w:p w14:paraId="2BD7D225" w14:textId="4F4FC0E6" w:rsidR="007B5927" w:rsidDel="000B2B3D" w:rsidRDefault="007B5927" w:rsidP="000C3523">
            <w:pPr>
              <w:ind w:firstLine="0"/>
              <w:jc w:val="center"/>
              <w:rPr>
                <w:del w:id="2044" w:author="Okot" w:date="2020-01-21T13:35:00Z"/>
              </w:rPr>
            </w:pPr>
            <w:del w:id="2045" w:author="Okot" w:date="2020-01-21T13:35:00Z">
              <w:r w:rsidDel="000B2B3D">
                <w:delText>+</w:delText>
              </w:r>
            </w:del>
          </w:p>
        </w:tc>
        <w:tc>
          <w:tcPr>
            <w:tcW w:w="450" w:type="dxa"/>
          </w:tcPr>
          <w:p w14:paraId="11A59848" w14:textId="41A8119E" w:rsidR="007B5927" w:rsidDel="000B2B3D" w:rsidRDefault="007B5927" w:rsidP="000C3523">
            <w:pPr>
              <w:ind w:firstLine="0"/>
              <w:jc w:val="center"/>
              <w:rPr>
                <w:del w:id="2046" w:author="Okot" w:date="2020-01-21T13:35:00Z"/>
              </w:rPr>
            </w:pPr>
          </w:p>
        </w:tc>
        <w:tc>
          <w:tcPr>
            <w:tcW w:w="416" w:type="dxa"/>
          </w:tcPr>
          <w:p w14:paraId="18CFB689" w14:textId="67B8C0F9" w:rsidR="007B5927" w:rsidDel="000B2B3D" w:rsidRDefault="007B5927" w:rsidP="000C3523">
            <w:pPr>
              <w:ind w:firstLine="0"/>
              <w:jc w:val="center"/>
              <w:rPr>
                <w:del w:id="2047" w:author="Okot" w:date="2020-01-21T13:35:00Z"/>
              </w:rPr>
            </w:pPr>
          </w:p>
        </w:tc>
        <w:tc>
          <w:tcPr>
            <w:tcW w:w="450" w:type="dxa"/>
          </w:tcPr>
          <w:p w14:paraId="739A57F8" w14:textId="35D003D9" w:rsidR="007B5927" w:rsidDel="000B2B3D" w:rsidRDefault="007B5927" w:rsidP="000C3523">
            <w:pPr>
              <w:ind w:firstLine="0"/>
              <w:jc w:val="center"/>
              <w:rPr>
                <w:del w:id="2048" w:author="Okot" w:date="2020-01-21T13:35:00Z"/>
              </w:rPr>
            </w:pPr>
          </w:p>
        </w:tc>
        <w:tc>
          <w:tcPr>
            <w:tcW w:w="439" w:type="dxa"/>
          </w:tcPr>
          <w:p w14:paraId="032DB9C3" w14:textId="448CAB43" w:rsidR="007B5927" w:rsidDel="000B2B3D" w:rsidRDefault="00362FC4" w:rsidP="000C3523">
            <w:pPr>
              <w:ind w:firstLine="0"/>
              <w:jc w:val="center"/>
              <w:rPr>
                <w:del w:id="2049" w:author="Okot" w:date="2020-01-21T13:35:00Z"/>
              </w:rPr>
            </w:pPr>
            <w:del w:id="2050" w:author="Okot" w:date="2020-01-21T13:35:00Z">
              <w:r w:rsidDel="000B2B3D">
                <w:delText>-</w:delText>
              </w:r>
            </w:del>
          </w:p>
        </w:tc>
        <w:tc>
          <w:tcPr>
            <w:tcW w:w="416" w:type="dxa"/>
          </w:tcPr>
          <w:p w14:paraId="0C3C1A47" w14:textId="6393043A" w:rsidR="007B5927" w:rsidDel="000B2B3D" w:rsidRDefault="007B5927" w:rsidP="000C3523">
            <w:pPr>
              <w:ind w:firstLine="0"/>
              <w:jc w:val="center"/>
              <w:rPr>
                <w:del w:id="2051" w:author="Okot" w:date="2020-01-21T13:35:00Z"/>
              </w:rPr>
            </w:pPr>
          </w:p>
        </w:tc>
        <w:tc>
          <w:tcPr>
            <w:tcW w:w="516" w:type="dxa"/>
          </w:tcPr>
          <w:p w14:paraId="78C8BE41" w14:textId="1A160B93" w:rsidR="007B5927" w:rsidDel="000B2B3D" w:rsidRDefault="007B5927" w:rsidP="000C3523">
            <w:pPr>
              <w:ind w:firstLine="0"/>
              <w:jc w:val="center"/>
              <w:rPr>
                <w:del w:id="2052" w:author="Okot" w:date="2020-01-21T13:35:00Z"/>
              </w:rPr>
            </w:pPr>
          </w:p>
        </w:tc>
        <w:tc>
          <w:tcPr>
            <w:tcW w:w="529" w:type="dxa"/>
          </w:tcPr>
          <w:p w14:paraId="4837B7BE" w14:textId="5AC6CC76" w:rsidR="007B5927" w:rsidDel="000B2B3D" w:rsidRDefault="007B5927" w:rsidP="000C3523">
            <w:pPr>
              <w:ind w:firstLine="0"/>
              <w:jc w:val="center"/>
              <w:rPr>
                <w:del w:id="2053" w:author="Okot" w:date="2020-01-21T13:35:00Z"/>
              </w:rPr>
            </w:pPr>
          </w:p>
        </w:tc>
        <w:tc>
          <w:tcPr>
            <w:tcW w:w="529" w:type="dxa"/>
          </w:tcPr>
          <w:p w14:paraId="1C90D38F" w14:textId="179E9E57" w:rsidR="007B5927" w:rsidDel="000B2B3D" w:rsidRDefault="007B5927" w:rsidP="000C3523">
            <w:pPr>
              <w:ind w:firstLine="0"/>
              <w:jc w:val="center"/>
              <w:rPr>
                <w:del w:id="2054" w:author="Okot" w:date="2020-01-21T13:35:00Z"/>
              </w:rPr>
            </w:pPr>
          </w:p>
        </w:tc>
        <w:tc>
          <w:tcPr>
            <w:tcW w:w="529" w:type="dxa"/>
          </w:tcPr>
          <w:p w14:paraId="7B10DF20" w14:textId="3B2D306B" w:rsidR="007B5927" w:rsidDel="000B2B3D" w:rsidRDefault="007B5927" w:rsidP="000C3523">
            <w:pPr>
              <w:ind w:firstLine="0"/>
              <w:jc w:val="center"/>
              <w:rPr>
                <w:del w:id="2055" w:author="Okot" w:date="2020-01-21T13:35:00Z"/>
              </w:rPr>
            </w:pPr>
          </w:p>
        </w:tc>
        <w:tc>
          <w:tcPr>
            <w:tcW w:w="529" w:type="dxa"/>
          </w:tcPr>
          <w:p w14:paraId="514CC815" w14:textId="4FA75748" w:rsidR="007B5927" w:rsidDel="000B2B3D" w:rsidRDefault="007B5927" w:rsidP="000C3523">
            <w:pPr>
              <w:ind w:firstLine="0"/>
              <w:jc w:val="center"/>
              <w:rPr>
                <w:del w:id="2056" w:author="Okot" w:date="2020-01-21T13:35:00Z"/>
              </w:rPr>
            </w:pPr>
            <w:del w:id="2057" w:author="Okot" w:date="2020-01-21T13:35:00Z">
              <w:r w:rsidDel="000B2B3D">
                <w:delText>-</w:delText>
              </w:r>
            </w:del>
          </w:p>
        </w:tc>
        <w:tc>
          <w:tcPr>
            <w:tcW w:w="529" w:type="dxa"/>
          </w:tcPr>
          <w:p w14:paraId="09A4B868" w14:textId="61CC39E6" w:rsidR="007B5927" w:rsidDel="000B2B3D" w:rsidRDefault="007B5927" w:rsidP="000C3523">
            <w:pPr>
              <w:ind w:firstLine="0"/>
              <w:jc w:val="center"/>
              <w:rPr>
                <w:del w:id="2058" w:author="Okot" w:date="2020-01-21T13:35:00Z"/>
              </w:rPr>
            </w:pPr>
          </w:p>
        </w:tc>
        <w:tc>
          <w:tcPr>
            <w:tcW w:w="639" w:type="dxa"/>
          </w:tcPr>
          <w:p w14:paraId="0F431B0B" w14:textId="72D6171A" w:rsidR="007B5927" w:rsidDel="000B2B3D" w:rsidRDefault="007B5927" w:rsidP="000C3523">
            <w:pPr>
              <w:ind w:firstLine="0"/>
              <w:jc w:val="center"/>
              <w:rPr>
                <w:del w:id="2059" w:author="Okot" w:date="2020-01-21T13:35:00Z"/>
              </w:rPr>
            </w:pPr>
          </w:p>
        </w:tc>
        <w:tc>
          <w:tcPr>
            <w:tcW w:w="529" w:type="dxa"/>
          </w:tcPr>
          <w:p w14:paraId="1C711D63" w14:textId="1A412587" w:rsidR="007B5927" w:rsidDel="000B2B3D" w:rsidRDefault="007B5927" w:rsidP="000C3523">
            <w:pPr>
              <w:ind w:firstLine="0"/>
              <w:jc w:val="center"/>
              <w:rPr>
                <w:del w:id="2060" w:author="Okot" w:date="2020-01-21T13:35:00Z"/>
              </w:rPr>
            </w:pPr>
          </w:p>
        </w:tc>
      </w:tr>
      <w:tr w:rsidR="0099329A" w:rsidDel="000B2B3D" w14:paraId="03CC368D" w14:textId="5E969F2D" w:rsidTr="0099329A">
        <w:trPr>
          <w:del w:id="2061" w:author="Okot" w:date="2020-01-21T13:35:00Z"/>
        </w:trPr>
        <w:tc>
          <w:tcPr>
            <w:tcW w:w="562" w:type="dxa"/>
          </w:tcPr>
          <w:p w14:paraId="04207110" w14:textId="2A1600A9" w:rsidR="007B5927" w:rsidRPr="0099329A" w:rsidDel="000B2B3D" w:rsidRDefault="007B5927" w:rsidP="000C3523">
            <w:pPr>
              <w:ind w:firstLine="0"/>
              <w:jc w:val="center"/>
              <w:rPr>
                <w:del w:id="2062" w:author="Okot" w:date="2020-01-21T13:35:00Z"/>
                <w:b/>
              </w:rPr>
            </w:pPr>
            <w:del w:id="2063" w:author="Okot" w:date="2020-01-21T13:35:00Z">
              <w:r w:rsidRPr="0099329A" w:rsidDel="000B2B3D">
                <w:rPr>
                  <w:b/>
                </w:rPr>
                <w:delText>A</w:delText>
              </w:r>
            </w:del>
          </w:p>
        </w:tc>
        <w:tc>
          <w:tcPr>
            <w:tcW w:w="427" w:type="dxa"/>
          </w:tcPr>
          <w:p w14:paraId="6B9E2FF4" w14:textId="29242F55" w:rsidR="007B5927" w:rsidDel="000B2B3D" w:rsidRDefault="007B5927" w:rsidP="000C3523">
            <w:pPr>
              <w:ind w:firstLine="0"/>
              <w:jc w:val="center"/>
              <w:rPr>
                <w:del w:id="2064" w:author="Okot" w:date="2020-01-21T13:35:00Z"/>
              </w:rPr>
            </w:pPr>
          </w:p>
        </w:tc>
        <w:tc>
          <w:tcPr>
            <w:tcW w:w="352" w:type="dxa"/>
          </w:tcPr>
          <w:p w14:paraId="2EA285DF" w14:textId="6C38A4D8" w:rsidR="007B5927" w:rsidDel="000B2B3D" w:rsidRDefault="007B5927" w:rsidP="000C3523">
            <w:pPr>
              <w:ind w:firstLine="0"/>
              <w:jc w:val="center"/>
              <w:rPr>
                <w:del w:id="2065" w:author="Okot" w:date="2020-01-21T13:35:00Z"/>
              </w:rPr>
            </w:pPr>
          </w:p>
        </w:tc>
        <w:tc>
          <w:tcPr>
            <w:tcW w:w="498" w:type="dxa"/>
          </w:tcPr>
          <w:p w14:paraId="2BF69AF3" w14:textId="5418F1EC" w:rsidR="007B5927" w:rsidDel="000B2B3D" w:rsidRDefault="007B5927" w:rsidP="000C3523">
            <w:pPr>
              <w:ind w:firstLine="0"/>
              <w:jc w:val="center"/>
              <w:rPr>
                <w:del w:id="2066" w:author="Okot" w:date="2020-01-21T13:35:00Z"/>
              </w:rPr>
            </w:pPr>
            <w:del w:id="2067" w:author="Okot" w:date="2020-01-21T13:35:00Z">
              <w:r w:rsidDel="000B2B3D">
                <w:delText>-</w:delText>
              </w:r>
            </w:del>
          </w:p>
        </w:tc>
        <w:tc>
          <w:tcPr>
            <w:tcW w:w="483" w:type="dxa"/>
          </w:tcPr>
          <w:p w14:paraId="2EA31513" w14:textId="5C05C386" w:rsidR="007B5927" w:rsidDel="000B2B3D" w:rsidRDefault="007B5927" w:rsidP="000C3523">
            <w:pPr>
              <w:ind w:firstLine="0"/>
              <w:jc w:val="center"/>
              <w:rPr>
                <w:del w:id="2068" w:author="Okot" w:date="2020-01-21T13:35:00Z"/>
              </w:rPr>
            </w:pPr>
          </w:p>
        </w:tc>
        <w:tc>
          <w:tcPr>
            <w:tcW w:w="450" w:type="dxa"/>
          </w:tcPr>
          <w:p w14:paraId="416C479A" w14:textId="642ACEE2" w:rsidR="007B5927" w:rsidDel="000B2B3D" w:rsidRDefault="007B5927" w:rsidP="000C3523">
            <w:pPr>
              <w:ind w:firstLine="0"/>
              <w:jc w:val="center"/>
              <w:rPr>
                <w:del w:id="2069" w:author="Okot" w:date="2020-01-21T13:35:00Z"/>
              </w:rPr>
            </w:pPr>
          </w:p>
        </w:tc>
        <w:tc>
          <w:tcPr>
            <w:tcW w:w="416" w:type="dxa"/>
          </w:tcPr>
          <w:p w14:paraId="7203C6A5" w14:textId="594FA0D2" w:rsidR="007B5927" w:rsidDel="000B2B3D" w:rsidRDefault="007B5927" w:rsidP="000C3523">
            <w:pPr>
              <w:ind w:firstLine="0"/>
              <w:jc w:val="center"/>
              <w:rPr>
                <w:del w:id="2070" w:author="Okot" w:date="2020-01-21T13:35:00Z"/>
              </w:rPr>
            </w:pPr>
            <w:del w:id="2071" w:author="Okot" w:date="2020-01-21T13:35:00Z">
              <w:r w:rsidDel="000B2B3D">
                <w:delText>+</w:delText>
              </w:r>
            </w:del>
          </w:p>
        </w:tc>
        <w:tc>
          <w:tcPr>
            <w:tcW w:w="450" w:type="dxa"/>
          </w:tcPr>
          <w:p w14:paraId="15E890C5" w14:textId="5ED987A2" w:rsidR="007B5927" w:rsidDel="000B2B3D" w:rsidRDefault="007B5927" w:rsidP="000C3523">
            <w:pPr>
              <w:ind w:firstLine="0"/>
              <w:jc w:val="center"/>
              <w:rPr>
                <w:del w:id="2072" w:author="Okot" w:date="2020-01-21T13:35:00Z"/>
              </w:rPr>
            </w:pPr>
          </w:p>
        </w:tc>
        <w:tc>
          <w:tcPr>
            <w:tcW w:w="439" w:type="dxa"/>
          </w:tcPr>
          <w:p w14:paraId="16068D8A" w14:textId="5A35288B" w:rsidR="007B5927" w:rsidDel="000B2B3D" w:rsidRDefault="007B5927" w:rsidP="000C3523">
            <w:pPr>
              <w:ind w:firstLine="0"/>
              <w:jc w:val="center"/>
              <w:rPr>
                <w:del w:id="2073" w:author="Okot" w:date="2020-01-21T13:35:00Z"/>
              </w:rPr>
            </w:pPr>
          </w:p>
        </w:tc>
        <w:tc>
          <w:tcPr>
            <w:tcW w:w="416" w:type="dxa"/>
          </w:tcPr>
          <w:p w14:paraId="1470B4E9" w14:textId="44613C68" w:rsidR="007B5927" w:rsidDel="000B2B3D" w:rsidRDefault="007B5927" w:rsidP="000C3523">
            <w:pPr>
              <w:ind w:firstLine="0"/>
              <w:jc w:val="center"/>
              <w:rPr>
                <w:del w:id="2074" w:author="Okot" w:date="2020-01-21T13:35:00Z"/>
              </w:rPr>
            </w:pPr>
          </w:p>
        </w:tc>
        <w:tc>
          <w:tcPr>
            <w:tcW w:w="516" w:type="dxa"/>
          </w:tcPr>
          <w:p w14:paraId="42D916F3" w14:textId="61572870" w:rsidR="007B5927" w:rsidDel="000B2B3D" w:rsidRDefault="007B5927" w:rsidP="000C3523">
            <w:pPr>
              <w:ind w:firstLine="0"/>
              <w:jc w:val="center"/>
              <w:rPr>
                <w:del w:id="2075" w:author="Okot" w:date="2020-01-21T13:35:00Z"/>
              </w:rPr>
            </w:pPr>
          </w:p>
        </w:tc>
        <w:tc>
          <w:tcPr>
            <w:tcW w:w="529" w:type="dxa"/>
          </w:tcPr>
          <w:p w14:paraId="1D524CFC" w14:textId="67B7358A" w:rsidR="007B5927" w:rsidDel="000B2B3D" w:rsidRDefault="007B5927" w:rsidP="000C3523">
            <w:pPr>
              <w:ind w:firstLine="0"/>
              <w:jc w:val="center"/>
              <w:rPr>
                <w:del w:id="2076" w:author="Okot" w:date="2020-01-21T13:35:00Z"/>
              </w:rPr>
            </w:pPr>
          </w:p>
        </w:tc>
        <w:tc>
          <w:tcPr>
            <w:tcW w:w="529" w:type="dxa"/>
          </w:tcPr>
          <w:p w14:paraId="796017D1" w14:textId="7A8DDBB3" w:rsidR="007B5927" w:rsidDel="000B2B3D" w:rsidRDefault="007B5927" w:rsidP="000C3523">
            <w:pPr>
              <w:ind w:firstLine="0"/>
              <w:jc w:val="center"/>
              <w:rPr>
                <w:del w:id="2077" w:author="Okot" w:date="2020-01-21T13:35:00Z"/>
              </w:rPr>
            </w:pPr>
          </w:p>
        </w:tc>
        <w:tc>
          <w:tcPr>
            <w:tcW w:w="529" w:type="dxa"/>
          </w:tcPr>
          <w:p w14:paraId="767E9692" w14:textId="2F3269CC" w:rsidR="007B5927" w:rsidDel="000B2B3D" w:rsidRDefault="007B5927" w:rsidP="000C3523">
            <w:pPr>
              <w:ind w:firstLine="0"/>
              <w:jc w:val="center"/>
              <w:rPr>
                <w:del w:id="2078" w:author="Okot" w:date="2020-01-21T13:35:00Z"/>
              </w:rPr>
            </w:pPr>
          </w:p>
        </w:tc>
        <w:tc>
          <w:tcPr>
            <w:tcW w:w="529" w:type="dxa"/>
          </w:tcPr>
          <w:p w14:paraId="716363BC" w14:textId="3C11960B" w:rsidR="007B5927" w:rsidDel="000B2B3D" w:rsidRDefault="007B5927" w:rsidP="000C3523">
            <w:pPr>
              <w:ind w:firstLine="0"/>
              <w:jc w:val="center"/>
              <w:rPr>
                <w:del w:id="2079" w:author="Okot" w:date="2020-01-21T13:35:00Z"/>
              </w:rPr>
            </w:pPr>
          </w:p>
        </w:tc>
        <w:tc>
          <w:tcPr>
            <w:tcW w:w="529" w:type="dxa"/>
          </w:tcPr>
          <w:p w14:paraId="0CF61784" w14:textId="09B60329" w:rsidR="007B5927" w:rsidDel="000B2B3D" w:rsidRDefault="007B5927" w:rsidP="000C3523">
            <w:pPr>
              <w:ind w:firstLine="0"/>
              <w:jc w:val="center"/>
              <w:rPr>
                <w:del w:id="2080" w:author="Okot" w:date="2020-01-21T13:35:00Z"/>
              </w:rPr>
            </w:pPr>
          </w:p>
        </w:tc>
        <w:tc>
          <w:tcPr>
            <w:tcW w:w="639" w:type="dxa"/>
          </w:tcPr>
          <w:p w14:paraId="57F0CBF0" w14:textId="26A3E33C" w:rsidR="007B5927" w:rsidDel="000B2B3D" w:rsidRDefault="007B5927" w:rsidP="000C3523">
            <w:pPr>
              <w:ind w:firstLine="0"/>
              <w:jc w:val="center"/>
              <w:rPr>
                <w:del w:id="2081" w:author="Okot" w:date="2020-01-21T13:35:00Z"/>
              </w:rPr>
            </w:pPr>
            <w:del w:id="2082" w:author="Okot" w:date="2020-01-21T13:35:00Z">
              <w:r w:rsidDel="000B2B3D">
                <w:delText>+</w:delText>
              </w:r>
            </w:del>
          </w:p>
        </w:tc>
        <w:tc>
          <w:tcPr>
            <w:tcW w:w="529" w:type="dxa"/>
          </w:tcPr>
          <w:p w14:paraId="4BCC9DBD" w14:textId="78513622" w:rsidR="007B5927" w:rsidDel="000B2B3D" w:rsidRDefault="007B5927" w:rsidP="000C3523">
            <w:pPr>
              <w:ind w:firstLine="0"/>
              <w:jc w:val="center"/>
              <w:rPr>
                <w:del w:id="2083" w:author="Okot" w:date="2020-01-21T13:35:00Z"/>
              </w:rPr>
            </w:pPr>
          </w:p>
        </w:tc>
      </w:tr>
      <w:tr w:rsidR="0099329A" w:rsidDel="000B2B3D" w14:paraId="3D967D86" w14:textId="3C277CED" w:rsidTr="0099329A">
        <w:trPr>
          <w:del w:id="2084" w:author="Okot" w:date="2020-01-21T13:35:00Z"/>
        </w:trPr>
        <w:tc>
          <w:tcPr>
            <w:tcW w:w="562" w:type="dxa"/>
          </w:tcPr>
          <w:p w14:paraId="4C557F5C" w14:textId="760C6700" w:rsidR="007B5927" w:rsidRPr="0099329A" w:rsidDel="000B2B3D" w:rsidRDefault="007B5927" w:rsidP="000C3523">
            <w:pPr>
              <w:ind w:firstLine="0"/>
              <w:jc w:val="center"/>
              <w:rPr>
                <w:del w:id="2085" w:author="Okot" w:date="2020-01-21T13:35:00Z"/>
                <w:b/>
              </w:rPr>
            </w:pPr>
            <w:del w:id="2086" w:author="Okot" w:date="2020-01-21T13:35:00Z">
              <w:r w:rsidRPr="0099329A" w:rsidDel="000B2B3D">
                <w:rPr>
                  <w:b/>
                </w:rPr>
                <w:delText>B</w:delText>
              </w:r>
              <w:r w:rsidRPr="0099329A" w:rsidDel="000B2B3D">
                <w:rPr>
                  <w:b/>
                  <w:vertAlign w:val="subscript"/>
                </w:rPr>
                <w:delText>1</w:delText>
              </w:r>
            </w:del>
          </w:p>
        </w:tc>
        <w:tc>
          <w:tcPr>
            <w:tcW w:w="427" w:type="dxa"/>
          </w:tcPr>
          <w:p w14:paraId="0703D8D9" w14:textId="54D84FC7" w:rsidR="007B5927" w:rsidDel="000B2B3D" w:rsidRDefault="007B5927" w:rsidP="000C3523">
            <w:pPr>
              <w:ind w:firstLine="0"/>
              <w:jc w:val="center"/>
              <w:rPr>
                <w:del w:id="2087" w:author="Okot" w:date="2020-01-21T13:35:00Z"/>
              </w:rPr>
            </w:pPr>
          </w:p>
        </w:tc>
        <w:tc>
          <w:tcPr>
            <w:tcW w:w="352" w:type="dxa"/>
          </w:tcPr>
          <w:p w14:paraId="39A2A9F1" w14:textId="09796AF9" w:rsidR="007B5927" w:rsidDel="000B2B3D" w:rsidRDefault="007B5927" w:rsidP="000C3523">
            <w:pPr>
              <w:ind w:firstLine="0"/>
              <w:jc w:val="center"/>
              <w:rPr>
                <w:del w:id="2088" w:author="Okot" w:date="2020-01-21T13:35:00Z"/>
              </w:rPr>
            </w:pPr>
          </w:p>
        </w:tc>
        <w:tc>
          <w:tcPr>
            <w:tcW w:w="498" w:type="dxa"/>
          </w:tcPr>
          <w:p w14:paraId="305E435D" w14:textId="12099898" w:rsidR="007B5927" w:rsidDel="000B2B3D" w:rsidRDefault="007B5927" w:rsidP="000C3523">
            <w:pPr>
              <w:ind w:firstLine="0"/>
              <w:jc w:val="center"/>
              <w:rPr>
                <w:del w:id="2089" w:author="Okot" w:date="2020-01-21T13:35:00Z"/>
              </w:rPr>
            </w:pPr>
          </w:p>
        </w:tc>
        <w:tc>
          <w:tcPr>
            <w:tcW w:w="483" w:type="dxa"/>
          </w:tcPr>
          <w:p w14:paraId="2B4B2532" w14:textId="152FB34C" w:rsidR="007B5927" w:rsidDel="000B2B3D" w:rsidRDefault="007B5927" w:rsidP="000C3523">
            <w:pPr>
              <w:ind w:firstLine="0"/>
              <w:jc w:val="center"/>
              <w:rPr>
                <w:del w:id="2090" w:author="Okot" w:date="2020-01-21T13:35:00Z"/>
              </w:rPr>
            </w:pPr>
          </w:p>
        </w:tc>
        <w:tc>
          <w:tcPr>
            <w:tcW w:w="450" w:type="dxa"/>
          </w:tcPr>
          <w:p w14:paraId="7CDEC3E8" w14:textId="61FE274D" w:rsidR="007B5927" w:rsidDel="000B2B3D" w:rsidRDefault="007B5927" w:rsidP="000C3523">
            <w:pPr>
              <w:ind w:firstLine="0"/>
              <w:jc w:val="center"/>
              <w:rPr>
                <w:del w:id="2091" w:author="Okot" w:date="2020-01-21T13:35:00Z"/>
              </w:rPr>
            </w:pPr>
          </w:p>
        </w:tc>
        <w:tc>
          <w:tcPr>
            <w:tcW w:w="416" w:type="dxa"/>
          </w:tcPr>
          <w:p w14:paraId="090E85D5" w14:textId="6E3693C1" w:rsidR="007B5927" w:rsidDel="000B2B3D" w:rsidRDefault="007B5927" w:rsidP="000C3523">
            <w:pPr>
              <w:ind w:firstLine="0"/>
              <w:jc w:val="center"/>
              <w:rPr>
                <w:del w:id="2092" w:author="Okot" w:date="2020-01-21T13:35:00Z"/>
              </w:rPr>
            </w:pPr>
          </w:p>
        </w:tc>
        <w:tc>
          <w:tcPr>
            <w:tcW w:w="450" w:type="dxa"/>
          </w:tcPr>
          <w:p w14:paraId="0D30FB3F" w14:textId="3ECF4AB3" w:rsidR="007B5927" w:rsidDel="000B2B3D" w:rsidRDefault="007B5927" w:rsidP="000C3523">
            <w:pPr>
              <w:ind w:firstLine="0"/>
              <w:jc w:val="center"/>
              <w:rPr>
                <w:del w:id="2093" w:author="Okot" w:date="2020-01-21T13:35:00Z"/>
              </w:rPr>
            </w:pPr>
          </w:p>
        </w:tc>
        <w:tc>
          <w:tcPr>
            <w:tcW w:w="439" w:type="dxa"/>
          </w:tcPr>
          <w:p w14:paraId="2B236293" w14:textId="31718AF9" w:rsidR="007B5927" w:rsidDel="000B2B3D" w:rsidRDefault="007B5927" w:rsidP="000C3523">
            <w:pPr>
              <w:ind w:firstLine="0"/>
              <w:jc w:val="center"/>
              <w:rPr>
                <w:del w:id="2094" w:author="Okot" w:date="2020-01-21T13:35:00Z"/>
              </w:rPr>
            </w:pPr>
          </w:p>
        </w:tc>
        <w:tc>
          <w:tcPr>
            <w:tcW w:w="416" w:type="dxa"/>
          </w:tcPr>
          <w:p w14:paraId="07896E35" w14:textId="6BED330B" w:rsidR="007B5927" w:rsidDel="000B2B3D" w:rsidRDefault="007B5927" w:rsidP="000C3523">
            <w:pPr>
              <w:ind w:firstLine="0"/>
              <w:jc w:val="center"/>
              <w:rPr>
                <w:del w:id="2095" w:author="Okot" w:date="2020-01-21T13:35:00Z"/>
              </w:rPr>
            </w:pPr>
          </w:p>
        </w:tc>
        <w:tc>
          <w:tcPr>
            <w:tcW w:w="516" w:type="dxa"/>
          </w:tcPr>
          <w:p w14:paraId="3E55A1B3" w14:textId="05CC1CDE" w:rsidR="007B5927" w:rsidDel="000B2B3D" w:rsidRDefault="007B5927" w:rsidP="000C3523">
            <w:pPr>
              <w:ind w:firstLine="0"/>
              <w:jc w:val="center"/>
              <w:rPr>
                <w:del w:id="2096" w:author="Okot" w:date="2020-01-21T13:35:00Z"/>
              </w:rPr>
            </w:pPr>
          </w:p>
        </w:tc>
        <w:tc>
          <w:tcPr>
            <w:tcW w:w="529" w:type="dxa"/>
          </w:tcPr>
          <w:p w14:paraId="76291D93" w14:textId="027C2B79" w:rsidR="007B5927" w:rsidDel="000B2B3D" w:rsidRDefault="007B5927" w:rsidP="000C3523">
            <w:pPr>
              <w:ind w:firstLine="0"/>
              <w:jc w:val="center"/>
              <w:rPr>
                <w:del w:id="2097" w:author="Okot" w:date="2020-01-21T13:35:00Z"/>
              </w:rPr>
            </w:pPr>
          </w:p>
        </w:tc>
        <w:tc>
          <w:tcPr>
            <w:tcW w:w="529" w:type="dxa"/>
          </w:tcPr>
          <w:p w14:paraId="22609088" w14:textId="709C649F" w:rsidR="007B5927" w:rsidDel="000B2B3D" w:rsidRDefault="007B5927" w:rsidP="000C3523">
            <w:pPr>
              <w:ind w:firstLine="0"/>
              <w:jc w:val="center"/>
              <w:rPr>
                <w:del w:id="2098" w:author="Okot" w:date="2020-01-21T13:35:00Z"/>
              </w:rPr>
            </w:pPr>
          </w:p>
        </w:tc>
        <w:tc>
          <w:tcPr>
            <w:tcW w:w="529" w:type="dxa"/>
          </w:tcPr>
          <w:p w14:paraId="6D957C42" w14:textId="3ACD1349" w:rsidR="007B5927" w:rsidDel="000B2B3D" w:rsidRDefault="007B5927" w:rsidP="000C3523">
            <w:pPr>
              <w:ind w:firstLine="0"/>
              <w:jc w:val="center"/>
              <w:rPr>
                <w:del w:id="2099" w:author="Okot" w:date="2020-01-21T13:35:00Z"/>
              </w:rPr>
            </w:pPr>
          </w:p>
        </w:tc>
        <w:tc>
          <w:tcPr>
            <w:tcW w:w="529" w:type="dxa"/>
          </w:tcPr>
          <w:p w14:paraId="1ACCDB6D" w14:textId="6869BB19" w:rsidR="007B5927" w:rsidDel="000B2B3D" w:rsidRDefault="007B5927" w:rsidP="000C3523">
            <w:pPr>
              <w:ind w:firstLine="0"/>
              <w:jc w:val="center"/>
              <w:rPr>
                <w:del w:id="2100" w:author="Okot" w:date="2020-01-21T13:35:00Z"/>
              </w:rPr>
            </w:pPr>
            <w:del w:id="2101" w:author="Okot" w:date="2020-01-21T13:35:00Z">
              <w:r w:rsidDel="000B2B3D">
                <w:delText>-</w:delText>
              </w:r>
            </w:del>
          </w:p>
        </w:tc>
        <w:tc>
          <w:tcPr>
            <w:tcW w:w="529" w:type="dxa"/>
          </w:tcPr>
          <w:p w14:paraId="400AAA5B" w14:textId="3B3B9748" w:rsidR="007B5927" w:rsidDel="000B2B3D" w:rsidRDefault="007B5927" w:rsidP="000C3523">
            <w:pPr>
              <w:ind w:firstLine="0"/>
              <w:jc w:val="center"/>
              <w:rPr>
                <w:del w:id="2102" w:author="Okot" w:date="2020-01-21T13:35:00Z"/>
              </w:rPr>
            </w:pPr>
          </w:p>
        </w:tc>
        <w:tc>
          <w:tcPr>
            <w:tcW w:w="639" w:type="dxa"/>
          </w:tcPr>
          <w:p w14:paraId="74364304" w14:textId="78277FE4" w:rsidR="007B5927" w:rsidDel="000B2B3D" w:rsidRDefault="007B5927" w:rsidP="000C3523">
            <w:pPr>
              <w:ind w:firstLine="0"/>
              <w:jc w:val="center"/>
              <w:rPr>
                <w:del w:id="2103" w:author="Okot" w:date="2020-01-21T13:35:00Z"/>
              </w:rPr>
            </w:pPr>
          </w:p>
        </w:tc>
        <w:tc>
          <w:tcPr>
            <w:tcW w:w="529" w:type="dxa"/>
          </w:tcPr>
          <w:p w14:paraId="60B5E81D" w14:textId="1E624CC2" w:rsidR="007B5927" w:rsidDel="000B2B3D" w:rsidRDefault="007B5927" w:rsidP="000C3523">
            <w:pPr>
              <w:ind w:firstLine="0"/>
              <w:jc w:val="center"/>
              <w:rPr>
                <w:del w:id="2104" w:author="Okot" w:date="2020-01-21T13:35:00Z"/>
              </w:rPr>
            </w:pPr>
          </w:p>
        </w:tc>
      </w:tr>
      <w:tr w:rsidR="0099329A" w:rsidDel="000B2B3D" w14:paraId="5EE0C233" w14:textId="221230F4" w:rsidTr="0099329A">
        <w:trPr>
          <w:del w:id="2105" w:author="Okot" w:date="2020-01-21T13:35:00Z"/>
        </w:trPr>
        <w:tc>
          <w:tcPr>
            <w:tcW w:w="562" w:type="dxa"/>
          </w:tcPr>
          <w:p w14:paraId="515A411D" w14:textId="16E58E5D" w:rsidR="007B5927" w:rsidRPr="0099329A" w:rsidDel="000B2B3D" w:rsidRDefault="007B5927" w:rsidP="000C3523">
            <w:pPr>
              <w:ind w:firstLine="0"/>
              <w:jc w:val="center"/>
              <w:rPr>
                <w:del w:id="2106" w:author="Okot" w:date="2020-01-21T13:35:00Z"/>
                <w:b/>
              </w:rPr>
            </w:pPr>
            <w:del w:id="2107" w:author="Okot" w:date="2020-01-21T13:35:00Z">
              <w:r w:rsidRPr="0099329A" w:rsidDel="000B2B3D">
                <w:rPr>
                  <w:b/>
                </w:rPr>
                <w:delText>B</w:delText>
              </w:r>
              <w:r w:rsidRPr="0099329A" w:rsidDel="000B2B3D">
                <w:rPr>
                  <w:b/>
                  <w:vertAlign w:val="subscript"/>
                </w:rPr>
                <w:delText>2</w:delText>
              </w:r>
            </w:del>
          </w:p>
        </w:tc>
        <w:tc>
          <w:tcPr>
            <w:tcW w:w="427" w:type="dxa"/>
          </w:tcPr>
          <w:p w14:paraId="0E80E1A9" w14:textId="7F934FBC" w:rsidR="007B5927" w:rsidDel="000B2B3D" w:rsidRDefault="007B5927" w:rsidP="000C3523">
            <w:pPr>
              <w:ind w:firstLine="0"/>
              <w:jc w:val="center"/>
              <w:rPr>
                <w:del w:id="2108" w:author="Okot" w:date="2020-01-21T13:35:00Z"/>
              </w:rPr>
            </w:pPr>
          </w:p>
        </w:tc>
        <w:tc>
          <w:tcPr>
            <w:tcW w:w="352" w:type="dxa"/>
          </w:tcPr>
          <w:p w14:paraId="015DC7FF" w14:textId="5166EA37" w:rsidR="007B5927" w:rsidDel="000B2B3D" w:rsidRDefault="007B5927" w:rsidP="000C3523">
            <w:pPr>
              <w:ind w:firstLine="0"/>
              <w:jc w:val="center"/>
              <w:rPr>
                <w:del w:id="2109" w:author="Okot" w:date="2020-01-21T13:35:00Z"/>
              </w:rPr>
            </w:pPr>
          </w:p>
        </w:tc>
        <w:tc>
          <w:tcPr>
            <w:tcW w:w="498" w:type="dxa"/>
          </w:tcPr>
          <w:p w14:paraId="05CE2C93" w14:textId="743410D3" w:rsidR="007B5927" w:rsidDel="000B2B3D" w:rsidRDefault="007B5927" w:rsidP="000C3523">
            <w:pPr>
              <w:ind w:firstLine="0"/>
              <w:jc w:val="center"/>
              <w:rPr>
                <w:del w:id="2110" w:author="Okot" w:date="2020-01-21T13:35:00Z"/>
              </w:rPr>
            </w:pPr>
            <w:del w:id="2111" w:author="Okot" w:date="2020-01-21T13:35:00Z">
              <w:r w:rsidDel="000B2B3D">
                <w:delText>+</w:delText>
              </w:r>
            </w:del>
          </w:p>
        </w:tc>
        <w:tc>
          <w:tcPr>
            <w:tcW w:w="483" w:type="dxa"/>
          </w:tcPr>
          <w:p w14:paraId="5190B9F3" w14:textId="0C766E7C" w:rsidR="007B5927" w:rsidDel="000B2B3D" w:rsidRDefault="007B5927" w:rsidP="000C3523">
            <w:pPr>
              <w:ind w:firstLine="0"/>
              <w:jc w:val="center"/>
              <w:rPr>
                <w:del w:id="2112" w:author="Okot" w:date="2020-01-21T13:35:00Z"/>
              </w:rPr>
            </w:pPr>
          </w:p>
        </w:tc>
        <w:tc>
          <w:tcPr>
            <w:tcW w:w="450" w:type="dxa"/>
          </w:tcPr>
          <w:p w14:paraId="383A8D9B" w14:textId="36793A07" w:rsidR="007B5927" w:rsidDel="000B2B3D" w:rsidRDefault="007B5927" w:rsidP="000C3523">
            <w:pPr>
              <w:ind w:firstLine="0"/>
              <w:jc w:val="center"/>
              <w:rPr>
                <w:del w:id="2113" w:author="Okot" w:date="2020-01-21T13:35:00Z"/>
              </w:rPr>
            </w:pPr>
          </w:p>
        </w:tc>
        <w:tc>
          <w:tcPr>
            <w:tcW w:w="416" w:type="dxa"/>
          </w:tcPr>
          <w:p w14:paraId="3957443B" w14:textId="63B3F41C" w:rsidR="007B5927" w:rsidDel="000B2B3D" w:rsidRDefault="007B5927" w:rsidP="000C3523">
            <w:pPr>
              <w:ind w:firstLine="0"/>
              <w:jc w:val="center"/>
              <w:rPr>
                <w:del w:id="2114" w:author="Okot" w:date="2020-01-21T13:35:00Z"/>
              </w:rPr>
            </w:pPr>
          </w:p>
        </w:tc>
        <w:tc>
          <w:tcPr>
            <w:tcW w:w="450" w:type="dxa"/>
          </w:tcPr>
          <w:p w14:paraId="63E16BDD" w14:textId="09A8C0A6" w:rsidR="007B5927" w:rsidDel="000B2B3D" w:rsidRDefault="007B5927" w:rsidP="000C3523">
            <w:pPr>
              <w:ind w:firstLine="0"/>
              <w:jc w:val="center"/>
              <w:rPr>
                <w:del w:id="2115" w:author="Okot" w:date="2020-01-21T13:35:00Z"/>
              </w:rPr>
            </w:pPr>
          </w:p>
        </w:tc>
        <w:tc>
          <w:tcPr>
            <w:tcW w:w="439" w:type="dxa"/>
          </w:tcPr>
          <w:p w14:paraId="59F3F4B8" w14:textId="29F3580E" w:rsidR="007B5927" w:rsidDel="000B2B3D" w:rsidRDefault="007B5927" w:rsidP="000C3523">
            <w:pPr>
              <w:ind w:firstLine="0"/>
              <w:jc w:val="center"/>
              <w:rPr>
                <w:del w:id="2116" w:author="Okot" w:date="2020-01-21T13:35:00Z"/>
              </w:rPr>
            </w:pPr>
          </w:p>
        </w:tc>
        <w:tc>
          <w:tcPr>
            <w:tcW w:w="416" w:type="dxa"/>
          </w:tcPr>
          <w:p w14:paraId="7F002536" w14:textId="7785C9F4" w:rsidR="007B5927" w:rsidDel="000B2B3D" w:rsidRDefault="007B5927" w:rsidP="000C3523">
            <w:pPr>
              <w:ind w:firstLine="0"/>
              <w:jc w:val="center"/>
              <w:rPr>
                <w:del w:id="2117" w:author="Okot" w:date="2020-01-21T13:35:00Z"/>
              </w:rPr>
            </w:pPr>
          </w:p>
        </w:tc>
        <w:tc>
          <w:tcPr>
            <w:tcW w:w="516" w:type="dxa"/>
          </w:tcPr>
          <w:p w14:paraId="43A077D0" w14:textId="62A190AC" w:rsidR="007B5927" w:rsidDel="000B2B3D" w:rsidRDefault="007B5927" w:rsidP="000C3523">
            <w:pPr>
              <w:ind w:firstLine="0"/>
              <w:jc w:val="center"/>
              <w:rPr>
                <w:del w:id="2118" w:author="Okot" w:date="2020-01-21T13:35:00Z"/>
              </w:rPr>
            </w:pPr>
          </w:p>
        </w:tc>
        <w:tc>
          <w:tcPr>
            <w:tcW w:w="529" w:type="dxa"/>
          </w:tcPr>
          <w:p w14:paraId="7E212F50" w14:textId="6B37FA36" w:rsidR="007B5927" w:rsidDel="000B2B3D" w:rsidRDefault="007B5927" w:rsidP="000C3523">
            <w:pPr>
              <w:ind w:firstLine="0"/>
              <w:jc w:val="center"/>
              <w:rPr>
                <w:del w:id="2119" w:author="Okot" w:date="2020-01-21T13:35:00Z"/>
              </w:rPr>
            </w:pPr>
          </w:p>
        </w:tc>
        <w:tc>
          <w:tcPr>
            <w:tcW w:w="529" w:type="dxa"/>
          </w:tcPr>
          <w:p w14:paraId="5A211E93" w14:textId="5D86E0C0" w:rsidR="007B5927" w:rsidDel="000B2B3D" w:rsidRDefault="007B5927" w:rsidP="000C3523">
            <w:pPr>
              <w:ind w:firstLine="0"/>
              <w:jc w:val="center"/>
              <w:rPr>
                <w:del w:id="2120" w:author="Okot" w:date="2020-01-21T13:35:00Z"/>
              </w:rPr>
            </w:pPr>
            <w:del w:id="2121" w:author="Okot" w:date="2020-01-21T13:35:00Z">
              <w:r w:rsidDel="000B2B3D">
                <w:delText>+</w:delText>
              </w:r>
            </w:del>
          </w:p>
        </w:tc>
        <w:tc>
          <w:tcPr>
            <w:tcW w:w="529" w:type="dxa"/>
          </w:tcPr>
          <w:p w14:paraId="439ED9D3" w14:textId="1A691EC3" w:rsidR="007B5927" w:rsidDel="000B2B3D" w:rsidRDefault="007B5927" w:rsidP="000C3523">
            <w:pPr>
              <w:ind w:firstLine="0"/>
              <w:jc w:val="center"/>
              <w:rPr>
                <w:del w:id="2122" w:author="Okot" w:date="2020-01-21T13:35:00Z"/>
              </w:rPr>
            </w:pPr>
          </w:p>
        </w:tc>
        <w:tc>
          <w:tcPr>
            <w:tcW w:w="529" w:type="dxa"/>
          </w:tcPr>
          <w:p w14:paraId="4017471F" w14:textId="4DCDDFBA" w:rsidR="007B5927" w:rsidDel="000B2B3D" w:rsidRDefault="007B5927" w:rsidP="000C3523">
            <w:pPr>
              <w:ind w:firstLine="0"/>
              <w:jc w:val="center"/>
              <w:rPr>
                <w:del w:id="2123" w:author="Okot" w:date="2020-01-21T13:35:00Z"/>
              </w:rPr>
            </w:pPr>
          </w:p>
        </w:tc>
        <w:tc>
          <w:tcPr>
            <w:tcW w:w="529" w:type="dxa"/>
          </w:tcPr>
          <w:p w14:paraId="58105770" w14:textId="6E0CC7F2" w:rsidR="007B5927" w:rsidDel="000B2B3D" w:rsidRDefault="007B5927" w:rsidP="000C3523">
            <w:pPr>
              <w:ind w:firstLine="0"/>
              <w:jc w:val="center"/>
              <w:rPr>
                <w:del w:id="2124" w:author="Okot" w:date="2020-01-21T13:35:00Z"/>
              </w:rPr>
            </w:pPr>
          </w:p>
        </w:tc>
        <w:tc>
          <w:tcPr>
            <w:tcW w:w="639" w:type="dxa"/>
          </w:tcPr>
          <w:p w14:paraId="05F7421A" w14:textId="7B5F85E6" w:rsidR="007B5927" w:rsidDel="000B2B3D" w:rsidRDefault="007B5927" w:rsidP="000C3523">
            <w:pPr>
              <w:ind w:firstLine="0"/>
              <w:jc w:val="center"/>
              <w:rPr>
                <w:del w:id="2125" w:author="Okot" w:date="2020-01-21T13:35:00Z"/>
              </w:rPr>
            </w:pPr>
          </w:p>
        </w:tc>
        <w:tc>
          <w:tcPr>
            <w:tcW w:w="529" w:type="dxa"/>
          </w:tcPr>
          <w:p w14:paraId="79AF8DD3" w14:textId="1AA0B37B" w:rsidR="007B5927" w:rsidDel="000B2B3D" w:rsidRDefault="007B5927" w:rsidP="000C3523">
            <w:pPr>
              <w:ind w:firstLine="0"/>
              <w:jc w:val="center"/>
              <w:rPr>
                <w:del w:id="2126" w:author="Okot" w:date="2020-01-21T13:35:00Z"/>
              </w:rPr>
            </w:pPr>
          </w:p>
        </w:tc>
      </w:tr>
      <w:tr w:rsidR="0099329A" w:rsidDel="000B2B3D" w14:paraId="63AAB39F" w14:textId="5D74B036" w:rsidTr="0099329A">
        <w:trPr>
          <w:del w:id="2127" w:author="Okot" w:date="2020-01-21T13:35:00Z"/>
        </w:trPr>
        <w:tc>
          <w:tcPr>
            <w:tcW w:w="562" w:type="dxa"/>
          </w:tcPr>
          <w:p w14:paraId="6F8703C1" w14:textId="607BA67D" w:rsidR="007B5927" w:rsidRPr="0099329A" w:rsidDel="000B2B3D" w:rsidRDefault="007B5927" w:rsidP="000C3523">
            <w:pPr>
              <w:ind w:firstLine="0"/>
              <w:jc w:val="center"/>
              <w:rPr>
                <w:del w:id="2128" w:author="Okot" w:date="2020-01-21T13:35:00Z"/>
                <w:b/>
              </w:rPr>
            </w:pPr>
            <w:del w:id="2129" w:author="Okot" w:date="2020-01-21T13:35:00Z">
              <w:r w:rsidRPr="0099329A" w:rsidDel="000B2B3D">
                <w:rPr>
                  <w:b/>
                </w:rPr>
                <w:delText>B</w:delText>
              </w:r>
              <w:r w:rsidRPr="0099329A" w:rsidDel="000B2B3D">
                <w:rPr>
                  <w:b/>
                  <w:vertAlign w:val="subscript"/>
                </w:rPr>
                <w:delText>3</w:delText>
              </w:r>
            </w:del>
          </w:p>
        </w:tc>
        <w:tc>
          <w:tcPr>
            <w:tcW w:w="427" w:type="dxa"/>
          </w:tcPr>
          <w:p w14:paraId="29A7EC2A" w14:textId="02AEE68D" w:rsidR="007B5927" w:rsidDel="000B2B3D" w:rsidRDefault="007B5927" w:rsidP="000C3523">
            <w:pPr>
              <w:ind w:firstLine="0"/>
              <w:jc w:val="center"/>
              <w:rPr>
                <w:del w:id="2130" w:author="Okot" w:date="2020-01-21T13:35:00Z"/>
              </w:rPr>
            </w:pPr>
          </w:p>
        </w:tc>
        <w:tc>
          <w:tcPr>
            <w:tcW w:w="352" w:type="dxa"/>
          </w:tcPr>
          <w:p w14:paraId="2A1BD436" w14:textId="0ACF5A3C" w:rsidR="007B5927" w:rsidDel="000B2B3D" w:rsidRDefault="007B5927" w:rsidP="000C3523">
            <w:pPr>
              <w:ind w:firstLine="0"/>
              <w:jc w:val="center"/>
              <w:rPr>
                <w:del w:id="2131" w:author="Okot" w:date="2020-01-21T13:35:00Z"/>
              </w:rPr>
            </w:pPr>
          </w:p>
        </w:tc>
        <w:tc>
          <w:tcPr>
            <w:tcW w:w="498" w:type="dxa"/>
          </w:tcPr>
          <w:p w14:paraId="08A8E400" w14:textId="4FC56D51" w:rsidR="007B5927" w:rsidDel="000B2B3D" w:rsidRDefault="007B5927" w:rsidP="000C3523">
            <w:pPr>
              <w:ind w:firstLine="0"/>
              <w:jc w:val="center"/>
              <w:rPr>
                <w:del w:id="2132" w:author="Okot" w:date="2020-01-21T13:35:00Z"/>
              </w:rPr>
            </w:pPr>
          </w:p>
        </w:tc>
        <w:tc>
          <w:tcPr>
            <w:tcW w:w="483" w:type="dxa"/>
          </w:tcPr>
          <w:p w14:paraId="523F994F" w14:textId="63FF8BC3" w:rsidR="007B5927" w:rsidDel="000B2B3D" w:rsidRDefault="007B5927" w:rsidP="000C3523">
            <w:pPr>
              <w:ind w:firstLine="0"/>
              <w:jc w:val="center"/>
              <w:rPr>
                <w:del w:id="2133" w:author="Okot" w:date="2020-01-21T13:35:00Z"/>
              </w:rPr>
            </w:pPr>
          </w:p>
        </w:tc>
        <w:tc>
          <w:tcPr>
            <w:tcW w:w="450" w:type="dxa"/>
          </w:tcPr>
          <w:p w14:paraId="6CE94636" w14:textId="5DA1B678" w:rsidR="007B5927" w:rsidDel="000B2B3D" w:rsidRDefault="007B5927" w:rsidP="000C3523">
            <w:pPr>
              <w:ind w:firstLine="0"/>
              <w:jc w:val="center"/>
              <w:rPr>
                <w:del w:id="2134" w:author="Okot" w:date="2020-01-21T13:35:00Z"/>
              </w:rPr>
            </w:pPr>
          </w:p>
        </w:tc>
        <w:tc>
          <w:tcPr>
            <w:tcW w:w="416" w:type="dxa"/>
          </w:tcPr>
          <w:p w14:paraId="4C376FA4" w14:textId="1FE1F263" w:rsidR="007B5927" w:rsidDel="000B2B3D" w:rsidRDefault="007B5927" w:rsidP="000C3523">
            <w:pPr>
              <w:ind w:firstLine="0"/>
              <w:jc w:val="center"/>
              <w:rPr>
                <w:del w:id="2135" w:author="Okot" w:date="2020-01-21T13:35:00Z"/>
              </w:rPr>
            </w:pPr>
          </w:p>
        </w:tc>
        <w:tc>
          <w:tcPr>
            <w:tcW w:w="450" w:type="dxa"/>
          </w:tcPr>
          <w:p w14:paraId="05C2C152" w14:textId="3A1C7CCF" w:rsidR="007B5927" w:rsidDel="000B2B3D" w:rsidRDefault="007B5927" w:rsidP="000C3523">
            <w:pPr>
              <w:ind w:firstLine="0"/>
              <w:jc w:val="center"/>
              <w:rPr>
                <w:del w:id="2136" w:author="Okot" w:date="2020-01-21T13:35:00Z"/>
              </w:rPr>
            </w:pPr>
          </w:p>
        </w:tc>
        <w:tc>
          <w:tcPr>
            <w:tcW w:w="439" w:type="dxa"/>
          </w:tcPr>
          <w:p w14:paraId="1B7F18FE" w14:textId="71ECD78E" w:rsidR="007B5927" w:rsidDel="000B2B3D" w:rsidRDefault="007B5927" w:rsidP="000C3523">
            <w:pPr>
              <w:ind w:firstLine="0"/>
              <w:jc w:val="center"/>
              <w:rPr>
                <w:del w:id="2137" w:author="Okot" w:date="2020-01-21T13:35:00Z"/>
              </w:rPr>
            </w:pPr>
          </w:p>
        </w:tc>
        <w:tc>
          <w:tcPr>
            <w:tcW w:w="416" w:type="dxa"/>
          </w:tcPr>
          <w:p w14:paraId="75EE9692" w14:textId="261651EE" w:rsidR="007B5927" w:rsidDel="000B2B3D" w:rsidRDefault="007B5927" w:rsidP="000C3523">
            <w:pPr>
              <w:ind w:firstLine="0"/>
              <w:jc w:val="center"/>
              <w:rPr>
                <w:del w:id="2138" w:author="Okot" w:date="2020-01-21T13:35:00Z"/>
              </w:rPr>
            </w:pPr>
          </w:p>
        </w:tc>
        <w:tc>
          <w:tcPr>
            <w:tcW w:w="516" w:type="dxa"/>
          </w:tcPr>
          <w:p w14:paraId="5D13581F" w14:textId="4151EE4E" w:rsidR="007B5927" w:rsidDel="000B2B3D" w:rsidRDefault="007B5927" w:rsidP="000C3523">
            <w:pPr>
              <w:ind w:firstLine="0"/>
              <w:jc w:val="center"/>
              <w:rPr>
                <w:del w:id="2139" w:author="Okot" w:date="2020-01-21T13:35:00Z"/>
              </w:rPr>
            </w:pPr>
          </w:p>
        </w:tc>
        <w:tc>
          <w:tcPr>
            <w:tcW w:w="529" w:type="dxa"/>
          </w:tcPr>
          <w:p w14:paraId="4A288B7B" w14:textId="7F2FEDD0" w:rsidR="007B5927" w:rsidDel="000B2B3D" w:rsidRDefault="007B5927" w:rsidP="000C3523">
            <w:pPr>
              <w:ind w:firstLine="0"/>
              <w:jc w:val="center"/>
              <w:rPr>
                <w:del w:id="2140" w:author="Okot" w:date="2020-01-21T13:35:00Z"/>
              </w:rPr>
            </w:pPr>
          </w:p>
        </w:tc>
        <w:tc>
          <w:tcPr>
            <w:tcW w:w="529" w:type="dxa"/>
          </w:tcPr>
          <w:p w14:paraId="107BCEF2" w14:textId="6CC34FB4" w:rsidR="007B5927" w:rsidDel="000B2B3D" w:rsidRDefault="007B5927" w:rsidP="000C3523">
            <w:pPr>
              <w:ind w:firstLine="0"/>
              <w:jc w:val="center"/>
              <w:rPr>
                <w:del w:id="2141" w:author="Okot" w:date="2020-01-21T13:35:00Z"/>
              </w:rPr>
            </w:pPr>
          </w:p>
        </w:tc>
        <w:tc>
          <w:tcPr>
            <w:tcW w:w="529" w:type="dxa"/>
          </w:tcPr>
          <w:p w14:paraId="78BEC48C" w14:textId="1BD59212" w:rsidR="007B5927" w:rsidDel="000B2B3D" w:rsidRDefault="007B5927" w:rsidP="000C3523">
            <w:pPr>
              <w:ind w:firstLine="0"/>
              <w:jc w:val="center"/>
              <w:rPr>
                <w:del w:id="2142" w:author="Okot" w:date="2020-01-21T13:35:00Z"/>
              </w:rPr>
            </w:pPr>
          </w:p>
        </w:tc>
        <w:tc>
          <w:tcPr>
            <w:tcW w:w="529" w:type="dxa"/>
          </w:tcPr>
          <w:p w14:paraId="49871643" w14:textId="6B5182BF" w:rsidR="007B5927" w:rsidDel="000B2B3D" w:rsidRDefault="007B5927" w:rsidP="000C3523">
            <w:pPr>
              <w:ind w:firstLine="0"/>
              <w:jc w:val="center"/>
              <w:rPr>
                <w:del w:id="2143" w:author="Okot" w:date="2020-01-21T13:35:00Z"/>
              </w:rPr>
            </w:pPr>
            <w:del w:id="2144" w:author="Okot" w:date="2020-01-21T13:35:00Z">
              <w:r w:rsidDel="000B2B3D">
                <w:delText>-</w:delText>
              </w:r>
            </w:del>
          </w:p>
        </w:tc>
        <w:tc>
          <w:tcPr>
            <w:tcW w:w="529" w:type="dxa"/>
          </w:tcPr>
          <w:p w14:paraId="5E6DD54A" w14:textId="3111BACB" w:rsidR="007B5927" w:rsidDel="000B2B3D" w:rsidRDefault="007B5927" w:rsidP="000C3523">
            <w:pPr>
              <w:ind w:firstLine="0"/>
              <w:jc w:val="center"/>
              <w:rPr>
                <w:del w:id="2145" w:author="Okot" w:date="2020-01-21T13:35:00Z"/>
              </w:rPr>
            </w:pPr>
          </w:p>
        </w:tc>
        <w:tc>
          <w:tcPr>
            <w:tcW w:w="639" w:type="dxa"/>
          </w:tcPr>
          <w:p w14:paraId="369C66A1" w14:textId="1037DCAF" w:rsidR="007B5927" w:rsidDel="000B2B3D" w:rsidRDefault="007B5927" w:rsidP="000C3523">
            <w:pPr>
              <w:ind w:firstLine="0"/>
              <w:jc w:val="center"/>
              <w:rPr>
                <w:del w:id="2146" w:author="Okot" w:date="2020-01-21T13:35:00Z"/>
              </w:rPr>
            </w:pPr>
          </w:p>
        </w:tc>
        <w:tc>
          <w:tcPr>
            <w:tcW w:w="529" w:type="dxa"/>
          </w:tcPr>
          <w:p w14:paraId="2919F3CC" w14:textId="4A19DE5F" w:rsidR="007B5927" w:rsidDel="000B2B3D" w:rsidRDefault="007B5927" w:rsidP="000C3523">
            <w:pPr>
              <w:ind w:firstLine="0"/>
              <w:jc w:val="center"/>
              <w:rPr>
                <w:del w:id="2147" w:author="Okot" w:date="2020-01-21T13:35:00Z"/>
              </w:rPr>
            </w:pPr>
          </w:p>
        </w:tc>
      </w:tr>
      <w:tr w:rsidR="0099329A" w:rsidDel="000B2B3D" w14:paraId="0762F4EE" w14:textId="7DC17825" w:rsidTr="0099329A">
        <w:trPr>
          <w:del w:id="2148" w:author="Okot" w:date="2020-01-21T13:35:00Z"/>
        </w:trPr>
        <w:tc>
          <w:tcPr>
            <w:tcW w:w="562" w:type="dxa"/>
          </w:tcPr>
          <w:p w14:paraId="26B9C4CA" w14:textId="3C7E7883" w:rsidR="007B5927" w:rsidRPr="0099329A" w:rsidDel="000B2B3D" w:rsidRDefault="007B5927" w:rsidP="000C3523">
            <w:pPr>
              <w:ind w:firstLine="0"/>
              <w:jc w:val="center"/>
              <w:rPr>
                <w:del w:id="2149" w:author="Okot" w:date="2020-01-21T13:35:00Z"/>
                <w:b/>
              </w:rPr>
            </w:pPr>
            <w:del w:id="2150" w:author="Okot" w:date="2020-01-21T13:35:00Z">
              <w:r w:rsidRPr="0099329A" w:rsidDel="000B2B3D">
                <w:rPr>
                  <w:b/>
                </w:rPr>
                <w:delText>B</w:delText>
              </w:r>
              <w:r w:rsidRPr="0099329A" w:rsidDel="000B2B3D">
                <w:rPr>
                  <w:b/>
                  <w:vertAlign w:val="subscript"/>
                </w:rPr>
                <w:delText>9</w:delText>
              </w:r>
            </w:del>
          </w:p>
        </w:tc>
        <w:tc>
          <w:tcPr>
            <w:tcW w:w="427" w:type="dxa"/>
          </w:tcPr>
          <w:p w14:paraId="3FBF2DAF" w14:textId="5AE20065" w:rsidR="007B5927" w:rsidDel="000B2B3D" w:rsidRDefault="007B5927" w:rsidP="000C3523">
            <w:pPr>
              <w:ind w:firstLine="0"/>
              <w:jc w:val="center"/>
              <w:rPr>
                <w:del w:id="2151" w:author="Okot" w:date="2020-01-21T13:35:00Z"/>
              </w:rPr>
            </w:pPr>
          </w:p>
        </w:tc>
        <w:tc>
          <w:tcPr>
            <w:tcW w:w="352" w:type="dxa"/>
          </w:tcPr>
          <w:p w14:paraId="2448642C" w14:textId="2B36157C" w:rsidR="007B5927" w:rsidDel="000B2B3D" w:rsidRDefault="007B5927" w:rsidP="000C3523">
            <w:pPr>
              <w:ind w:firstLine="0"/>
              <w:jc w:val="center"/>
              <w:rPr>
                <w:del w:id="2152" w:author="Okot" w:date="2020-01-21T13:35:00Z"/>
              </w:rPr>
            </w:pPr>
          </w:p>
        </w:tc>
        <w:tc>
          <w:tcPr>
            <w:tcW w:w="498" w:type="dxa"/>
          </w:tcPr>
          <w:p w14:paraId="0837BE69" w14:textId="54E2F403" w:rsidR="007B5927" w:rsidDel="000B2B3D" w:rsidRDefault="007B5927" w:rsidP="000C3523">
            <w:pPr>
              <w:ind w:firstLine="0"/>
              <w:jc w:val="center"/>
              <w:rPr>
                <w:del w:id="2153" w:author="Okot" w:date="2020-01-21T13:35:00Z"/>
              </w:rPr>
            </w:pPr>
          </w:p>
        </w:tc>
        <w:tc>
          <w:tcPr>
            <w:tcW w:w="483" w:type="dxa"/>
          </w:tcPr>
          <w:p w14:paraId="5D906E20" w14:textId="21B7F940" w:rsidR="007B5927" w:rsidDel="000B2B3D" w:rsidRDefault="007B5927" w:rsidP="000C3523">
            <w:pPr>
              <w:ind w:firstLine="0"/>
              <w:jc w:val="center"/>
              <w:rPr>
                <w:del w:id="2154" w:author="Okot" w:date="2020-01-21T13:35:00Z"/>
              </w:rPr>
            </w:pPr>
          </w:p>
        </w:tc>
        <w:tc>
          <w:tcPr>
            <w:tcW w:w="450" w:type="dxa"/>
          </w:tcPr>
          <w:p w14:paraId="08DDB35F" w14:textId="29E1BDC7" w:rsidR="007B5927" w:rsidDel="000B2B3D" w:rsidRDefault="007B5927" w:rsidP="000C3523">
            <w:pPr>
              <w:ind w:firstLine="0"/>
              <w:jc w:val="center"/>
              <w:rPr>
                <w:del w:id="2155" w:author="Okot" w:date="2020-01-21T13:35:00Z"/>
              </w:rPr>
            </w:pPr>
          </w:p>
        </w:tc>
        <w:tc>
          <w:tcPr>
            <w:tcW w:w="416" w:type="dxa"/>
          </w:tcPr>
          <w:p w14:paraId="3C36ECA6" w14:textId="543A579B" w:rsidR="007B5927" w:rsidDel="000B2B3D" w:rsidRDefault="007B5927" w:rsidP="000C3523">
            <w:pPr>
              <w:ind w:firstLine="0"/>
              <w:jc w:val="center"/>
              <w:rPr>
                <w:del w:id="2156" w:author="Okot" w:date="2020-01-21T13:35:00Z"/>
              </w:rPr>
            </w:pPr>
          </w:p>
        </w:tc>
        <w:tc>
          <w:tcPr>
            <w:tcW w:w="450" w:type="dxa"/>
          </w:tcPr>
          <w:p w14:paraId="22216B6E" w14:textId="5D3FA6C1" w:rsidR="007B5927" w:rsidDel="000B2B3D" w:rsidRDefault="007B5927" w:rsidP="000C3523">
            <w:pPr>
              <w:ind w:firstLine="0"/>
              <w:jc w:val="center"/>
              <w:rPr>
                <w:del w:id="2157" w:author="Okot" w:date="2020-01-21T13:35:00Z"/>
              </w:rPr>
            </w:pPr>
          </w:p>
        </w:tc>
        <w:tc>
          <w:tcPr>
            <w:tcW w:w="439" w:type="dxa"/>
          </w:tcPr>
          <w:p w14:paraId="77232D9B" w14:textId="6DED24F5" w:rsidR="007B5927" w:rsidDel="000B2B3D" w:rsidRDefault="007B5927" w:rsidP="000C3523">
            <w:pPr>
              <w:ind w:firstLine="0"/>
              <w:jc w:val="center"/>
              <w:rPr>
                <w:del w:id="2158" w:author="Okot" w:date="2020-01-21T13:35:00Z"/>
              </w:rPr>
            </w:pPr>
          </w:p>
        </w:tc>
        <w:tc>
          <w:tcPr>
            <w:tcW w:w="416" w:type="dxa"/>
          </w:tcPr>
          <w:p w14:paraId="1B997A90" w14:textId="3DAFCBF5" w:rsidR="007B5927" w:rsidDel="000B2B3D" w:rsidRDefault="007B5927" w:rsidP="000C3523">
            <w:pPr>
              <w:ind w:firstLine="0"/>
              <w:jc w:val="center"/>
              <w:rPr>
                <w:del w:id="2159" w:author="Okot" w:date="2020-01-21T13:35:00Z"/>
              </w:rPr>
            </w:pPr>
            <w:del w:id="2160" w:author="Okot" w:date="2020-01-21T13:35:00Z">
              <w:r w:rsidDel="000B2B3D">
                <w:delText>+</w:delText>
              </w:r>
            </w:del>
          </w:p>
        </w:tc>
        <w:tc>
          <w:tcPr>
            <w:tcW w:w="516" w:type="dxa"/>
          </w:tcPr>
          <w:p w14:paraId="69FFA57A" w14:textId="1C3040B6" w:rsidR="007B5927" w:rsidDel="000B2B3D" w:rsidRDefault="007B5927" w:rsidP="000C3523">
            <w:pPr>
              <w:ind w:firstLine="0"/>
              <w:jc w:val="center"/>
              <w:rPr>
                <w:del w:id="2161" w:author="Okot" w:date="2020-01-21T13:35:00Z"/>
              </w:rPr>
            </w:pPr>
          </w:p>
        </w:tc>
        <w:tc>
          <w:tcPr>
            <w:tcW w:w="529" w:type="dxa"/>
          </w:tcPr>
          <w:p w14:paraId="0F7C17E2" w14:textId="022F3D45" w:rsidR="007B5927" w:rsidDel="000B2B3D" w:rsidRDefault="007B5927" w:rsidP="000C3523">
            <w:pPr>
              <w:ind w:firstLine="0"/>
              <w:jc w:val="center"/>
              <w:rPr>
                <w:del w:id="2162" w:author="Okot" w:date="2020-01-21T13:35:00Z"/>
              </w:rPr>
            </w:pPr>
          </w:p>
        </w:tc>
        <w:tc>
          <w:tcPr>
            <w:tcW w:w="529" w:type="dxa"/>
          </w:tcPr>
          <w:p w14:paraId="26ACF56C" w14:textId="694E278D" w:rsidR="007B5927" w:rsidDel="000B2B3D" w:rsidRDefault="007B5927" w:rsidP="000C3523">
            <w:pPr>
              <w:ind w:firstLine="0"/>
              <w:jc w:val="center"/>
              <w:rPr>
                <w:del w:id="2163" w:author="Okot" w:date="2020-01-21T13:35:00Z"/>
              </w:rPr>
            </w:pPr>
          </w:p>
        </w:tc>
        <w:tc>
          <w:tcPr>
            <w:tcW w:w="529" w:type="dxa"/>
          </w:tcPr>
          <w:p w14:paraId="544FEC2D" w14:textId="765041DC" w:rsidR="007B5927" w:rsidDel="000B2B3D" w:rsidRDefault="007B5927" w:rsidP="000C3523">
            <w:pPr>
              <w:ind w:firstLine="0"/>
              <w:jc w:val="center"/>
              <w:rPr>
                <w:del w:id="2164" w:author="Okot" w:date="2020-01-21T13:35:00Z"/>
              </w:rPr>
            </w:pPr>
          </w:p>
        </w:tc>
        <w:tc>
          <w:tcPr>
            <w:tcW w:w="529" w:type="dxa"/>
          </w:tcPr>
          <w:p w14:paraId="1924602E" w14:textId="7FFB8C81" w:rsidR="007B5927" w:rsidDel="000B2B3D" w:rsidRDefault="007B5927" w:rsidP="000C3523">
            <w:pPr>
              <w:ind w:firstLine="0"/>
              <w:jc w:val="center"/>
              <w:rPr>
                <w:del w:id="2165" w:author="Okot" w:date="2020-01-21T13:35:00Z"/>
              </w:rPr>
            </w:pPr>
          </w:p>
        </w:tc>
        <w:tc>
          <w:tcPr>
            <w:tcW w:w="529" w:type="dxa"/>
          </w:tcPr>
          <w:p w14:paraId="238A726B" w14:textId="704A2D2B" w:rsidR="007B5927" w:rsidDel="000B2B3D" w:rsidRDefault="007B5927" w:rsidP="000C3523">
            <w:pPr>
              <w:ind w:firstLine="0"/>
              <w:jc w:val="center"/>
              <w:rPr>
                <w:del w:id="2166" w:author="Okot" w:date="2020-01-21T13:35:00Z"/>
              </w:rPr>
            </w:pPr>
          </w:p>
        </w:tc>
        <w:tc>
          <w:tcPr>
            <w:tcW w:w="639" w:type="dxa"/>
          </w:tcPr>
          <w:p w14:paraId="11544512" w14:textId="68B3B1A5" w:rsidR="007B5927" w:rsidDel="000B2B3D" w:rsidRDefault="007B5927" w:rsidP="000C3523">
            <w:pPr>
              <w:ind w:firstLine="0"/>
              <w:jc w:val="center"/>
              <w:rPr>
                <w:del w:id="2167" w:author="Okot" w:date="2020-01-21T13:35:00Z"/>
              </w:rPr>
            </w:pPr>
          </w:p>
        </w:tc>
        <w:tc>
          <w:tcPr>
            <w:tcW w:w="529" w:type="dxa"/>
          </w:tcPr>
          <w:p w14:paraId="68EA80FA" w14:textId="50B2FDDA" w:rsidR="007B5927" w:rsidDel="000B2B3D" w:rsidRDefault="007B5927" w:rsidP="000C3523">
            <w:pPr>
              <w:ind w:firstLine="0"/>
              <w:jc w:val="center"/>
              <w:rPr>
                <w:del w:id="2168" w:author="Okot" w:date="2020-01-21T13:35:00Z"/>
              </w:rPr>
            </w:pPr>
          </w:p>
        </w:tc>
      </w:tr>
      <w:tr w:rsidR="0099329A" w:rsidDel="000B2B3D" w14:paraId="63922587" w14:textId="68335EE2" w:rsidTr="0099329A">
        <w:trPr>
          <w:del w:id="2169" w:author="Okot" w:date="2020-01-21T13:35:00Z"/>
        </w:trPr>
        <w:tc>
          <w:tcPr>
            <w:tcW w:w="562" w:type="dxa"/>
          </w:tcPr>
          <w:p w14:paraId="7A5AF678" w14:textId="022B2F7D" w:rsidR="007B5927" w:rsidRPr="0099329A" w:rsidDel="000B2B3D" w:rsidRDefault="007B5927" w:rsidP="000C3523">
            <w:pPr>
              <w:ind w:firstLine="0"/>
              <w:jc w:val="center"/>
              <w:rPr>
                <w:del w:id="2170" w:author="Okot" w:date="2020-01-21T13:35:00Z"/>
                <w:b/>
              </w:rPr>
            </w:pPr>
            <w:del w:id="2171" w:author="Okot" w:date="2020-01-21T13:35:00Z">
              <w:r w:rsidRPr="0099329A" w:rsidDel="000B2B3D">
                <w:rPr>
                  <w:b/>
                </w:rPr>
                <w:delText>C</w:delText>
              </w:r>
            </w:del>
          </w:p>
        </w:tc>
        <w:tc>
          <w:tcPr>
            <w:tcW w:w="427" w:type="dxa"/>
          </w:tcPr>
          <w:p w14:paraId="0EAE59A6" w14:textId="4DC96E41" w:rsidR="007B5927" w:rsidDel="000B2B3D" w:rsidRDefault="007B5927" w:rsidP="000C3523">
            <w:pPr>
              <w:ind w:firstLine="0"/>
              <w:jc w:val="center"/>
              <w:rPr>
                <w:del w:id="2172" w:author="Okot" w:date="2020-01-21T13:35:00Z"/>
              </w:rPr>
            </w:pPr>
          </w:p>
        </w:tc>
        <w:tc>
          <w:tcPr>
            <w:tcW w:w="352" w:type="dxa"/>
          </w:tcPr>
          <w:p w14:paraId="51B1F91D" w14:textId="43979506" w:rsidR="007B5927" w:rsidDel="000B2B3D" w:rsidRDefault="007B5927" w:rsidP="000C3523">
            <w:pPr>
              <w:ind w:firstLine="0"/>
              <w:jc w:val="center"/>
              <w:rPr>
                <w:del w:id="2173" w:author="Okot" w:date="2020-01-21T13:35:00Z"/>
              </w:rPr>
            </w:pPr>
          </w:p>
        </w:tc>
        <w:tc>
          <w:tcPr>
            <w:tcW w:w="498" w:type="dxa"/>
          </w:tcPr>
          <w:p w14:paraId="33AEB623" w14:textId="293CD6C1" w:rsidR="007B5927" w:rsidDel="000B2B3D" w:rsidRDefault="007B5927" w:rsidP="000C3523">
            <w:pPr>
              <w:ind w:firstLine="0"/>
              <w:jc w:val="center"/>
              <w:rPr>
                <w:del w:id="2174" w:author="Okot" w:date="2020-01-21T13:35:00Z"/>
              </w:rPr>
            </w:pPr>
            <w:del w:id="2175" w:author="Okot" w:date="2020-01-21T13:35:00Z">
              <w:r w:rsidDel="000B2B3D">
                <w:delText>+</w:delText>
              </w:r>
            </w:del>
          </w:p>
        </w:tc>
        <w:tc>
          <w:tcPr>
            <w:tcW w:w="483" w:type="dxa"/>
          </w:tcPr>
          <w:p w14:paraId="508E2612" w14:textId="1E078035" w:rsidR="007B5927" w:rsidDel="000B2B3D" w:rsidRDefault="007B5927" w:rsidP="000C3523">
            <w:pPr>
              <w:ind w:firstLine="0"/>
              <w:jc w:val="center"/>
              <w:rPr>
                <w:del w:id="2176" w:author="Okot" w:date="2020-01-21T13:35:00Z"/>
              </w:rPr>
            </w:pPr>
          </w:p>
        </w:tc>
        <w:tc>
          <w:tcPr>
            <w:tcW w:w="450" w:type="dxa"/>
          </w:tcPr>
          <w:p w14:paraId="785753B5" w14:textId="20CE3FC8" w:rsidR="007B5927" w:rsidDel="000B2B3D" w:rsidRDefault="007B5927" w:rsidP="000C3523">
            <w:pPr>
              <w:ind w:firstLine="0"/>
              <w:jc w:val="center"/>
              <w:rPr>
                <w:del w:id="2177" w:author="Okot" w:date="2020-01-21T13:35:00Z"/>
              </w:rPr>
            </w:pPr>
            <w:del w:id="2178" w:author="Okot" w:date="2020-01-21T13:35:00Z">
              <w:r w:rsidDel="000B2B3D">
                <w:delText>-</w:delText>
              </w:r>
            </w:del>
          </w:p>
        </w:tc>
        <w:tc>
          <w:tcPr>
            <w:tcW w:w="416" w:type="dxa"/>
          </w:tcPr>
          <w:p w14:paraId="4933386B" w14:textId="23719CEC" w:rsidR="007B5927" w:rsidDel="000B2B3D" w:rsidRDefault="007B5927" w:rsidP="000C3523">
            <w:pPr>
              <w:ind w:firstLine="0"/>
              <w:jc w:val="center"/>
              <w:rPr>
                <w:del w:id="2179" w:author="Okot" w:date="2020-01-21T13:35:00Z"/>
              </w:rPr>
            </w:pPr>
            <w:del w:id="2180" w:author="Okot" w:date="2020-01-21T13:35:00Z">
              <w:r w:rsidDel="000B2B3D">
                <w:delText>+</w:delText>
              </w:r>
            </w:del>
          </w:p>
        </w:tc>
        <w:tc>
          <w:tcPr>
            <w:tcW w:w="450" w:type="dxa"/>
          </w:tcPr>
          <w:p w14:paraId="4D084FD7" w14:textId="589DC53A" w:rsidR="007B5927" w:rsidDel="000B2B3D" w:rsidRDefault="007B5927" w:rsidP="000C3523">
            <w:pPr>
              <w:ind w:firstLine="0"/>
              <w:jc w:val="center"/>
              <w:rPr>
                <w:del w:id="2181" w:author="Okot" w:date="2020-01-21T13:35:00Z"/>
              </w:rPr>
            </w:pPr>
          </w:p>
        </w:tc>
        <w:tc>
          <w:tcPr>
            <w:tcW w:w="439" w:type="dxa"/>
          </w:tcPr>
          <w:p w14:paraId="52EBC551" w14:textId="37A42474" w:rsidR="007B5927" w:rsidDel="000B2B3D" w:rsidRDefault="007B5927" w:rsidP="000C3523">
            <w:pPr>
              <w:ind w:firstLine="0"/>
              <w:jc w:val="center"/>
              <w:rPr>
                <w:del w:id="2182" w:author="Okot" w:date="2020-01-21T13:35:00Z"/>
              </w:rPr>
            </w:pPr>
            <w:del w:id="2183" w:author="Okot" w:date="2020-01-21T13:35:00Z">
              <w:r w:rsidDel="000B2B3D">
                <w:delText>+</w:delText>
              </w:r>
            </w:del>
          </w:p>
        </w:tc>
        <w:tc>
          <w:tcPr>
            <w:tcW w:w="416" w:type="dxa"/>
          </w:tcPr>
          <w:p w14:paraId="39FDA8F1" w14:textId="2F173C93" w:rsidR="007B5927" w:rsidDel="000B2B3D" w:rsidRDefault="007B5927" w:rsidP="000C3523">
            <w:pPr>
              <w:ind w:firstLine="0"/>
              <w:jc w:val="center"/>
              <w:rPr>
                <w:del w:id="2184" w:author="Okot" w:date="2020-01-21T13:35:00Z"/>
              </w:rPr>
            </w:pPr>
            <w:del w:id="2185" w:author="Okot" w:date="2020-01-21T13:35:00Z">
              <w:r w:rsidDel="000B2B3D">
                <w:delText>+</w:delText>
              </w:r>
            </w:del>
          </w:p>
        </w:tc>
        <w:tc>
          <w:tcPr>
            <w:tcW w:w="516" w:type="dxa"/>
          </w:tcPr>
          <w:p w14:paraId="5346EA56" w14:textId="297BA35A" w:rsidR="007B5927" w:rsidDel="000B2B3D" w:rsidRDefault="007B5927" w:rsidP="000C3523">
            <w:pPr>
              <w:ind w:firstLine="0"/>
              <w:jc w:val="center"/>
              <w:rPr>
                <w:del w:id="2186" w:author="Okot" w:date="2020-01-21T13:35:00Z"/>
              </w:rPr>
            </w:pPr>
          </w:p>
        </w:tc>
        <w:tc>
          <w:tcPr>
            <w:tcW w:w="529" w:type="dxa"/>
          </w:tcPr>
          <w:p w14:paraId="6298B557" w14:textId="07368645" w:rsidR="007B5927" w:rsidDel="000B2B3D" w:rsidRDefault="007B5927" w:rsidP="000C3523">
            <w:pPr>
              <w:ind w:firstLine="0"/>
              <w:jc w:val="center"/>
              <w:rPr>
                <w:del w:id="2187" w:author="Okot" w:date="2020-01-21T13:35:00Z"/>
              </w:rPr>
            </w:pPr>
          </w:p>
        </w:tc>
        <w:tc>
          <w:tcPr>
            <w:tcW w:w="529" w:type="dxa"/>
          </w:tcPr>
          <w:p w14:paraId="1771AB1E" w14:textId="51C9BEFC" w:rsidR="007B5927" w:rsidDel="000B2B3D" w:rsidRDefault="007B5927" w:rsidP="000C3523">
            <w:pPr>
              <w:ind w:firstLine="0"/>
              <w:jc w:val="center"/>
              <w:rPr>
                <w:del w:id="2188" w:author="Okot" w:date="2020-01-21T13:35:00Z"/>
              </w:rPr>
            </w:pPr>
            <w:del w:id="2189" w:author="Okot" w:date="2020-01-21T13:35:00Z">
              <w:r w:rsidDel="000B2B3D">
                <w:delText>+</w:delText>
              </w:r>
            </w:del>
          </w:p>
        </w:tc>
        <w:tc>
          <w:tcPr>
            <w:tcW w:w="529" w:type="dxa"/>
          </w:tcPr>
          <w:p w14:paraId="7EBE4F93" w14:textId="43B0B30C" w:rsidR="007B5927" w:rsidDel="000B2B3D" w:rsidRDefault="007B5927" w:rsidP="000C3523">
            <w:pPr>
              <w:ind w:firstLine="0"/>
              <w:jc w:val="center"/>
              <w:rPr>
                <w:del w:id="2190" w:author="Okot" w:date="2020-01-21T13:35:00Z"/>
              </w:rPr>
            </w:pPr>
            <w:del w:id="2191" w:author="Okot" w:date="2020-01-21T13:35:00Z">
              <w:r w:rsidDel="000B2B3D">
                <w:delText>+</w:delText>
              </w:r>
            </w:del>
          </w:p>
        </w:tc>
        <w:tc>
          <w:tcPr>
            <w:tcW w:w="529" w:type="dxa"/>
          </w:tcPr>
          <w:p w14:paraId="65FFA4A6" w14:textId="6CD1A39B" w:rsidR="007B5927" w:rsidDel="000B2B3D" w:rsidRDefault="007B5927" w:rsidP="000C3523">
            <w:pPr>
              <w:ind w:firstLine="0"/>
              <w:jc w:val="center"/>
              <w:rPr>
                <w:del w:id="2192" w:author="Okot" w:date="2020-01-21T13:35:00Z"/>
              </w:rPr>
            </w:pPr>
            <w:del w:id="2193" w:author="Okot" w:date="2020-01-21T13:35:00Z">
              <w:r w:rsidDel="000B2B3D">
                <w:delText>-</w:delText>
              </w:r>
            </w:del>
          </w:p>
        </w:tc>
        <w:tc>
          <w:tcPr>
            <w:tcW w:w="529" w:type="dxa"/>
          </w:tcPr>
          <w:p w14:paraId="1B5C6406" w14:textId="417E5FC1" w:rsidR="007B5927" w:rsidDel="000B2B3D" w:rsidRDefault="007B5927" w:rsidP="000C3523">
            <w:pPr>
              <w:ind w:firstLine="0"/>
              <w:jc w:val="center"/>
              <w:rPr>
                <w:del w:id="2194" w:author="Okot" w:date="2020-01-21T13:35:00Z"/>
              </w:rPr>
            </w:pPr>
          </w:p>
        </w:tc>
        <w:tc>
          <w:tcPr>
            <w:tcW w:w="639" w:type="dxa"/>
          </w:tcPr>
          <w:p w14:paraId="42760D5A" w14:textId="282C3F10" w:rsidR="007B5927" w:rsidDel="000B2B3D" w:rsidRDefault="007B5927" w:rsidP="000C3523">
            <w:pPr>
              <w:ind w:firstLine="0"/>
              <w:jc w:val="center"/>
              <w:rPr>
                <w:del w:id="2195" w:author="Okot" w:date="2020-01-21T13:35:00Z"/>
              </w:rPr>
            </w:pPr>
            <w:del w:id="2196" w:author="Okot" w:date="2020-01-21T13:35:00Z">
              <w:r w:rsidDel="000B2B3D">
                <w:delText>+</w:delText>
              </w:r>
            </w:del>
          </w:p>
        </w:tc>
        <w:tc>
          <w:tcPr>
            <w:tcW w:w="529" w:type="dxa"/>
          </w:tcPr>
          <w:p w14:paraId="45EB0100" w14:textId="447C1B62" w:rsidR="007B5927" w:rsidDel="000B2B3D" w:rsidRDefault="007B5927" w:rsidP="000C3523">
            <w:pPr>
              <w:ind w:firstLine="0"/>
              <w:jc w:val="center"/>
              <w:rPr>
                <w:del w:id="2197" w:author="Okot" w:date="2020-01-21T13:35:00Z"/>
              </w:rPr>
            </w:pPr>
          </w:p>
        </w:tc>
      </w:tr>
      <w:tr w:rsidR="0099329A" w:rsidDel="000B2B3D" w14:paraId="27799357" w14:textId="363DFAF1" w:rsidTr="0099329A">
        <w:trPr>
          <w:del w:id="2198" w:author="Okot" w:date="2020-01-21T13:35:00Z"/>
        </w:trPr>
        <w:tc>
          <w:tcPr>
            <w:tcW w:w="562" w:type="dxa"/>
          </w:tcPr>
          <w:p w14:paraId="78B6A5A6" w14:textId="15CBED9A" w:rsidR="007B5927" w:rsidRPr="0099329A" w:rsidDel="000B2B3D" w:rsidRDefault="007B5927" w:rsidP="000C3523">
            <w:pPr>
              <w:ind w:firstLine="0"/>
              <w:jc w:val="center"/>
              <w:rPr>
                <w:del w:id="2199" w:author="Okot" w:date="2020-01-21T13:35:00Z"/>
                <w:b/>
              </w:rPr>
            </w:pPr>
            <w:del w:id="2200" w:author="Okot" w:date="2020-01-21T13:35:00Z">
              <w:r w:rsidRPr="0099329A" w:rsidDel="000B2B3D">
                <w:rPr>
                  <w:b/>
                </w:rPr>
                <w:delText>D</w:delText>
              </w:r>
            </w:del>
          </w:p>
        </w:tc>
        <w:tc>
          <w:tcPr>
            <w:tcW w:w="427" w:type="dxa"/>
          </w:tcPr>
          <w:p w14:paraId="11FDC9F1" w14:textId="4B66FD31" w:rsidR="007B5927" w:rsidDel="000B2B3D" w:rsidRDefault="007B5927" w:rsidP="000C3523">
            <w:pPr>
              <w:ind w:firstLine="0"/>
              <w:jc w:val="center"/>
              <w:rPr>
                <w:del w:id="2201" w:author="Okot" w:date="2020-01-21T13:35:00Z"/>
              </w:rPr>
            </w:pPr>
          </w:p>
        </w:tc>
        <w:tc>
          <w:tcPr>
            <w:tcW w:w="352" w:type="dxa"/>
          </w:tcPr>
          <w:p w14:paraId="5038E71C" w14:textId="490C2F3F" w:rsidR="007B5927" w:rsidDel="000B2B3D" w:rsidRDefault="007B5927" w:rsidP="000C3523">
            <w:pPr>
              <w:ind w:firstLine="0"/>
              <w:jc w:val="center"/>
              <w:rPr>
                <w:del w:id="2202" w:author="Okot" w:date="2020-01-21T13:35:00Z"/>
              </w:rPr>
            </w:pPr>
            <w:del w:id="2203" w:author="Okot" w:date="2020-01-21T13:35:00Z">
              <w:r w:rsidDel="000B2B3D">
                <w:delText>+</w:delText>
              </w:r>
            </w:del>
          </w:p>
        </w:tc>
        <w:tc>
          <w:tcPr>
            <w:tcW w:w="498" w:type="dxa"/>
          </w:tcPr>
          <w:p w14:paraId="3206FEBB" w14:textId="737D53AF" w:rsidR="007B5927" w:rsidDel="000B2B3D" w:rsidRDefault="007B5927" w:rsidP="000C3523">
            <w:pPr>
              <w:ind w:firstLine="0"/>
              <w:jc w:val="center"/>
              <w:rPr>
                <w:del w:id="2204" w:author="Okot" w:date="2020-01-21T13:35:00Z"/>
              </w:rPr>
            </w:pPr>
            <w:del w:id="2205" w:author="Okot" w:date="2020-01-21T13:35:00Z">
              <w:r w:rsidDel="000B2B3D">
                <w:delText>+</w:delText>
              </w:r>
            </w:del>
          </w:p>
        </w:tc>
        <w:tc>
          <w:tcPr>
            <w:tcW w:w="483" w:type="dxa"/>
          </w:tcPr>
          <w:p w14:paraId="51671271" w14:textId="2A004B93" w:rsidR="007B5927" w:rsidDel="000B2B3D" w:rsidRDefault="007B5927" w:rsidP="000C3523">
            <w:pPr>
              <w:ind w:firstLine="0"/>
              <w:jc w:val="center"/>
              <w:rPr>
                <w:del w:id="2206" w:author="Okot" w:date="2020-01-21T13:35:00Z"/>
              </w:rPr>
            </w:pPr>
          </w:p>
        </w:tc>
        <w:tc>
          <w:tcPr>
            <w:tcW w:w="450" w:type="dxa"/>
          </w:tcPr>
          <w:p w14:paraId="7A3B4FF7" w14:textId="68600890" w:rsidR="007B5927" w:rsidDel="000B2B3D" w:rsidRDefault="007B5927" w:rsidP="000C3523">
            <w:pPr>
              <w:ind w:firstLine="0"/>
              <w:jc w:val="center"/>
              <w:rPr>
                <w:del w:id="2207" w:author="Okot" w:date="2020-01-21T13:35:00Z"/>
              </w:rPr>
            </w:pPr>
          </w:p>
        </w:tc>
        <w:tc>
          <w:tcPr>
            <w:tcW w:w="416" w:type="dxa"/>
          </w:tcPr>
          <w:p w14:paraId="5077AB8B" w14:textId="47356510" w:rsidR="007B5927" w:rsidDel="000B2B3D" w:rsidRDefault="007B5927" w:rsidP="000C3523">
            <w:pPr>
              <w:ind w:firstLine="0"/>
              <w:jc w:val="center"/>
              <w:rPr>
                <w:del w:id="2208" w:author="Okot" w:date="2020-01-21T13:35:00Z"/>
              </w:rPr>
            </w:pPr>
          </w:p>
        </w:tc>
        <w:tc>
          <w:tcPr>
            <w:tcW w:w="450" w:type="dxa"/>
          </w:tcPr>
          <w:p w14:paraId="19FCD43B" w14:textId="6672EE1A" w:rsidR="007B5927" w:rsidDel="000B2B3D" w:rsidRDefault="007B5927" w:rsidP="000C3523">
            <w:pPr>
              <w:ind w:firstLine="0"/>
              <w:jc w:val="center"/>
              <w:rPr>
                <w:del w:id="2209" w:author="Okot" w:date="2020-01-21T13:35:00Z"/>
              </w:rPr>
            </w:pPr>
          </w:p>
        </w:tc>
        <w:tc>
          <w:tcPr>
            <w:tcW w:w="439" w:type="dxa"/>
          </w:tcPr>
          <w:p w14:paraId="1366A205" w14:textId="62254CBC" w:rsidR="007B5927" w:rsidDel="000B2B3D" w:rsidRDefault="007B5927" w:rsidP="000C3523">
            <w:pPr>
              <w:ind w:firstLine="0"/>
              <w:jc w:val="center"/>
              <w:rPr>
                <w:del w:id="2210" w:author="Okot" w:date="2020-01-21T13:35:00Z"/>
              </w:rPr>
            </w:pPr>
            <w:del w:id="2211" w:author="Okot" w:date="2020-01-21T13:35:00Z">
              <w:r w:rsidDel="000B2B3D">
                <w:delText>+</w:delText>
              </w:r>
            </w:del>
          </w:p>
        </w:tc>
        <w:tc>
          <w:tcPr>
            <w:tcW w:w="416" w:type="dxa"/>
          </w:tcPr>
          <w:p w14:paraId="63625156" w14:textId="4BFDBAB6" w:rsidR="007B5927" w:rsidDel="000B2B3D" w:rsidRDefault="007B5927" w:rsidP="000C3523">
            <w:pPr>
              <w:ind w:firstLine="0"/>
              <w:jc w:val="center"/>
              <w:rPr>
                <w:del w:id="2212" w:author="Okot" w:date="2020-01-21T13:35:00Z"/>
              </w:rPr>
            </w:pPr>
          </w:p>
        </w:tc>
        <w:tc>
          <w:tcPr>
            <w:tcW w:w="516" w:type="dxa"/>
          </w:tcPr>
          <w:p w14:paraId="4DD740EF" w14:textId="5FF0BFF7" w:rsidR="007B5927" w:rsidDel="000B2B3D" w:rsidRDefault="007B5927" w:rsidP="000C3523">
            <w:pPr>
              <w:ind w:firstLine="0"/>
              <w:jc w:val="center"/>
              <w:rPr>
                <w:del w:id="2213" w:author="Okot" w:date="2020-01-21T13:35:00Z"/>
              </w:rPr>
            </w:pPr>
          </w:p>
        </w:tc>
        <w:tc>
          <w:tcPr>
            <w:tcW w:w="529" w:type="dxa"/>
          </w:tcPr>
          <w:p w14:paraId="55E2F1DB" w14:textId="32015D7E" w:rsidR="007B5927" w:rsidDel="000B2B3D" w:rsidRDefault="007B5927" w:rsidP="000C3523">
            <w:pPr>
              <w:ind w:firstLine="0"/>
              <w:jc w:val="center"/>
              <w:rPr>
                <w:del w:id="2214" w:author="Okot" w:date="2020-01-21T13:35:00Z"/>
              </w:rPr>
            </w:pPr>
          </w:p>
        </w:tc>
        <w:tc>
          <w:tcPr>
            <w:tcW w:w="529" w:type="dxa"/>
          </w:tcPr>
          <w:p w14:paraId="7E654103" w14:textId="796C80CA" w:rsidR="007B5927" w:rsidDel="000B2B3D" w:rsidRDefault="007B5927" w:rsidP="000C3523">
            <w:pPr>
              <w:ind w:firstLine="0"/>
              <w:jc w:val="center"/>
              <w:rPr>
                <w:del w:id="2215" w:author="Okot" w:date="2020-01-21T13:35:00Z"/>
              </w:rPr>
            </w:pPr>
          </w:p>
        </w:tc>
        <w:tc>
          <w:tcPr>
            <w:tcW w:w="529" w:type="dxa"/>
          </w:tcPr>
          <w:p w14:paraId="0D7C03DC" w14:textId="5295B34D" w:rsidR="007B5927" w:rsidDel="000B2B3D" w:rsidRDefault="007B5927" w:rsidP="000C3523">
            <w:pPr>
              <w:ind w:firstLine="0"/>
              <w:jc w:val="center"/>
              <w:rPr>
                <w:del w:id="2216" w:author="Okot" w:date="2020-01-21T13:35:00Z"/>
              </w:rPr>
            </w:pPr>
          </w:p>
        </w:tc>
        <w:tc>
          <w:tcPr>
            <w:tcW w:w="529" w:type="dxa"/>
          </w:tcPr>
          <w:p w14:paraId="69ACB475" w14:textId="540C7CCB" w:rsidR="007B5927" w:rsidDel="000B2B3D" w:rsidRDefault="007B5927" w:rsidP="000C3523">
            <w:pPr>
              <w:ind w:firstLine="0"/>
              <w:jc w:val="center"/>
              <w:rPr>
                <w:del w:id="2217" w:author="Okot" w:date="2020-01-21T13:35:00Z"/>
              </w:rPr>
            </w:pPr>
          </w:p>
        </w:tc>
        <w:tc>
          <w:tcPr>
            <w:tcW w:w="529" w:type="dxa"/>
          </w:tcPr>
          <w:p w14:paraId="2193ECC9" w14:textId="7E1C6031" w:rsidR="007B5927" w:rsidDel="000B2B3D" w:rsidRDefault="007B5927" w:rsidP="000C3523">
            <w:pPr>
              <w:ind w:firstLine="0"/>
              <w:jc w:val="center"/>
              <w:rPr>
                <w:del w:id="2218" w:author="Okot" w:date="2020-01-21T13:35:00Z"/>
              </w:rPr>
            </w:pPr>
          </w:p>
        </w:tc>
        <w:tc>
          <w:tcPr>
            <w:tcW w:w="639" w:type="dxa"/>
          </w:tcPr>
          <w:p w14:paraId="42EF8D4C" w14:textId="21A33FF3" w:rsidR="007B5927" w:rsidDel="000B2B3D" w:rsidRDefault="007B5927" w:rsidP="000C3523">
            <w:pPr>
              <w:ind w:firstLine="0"/>
              <w:jc w:val="center"/>
              <w:rPr>
                <w:del w:id="2219" w:author="Okot" w:date="2020-01-21T13:35:00Z"/>
              </w:rPr>
            </w:pPr>
          </w:p>
        </w:tc>
        <w:tc>
          <w:tcPr>
            <w:tcW w:w="529" w:type="dxa"/>
          </w:tcPr>
          <w:p w14:paraId="7B0C71E0" w14:textId="0ED90268" w:rsidR="007B5927" w:rsidDel="000B2B3D" w:rsidRDefault="007B5927" w:rsidP="000C3523">
            <w:pPr>
              <w:ind w:firstLine="0"/>
              <w:jc w:val="center"/>
              <w:rPr>
                <w:del w:id="2220" w:author="Okot" w:date="2020-01-21T13:35:00Z"/>
              </w:rPr>
            </w:pPr>
          </w:p>
        </w:tc>
      </w:tr>
      <w:tr w:rsidR="0099329A" w:rsidDel="000B2B3D" w14:paraId="30317404" w14:textId="3DBB2802" w:rsidTr="0099329A">
        <w:trPr>
          <w:del w:id="2221" w:author="Okot" w:date="2020-01-21T13:35:00Z"/>
        </w:trPr>
        <w:tc>
          <w:tcPr>
            <w:tcW w:w="562" w:type="dxa"/>
          </w:tcPr>
          <w:p w14:paraId="7E1638E8" w14:textId="02D0BB02" w:rsidR="007B5927" w:rsidRPr="0099329A" w:rsidDel="000B2B3D" w:rsidRDefault="007B5927" w:rsidP="000C3523">
            <w:pPr>
              <w:ind w:firstLine="0"/>
              <w:jc w:val="center"/>
              <w:rPr>
                <w:del w:id="2222" w:author="Okot" w:date="2020-01-21T13:35:00Z"/>
                <w:b/>
              </w:rPr>
            </w:pPr>
            <w:del w:id="2223" w:author="Okot" w:date="2020-01-21T13:35:00Z">
              <w:r w:rsidRPr="0099329A" w:rsidDel="000B2B3D">
                <w:rPr>
                  <w:b/>
                </w:rPr>
                <w:delText>E</w:delText>
              </w:r>
            </w:del>
          </w:p>
        </w:tc>
        <w:tc>
          <w:tcPr>
            <w:tcW w:w="427" w:type="dxa"/>
          </w:tcPr>
          <w:p w14:paraId="35922759" w14:textId="1CA2EBD5" w:rsidR="007B5927" w:rsidDel="000B2B3D" w:rsidRDefault="007B5927" w:rsidP="000C3523">
            <w:pPr>
              <w:ind w:firstLine="0"/>
              <w:jc w:val="center"/>
              <w:rPr>
                <w:del w:id="2224" w:author="Okot" w:date="2020-01-21T13:35:00Z"/>
              </w:rPr>
            </w:pPr>
          </w:p>
        </w:tc>
        <w:tc>
          <w:tcPr>
            <w:tcW w:w="352" w:type="dxa"/>
          </w:tcPr>
          <w:p w14:paraId="42FC5FF7" w14:textId="313E1563" w:rsidR="007B5927" w:rsidDel="000B2B3D" w:rsidRDefault="007B5927" w:rsidP="000C3523">
            <w:pPr>
              <w:ind w:firstLine="0"/>
              <w:jc w:val="center"/>
              <w:rPr>
                <w:del w:id="2225" w:author="Okot" w:date="2020-01-21T13:35:00Z"/>
              </w:rPr>
            </w:pPr>
          </w:p>
        </w:tc>
        <w:tc>
          <w:tcPr>
            <w:tcW w:w="498" w:type="dxa"/>
          </w:tcPr>
          <w:p w14:paraId="66FA7061" w14:textId="35C73AA0" w:rsidR="007B5927" w:rsidDel="000B2B3D" w:rsidRDefault="007B5927" w:rsidP="000C3523">
            <w:pPr>
              <w:ind w:firstLine="0"/>
              <w:jc w:val="center"/>
              <w:rPr>
                <w:del w:id="2226" w:author="Okot" w:date="2020-01-21T13:35:00Z"/>
              </w:rPr>
            </w:pPr>
            <w:del w:id="2227" w:author="Okot" w:date="2020-01-21T13:35:00Z">
              <w:r w:rsidDel="000B2B3D">
                <w:delText>-</w:delText>
              </w:r>
            </w:del>
          </w:p>
        </w:tc>
        <w:tc>
          <w:tcPr>
            <w:tcW w:w="483" w:type="dxa"/>
          </w:tcPr>
          <w:p w14:paraId="30B6176D" w14:textId="3720E6CA" w:rsidR="007B5927" w:rsidDel="000B2B3D" w:rsidRDefault="007B5927" w:rsidP="000C3523">
            <w:pPr>
              <w:ind w:firstLine="0"/>
              <w:jc w:val="center"/>
              <w:rPr>
                <w:del w:id="2228" w:author="Okot" w:date="2020-01-21T13:35:00Z"/>
              </w:rPr>
            </w:pPr>
          </w:p>
        </w:tc>
        <w:tc>
          <w:tcPr>
            <w:tcW w:w="450" w:type="dxa"/>
          </w:tcPr>
          <w:p w14:paraId="54AD7070" w14:textId="0442A4FC" w:rsidR="007B5927" w:rsidDel="000B2B3D" w:rsidRDefault="007B5927" w:rsidP="000C3523">
            <w:pPr>
              <w:ind w:firstLine="0"/>
              <w:jc w:val="center"/>
              <w:rPr>
                <w:del w:id="2229" w:author="Okot" w:date="2020-01-21T13:35:00Z"/>
              </w:rPr>
            </w:pPr>
          </w:p>
        </w:tc>
        <w:tc>
          <w:tcPr>
            <w:tcW w:w="416" w:type="dxa"/>
          </w:tcPr>
          <w:p w14:paraId="1CBF493D" w14:textId="0BC0039C" w:rsidR="007B5927" w:rsidDel="000B2B3D" w:rsidRDefault="007B5927" w:rsidP="000C3523">
            <w:pPr>
              <w:ind w:firstLine="0"/>
              <w:jc w:val="center"/>
              <w:rPr>
                <w:del w:id="2230" w:author="Okot" w:date="2020-01-21T13:35:00Z"/>
              </w:rPr>
            </w:pPr>
            <w:del w:id="2231" w:author="Okot" w:date="2020-01-21T13:35:00Z">
              <w:r w:rsidDel="000B2B3D">
                <w:delText>+</w:delText>
              </w:r>
            </w:del>
          </w:p>
        </w:tc>
        <w:tc>
          <w:tcPr>
            <w:tcW w:w="450" w:type="dxa"/>
          </w:tcPr>
          <w:p w14:paraId="716966C0" w14:textId="605723A7" w:rsidR="007B5927" w:rsidDel="000B2B3D" w:rsidRDefault="007B5927" w:rsidP="000C3523">
            <w:pPr>
              <w:ind w:firstLine="0"/>
              <w:jc w:val="center"/>
              <w:rPr>
                <w:del w:id="2232" w:author="Okot" w:date="2020-01-21T13:35:00Z"/>
              </w:rPr>
            </w:pPr>
          </w:p>
        </w:tc>
        <w:tc>
          <w:tcPr>
            <w:tcW w:w="439" w:type="dxa"/>
          </w:tcPr>
          <w:p w14:paraId="7397B96D" w14:textId="09FFAF6A" w:rsidR="007B5927" w:rsidDel="000B2B3D" w:rsidRDefault="007B5927" w:rsidP="000C3523">
            <w:pPr>
              <w:ind w:firstLine="0"/>
              <w:jc w:val="center"/>
              <w:rPr>
                <w:del w:id="2233" w:author="Okot" w:date="2020-01-21T13:35:00Z"/>
              </w:rPr>
            </w:pPr>
          </w:p>
        </w:tc>
        <w:tc>
          <w:tcPr>
            <w:tcW w:w="416" w:type="dxa"/>
          </w:tcPr>
          <w:p w14:paraId="1EB1772C" w14:textId="30F91EA5" w:rsidR="007B5927" w:rsidDel="000B2B3D" w:rsidRDefault="007B5927" w:rsidP="000C3523">
            <w:pPr>
              <w:ind w:firstLine="0"/>
              <w:jc w:val="center"/>
              <w:rPr>
                <w:del w:id="2234" w:author="Okot" w:date="2020-01-21T13:35:00Z"/>
              </w:rPr>
            </w:pPr>
          </w:p>
        </w:tc>
        <w:tc>
          <w:tcPr>
            <w:tcW w:w="516" w:type="dxa"/>
          </w:tcPr>
          <w:p w14:paraId="19358E1B" w14:textId="60196F10" w:rsidR="007B5927" w:rsidDel="000B2B3D" w:rsidRDefault="007B5927" w:rsidP="000C3523">
            <w:pPr>
              <w:ind w:firstLine="0"/>
              <w:jc w:val="center"/>
              <w:rPr>
                <w:del w:id="2235" w:author="Okot" w:date="2020-01-21T13:35:00Z"/>
              </w:rPr>
            </w:pPr>
            <w:del w:id="2236" w:author="Okot" w:date="2020-01-21T13:35:00Z">
              <w:r w:rsidDel="000B2B3D">
                <w:delText>+</w:delText>
              </w:r>
            </w:del>
          </w:p>
        </w:tc>
        <w:tc>
          <w:tcPr>
            <w:tcW w:w="529" w:type="dxa"/>
          </w:tcPr>
          <w:p w14:paraId="36996159" w14:textId="4AC6B1D2" w:rsidR="007B5927" w:rsidDel="000B2B3D" w:rsidRDefault="007B5927" w:rsidP="000C3523">
            <w:pPr>
              <w:ind w:firstLine="0"/>
              <w:jc w:val="center"/>
              <w:rPr>
                <w:del w:id="2237" w:author="Okot" w:date="2020-01-21T13:35:00Z"/>
              </w:rPr>
            </w:pPr>
          </w:p>
        </w:tc>
        <w:tc>
          <w:tcPr>
            <w:tcW w:w="529" w:type="dxa"/>
          </w:tcPr>
          <w:p w14:paraId="35386E5F" w14:textId="43A0AC8A" w:rsidR="007B5927" w:rsidDel="000B2B3D" w:rsidRDefault="007B5927" w:rsidP="000C3523">
            <w:pPr>
              <w:ind w:firstLine="0"/>
              <w:jc w:val="center"/>
              <w:rPr>
                <w:del w:id="2238" w:author="Okot" w:date="2020-01-21T13:35:00Z"/>
              </w:rPr>
            </w:pPr>
          </w:p>
        </w:tc>
        <w:tc>
          <w:tcPr>
            <w:tcW w:w="529" w:type="dxa"/>
          </w:tcPr>
          <w:p w14:paraId="50EF0096" w14:textId="06080F84" w:rsidR="007B5927" w:rsidDel="000B2B3D" w:rsidRDefault="007B5927" w:rsidP="000C3523">
            <w:pPr>
              <w:ind w:firstLine="0"/>
              <w:jc w:val="center"/>
              <w:rPr>
                <w:del w:id="2239" w:author="Okot" w:date="2020-01-21T13:35:00Z"/>
              </w:rPr>
            </w:pPr>
          </w:p>
        </w:tc>
        <w:tc>
          <w:tcPr>
            <w:tcW w:w="529" w:type="dxa"/>
          </w:tcPr>
          <w:p w14:paraId="7BF65EAB" w14:textId="7E47E536" w:rsidR="007B5927" w:rsidDel="000B2B3D" w:rsidRDefault="007B5927" w:rsidP="000C3523">
            <w:pPr>
              <w:ind w:firstLine="0"/>
              <w:jc w:val="center"/>
              <w:rPr>
                <w:del w:id="2240" w:author="Okot" w:date="2020-01-21T13:35:00Z"/>
              </w:rPr>
            </w:pPr>
          </w:p>
        </w:tc>
        <w:tc>
          <w:tcPr>
            <w:tcW w:w="529" w:type="dxa"/>
          </w:tcPr>
          <w:p w14:paraId="359AC0B4" w14:textId="2731338B" w:rsidR="007B5927" w:rsidDel="000B2B3D" w:rsidRDefault="007B5927" w:rsidP="000C3523">
            <w:pPr>
              <w:ind w:firstLine="0"/>
              <w:jc w:val="center"/>
              <w:rPr>
                <w:del w:id="2241" w:author="Okot" w:date="2020-01-21T13:35:00Z"/>
              </w:rPr>
            </w:pPr>
          </w:p>
        </w:tc>
        <w:tc>
          <w:tcPr>
            <w:tcW w:w="639" w:type="dxa"/>
          </w:tcPr>
          <w:p w14:paraId="0CDF9987" w14:textId="259316C4" w:rsidR="007B5927" w:rsidDel="000B2B3D" w:rsidRDefault="007B5927" w:rsidP="000C3523">
            <w:pPr>
              <w:ind w:firstLine="0"/>
              <w:jc w:val="center"/>
              <w:rPr>
                <w:del w:id="2242" w:author="Okot" w:date="2020-01-21T13:35:00Z"/>
              </w:rPr>
            </w:pPr>
          </w:p>
        </w:tc>
        <w:tc>
          <w:tcPr>
            <w:tcW w:w="529" w:type="dxa"/>
          </w:tcPr>
          <w:p w14:paraId="7911853D" w14:textId="16DD2AAF" w:rsidR="007B5927" w:rsidDel="000B2B3D" w:rsidRDefault="007B5927" w:rsidP="000C3523">
            <w:pPr>
              <w:ind w:firstLine="0"/>
              <w:jc w:val="center"/>
              <w:rPr>
                <w:del w:id="2243" w:author="Okot" w:date="2020-01-21T13:35:00Z"/>
              </w:rPr>
            </w:pPr>
            <w:del w:id="2244" w:author="Okot" w:date="2020-01-21T13:35:00Z">
              <w:r w:rsidDel="000B2B3D">
                <w:delText>-</w:delText>
              </w:r>
            </w:del>
          </w:p>
        </w:tc>
      </w:tr>
      <w:tr w:rsidR="0099329A" w:rsidDel="000B2B3D" w14:paraId="33ADE5F9" w14:textId="7FA4AF85" w:rsidTr="0099329A">
        <w:trPr>
          <w:del w:id="2245" w:author="Okot" w:date="2020-01-21T13:35:00Z"/>
        </w:trPr>
        <w:tc>
          <w:tcPr>
            <w:tcW w:w="562" w:type="dxa"/>
          </w:tcPr>
          <w:p w14:paraId="743C84DB" w14:textId="4FFAA38D" w:rsidR="007B5927" w:rsidRPr="0099329A" w:rsidDel="000B2B3D" w:rsidRDefault="007B5927" w:rsidP="000C3523">
            <w:pPr>
              <w:ind w:firstLine="0"/>
              <w:jc w:val="center"/>
              <w:rPr>
                <w:del w:id="2246" w:author="Okot" w:date="2020-01-21T13:35:00Z"/>
                <w:b/>
              </w:rPr>
            </w:pPr>
            <w:del w:id="2247" w:author="Okot" w:date="2020-01-21T13:35:00Z">
              <w:r w:rsidRPr="0099329A" w:rsidDel="000B2B3D">
                <w:rPr>
                  <w:b/>
                </w:rPr>
                <w:delText>K</w:delText>
              </w:r>
            </w:del>
          </w:p>
        </w:tc>
        <w:tc>
          <w:tcPr>
            <w:tcW w:w="427" w:type="dxa"/>
          </w:tcPr>
          <w:p w14:paraId="50C1C9BB" w14:textId="5D61355B" w:rsidR="007B5927" w:rsidDel="000B2B3D" w:rsidRDefault="007B5927" w:rsidP="000C3523">
            <w:pPr>
              <w:ind w:firstLine="0"/>
              <w:jc w:val="center"/>
              <w:rPr>
                <w:del w:id="2248" w:author="Okot" w:date="2020-01-21T13:35:00Z"/>
              </w:rPr>
            </w:pPr>
          </w:p>
        </w:tc>
        <w:tc>
          <w:tcPr>
            <w:tcW w:w="352" w:type="dxa"/>
          </w:tcPr>
          <w:p w14:paraId="3564F4A9" w14:textId="7548DBCB" w:rsidR="007B5927" w:rsidDel="000B2B3D" w:rsidRDefault="007B5927" w:rsidP="000C3523">
            <w:pPr>
              <w:ind w:firstLine="0"/>
              <w:jc w:val="center"/>
              <w:rPr>
                <w:del w:id="2249" w:author="Okot" w:date="2020-01-21T13:35:00Z"/>
              </w:rPr>
            </w:pPr>
          </w:p>
        </w:tc>
        <w:tc>
          <w:tcPr>
            <w:tcW w:w="498" w:type="dxa"/>
          </w:tcPr>
          <w:p w14:paraId="7D0AB62E" w14:textId="0724DEA1" w:rsidR="007B5927" w:rsidDel="000B2B3D" w:rsidRDefault="007B5927" w:rsidP="000C3523">
            <w:pPr>
              <w:ind w:firstLine="0"/>
              <w:jc w:val="center"/>
              <w:rPr>
                <w:del w:id="2250" w:author="Okot" w:date="2020-01-21T13:35:00Z"/>
              </w:rPr>
            </w:pPr>
            <w:del w:id="2251" w:author="Okot" w:date="2020-01-21T13:35:00Z">
              <w:r w:rsidDel="000B2B3D">
                <w:delText>-</w:delText>
              </w:r>
            </w:del>
          </w:p>
        </w:tc>
        <w:tc>
          <w:tcPr>
            <w:tcW w:w="483" w:type="dxa"/>
          </w:tcPr>
          <w:p w14:paraId="1EFC0B28" w14:textId="2C7D7EE9" w:rsidR="007B5927" w:rsidDel="000B2B3D" w:rsidRDefault="007B5927" w:rsidP="000C3523">
            <w:pPr>
              <w:ind w:firstLine="0"/>
              <w:jc w:val="center"/>
              <w:rPr>
                <w:del w:id="2252" w:author="Okot" w:date="2020-01-21T13:35:00Z"/>
              </w:rPr>
            </w:pPr>
          </w:p>
        </w:tc>
        <w:tc>
          <w:tcPr>
            <w:tcW w:w="450" w:type="dxa"/>
          </w:tcPr>
          <w:p w14:paraId="4644CE87" w14:textId="657A81DD" w:rsidR="007B5927" w:rsidDel="000B2B3D" w:rsidRDefault="007B5927" w:rsidP="000C3523">
            <w:pPr>
              <w:ind w:firstLine="0"/>
              <w:jc w:val="center"/>
              <w:rPr>
                <w:del w:id="2253" w:author="Okot" w:date="2020-01-21T13:35:00Z"/>
              </w:rPr>
            </w:pPr>
          </w:p>
        </w:tc>
        <w:tc>
          <w:tcPr>
            <w:tcW w:w="416" w:type="dxa"/>
          </w:tcPr>
          <w:p w14:paraId="58B3F871" w14:textId="27D4F798" w:rsidR="007B5927" w:rsidDel="000B2B3D" w:rsidRDefault="007B5927" w:rsidP="000C3523">
            <w:pPr>
              <w:ind w:firstLine="0"/>
              <w:jc w:val="center"/>
              <w:rPr>
                <w:del w:id="2254" w:author="Okot" w:date="2020-01-21T13:35:00Z"/>
              </w:rPr>
            </w:pPr>
          </w:p>
        </w:tc>
        <w:tc>
          <w:tcPr>
            <w:tcW w:w="450" w:type="dxa"/>
          </w:tcPr>
          <w:p w14:paraId="0B4EFA5E" w14:textId="302B42CF" w:rsidR="007B5927" w:rsidDel="000B2B3D" w:rsidRDefault="007B5927" w:rsidP="000C3523">
            <w:pPr>
              <w:ind w:firstLine="0"/>
              <w:jc w:val="center"/>
              <w:rPr>
                <w:del w:id="2255" w:author="Okot" w:date="2020-01-21T13:35:00Z"/>
              </w:rPr>
            </w:pPr>
          </w:p>
        </w:tc>
        <w:tc>
          <w:tcPr>
            <w:tcW w:w="439" w:type="dxa"/>
          </w:tcPr>
          <w:p w14:paraId="6FE7B087" w14:textId="06AEC8B5" w:rsidR="007B5927" w:rsidDel="000B2B3D" w:rsidRDefault="007B5927" w:rsidP="000C3523">
            <w:pPr>
              <w:ind w:firstLine="0"/>
              <w:jc w:val="center"/>
              <w:rPr>
                <w:del w:id="2256" w:author="Okot" w:date="2020-01-21T13:35:00Z"/>
              </w:rPr>
            </w:pPr>
            <w:del w:id="2257" w:author="Okot" w:date="2020-01-21T13:35:00Z">
              <w:r w:rsidDel="000B2B3D">
                <w:delText>+</w:delText>
              </w:r>
            </w:del>
          </w:p>
        </w:tc>
        <w:tc>
          <w:tcPr>
            <w:tcW w:w="416" w:type="dxa"/>
          </w:tcPr>
          <w:p w14:paraId="266C16B8" w14:textId="7A56827F" w:rsidR="007B5927" w:rsidDel="000B2B3D" w:rsidRDefault="007B5927" w:rsidP="000C3523">
            <w:pPr>
              <w:ind w:firstLine="0"/>
              <w:jc w:val="center"/>
              <w:rPr>
                <w:del w:id="2258" w:author="Okot" w:date="2020-01-21T13:35:00Z"/>
              </w:rPr>
            </w:pPr>
          </w:p>
        </w:tc>
        <w:tc>
          <w:tcPr>
            <w:tcW w:w="516" w:type="dxa"/>
          </w:tcPr>
          <w:p w14:paraId="1BB04512" w14:textId="63D92B8F" w:rsidR="007B5927" w:rsidDel="000B2B3D" w:rsidRDefault="007B5927" w:rsidP="000C3523">
            <w:pPr>
              <w:ind w:firstLine="0"/>
              <w:jc w:val="center"/>
              <w:rPr>
                <w:del w:id="2259" w:author="Okot" w:date="2020-01-21T13:35:00Z"/>
              </w:rPr>
            </w:pPr>
          </w:p>
        </w:tc>
        <w:tc>
          <w:tcPr>
            <w:tcW w:w="529" w:type="dxa"/>
          </w:tcPr>
          <w:p w14:paraId="54568E2B" w14:textId="1D68FCAB" w:rsidR="007B5927" w:rsidDel="000B2B3D" w:rsidRDefault="007B5927" w:rsidP="000C3523">
            <w:pPr>
              <w:ind w:firstLine="0"/>
              <w:jc w:val="center"/>
              <w:rPr>
                <w:del w:id="2260" w:author="Okot" w:date="2020-01-21T13:35:00Z"/>
              </w:rPr>
            </w:pPr>
          </w:p>
        </w:tc>
        <w:tc>
          <w:tcPr>
            <w:tcW w:w="529" w:type="dxa"/>
          </w:tcPr>
          <w:p w14:paraId="1798DE2B" w14:textId="5FB1FF4A" w:rsidR="007B5927" w:rsidDel="000B2B3D" w:rsidRDefault="007B5927" w:rsidP="000C3523">
            <w:pPr>
              <w:ind w:firstLine="0"/>
              <w:jc w:val="center"/>
              <w:rPr>
                <w:del w:id="2261" w:author="Okot" w:date="2020-01-21T13:35:00Z"/>
              </w:rPr>
            </w:pPr>
          </w:p>
        </w:tc>
        <w:tc>
          <w:tcPr>
            <w:tcW w:w="529" w:type="dxa"/>
          </w:tcPr>
          <w:p w14:paraId="5E8FC33A" w14:textId="4A9BAB8C" w:rsidR="007B5927" w:rsidDel="000B2B3D" w:rsidRDefault="007B5927" w:rsidP="000C3523">
            <w:pPr>
              <w:ind w:firstLine="0"/>
              <w:jc w:val="center"/>
              <w:rPr>
                <w:del w:id="2262" w:author="Okot" w:date="2020-01-21T13:35:00Z"/>
              </w:rPr>
            </w:pPr>
          </w:p>
        </w:tc>
        <w:tc>
          <w:tcPr>
            <w:tcW w:w="529" w:type="dxa"/>
          </w:tcPr>
          <w:p w14:paraId="4C417D55" w14:textId="511108C1" w:rsidR="007B5927" w:rsidDel="000B2B3D" w:rsidRDefault="007B5927" w:rsidP="000C3523">
            <w:pPr>
              <w:ind w:firstLine="0"/>
              <w:jc w:val="center"/>
              <w:rPr>
                <w:del w:id="2263" w:author="Okot" w:date="2020-01-21T13:35:00Z"/>
              </w:rPr>
            </w:pPr>
          </w:p>
        </w:tc>
        <w:tc>
          <w:tcPr>
            <w:tcW w:w="529" w:type="dxa"/>
          </w:tcPr>
          <w:p w14:paraId="077209FD" w14:textId="1589A75D" w:rsidR="007B5927" w:rsidDel="000B2B3D" w:rsidRDefault="007B5927" w:rsidP="000C3523">
            <w:pPr>
              <w:ind w:firstLine="0"/>
              <w:jc w:val="center"/>
              <w:rPr>
                <w:del w:id="2264" w:author="Okot" w:date="2020-01-21T13:35:00Z"/>
              </w:rPr>
            </w:pPr>
          </w:p>
        </w:tc>
        <w:tc>
          <w:tcPr>
            <w:tcW w:w="639" w:type="dxa"/>
          </w:tcPr>
          <w:p w14:paraId="3CF5D5CC" w14:textId="5CE646B1" w:rsidR="007B5927" w:rsidDel="000B2B3D" w:rsidRDefault="007B5927" w:rsidP="000C3523">
            <w:pPr>
              <w:ind w:firstLine="0"/>
              <w:jc w:val="center"/>
              <w:rPr>
                <w:del w:id="2265" w:author="Okot" w:date="2020-01-21T13:35:00Z"/>
              </w:rPr>
            </w:pPr>
          </w:p>
        </w:tc>
        <w:tc>
          <w:tcPr>
            <w:tcW w:w="529" w:type="dxa"/>
          </w:tcPr>
          <w:p w14:paraId="3E17D75D" w14:textId="0932DF14" w:rsidR="007B5927" w:rsidDel="000B2B3D" w:rsidRDefault="007B5927" w:rsidP="000C3523">
            <w:pPr>
              <w:ind w:firstLine="0"/>
              <w:jc w:val="center"/>
              <w:rPr>
                <w:del w:id="2266" w:author="Okot" w:date="2020-01-21T13:35:00Z"/>
              </w:rPr>
            </w:pPr>
          </w:p>
        </w:tc>
      </w:tr>
    </w:tbl>
    <w:p w14:paraId="315C5D78" w14:textId="6BEE766D" w:rsidR="005640D4" w:rsidDel="000B2B3D" w:rsidRDefault="005640D4" w:rsidP="0024444E">
      <w:pPr>
        <w:ind w:firstLine="0"/>
        <w:rPr>
          <w:del w:id="2267" w:author="Okot" w:date="2020-01-21T13:35:00Z"/>
        </w:rPr>
      </w:pPr>
    </w:p>
    <w:p w14:paraId="3F7AA088" w14:textId="6C7C028D" w:rsidR="00CB44D1" w:rsidDel="000B2B3D" w:rsidRDefault="00CB44D1" w:rsidP="00572864">
      <w:pPr>
        <w:rPr>
          <w:del w:id="2268" w:author="Okot" w:date="2020-01-21T13:35:00Z"/>
        </w:rPr>
      </w:pPr>
      <w:del w:id="2269" w:author="Okot" w:date="2020-01-21T13:35:00Z">
        <w:r w:rsidDel="000B2B3D">
          <w:delText>Również niedobory jednych pierwiastków w organizmie mogą wpływać negatywnie na działanie i dostępność innych. Dlatego tak ważne jest zachowanie homeostazy, ponieważ wszystkie mikroelementy działają wspólnie, żeby budować zdrowy organizm l</w:delText>
        </w:r>
        <w:r w:rsidR="009E56F2" w:rsidDel="000B2B3D">
          <w:delText>ub umożliwiać rozwój choroby [</w:delText>
        </w:r>
      </w:del>
      <w:del w:id="2270" w:author="Okot" w:date="2020-01-17T11:05:00Z">
        <w:r w:rsidR="009E56F2" w:rsidDel="00EA7D70">
          <w:delText>2</w:delText>
        </w:r>
      </w:del>
      <w:del w:id="2271" w:author="Okot" w:date="2020-01-13T11:41:00Z">
        <w:r w:rsidR="00BA3BD6" w:rsidDel="00320D18">
          <w:delText>2</w:delText>
        </w:r>
      </w:del>
      <w:del w:id="2272" w:author="Okot" w:date="2020-01-21T13:35:00Z">
        <w:r w:rsidDel="000B2B3D">
          <w:delText xml:space="preserve">].  </w:delText>
        </w:r>
      </w:del>
    </w:p>
    <w:p w14:paraId="5E6D5660" w14:textId="6C7AC1A6" w:rsidR="00FD48BC" w:rsidRPr="00AA13F1" w:rsidDel="000B2B3D" w:rsidRDefault="00FD48BC" w:rsidP="00572864">
      <w:pPr>
        <w:rPr>
          <w:del w:id="2273" w:author="Okot" w:date="2020-01-21T13:35:00Z"/>
        </w:rPr>
      </w:pPr>
    </w:p>
    <w:p w14:paraId="239779F8" w14:textId="7ABCA3A4" w:rsidR="00572864" w:rsidRDefault="006C34EA" w:rsidP="00572864">
      <w:pPr>
        <w:pStyle w:val="Nagwek2"/>
      </w:pPr>
      <w:bookmarkStart w:id="2274" w:name="_Toc5963764"/>
      <w:r>
        <w:t>2.1.</w:t>
      </w:r>
      <w:r w:rsidR="00231370">
        <w:t>9</w:t>
      </w:r>
      <w:r w:rsidR="00572864">
        <w:t xml:space="preserve">. </w:t>
      </w:r>
      <w:r w:rsidR="00E86BF2">
        <w:t>Zapotrzebowanie i normy żywieniowe</w:t>
      </w:r>
      <w:bookmarkEnd w:id="2274"/>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3159102"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w:t>
      </w:r>
      <w:del w:id="2275" w:author="Okot" w:date="2020-01-13T13:48:00Z">
        <w:r w:rsidR="007D32E9" w:rsidDel="00AC7631">
          <w:delText>2</w:delText>
        </w:r>
      </w:del>
      <w:ins w:id="2276" w:author="Okot" w:date="2020-01-13T13:48:00Z">
        <w:r w:rsidR="00AC7631">
          <w:t>3</w:t>
        </w:r>
      </w:ins>
      <w:ins w:id="2277" w:author="Okot" w:date="2020-01-17T10:54:00Z">
        <w:r w:rsidR="00E61A1C">
          <w:t>7</w:t>
        </w:r>
      </w:ins>
      <w:del w:id="2278" w:author="Okot" w:date="2020-01-13T11:24:00Z">
        <w:r w:rsidR="00E2330C" w:rsidDel="00EC125A">
          <w:delText>7</w:delText>
        </w:r>
      </w:del>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0B666400"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ins w:id="2279" w:author="Okot" w:date="2020-01-13T14:36:00Z">
        <w:r w:rsidR="00401F9D">
          <w:t>3</w:t>
        </w:r>
      </w:ins>
      <w:r w:rsidR="00B26BEF">
        <w:t>6</w:t>
      </w:r>
      <w:del w:id="2280" w:author="Okot" w:date="2020-01-13T14:36:00Z">
        <w:r w:rsidR="00100248" w:rsidDel="00401F9D">
          <w:delText>2</w:delText>
        </w:r>
      </w:del>
      <w:del w:id="2281" w:author="Okot" w:date="2020-01-13T11:26:00Z">
        <w:r w:rsidR="00100248" w:rsidDel="00F94BCE">
          <w:delText>6</w:delText>
        </w:r>
      </w:del>
      <w:r>
        <w:t xml:space="preserve">]. </w:t>
      </w:r>
    </w:p>
    <w:p w14:paraId="34FE007C" w14:textId="7ABFCB6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 xml:space="preserve">zynników. </w:t>
      </w:r>
      <w:r w:rsidR="00BC27D9">
        <w:lastRenderedPageBreak/>
        <w:t>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ins w:id="2282" w:author="Okot" w:date="2020-01-13T14:36:00Z">
        <w:r w:rsidR="00401F9D">
          <w:t>3</w:t>
        </w:r>
      </w:ins>
      <w:r w:rsidR="00B26BEF">
        <w:t>6</w:t>
      </w:r>
      <w:del w:id="2283" w:author="Okot" w:date="2020-01-13T14:36:00Z">
        <w:r w:rsidR="00100248" w:rsidDel="00401F9D">
          <w:delText>2</w:delText>
        </w:r>
      </w:del>
      <w:del w:id="2284" w:author="Okot" w:date="2020-01-13T11:26:00Z">
        <w:r w:rsidR="00100248" w:rsidDel="00F94BCE">
          <w:delText>6</w:delText>
        </w:r>
      </w:del>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06A0B4D9" w:rsidR="004F69FD" w:rsidRDefault="00292A35" w:rsidP="00910792">
      <w:r>
        <w:lastRenderedPageBreak/>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ins w:id="2285" w:author="Okot" w:date="2020-01-13T13:48:00Z">
        <w:r w:rsidR="00AC7631">
          <w:t>3</w:t>
        </w:r>
      </w:ins>
      <w:ins w:id="2286" w:author="Okot" w:date="2020-01-17T10:54:00Z">
        <w:r w:rsidR="00E61A1C">
          <w:t>7</w:t>
        </w:r>
      </w:ins>
      <w:del w:id="2287" w:author="Okot" w:date="2020-01-13T13:48:00Z">
        <w:r w:rsidR="007D32E9" w:rsidDel="00AC7631">
          <w:delText>2</w:delText>
        </w:r>
      </w:del>
      <w:del w:id="2288" w:author="Okot" w:date="2020-01-13T11:24:00Z">
        <w:r w:rsidR="00E2330C" w:rsidDel="00EC125A">
          <w:delText>7</w:delText>
        </w:r>
      </w:del>
      <w:r w:rsidR="0036251E">
        <w:t>]</w:t>
      </w:r>
      <w:r>
        <w:t>.</w:t>
      </w:r>
    </w:p>
    <w:p w14:paraId="531DDD5A" w14:textId="1F68D529" w:rsidR="008C3CB7" w:rsidRDefault="00133F91" w:rsidP="00572864">
      <w:r>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100248">
        <w:t xml:space="preserve"> okresie kilkudziesięciu dni [</w:t>
      </w:r>
      <w:ins w:id="2289" w:author="Okot" w:date="2020-01-13T16:50:00Z">
        <w:r w:rsidR="00CD0C82">
          <w:t>3</w:t>
        </w:r>
      </w:ins>
      <w:r w:rsidR="00B26BEF">
        <w:t>5</w:t>
      </w:r>
      <w:del w:id="2290" w:author="Okot" w:date="2020-01-13T16:50:00Z">
        <w:r w:rsidR="00100248" w:rsidDel="00CD0C82">
          <w:delText>2</w:delText>
        </w:r>
      </w:del>
      <w:del w:id="2291" w:author="Okot" w:date="2020-01-13T11:35:00Z">
        <w:r w:rsidR="00100248" w:rsidDel="00F94BCE">
          <w:delText>5</w:delText>
        </w:r>
      </w:del>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ins w:id="2292" w:author="Okot" w:date="2020-02-05T18:17:00Z">
        <w:r w:rsidR="00E61A1C">
          <w:t>40</w:t>
        </w:r>
      </w:ins>
      <w:del w:id="2293" w:author="Okot" w:date="2020-02-05T18:17:00Z">
        <w:r w:rsidR="00E2330C" w:rsidDel="00E61A1C">
          <w:delText>3</w:delText>
        </w:r>
      </w:del>
      <w:ins w:id="2294" w:author="Okot" w:date="2020-01-13T14:33:00Z">
        <w:r w:rsidR="00401F9D">
          <w:t>]</w:t>
        </w:r>
      </w:ins>
      <w:del w:id="2295" w:author="Okot" w:date="2020-01-13T11:22:00Z">
        <w:r w:rsidR="00E2330C" w:rsidDel="00EC125A">
          <w:delText>0</w:delText>
        </w:r>
      </w:del>
      <w:del w:id="2296" w:author="Okot" w:date="2020-01-13T14:33:00Z">
        <w:r w:rsidR="0036251E" w:rsidDel="00401F9D">
          <w:delText>]</w:delText>
        </w:r>
      </w:del>
      <w:r w:rsidR="0036251E">
        <w:t>.</w:t>
      </w:r>
      <w:r w:rsidR="002D44E5">
        <w:t xml:space="preserve"> </w:t>
      </w:r>
    </w:p>
    <w:p w14:paraId="3BC1A59B" w14:textId="7D0BB934"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100248">
        <w:t>ebowanie może ulegać zmianie [</w:t>
      </w:r>
      <w:ins w:id="2297" w:author="Okot" w:date="2020-01-13T14:36:00Z">
        <w:r w:rsidR="00E17A22">
          <w:t>3</w:t>
        </w:r>
      </w:ins>
      <w:r w:rsidR="00B26BEF">
        <w:t>6</w:t>
      </w:r>
      <w:del w:id="2298" w:author="Okot" w:date="2020-01-13T14:36:00Z">
        <w:r w:rsidR="00100248" w:rsidDel="00401F9D">
          <w:delText>2</w:delText>
        </w:r>
      </w:del>
      <w:del w:id="2299" w:author="Okot" w:date="2020-01-13T11:24:00Z">
        <w:r w:rsidR="00100248" w:rsidDel="00EC125A">
          <w:delText>6</w:delText>
        </w:r>
      </w:del>
      <w:r>
        <w:t>].</w:t>
      </w:r>
    </w:p>
    <w:p w14:paraId="0EFAFD6F" w14:textId="77777777" w:rsidR="0036251E" w:rsidRDefault="0036251E" w:rsidP="00572864"/>
    <w:p w14:paraId="4DD941CC" w14:textId="6275A277" w:rsidR="00572864" w:rsidRDefault="00231370" w:rsidP="00572864">
      <w:pPr>
        <w:pStyle w:val="Nagwek2"/>
      </w:pPr>
      <w:bookmarkStart w:id="2300" w:name="_Toc5963765"/>
      <w:r>
        <w:t>2.1.10</w:t>
      </w:r>
      <w:r w:rsidR="00572864">
        <w:t>. Aktywność fizyczna</w:t>
      </w:r>
      <w:r w:rsidR="00100248">
        <w:t xml:space="preserve"> [</w:t>
      </w:r>
      <w:ins w:id="2301" w:author="Okot" w:date="2020-01-13T14:36:00Z">
        <w:r w:rsidR="00401F9D">
          <w:t>3</w:t>
        </w:r>
      </w:ins>
      <w:r w:rsidR="00B26BEF">
        <w:t>6</w:t>
      </w:r>
      <w:del w:id="2302" w:author="Okot" w:date="2020-01-13T14:36:00Z">
        <w:r w:rsidR="00100248" w:rsidDel="00401F9D">
          <w:delText>2</w:delText>
        </w:r>
      </w:del>
      <w:del w:id="2303" w:author="Okot" w:date="2020-01-13T11:24:00Z">
        <w:r w:rsidR="00100248" w:rsidDel="00EC125A">
          <w:delText>6</w:delText>
        </w:r>
      </w:del>
      <w:r w:rsidR="00F23477">
        <w:t>]</w:t>
      </w:r>
      <w:bookmarkEnd w:id="2300"/>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374F2DBF" w:rsidR="00F21F76" w:rsidRDefault="00F21F76" w:rsidP="00F21F76">
      <w:pPr>
        <w:pStyle w:val="Nagwek2"/>
      </w:pPr>
      <w:bookmarkStart w:id="2304" w:name="_Toc5963766"/>
      <w:r>
        <w:t>2.1.</w:t>
      </w:r>
      <w:r w:rsidR="006C34EA">
        <w:t>1</w:t>
      </w:r>
      <w:r w:rsidR="00231370">
        <w:t>1</w:t>
      </w:r>
      <w:r>
        <w:t>. Podsumowanie</w:t>
      </w:r>
      <w:bookmarkEnd w:id="2304"/>
    </w:p>
    <w:p w14:paraId="00D2A051" w14:textId="77777777" w:rsidR="009E01EB" w:rsidRDefault="009E01EB" w:rsidP="009E01EB"/>
    <w:p w14:paraId="2B5D060A" w14:textId="77777777" w:rsidR="009E01EB" w:rsidRDefault="009E01EB" w:rsidP="009E01EB">
      <w:r>
        <w:lastRenderedPageBreak/>
        <w:t>W niniejszym podrozdziale, poświęconym żywieniu człowieka, zostało przedstawione w jaki sposób obliczać zapotrzebowanie n</w:t>
      </w:r>
      <w:r w:rsidR="00141481">
        <w:t>a energię i oceniać masę ciała. Wytłumaczono skąd bierze się energia i dlaczego wszystkie makroskładniki są ważne. Następnie omówiono niezbędne składniki odżywcze diety pozyskiwane z pożywienia, wykazując, że nie można 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96FDA58" w:rsidR="001B5F37" w:rsidRDefault="009111D5" w:rsidP="00F6709F">
      <w:pPr>
        <w:ind w:firstLine="0"/>
      </w:pPr>
      <w:r>
        <w:t>Zalecenia dotyczące żywienia i ruchu wg IŻŻ [</w:t>
      </w:r>
      <w:ins w:id="2305" w:author="Okot" w:date="2020-01-13T14:37:00Z">
        <w:r w:rsidR="00BA505F">
          <w:t>3</w:t>
        </w:r>
      </w:ins>
      <w:r w:rsidR="00B26BEF">
        <w:t>6</w:t>
      </w:r>
      <w:del w:id="2306" w:author="Okot" w:date="2020-01-13T14:37:00Z">
        <w:r w:rsidR="00100248" w:rsidDel="00401F9D">
          <w:delText>2</w:delText>
        </w:r>
      </w:del>
      <w:del w:id="2307" w:author="Okot" w:date="2020-01-13T11:24:00Z">
        <w:r w:rsidR="00100248" w:rsidDel="00EC125A">
          <w:delText>6</w:delText>
        </w:r>
      </w:del>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2308" w:author="Okot" w:date="2019-03-31T15:22:00Z"/>
        </w:trPr>
        <w:tc>
          <w:tcPr>
            <w:tcW w:w="4106" w:type="dxa"/>
          </w:tcPr>
          <w:p w14:paraId="1AB19F27" w14:textId="77777777" w:rsidR="00F6709F" w:rsidRPr="008511DF" w:rsidRDefault="00F5436F">
            <w:pPr>
              <w:ind w:firstLine="0"/>
              <w:jc w:val="center"/>
              <w:rPr>
                <w:ins w:id="2309" w:author="Okot" w:date="2019-03-31T15:22:00Z"/>
                <w:b/>
                <w:rPrChange w:id="2310" w:author="Okot" w:date="2019-03-31T15:22:00Z">
                  <w:rPr>
                    <w:ins w:id="2311" w:author="Okot" w:date="2019-03-31T15:22:00Z"/>
                  </w:rPr>
                </w:rPrChange>
              </w:rPr>
              <w:pPrChange w:id="2312"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2313" w:author="Okot" w:date="2019-03-31T15:22:00Z"/>
                <w:b/>
                <w:rPrChange w:id="2314" w:author="Okot" w:date="2019-03-31T15:23:00Z">
                  <w:rPr>
                    <w:ins w:id="2315" w:author="Okot" w:date="2019-03-31T15:22:00Z"/>
                  </w:rPr>
                </w:rPrChange>
              </w:rPr>
              <w:pPrChange w:id="2316" w:author="Okot" w:date="2019-03-31T15:23:00Z">
                <w:pPr>
                  <w:ind w:firstLine="0"/>
                </w:pPr>
              </w:pPrChange>
            </w:pPr>
            <w:ins w:id="2317"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2318" w:author="Okot" w:date="2019-03-31T15:22:00Z"/>
                <w:b/>
                <w:rPrChange w:id="2319" w:author="Okot" w:date="2019-03-31T15:22:00Z">
                  <w:rPr>
                    <w:ins w:id="2320" w:author="Okot" w:date="2019-03-31T15:22:00Z"/>
                  </w:rPr>
                </w:rPrChange>
              </w:rPr>
              <w:pPrChange w:id="2321"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2322" w:author="Okot" w:date="2019-03-31T15:22:00Z"/>
              </w:rPr>
              <w:pPrChange w:id="2323"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2324" w:author="Okot" w:date="2019-03-31T15:22:00Z"/>
                <w:b/>
                <w:rPrChange w:id="2325" w:author="Okot" w:date="2019-03-31T15:22:00Z">
                  <w:rPr>
                    <w:ins w:id="2326" w:author="Okot" w:date="2019-03-31T15:22:00Z"/>
                  </w:rPr>
                </w:rPrChange>
              </w:rPr>
              <w:pPrChange w:id="2327"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2328"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2329" w:author="Okot" w:date="2019-03-31T15:22:00Z">
                  <w:rPr/>
                </w:rPrChange>
              </w:rPr>
              <w:pPrChange w:id="2330"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2331" w:author="Okot" w:date="2019-03-31T15:22:00Z"/>
              </w:rPr>
              <w:pPrChange w:id="2332"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w:t>
      </w:r>
      <w:r w:rsidR="00520129">
        <w:lastRenderedPageBreak/>
        <w:t>przedstawiać wytyczne żywieniowe w przystępnej graficznej formie, która będzie zrozumiała dla przeciętnego człowieka i nie będzie wymagała wczytywania się w strony tekstu.</w:t>
      </w:r>
    </w:p>
    <w:p w14:paraId="1D984044" w14:textId="10D660DB" w:rsidR="00E70ADF" w:rsidRDefault="00520129" w:rsidP="009E01EB">
      <w:r>
        <w:t>Najpopularniejszą formą graficznej reprezentacji jest piramida żywienia. Po raz pierwszy opublikowano ją w 1974 r. w Szwecji. Początkowo miała formę dwuwymiarową i 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ins w:id="2333" w:author="Okot" w:date="2020-01-13T14:48:00Z">
        <w:r w:rsidR="00AD7FE3">
          <w:t>2</w:t>
        </w:r>
      </w:ins>
      <w:r w:rsidR="00A6591C">
        <w:t>5</w:t>
      </w:r>
      <w:del w:id="2334" w:author="Okot" w:date="2020-01-13T14:48:00Z">
        <w:r w:rsidR="0073700A" w:rsidDel="009943EB">
          <w:delText>1</w:delText>
        </w:r>
      </w:del>
      <w:del w:id="2335" w:author="Okot" w:date="2020-01-13T12:18:00Z">
        <w:r w:rsidR="0073700A" w:rsidDel="00620498">
          <w:delText>7</w:delText>
        </w:r>
      </w:del>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3C4239FE"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50D1A71" w:rsidR="00150CD1" w:rsidRDefault="00DB5D6C">
      <w:pPr>
        <w:jc w:val="center"/>
      </w:pPr>
      <w:r>
        <w:t>Rys. 2.3</w:t>
      </w:r>
      <w:r w:rsidR="00150CD1">
        <w:t>. Aktualna piramida żywienia i aktywności fizycznej dla osób dorosłych na podstawie wytycznych Instytutu Żywności i Żywienia [</w:t>
      </w:r>
      <w:r w:rsidR="00DE4D7C">
        <w:t>1</w:t>
      </w:r>
      <w:r w:rsidR="005A135C">
        <w:t>4</w:t>
      </w:r>
      <w:del w:id="2336" w:author="Okot" w:date="2020-01-13T14:54:00Z">
        <w:r w:rsidR="00DE4D7C" w:rsidDel="009943EB">
          <w:delText>0</w:delText>
        </w:r>
      </w:del>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w:t>
      </w:r>
      <w:r>
        <w:lastRenderedPageBreak/>
        <w:t xml:space="preserve">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57DB426F"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ins w:id="2337" w:author="Okot" w:date="2020-01-17T11:14:00Z">
        <w:r w:rsidR="00C46FF7">
          <w:t>2</w:t>
        </w:r>
      </w:ins>
      <w:r w:rsidR="00A6591C">
        <w:t>3</w:t>
      </w:r>
      <w:del w:id="2338" w:author="Okot" w:date="2020-01-17T11:14:00Z">
        <w:r w:rsidR="006659D1" w:rsidDel="00AD7FE3">
          <w:delText>1</w:delText>
        </w:r>
      </w:del>
      <w:del w:id="2339" w:author="Okot" w:date="2020-01-13T14:05:00Z">
        <w:r w:rsidR="006659D1" w:rsidDel="00FA2B39">
          <w:delText>6</w:delText>
        </w:r>
      </w:del>
      <w:r w:rsidR="00AC79E1">
        <w:t>]</w:t>
      </w:r>
      <w:r w:rsidR="00260EEF">
        <w:t>.</w:t>
      </w:r>
    </w:p>
    <w:p w14:paraId="77225108" w14:textId="6FE0C61B" w:rsidR="00B037AF" w:rsidRDefault="00B037AF" w:rsidP="00B037AF">
      <w:r>
        <w:t>Również Wielka Brytania i Australia korzyst</w:t>
      </w:r>
      <w:r w:rsidR="007D30C3">
        <w:t>a</w:t>
      </w:r>
      <w:r w:rsidR="006659D1">
        <w:t>ją z grafik w formie talerzy [</w:t>
      </w:r>
      <w:ins w:id="2340" w:author="Okot" w:date="2020-01-17T11:14:00Z">
        <w:r w:rsidR="00C46FF7">
          <w:t>2</w:t>
        </w:r>
      </w:ins>
      <w:r w:rsidR="00A6591C">
        <w:t>3</w:t>
      </w:r>
      <w:del w:id="2341" w:author="Okot" w:date="2020-01-17T11:14:00Z">
        <w:r w:rsidR="006659D1" w:rsidDel="00AD7FE3">
          <w:delText>1</w:delText>
        </w:r>
      </w:del>
      <w:del w:id="2342" w:author="Okot" w:date="2020-01-13T14:05:00Z">
        <w:r w:rsidR="006659D1" w:rsidDel="00FA2B39">
          <w:delText>6</w:delText>
        </w:r>
      </w:del>
      <w:r>
        <w:t>].</w:t>
      </w:r>
    </w:p>
    <w:p w14:paraId="357F7B59" w14:textId="77777777" w:rsidR="00EB2201" w:rsidRDefault="00EB2201" w:rsidP="00B037AF"/>
    <w:p w14:paraId="7A8BA0A1" w14:textId="77777777" w:rsidR="00260EEF" w:rsidRDefault="00260EEF" w:rsidP="000C3D48"/>
    <w:p w14:paraId="599E4316" w14:textId="79ECCB36"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ins w:id="2343" w:author="Okot" w:date="2020-01-17T11:15:00Z">
        <w:r w:rsidR="00C46FF7">
          <w:t>2</w:t>
        </w:r>
      </w:ins>
      <w:r w:rsidR="00A6591C">
        <w:t>2</w:t>
      </w:r>
      <w:del w:id="2344" w:author="Okot" w:date="2020-01-17T11:15:00Z">
        <w:r w:rsidR="006659D1" w:rsidDel="00E307BE">
          <w:delText>1</w:delText>
        </w:r>
      </w:del>
      <w:del w:id="2345" w:author="Okot" w:date="2020-01-13T14:05:00Z">
        <w:r w:rsidR="006659D1" w:rsidDel="00FA2B39">
          <w:delText>5</w:delText>
        </w:r>
      </w:del>
      <w:r>
        <w:t>] i Healthy Eating Plate [</w:t>
      </w:r>
      <w:ins w:id="2346" w:author="Okot" w:date="2020-01-17T11:21:00Z">
        <w:r w:rsidR="007B6C0B">
          <w:t>9</w:t>
        </w:r>
      </w:ins>
      <w:del w:id="2347" w:author="Okot" w:date="2020-01-13T17:03:00Z">
        <w:r w:rsidR="00DE4D7C" w:rsidDel="00D14859">
          <w:delText>7</w:delText>
        </w:r>
      </w:del>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2C97C562" w:rsidR="00520129" w:rsidRDefault="00B037AF" w:rsidP="009E01EB">
      <w:r>
        <w:lastRenderedPageBreak/>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w:t>
      </w:r>
      <w:ins w:id="2348" w:author="Okot" w:date="2020-01-17T11:20:00Z">
        <w:r w:rsidR="00CD1197">
          <w:t>b</w:t>
        </w:r>
      </w:ins>
      <w:del w:id="2349" w:author="Okot" w:date="2020-01-17T11:20:00Z">
        <w:r w:rsidDel="00CD1197">
          <w:delText>n</w:delText>
        </w:r>
      </w:del>
      <w:r>
        <w:t>ę</w:t>
      </w:r>
      <w:r w:rsidR="00D25B8D">
        <w:t xml:space="preserve"> porcji i sugerował odhaczanie każdej zjedzonej porcji</w:t>
      </w:r>
      <w:r w:rsidR="000E5AB3">
        <w:t> [</w:t>
      </w:r>
      <w:ins w:id="2350" w:author="Okot" w:date="2020-01-17T11:01:00Z">
        <w:r w:rsidR="00E52AE0">
          <w:t>3</w:t>
        </w:r>
      </w:ins>
      <w:r w:rsidR="0061038E">
        <w:t>4</w:t>
      </w:r>
      <w:del w:id="2351" w:author="Okot" w:date="2020-01-17T11:01:00Z">
        <w:r w:rsidR="000E5AB3" w:rsidDel="00EA7D70">
          <w:delText>2</w:delText>
        </w:r>
      </w:del>
      <w:del w:id="2352" w:author="Okot" w:date="2020-01-13T11:37:00Z">
        <w:r w:rsidR="000E5AB3" w:rsidDel="00320D18">
          <w:delText>4</w:delText>
        </w:r>
      </w:del>
      <w:r w:rsidR="007204EE">
        <w:t>]</w:t>
      </w:r>
      <w:r>
        <w:t>. Oczywiście, współcześnie odzn</w:t>
      </w:r>
      <w:r w:rsidR="00D25B8D">
        <w:t xml:space="preserve">aczanie zostało uproszczone i na 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4C9989EC"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4549C3A4" w:rsidR="00133F91" w:rsidRDefault="00274CDF" w:rsidP="00133F91">
      <w:r>
        <w:lastRenderedPageBreak/>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Najdokładniejsze, co można zrobić we własnym zakresie, żeby mieć pewność, że 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100248">
        <w:t>ym okresie czasu [</w:t>
      </w:r>
      <w:ins w:id="2353" w:author="Okot" w:date="2020-01-13T14:37:00Z">
        <w:r w:rsidR="00E17A22">
          <w:t>3</w:t>
        </w:r>
      </w:ins>
      <w:del w:id="2354" w:author="Okot" w:date="2020-01-13T14:37:00Z">
        <w:r w:rsidR="00100248" w:rsidDel="00401F9D">
          <w:delText>2</w:delText>
        </w:r>
      </w:del>
      <w:del w:id="2355" w:author="Okot" w:date="2020-01-13T11:25:00Z">
        <w:r w:rsidR="00100248" w:rsidDel="00F94BCE">
          <w:delText>6</w:delText>
        </w:r>
      </w:del>
      <w:del w:id="2356" w:author="Okot" w:date="2020-01-31T14:39:00Z">
        <w:r w:rsidR="00CA6162" w:rsidDel="00BA505F">
          <w:delText>]</w:delText>
        </w:r>
      </w:del>
      <w:r w:rsidR="00B26BEF">
        <w:t>6</w:t>
      </w:r>
      <w:ins w:id="2357" w:author="Okot" w:date="2020-01-31T14:39:00Z">
        <w:r w:rsidR="00BA505F">
          <w:t>]</w:t>
        </w:r>
      </w:ins>
      <w:r w:rsidR="00CA6162">
        <w:t>.</w:t>
      </w:r>
    </w:p>
    <w:p w14:paraId="5052C31B" w14:textId="0AEDFCC6"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E2330C">
        <w:t>m z dobrego stanu odżywienia [</w:t>
      </w:r>
      <w:ins w:id="2358" w:author="Okot" w:date="2020-02-05T18:17:00Z">
        <w:r w:rsidR="00E61A1C">
          <w:t>40</w:t>
        </w:r>
      </w:ins>
      <w:del w:id="2359" w:author="Okot" w:date="2020-02-05T18:17:00Z">
        <w:r w:rsidR="00E2330C" w:rsidDel="00E61A1C">
          <w:delText>3</w:delText>
        </w:r>
      </w:del>
      <w:del w:id="2360" w:author="Okot" w:date="2020-01-13T11:22:00Z">
        <w:r w:rsidR="00E2330C" w:rsidDel="00EC125A">
          <w:delText>0</w:delText>
        </w:r>
      </w:del>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16AE3EB0" w:rsidR="00E375D2" w:rsidRDefault="00622CCD" w:rsidP="00622CCD">
      <w:pPr>
        <w:pStyle w:val="Podtytu"/>
        <w:numPr>
          <w:ilvl w:val="0"/>
          <w:numId w:val="0"/>
        </w:numPr>
      </w:pPr>
      <w:bookmarkStart w:id="2361" w:name="_Toc5963767"/>
      <w:r>
        <w:t xml:space="preserve">2.2. </w:t>
      </w:r>
      <w:r w:rsidR="00E375D2">
        <w:t>Porównanie wybranych produktów rynkowych</w:t>
      </w:r>
      <w:bookmarkEnd w:id="2361"/>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2362" w:name="_Toc5963768"/>
      <w:r w:rsidR="0074626A">
        <w:t>, i której opis będzie traktowany jako punkt odniesienia przy omówieniu kolejnych usług.</w:t>
      </w:r>
    </w:p>
    <w:p w14:paraId="6B19DFED" w14:textId="77777777" w:rsidR="006C61C9" w:rsidRDefault="006C61C9" w:rsidP="006C61C9"/>
    <w:p w14:paraId="5AB07F0E" w14:textId="222089A7" w:rsidR="006C61C9" w:rsidRDefault="006C61C9" w:rsidP="006C61C9">
      <w:pPr>
        <w:pStyle w:val="Nagwek2"/>
      </w:pPr>
      <w:r>
        <w:lastRenderedPageBreak/>
        <w:t>2.</w:t>
      </w:r>
      <w:r w:rsidR="00DF42CE">
        <w:t>2.</w:t>
      </w:r>
      <w:r>
        <w:t>1. Cronomet</w:t>
      </w:r>
      <w:r w:rsidR="00932433">
        <w:t>e</w:t>
      </w:r>
      <w:r>
        <w:t>r</w:t>
      </w:r>
      <w:r w:rsidR="00932433">
        <w:t xml:space="preserve"> [</w:t>
      </w:r>
      <w:ins w:id="2363" w:author="Okot" w:date="2020-01-17T11:26:00Z">
        <w:r w:rsidR="007B6C0B">
          <w:t>3</w:t>
        </w:r>
      </w:ins>
      <w:del w:id="2364" w:author="Okot" w:date="2020-01-17T11:26:00Z">
        <w:r w:rsidR="007D30C3" w:rsidDel="000E4487">
          <w:delText>2</w:delText>
        </w:r>
      </w:del>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7CB9240E" w:rsidR="00932433" w:rsidRDefault="0088644F" w:rsidP="006C61C9">
      <w:r>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p>
    <w:p w14:paraId="6A44C85D" w14:textId="25CB269A"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zapotrzebowan</w:t>
      </w:r>
      <w:r w:rsidR="002236A4">
        <w:t>ie na kalorie i makroskładniki.</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1A5E113E" w:rsidR="00932433" w:rsidRDefault="001C7D41" w:rsidP="001C7D41">
      <w:pPr>
        <w:jc w:val="center"/>
      </w:pPr>
      <w:r>
        <w:t>Rys. 2.6. E</w:t>
      </w:r>
      <w:r w:rsidR="00FF3BCD">
        <w:t>kran główny aplikacji</w:t>
      </w:r>
      <w:r>
        <w:t xml:space="preserve"> [</w:t>
      </w:r>
      <w:ins w:id="2365" w:author="Okot" w:date="2020-01-17T11:26:00Z">
        <w:r w:rsidR="007B6C0B">
          <w:t>3</w:t>
        </w:r>
      </w:ins>
      <w:del w:id="2366" w:author="Okot" w:date="2020-01-17T11:26:00Z">
        <w:r w:rsidR="007D30C3" w:rsidDel="000E4487">
          <w:delText>2</w:delText>
        </w:r>
      </w:del>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(Wapń, Miedź, Żelazo, Magnez, Mangan, Fosfor, Potas, Selen, Sód, Cynk), 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6">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0ECCA6A5" w:rsidR="00B459B8" w:rsidRDefault="00B459B8" w:rsidP="00B459B8">
      <w:pPr>
        <w:jc w:val="center"/>
      </w:pPr>
      <w:r>
        <w:t>Rys. 2.7. Logo aplikacji [</w:t>
      </w:r>
      <w:ins w:id="2367" w:author="Okot" w:date="2020-01-17T11:26:00Z">
        <w:r w:rsidR="007B6C0B">
          <w:t>3</w:t>
        </w:r>
      </w:ins>
      <w:del w:id="2368" w:author="Okot" w:date="2020-01-17T11:26:00Z">
        <w:r w:rsidR="00FF3BCD" w:rsidDel="000E4487">
          <w:delText>2</w:delText>
        </w:r>
      </w:del>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7">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158FE481" w:rsidR="00A233B5" w:rsidRDefault="003E540D" w:rsidP="00A233B5">
      <w:pPr>
        <w:jc w:val="center"/>
      </w:pPr>
      <w:r>
        <w:t>Rys. 2.</w:t>
      </w:r>
      <w:r w:rsidR="00B459B8">
        <w:t>8</w:t>
      </w:r>
      <w:r>
        <w:t>. Okno modalne służące do</w:t>
      </w:r>
      <w:r w:rsidR="00A233B5">
        <w:t xml:space="preserve"> dodawania wagi [</w:t>
      </w:r>
      <w:ins w:id="2369" w:author="Okot" w:date="2020-01-17T11:26:00Z">
        <w:r w:rsidR="007B6C0B">
          <w:t>3</w:t>
        </w:r>
      </w:ins>
      <w:del w:id="2370" w:author="Okot" w:date="2020-01-17T11:26:00Z">
        <w:r w:rsidR="007D30C3" w:rsidDel="000E4487">
          <w:delText>2</w:delText>
        </w:r>
      </w:del>
      <w:r w:rsidR="00A233B5">
        <w:t>].</w:t>
      </w:r>
    </w:p>
    <w:p w14:paraId="2C7441F4" w14:textId="3F480B37" w:rsidR="008E779E" w:rsidRDefault="006F37F8" w:rsidP="008E779E">
      <w:r>
        <w:t xml:space="preserve"> </w:t>
      </w:r>
    </w:p>
    <w:p w14:paraId="33F233EF" w14:textId="6FB0E975" w:rsidR="007C6123" w:rsidRDefault="005C783B" w:rsidP="008E779E">
      <w:r>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lastRenderedPageBreak/>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18">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7B12B498" w:rsidR="00863A0C" w:rsidRDefault="00863A0C" w:rsidP="00863A0C">
      <w:pPr>
        <w:jc w:val="center"/>
      </w:pPr>
      <w:r>
        <w:t>Rys. 2.</w:t>
      </w:r>
      <w:r w:rsidR="00DA1C48">
        <w:t>9</w:t>
      </w:r>
      <w:r>
        <w:t>. Dodawanie spożytego produktu do dziennika diety [</w:t>
      </w:r>
      <w:ins w:id="2371" w:author="Okot" w:date="2020-01-17T11:26:00Z">
        <w:r w:rsidR="007B6C0B">
          <w:t>3</w:t>
        </w:r>
      </w:ins>
      <w:del w:id="2372" w:author="Okot" w:date="2020-01-17T11:26:00Z">
        <w:r w:rsidR="007D30C3" w:rsidDel="000E4487">
          <w:delText>2</w:delText>
        </w:r>
      </w:del>
      <w:r>
        <w:t>].</w:t>
      </w:r>
    </w:p>
    <w:p w14:paraId="6E4F30DE" w14:textId="77777777" w:rsidR="00443254" w:rsidRDefault="00443254" w:rsidP="00863A0C">
      <w:pPr>
        <w:jc w:val="center"/>
      </w:pPr>
    </w:p>
    <w:p w14:paraId="21EBE731" w14:textId="762B4B75" w:rsidR="00F8109E" w:rsidRDefault="00F8109E" w:rsidP="008E779E">
      <w:r>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ins w:id="2373" w:author="Okot" w:date="2020-01-21T15:21:00Z">
        <w:r w:rsidR="007B6C0B">
          <w:t>3</w:t>
        </w:r>
      </w:ins>
      <w:del w:id="2374" w:author="Okot" w:date="2020-01-17T11:26:00Z">
        <w:r w:rsidR="007D30C3" w:rsidDel="000E4487">
          <w:delText>2</w:delText>
        </w:r>
      </w:del>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lastRenderedPageBreak/>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2F568D50" w:rsidR="001F213C" w:rsidRDefault="001F213C" w:rsidP="001F7182">
      <w:pPr>
        <w:pStyle w:val="Legenda"/>
        <w:rPr>
          <w:ins w:id="2375" w:author="Okot" w:date="2020-01-21T15:21:00Z"/>
        </w:rPr>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ins w:id="2376" w:author="Okot" w:date="2020-01-17T11:26:00Z">
        <w:r w:rsidR="007B6C0B">
          <w:t>3</w:t>
        </w:r>
      </w:ins>
      <w:del w:id="2377" w:author="Okot" w:date="2020-01-17T11:26:00Z">
        <w:r w:rsidR="007D30C3" w:rsidDel="000E4487">
          <w:delText>2</w:delText>
        </w:r>
      </w:del>
      <w:r>
        <w:t>].</w:t>
      </w:r>
    </w:p>
    <w:p w14:paraId="26781526" w14:textId="77777777" w:rsidR="007B6C0B" w:rsidRPr="001C71AE" w:rsidRDefault="007B6C0B">
      <w:pPr>
        <w:pPrChange w:id="2378" w:author="Okot" w:date="2020-01-21T15:21:00Z">
          <w:pPr>
            <w:pStyle w:val="Legenda"/>
          </w:pPr>
        </w:pPrChange>
      </w:pPr>
    </w:p>
    <w:p w14:paraId="30696B24" w14:textId="4DBB825E" w:rsidR="001F7182" w:rsidRDefault="001F7182" w:rsidP="001F7182">
      <w:r>
        <w:t xml:space="preserve">Początkowo wyświetlany zestaw elementów to nie pełnia możliwości aplikacji. Twórcy chwalą się, że Cronometer obsługuje ponad 70 mikroelementów. </w:t>
      </w:r>
    </w:p>
    <w:p w14:paraId="3BD09212" w14:textId="13D91428"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w:t>
      </w:r>
      <w:r w:rsidR="00053D71">
        <w:t>est ryzykow</w:t>
      </w:r>
      <w:r>
        <w:t xml:space="preserve">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w:t>
      </w:r>
      <w:r>
        <w:lastRenderedPageBreak/>
        <w:t>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lastRenderedPageBreak/>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09E70825" w:rsidR="00B161C7" w:rsidRDefault="00B161C7" w:rsidP="00B161C7">
      <w:r>
        <w:t>Funkcja ta jest tak istotna i wartościowa, gdyż przygotowując posiłek, zwłaszcza obiadowy, ludzie często gotują więcej niż jedną porcję</w:t>
      </w:r>
      <w:r w:rsidR="00053D71">
        <w:t>,</w:t>
      </w:r>
      <w:r>
        <w:t xml:space="preserve">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lastRenderedPageBreak/>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0">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3570889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del w:id="2379" w:author="Okot" w:date="2020-01-17T11:26:00Z">
        <w:r w:rsidR="007D30C3" w:rsidDel="000E4487">
          <w:delText>2</w:delText>
        </w:r>
      </w:del>
      <w:ins w:id="2380" w:author="Okot" w:date="2020-01-17T11:26:00Z">
        <w:r w:rsidR="007B6C0B">
          <w:t>3</w:t>
        </w:r>
      </w:ins>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w:t>
      </w:r>
      <w:r w:rsidR="00AC5CC1">
        <w:lastRenderedPageBreak/>
        <w:t>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 xml:space="preserve">Przy czym użycie niewłaściwego </w:t>
      </w:r>
      <w:r>
        <w:lastRenderedPageBreak/>
        <w:t>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3F1A1F1E" w:rsidR="002E1EC4" w:rsidRDefault="008A21FF" w:rsidP="002E1EC4">
      <w:pPr>
        <w:jc w:val="center"/>
      </w:pPr>
      <w:r>
        <w:t>Rys. 2.12</w:t>
      </w:r>
      <w:r w:rsidR="002E1EC4">
        <w:t>. Porównanie wyliczonych wartości odżywczych dla rodzynek dla „1.5 kubka”, „1,5 kubka” oraz „15 kubków” [</w:t>
      </w:r>
      <w:del w:id="2381" w:author="Okot" w:date="2020-01-17T11:26:00Z">
        <w:r w:rsidR="007D30C3" w:rsidDel="000E4487">
          <w:delText>2</w:delText>
        </w:r>
      </w:del>
      <w:ins w:id="2382" w:author="Okot" w:date="2020-01-17T11:26:00Z">
        <w:r w:rsidR="007B6C0B">
          <w:t>3</w:t>
        </w:r>
      </w:ins>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68289D4F" w:rsidR="00891E37" w:rsidDel="007B6C0B" w:rsidRDefault="00891E37" w:rsidP="006C61C9">
      <w:pPr>
        <w:rPr>
          <w:del w:id="2383" w:author="Okot" w:date="2020-01-21T15:22:00Z"/>
        </w:rPr>
      </w:pPr>
    </w:p>
    <w:p w14:paraId="79B44BB0" w14:textId="7927D09D" w:rsidR="00891E37" w:rsidDel="007B6C0B" w:rsidRDefault="00891E37" w:rsidP="006C61C9">
      <w:pPr>
        <w:rPr>
          <w:del w:id="2384" w:author="Okot" w:date="2020-01-21T15:22:00Z"/>
        </w:rPr>
      </w:pPr>
    </w:p>
    <w:p w14:paraId="2B1182B7" w14:textId="465F2508" w:rsidR="00891E37" w:rsidRDefault="00891E37" w:rsidP="001F6DE2">
      <w:pPr>
        <w:pStyle w:val="Nagwek2"/>
      </w:pPr>
      <w:r>
        <w:t>2.2.2. DrDietman [</w:t>
      </w:r>
      <w:ins w:id="2385" w:author="Okot" w:date="2020-01-17T11:24:00Z">
        <w:r w:rsidR="007B6C0B">
          <w:t>4</w:t>
        </w:r>
      </w:ins>
      <w:del w:id="2386" w:author="Okot" w:date="2020-01-17T11:24:00Z">
        <w:r w:rsidR="00DE4D7C" w:rsidDel="000E4487">
          <w:delText>3</w:delText>
        </w:r>
      </w:del>
      <w:r>
        <w:t>]</w:t>
      </w:r>
    </w:p>
    <w:p w14:paraId="150A7EE0" w14:textId="77777777" w:rsidR="00891E37" w:rsidRDefault="00891E37" w:rsidP="00891E37"/>
    <w:p w14:paraId="22B857F1" w14:textId="5CAD11CF"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w:t>
      </w:r>
      <w:ins w:id="2387" w:author="Okot" w:date="2020-01-13T14:57:00Z">
        <w:r w:rsidR="007B6C0B">
          <w:t>1</w:t>
        </w:r>
      </w:ins>
      <w:r w:rsidR="005A135C">
        <w:t>3</w:t>
      </w:r>
      <w:del w:id="2388" w:author="Okot" w:date="2020-01-13T14:57:00Z">
        <w:r w:rsidR="00DE4D7C" w:rsidDel="009943EB">
          <w:delText>9</w:delText>
        </w:r>
      </w:del>
      <w:r w:rsidR="00DA5DC9">
        <w:t xml:space="preserve">]. DrDietman jest dostępny nieodpłatnie dla </w:t>
      </w:r>
      <w:r w:rsidR="00DA5DC9">
        <w:lastRenderedPageBreak/>
        <w:t>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2">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00448857" w:rsidR="00393946" w:rsidRDefault="00393946" w:rsidP="00393946">
      <w:pPr>
        <w:jc w:val="center"/>
      </w:pPr>
      <w:r>
        <w:t>Rys. 2.13. Nagłówek strony głównej [</w:t>
      </w:r>
      <w:ins w:id="2389" w:author="Okot" w:date="2020-01-21T15:22:00Z">
        <w:r w:rsidR="007B6C0B">
          <w:t>4</w:t>
        </w:r>
      </w:ins>
      <w:del w:id="2390" w:author="Okot" w:date="2020-01-17T11:24:00Z">
        <w:r w:rsidR="00DE4D7C" w:rsidDel="000E4487">
          <w:delText>3</w:delText>
        </w:r>
      </w:del>
      <w:r>
        <w:t>].</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9868123" w:rsidR="00393946" w:rsidRDefault="00393946" w:rsidP="00891E37">
      <w:r>
        <w:t>Rejestracja w aplikacji odbywa się za pomocą podania adresu e-mail i hasła. Opcjonalnie można wpisać swoje imię i nazwisko, z których to danych „DrDietman korzysta w celu zapewnienia komunikacji z wybranymi doradcami żywieniowymi lub pacjentami” [</w:t>
      </w:r>
      <w:del w:id="2391" w:author="Okot" w:date="2020-01-17T11:24:00Z">
        <w:r w:rsidR="00DE4D7C" w:rsidDel="000E4487">
          <w:delText>3</w:delText>
        </w:r>
      </w:del>
      <w:ins w:id="2392" w:author="Okot" w:date="2020-01-17T11:24:00Z">
        <w:r w:rsidR="007B6C0B">
          <w:t>4</w:t>
        </w:r>
      </w:ins>
      <w:r>
        <w:t>].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1C7D1350" w:rsidR="00B81116" w:rsidRDefault="00B81116" w:rsidP="00891E37">
      <w:r>
        <w:t xml:space="preserve">Po potwierdzeniu rejestracji, użytkownik jest przekierowywany do zakładki </w:t>
      </w:r>
      <w:r w:rsidR="00764D2C">
        <w:t>„</w:t>
      </w:r>
      <w:r>
        <w:t>Moje konto</w:t>
      </w:r>
      <w:r w:rsidR="00764D2C">
        <w:t>”</w:t>
      </w:r>
      <w:r>
        <w:t>,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lastRenderedPageBreak/>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3">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22DFC97" w:rsidR="00891E37" w:rsidRDefault="00891E37">
      <w:pPr>
        <w:pPrChange w:id="2393" w:author="Okot" w:date="2019-11-23T07:14:00Z">
          <w:pPr>
            <w:pStyle w:val="Nagwek2"/>
          </w:pPr>
        </w:pPrChange>
      </w:pPr>
    </w:p>
    <w:p w14:paraId="2B95B308" w14:textId="214C1D40" w:rsidR="009E509F" w:rsidRDefault="009E509F">
      <w:pPr>
        <w:jc w:val="center"/>
      </w:pPr>
      <w:r>
        <w:t>Rys. 2.14. Zakładka Moje konto, w której zarządza się</w:t>
      </w:r>
      <w:r w:rsidR="00462F20">
        <w:t xml:space="preserve"> zapotrzebowaniem na składniki odżywcze [</w:t>
      </w:r>
      <w:ins w:id="2394" w:author="Okot" w:date="2020-01-17T11:24:00Z">
        <w:r w:rsidR="007B6C0B">
          <w:t>4</w:t>
        </w:r>
      </w:ins>
      <w:del w:id="2395" w:author="Okot" w:date="2020-01-17T11:24:00Z">
        <w:r w:rsidR="00DE4D7C" w:rsidDel="000E4487">
          <w:delText>3</w:delText>
        </w:r>
      </w:del>
      <w:r w:rsidR="00462F20">
        <w:t>].</w:t>
      </w:r>
    </w:p>
    <w:p w14:paraId="295AC086" w14:textId="77777777" w:rsidR="00C27657" w:rsidRDefault="00C27657">
      <w:pPr>
        <w:pPrChange w:id="2396" w:author="Okot" w:date="2019-11-23T07:14:00Z">
          <w:pPr>
            <w:jc w:val="center"/>
          </w:pPr>
        </w:pPrChange>
      </w:pPr>
    </w:p>
    <w:p w14:paraId="49702C8A" w14:textId="77777777" w:rsidR="002532C2" w:rsidRDefault="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Przyjmowana na starcie wartość energii to 2000 kalorii. Można ją modyfikować, ale żeby wiedzieć, do jakiego poziomu, trzeba użyć zewnętrznego kalkulatora przemiany materii. </w:t>
      </w:r>
    </w:p>
    <w:p w14:paraId="1998A455" w14:textId="563935FB" w:rsidR="00C27657" w:rsidRDefault="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t>
      </w:r>
      <w:r>
        <w:lastRenderedPageBreak/>
        <w:t xml:space="preserve">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65C3468F" w:rsidR="00530577" w:rsidRDefault="00102ED6">
      <w:r>
        <w:t>Na</w:t>
      </w:r>
      <w:r w:rsidR="00530577">
        <w:t xml:space="preserve"> stronie</w:t>
      </w:r>
      <w:r>
        <w:t xml:space="preserve"> </w:t>
      </w:r>
      <w:r w:rsidR="00764D2C">
        <w:t>„</w:t>
      </w:r>
      <w:r>
        <w:t>Moje konto</w:t>
      </w:r>
      <w:r w:rsidR="00764D2C">
        <w:t>”</w:t>
      </w:r>
      <w:r>
        <w:t xml:space="preserve"> można też zmienić swoje dane: imię, nazwisko i hasło</w:t>
      </w:r>
      <w:r w:rsidR="00530577">
        <w:t>.</w:t>
      </w:r>
    </w:p>
    <w:p w14:paraId="463B5EB3" w14:textId="71AB6AC8" w:rsidR="00D7313E" w:rsidRDefault="00F549BD">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w:t>
      </w:r>
      <w:r w:rsidR="00053D71">
        <w:t xml:space="preserve"> do domyślnych wyliczeń</w:t>
      </w:r>
      <w:r>
        <w:t>.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w:t>
      </w:r>
      <w:r w:rsidR="00D7313E" w:rsidRPr="00DE4D7C">
        <w:rPr>
          <w:i/>
        </w:rPr>
        <w:t xml:space="preserve">no-drop </w:t>
      </w:r>
      <w:r w:rsidR="00D7313E">
        <w:t xml:space="preserve">lub </w:t>
      </w:r>
      <w:r w:rsidR="00D7313E" w:rsidRPr="00DE4D7C">
        <w:rPr>
          <w:i/>
        </w:rPr>
        <w:t>not-allowed</w:t>
      </w:r>
      <w:r w:rsidR="00D7313E">
        <w:t xml:space="preserve"> w CSS 3), ale rozsądniejszym byłoby uczynienie tych pól nieaktywnymi</w:t>
      </w:r>
      <w:r w:rsidR="00F8676A">
        <w:t>, żeby nie konfundować użytkowników</w:t>
      </w:r>
      <w:r w:rsidR="00D7313E">
        <w:t>.</w:t>
      </w:r>
    </w:p>
    <w:p w14:paraId="5D9626FE" w14:textId="6B5D9911" w:rsidR="009D42BA" w:rsidRDefault="00764D2C">
      <w:r>
        <w:t>„</w:t>
      </w:r>
      <w:r w:rsidR="009D42BA">
        <w:t>Strona główna</w:t>
      </w:r>
      <w:r>
        <w:t>”</w:t>
      </w:r>
      <w:r w:rsidR="009D42BA">
        <w:t xml:space="preserve"> aplikacji jest nią tylko z nazwy, chociaż bardziej adekwatne byłoby określnie „powitalna” z racji tego, że jedyne</w:t>
      </w:r>
      <w:r w:rsidR="003445D1">
        <w:t>, co</w:t>
      </w:r>
      <w:r w:rsidR="009D42BA">
        <w:t xml:space="preserve"> się na niej znajduje, to przywitanie i informacja o tym, ile jadłospisów udało się do tej pory użytkownikowi ułożyć. Wszystkie główne funkcje znajdują się za to w zakładce </w:t>
      </w:r>
      <w:r>
        <w:t>„</w:t>
      </w:r>
      <w:r w:rsidR="009D42BA">
        <w:t>Dzisiejszy jadłospis</w:t>
      </w:r>
      <w:r>
        <w:t>”</w:t>
      </w:r>
      <w:r w:rsidR="009D42BA">
        <w:t xml:space="preserve"> – w niej zarówno wprowadza się posiłki jak i analizuje realizacj</w:t>
      </w:r>
      <w:r w:rsidR="003445D1">
        <w:t>ę</w:t>
      </w:r>
      <w:r w:rsidR="009D42BA">
        <w:t xml:space="preserve"> zapotrzebowania na wartości odżywcze.</w:t>
      </w:r>
    </w:p>
    <w:p w14:paraId="6FACEBEB" w14:textId="766E5C99" w:rsidR="009D42BA" w:rsidRDefault="003445D1">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pPr>
        <w:pPrChange w:id="2397" w:author="Okot" w:date="2019-11-23T07:14:00Z">
          <w:pPr>
            <w:ind w:firstLine="0"/>
          </w:pPr>
        </w:pPrChange>
      </w:pPr>
      <w:r>
        <w:tab/>
        <w:t>Strona podzielona jest na cztery części. W lewym górnym rogu znajduje się podsumowanie tekstowe dziennego jadłospisu i menu zarządzania nim. Można dopisywać posiłek</w:t>
      </w:r>
      <w:r w:rsidR="005F0398">
        <w:t>, zdarzenie lub komentarz..</w:t>
      </w:r>
    </w:p>
    <w:p w14:paraId="109B0FE5" w14:textId="3B27B60D" w:rsidR="007B1862" w:rsidRDefault="006F083E">
      <w:pPr>
        <w:pPrChange w:id="2398" w:author="Okot" w:date="2019-11-23T07:14:00Z">
          <w:pPr>
            <w:ind w:firstLine="708"/>
          </w:pPr>
        </w:pPrChange>
      </w:pPr>
      <w:r>
        <w:t>Ciężko powiedzieć, czemu ma służyć funkcja dopisywania z</w:t>
      </w:r>
      <w:r w:rsidR="00053D71">
        <w:t>darze</w:t>
      </w:r>
      <w:r>
        <w:t>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w:t>
      </w:r>
      <w:r w:rsidR="005F0398">
        <w:lastRenderedPageBreak/>
        <w:t xml:space="preserve">ono wyświetlone w jadłospisie bieżącego dnia, </w:t>
      </w:r>
      <w:r>
        <w:t>po podsumowaniu posiłków</w:t>
      </w:r>
      <w:r w:rsidR="005F0398">
        <w:t xml:space="preserve">. Raz dodanego zdarzenia </w:t>
      </w:r>
      <w:r w:rsidR="005479D3">
        <w:t>nie można usunąć ani edytować.</w:t>
      </w:r>
    </w:p>
    <w:p w14:paraId="06DA8DE8" w14:textId="2FD2026D" w:rsidR="005F0398" w:rsidRDefault="005F0398">
      <w:pPr>
        <w:pPrChange w:id="2399" w:author="Okot" w:date="2019-11-23T07:14:00Z">
          <w:pPr>
            <w:ind w:firstLine="0"/>
          </w:pPr>
        </w:pPrChange>
      </w:pPr>
      <w:r>
        <w:tab/>
        <w:t>Dopisanie komentarza polega na wpisaniu przez użytkownika</w:t>
      </w:r>
      <w:r w:rsidR="005479D3">
        <w:t xml:space="preserve"> dowolnego tekstu, który wyświetlany będzie między jadłospisem a przyciskami.</w:t>
      </w:r>
      <w:r w:rsidR="00053D71">
        <w:t xml:space="preserve"> Z tego</w:t>
      </w:r>
      <w:r w:rsidR="005479D3">
        <w:t xml:space="preserve">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pPr>
        <w:pPrChange w:id="2400" w:author="Okot" w:date="2019-11-23T07:14:00Z">
          <w:pPr>
            <w:ind w:firstLine="0"/>
          </w:pPr>
        </w:pPrChange>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pPr>
        <w:pPrChange w:id="2401" w:author="Okot" w:date="2019-11-23T07:14:00Z">
          <w:pPr>
            <w:ind w:firstLine="0"/>
          </w:pPr>
        </w:pPrChange>
      </w:pPr>
    </w:p>
    <w:p w14:paraId="739FCCE3" w14:textId="101EDF86" w:rsidR="005F0398" w:rsidRDefault="005F0398">
      <w:pPr>
        <w:pPrChange w:id="2402" w:author="Okot" w:date="2019-11-23T07:14:00Z">
          <w:pPr>
            <w:ind w:firstLine="0"/>
            <w:jc w:val="left"/>
          </w:pPr>
        </w:pPrChange>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4">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pPr>
        <w:pPrChange w:id="2403" w:author="Okot" w:date="2019-11-23T07:14:00Z">
          <w:pPr>
            <w:jc w:val="center"/>
          </w:pPr>
        </w:pPrChange>
      </w:pPr>
    </w:p>
    <w:p w14:paraId="54841FEB" w14:textId="3E0CAE57" w:rsidR="005F0398" w:rsidRDefault="005F0398">
      <w:pPr>
        <w:jc w:val="center"/>
      </w:pPr>
      <w:r>
        <w:t>Rys. 2.</w:t>
      </w:r>
      <w:r w:rsidR="0006627D">
        <w:t>15. Okno modalne służące do dopisywania posiłku [</w:t>
      </w:r>
      <w:del w:id="2404" w:author="Okot" w:date="2020-01-17T11:24:00Z">
        <w:r w:rsidR="00DE4D7C" w:rsidDel="000E4487">
          <w:delText>3</w:delText>
        </w:r>
      </w:del>
      <w:ins w:id="2405" w:author="Okot" w:date="2020-01-17T11:24:00Z">
        <w:r w:rsidR="007B6C0B">
          <w:t>4</w:t>
        </w:r>
      </w:ins>
      <w:r w:rsidR="0006627D">
        <w:t>].</w:t>
      </w:r>
    </w:p>
    <w:p w14:paraId="212B2E47" w14:textId="77777777" w:rsidR="007B1862" w:rsidRDefault="007B1862"/>
    <w:p w14:paraId="20133CE6" w14:textId="282122FA" w:rsidR="007B1862" w:rsidRDefault="007B1862">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32BB359B" w:rsidR="007B1862" w:rsidRDefault="00102F19">
      <w:r>
        <w:lastRenderedPageBreak/>
        <w:t xml:space="preserve">Jak widać na rysunku 2.15. ustalono, że </w:t>
      </w:r>
      <w:r w:rsidR="00EE776E">
        <w:t>użytkownik wstał o</w:t>
      </w:r>
      <w:r w:rsidR="001A3BD7">
        <w:t xml:space="preserve"> 9:</w:t>
      </w:r>
      <w:r w:rsidR="00A52A3B">
        <w:t>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p w14:paraId="1F4065E1" w14:textId="16A7FDBF" w:rsidR="007B1862" w:rsidRDefault="00EE776E">
      <w:pPr>
        <w:pPrChange w:id="2406" w:author="Okot" w:date="2019-11-23T07:14:00Z">
          <w:pPr>
            <w:ind w:firstLine="0"/>
            <w:jc w:val="left"/>
          </w:pPr>
        </w:pPrChange>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5">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pPr>
        <w:pPrChange w:id="2407" w:author="Okot" w:date="2019-11-23T07:14:00Z">
          <w:pPr>
            <w:jc w:val="center"/>
          </w:pPr>
        </w:pPrChange>
      </w:pPr>
    </w:p>
    <w:p w14:paraId="1A214570" w14:textId="32B03D91" w:rsidR="00C27657" w:rsidRDefault="007B1862">
      <w:pPr>
        <w:jc w:val="center"/>
        <w:pPrChange w:id="2408" w:author="Okot" w:date="2019-11-23T07:15:00Z">
          <w:pPr>
            <w:ind w:firstLine="0"/>
            <w:jc w:val="center"/>
          </w:pPr>
        </w:pPrChange>
      </w:pPr>
      <w:r>
        <w:t>Rys. 2.</w:t>
      </w:r>
      <w:r w:rsidR="00EE776E">
        <w:t>16. Komunikat błędu wywołany próbą wprowadzenia posiłku [</w:t>
      </w:r>
      <w:ins w:id="2409" w:author="Okot" w:date="2020-01-17T11:24:00Z">
        <w:r w:rsidR="007B6C0B">
          <w:t>4</w:t>
        </w:r>
      </w:ins>
      <w:del w:id="2410" w:author="Okot" w:date="2020-01-17T11:24:00Z">
        <w:r w:rsidR="00DE4D7C" w:rsidDel="000E4487">
          <w:delText>3</w:delText>
        </w:r>
      </w:del>
      <w:r w:rsidR="00EE776E">
        <w:t>].</w:t>
      </w:r>
    </w:p>
    <w:p w14:paraId="0C44A8A3" w14:textId="77777777" w:rsidR="004D0FDC" w:rsidRDefault="004D0FDC">
      <w:pPr>
        <w:pPrChange w:id="2411" w:author="Okot" w:date="2019-11-23T07:14:00Z">
          <w:pPr>
            <w:jc w:val="center"/>
          </w:pPr>
        </w:pPrChange>
      </w:pPr>
    </w:p>
    <w:p w14:paraId="41062F96" w14:textId="2C0EB057" w:rsidR="004D0FDC" w:rsidRDefault="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7693A588" w:rsidR="00C87834" w:rsidRDefault="00C87834">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r w:rsidR="00A06A59">
        <w:t xml:space="preserve"> Godzinę można zmienić ręcznie.</w:t>
      </w:r>
    </w:p>
    <w:p w14:paraId="3EC82C0B" w14:textId="0EB4D7CB" w:rsidR="00C87834" w:rsidRDefault="00C87834">
      <w:r>
        <w:t>Żeby dodać konkretny produkt do posiłku należy skorzystać z wyszukiwarki produktów znajdującej się na prawo od jadłospisu.</w:t>
      </w:r>
    </w:p>
    <w:p w14:paraId="4AC72E28" w14:textId="7F057CC0" w:rsidR="00C87834" w:rsidRDefault="00C87834">
      <w:pPr>
        <w:pPrChange w:id="2412" w:author="Okot" w:date="2019-11-23T07:14:00Z">
          <w:pPr>
            <w:spacing w:after="160" w:line="259" w:lineRule="auto"/>
            <w:ind w:firstLine="0"/>
            <w:jc w:val="left"/>
          </w:pPr>
        </w:pPrChange>
      </w:pPr>
    </w:p>
    <w:p w14:paraId="0D0EE005" w14:textId="4BA6B294" w:rsidR="00C87834" w:rsidRDefault="00C87834">
      <w:pPr>
        <w:pPrChange w:id="2413" w:author="Okot" w:date="2019-11-23T07:14:00Z">
          <w:pPr>
            <w:ind w:firstLine="0"/>
          </w:pPr>
        </w:pPrChange>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pPr>
        <w:pPrChange w:id="2414" w:author="Okot" w:date="2019-11-23T07:14:00Z">
          <w:pPr>
            <w:jc w:val="center"/>
          </w:pPr>
        </w:pPrChange>
      </w:pPr>
    </w:p>
    <w:p w14:paraId="79AD2AE0" w14:textId="4F51E53C" w:rsidR="00170AEB" w:rsidRDefault="00170AEB">
      <w:pPr>
        <w:jc w:val="center"/>
      </w:pPr>
      <w:r>
        <w:t>Rys. 2.17. Wyszukiwarka produktów: efekt wpisania hasła „cieci” [</w:t>
      </w:r>
      <w:ins w:id="2415" w:author="Okot" w:date="2020-01-17T11:24:00Z">
        <w:r w:rsidR="007B6C0B">
          <w:t>4</w:t>
        </w:r>
      </w:ins>
      <w:del w:id="2416" w:author="Okot" w:date="2020-01-17T11:24:00Z">
        <w:r w:rsidR="00DE4D7C" w:rsidDel="000E4487">
          <w:delText>3</w:delText>
        </w:r>
      </w:del>
      <w:r>
        <w:t>].</w:t>
      </w:r>
    </w:p>
    <w:p w14:paraId="4BA8CA36" w14:textId="77777777" w:rsidR="00170AEB" w:rsidRDefault="00170AEB">
      <w:pPr>
        <w:pPrChange w:id="2417" w:author="Okot" w:date="2019-11-23T07:14:00Z">
          <w:pPr>
            <w:jc w:val="center"/>
          </w:pPr>
        </w:pPrChange>
      </w:pPr>
    </w:p>
    <w:p w14:paraId="13002145" w14:textId="2BD30E52" w:rsidR="00797E7B" w:rsidRDefault="00797E7B">
      <w:r>
        <w:t>Żeby znaleźć produkt</w:t>
      </w:r>
      <w:r w:rsidR="00053D71">
        <w:t>,</w:t>
      </w:r>
      <w:r>
        <w:t xml:space="preserve"> nie trzeba wpisywać całej jego nazwy – wystarczy kilka liter. Rezultaty wyszukiwania aktualizują się dynamicznie po wpisaniu kolejnych znaków. W prawym górnym rogu znajduje się filtr wyszukiwania. Można zadecydować, że chce się k</w:t>
      </w:r>
      <w:r w:rsidR="00053D71">
        <w:t>orzystać z kompletnej</w:t>
      </w:r>
      <w:r>
        <w:t xml:space="preserve">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pPrChange w:id="2418" w:author="Okot" w:date="2019-11-23T07:14:00Z">
          <w:pPr>
            <w:spacing w:after="160" w:line="259" w:lineRule="auto"/>
            <w:ind w:firstLine="0"/>
            <w:jc w:val="left"/>
          </w:pPr>
        </w:pPrChange>
      </w:pPr>
      <w:r>
        <w:br w:type="page"/>
      </w:r>
    </w:p>
    <w:p w14:paraId="6CBFD38F" w14:textId="793557DE" w:rsidR="00114C35" w:rsidRDefault="00114C35">
      <w:pPr>
        <w:pPrChange w:id="2419" w:author="Okot" w:date="2019-11-23T07:14:00Z">
          <w:pPr>
            <w:ind w:firstLine="0"/>
            <w:jc w:val="center"/>
          </w:pPr>
        </w:pPrChange>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7">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p w14:paraId="564A881C" w14:textId="46B879C5" w:rsidR="00114C35" w:rsidRDefault="00114C35">
      <w:pPr>
        <w:jc w:val="center"/>
      </w:pPr>
      <w:r>
        <w:t>Rys. 2.18. Dodawanie produktu do jadłospisu [</w:t>
      </w:r>
      <w:ins w:id="2420" w:author="Okot" w:date="2020-01-21T15:23:00Z">
        <w:r w:rsidR="007B6C0B">
          <w:t>4</w:t>
        </w:r>
      </w:ins>
      <w:del w:id="2421" w:author="Okot" w:date="2020-01-17T11:25:00Z">
        <w:r w:rsidR="00DE4D7C" w:rsidDel="000E4487">
          <w:delText>3</w:delText>
        </w:r>
      </w:del>
      <w:r>
        <w:t>].</w:t>
      </w:r>
    </w:p>
    <w:p w14:paraId="278F23B3" w14:textId="77777777" w:rsidR="00A84EF8" w:rsidRDefault="00A84EF8">
      <w:pPr>
        <w:pPrChange w:id="2422" w:author="Okot" w:date="2019-11-23T07:14:00Z">
          <w:pPr>
            <w:jc w:val="center"/>
          </w:pPr>
        </w:pPrChange>
      </w:pPr>
    </w:p>
    <w:p w14:paraId="395961FE" w14:textId="09D26860" w:rsidR="00A84EF8" w:rsidRDefault="007078FF">
      <w:r>
        <w:t xml:space="preserve">Dodane produktu są wyświetlane w sekcji jadłospisowej jeden po drugim wraz z wagą. </w:t>
      </w:r>
    </w:p>
    <w:p w14:paraId="1FDC4C08" w14:textId="77777777" w:rsidR="00D938AF" w:rsidRDefault="00D938AF">
      <w:pPr>
        <w:pPrChange w:id="2423" w:author="Okot" w:date="2019-11-23T07:14:00Z">
          <w:pPr>
            <w:jc w:val="center"/>
          </w:pPr>
        </w:pPrChange>
      </w:pPr>
    </w:p>
    <w:p w14:paraId="2779AB31" w14:textId="516F87BE" w:rsidR="007078FF" w:rsidRDefault="00D938AF">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28">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pPr>
        <w:pPrChange w:id="2424" w:author="Okot" w:date="2019-11-23T07:14:00Z">
          <w:pPr>
            <w:ind w:firstLine="0"/>
            <w:jc w:val="center"/>
          </w:pPr>
        </w:pPrChange>
      </w:pPr>
    </w:p>
    <w:p w14:paraId="5393A2C6" w14:textId="40E4012E" w:rsidR="007078FF" w:rsidRDefault="00D938AF">
      <w:pPr>
        <w:jc w:val="center"/>
        <w:pPrChange w:id="2425" w:author="Okot" w:date="2019-11-23T07:15:00Z">
          <w:pPr>
            <w:ind w:firstLine="0"/>
            <w:jc w:val="center"/>
          </w:pPr>
        </w:pPrChange>
      </w:pPr>
      <w:r>
        <w:t>Rys. 2.19. Przykładowy fragment jadłospisu [</w:t>
      </w:r>
      <w:del w:id="2426" w:author="Okot" w:date="2020-01-17T11:25:00Z">
        <w:r w:rsidR="00DE4D7C" w:rsidDel="000E4487">
          <w:delText>3</w:delText>
        </w:r>
      </w:del>
      <w:ins w:id="2427" w:author="Okot" w:date="2020-01-21T15:23:00Z">
        <w:r w:rsidR="007B6C0B">
          <w:t>4</w:t>
        </w:r>
      </w:ins>
      <w:r>
        <w:t>].</w:t>
      </w:r>
    </w:p>
    <w:p w14:paraId="61D85820" w14:textId="77777777" w:rsidR="007078FF" w:rsidRPr="009E509F" w:rsidRDefault="007078FF"/>
    <w:p w14:paraId="24485853" w14:textId="5AD929D1" w:rsidR="00084B06" w:rsidRDefault="00084B06">
      <w:r>
        <w:t>Dodane artykuły</w:t>
      </w:r>
      <w:r w:rsidR="00053D71">
        <w:t xml:space="preserve"> można</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pPr>
        <w:pPrChange w:id="2428" w:author="Okot" w:date="2019-11-23T07:14:00Z">
          <w:pPr>
            <w:ind w:firstLine="0"/>
          </w:pPr>
        </w:pPrChange>
      </w:pPr>
    </w:p>
    <w:p w14:paraId="3F6F1706" w14:textId="4097C16D" w:rsidR="00D938AF" w:rsidRDefault="00D9253B">
      <w:pPr>
        <w:jc w:val="center"/>
        <w:pPrChange w:id="2429" w:author="Okot" w:date="2019-11-23T07:15:00Z">
          <w:pPr>
            <w:ind w:firstLine="0"/>
            <w:jc w:val="center"/>
          </w:pPr>
        </w:pPrChange>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pPr>
        <w:pPrChange w:id="2430" w:author="Okot" w:date="2019-11-23T07:14:00Z">
          <w:pPr>
            <w:jc w:val="center"/>
          </w:pPr>
        </w:pPrChange>
      </w:pPr>
    </w:p>
    <w:p w14:paraId="666CC224" w14:textId="66777F91" w:rsidR="00084B06" w:rsidRDefault="00FC6C30">
      <w:pPr>
        <w:jc w:val="center"/>
      </w:pPr>
      <w:r>
        <w:t>Rys. 2.20. Informacje o realizacji zalecanego spożycia artykułów z piramidy żywienia [</w:t>
      </w:r>
      <w:del w:id="2431" w:author="Okot" w:date="2020-01-17T11:25:00Z">
        <w:r w:rsidR="00DE4D7C" w:rsidDel="000E4487">
          <w:delText>3</w:delText>
        </w:r>
      </w:del>
      <w:ins w:id="2432" w:author="Okot" w:date="2020-01-17T11:25:00Z">
        <w:r w:rsidR="007B6C0B">
          <w:t>4</w:t>
        </w:r>
      </w:ins>
      <w:r>
        <w:t>].</w:t>
      </w:r>
    </w:p>
    <w:p w14:paraId="4066993D" w14:textId="77777777" w:rsidR="00FC6C30" w:rsidRDefault="00FC6C30">
      <w:pPr>
        <w:pPrChange w:id="2433" w:author="Okot" w:date="2019-11-23T07:14:00Z">
          <w:pPr>
            <w:jc w:val="center"/>
          </w:pPr>
        </w:pPrChange>
      </w:pPr>
    </w:p>
    <w:p w14:paraId="3B119805" w14:textId="164919C2" w:rsidR="00FC6C30" w:rsidRDefault="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A06A59">
        <w:lastRenderedPageBreak/>
        <w:t>twórcy DrDietman</w:t>
      </w:r>
      <w:r w:rsidR="005209EF">
        <w:t xml:space="preserve">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w:t>
      </w:r>
      <w:ins w:id="2434" w:author="Okot" w:date="2020-01-31T14:55:00Z">
        <w:r w:rsidR="00C46FF7">
          <w:t>2</w:t>
        </w:r>
      </w:ins>
      <w:r w:rsidR="00A6591C">
        <w:t>1</w:t>
      </w:r>
      <w:del w:id="2435" w:author="Okot" w:date="2020-01-31T14:55:00Z">
        <w:r w:rsidR="006659D1" w:rsidDel="00C46FF7">
          <w:delText>1</w:delText>
        </w:r>
      </w:del>
      <w:del w:id="2436" w:author="Okot" w:date="2020-01-13T14:06:00Z">
        <w:r w:rsidR="006659D1" w:rsidDel="00FA2B39">
          <w:delText>4</w:delText>
        </w:r>
      </w:del>
      <w:r w:rsidR="001A26B4">
        <w:t>]. Osoby na dietach bezmięsnych m</w:t>
      </w:r>
      <w:r w:rsidR="00053D71">
        <w:t>ogą się poczuć</w:t>
      </w:r>
      <w:r w:rsidR="001A26B4">
        <w:t xml:space="preserve"> zr</w:t>
      </w:r>
      <w:r w:rsidR="00A06A59">
        <w:t>ażone do korzystania z tej aplikacji</w:t>
      </w:r>
      <w:r w:rsidR="001A26B4">
        <w:t>.</w:t>
      </w:r>
    </w:p>
    <w:p w14:paraId="3EFEC774" w14:textId="4C1589D7" w:rsidR="001A26B4" w:rsidRDefault="001A26B4">
      <w:r>
        <w:t xml:space="preserve">Druga sekcja informacyjna jest mniej kontrowersyjna i skupia się </w:t>
      </w:r>
      <w:r w:rsidR="006E065E">
        <w:t xml:space="preserve">bardziej </w:t>
      </w:r>
      <w:r>
        <w:t xml:space="preserve">na danych liczbowych. </w:t>
      </w:r>
    </w:p>
    <w:p w14:paraId="1ABD9947" w14:textId="77777777" w:rsidR="001A26B4" w:rsidRDefault="001A26B4">
      <w:pPr>
        <w:pPrChange w:id="2437" w:author="Okot" w:date="2019-11-23T07:14:00Z">
          <w:pPr>
            <w:ind w:firstLine="0"/>
          </w:pPr>
        </w:pPrChange>
      </w:pPr>
    </w:p>
    <w:p w14:paraId="76AE060B" w14:textId="41D24FA3" w:rsidR="001A26B4" w:rsidRDefault="001A26B4">
      <w:pPr>
        <w:jc w:val="center"/>
        <w:pPrChange w:id="2438" w:author="Okot" w:date="2019-11-23T07:15:00Z">
          <w:pPr>
            <w:ind w:firstLine="0"/>
          </w:pPr>
        </w:pPrChange>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pPr>
        <w:pPrChange w:id="2439" w:author="Okot" w:date="2019-11-23T07:14:00Z">
          <w:pPr>
            <w:ind w:firstLine="0"/>
            <w:jc w:val="center"/>
          </w:pPr>
        </w:pPrChange>
      </w:pPr>
    </w:p>
    <w:p w14:paraId="683CFA5E" w14:textId="068E9102" w:rsidR="001D7206" w:rsidRDefault="001D7206">
      <w:pPr>
        <w:jc w:val="center"/>
        <w:pPrChange w:id="2440" w:author="Okot" w:date="2019-11-23T07:15:00Z">
          <w:pPr>
            <w:ind w:firstLine="0"/>
            <w:jc w:val="center"/>
          </w:pPr>
        </w:pPrChange>
      </w:pPr>
      <w:r>
        <w:t xml:space="preserve">Rys. 2.21. Pokrycie zapotrzebowania na składniki odżywcze – </w:t>
      </w:r>
      <w:r w:rsidR="002F5E16">
        <w:t xml:space="preserve">fragment </w:t>
      </w:r>
      <w:r>
        <w:t>wykres</w:t>
      </w:r>
      <w:r w:rsidR="002F5E16">
        <w:t>u</w:t>
      </w:r>
      <w:r>
        <w:t> [</w:t>
      </w:r>
      <w:del w:id="2441" w:author="Okot" w:date="2020-01-17T11:25:00Z">
        <w:r w:rsidR="00DE4D7C" w:rsidDel="000E4487">
          <w:delText>3</w:delText>
        </w:r>
      </w:del>
      <w:ins w:id="2442" w:author="Okot" w:date="2020-01-21T15:23:00Z">
        <w:r w:rsidR="007B6C0B">
          <w:t>4</w:t>
        </w:r>
      </w:ins>
      <w:r>
        <w:t>].</w:t>
      </w:r>
    </w:p>
    <w:p w14:paraId="39DE6E20" w14:textId="77777777" w:rsidR="00FC6C30" w:rsidRDefault="00FC6C30">
      <w:pPr>
        <w:pPrChange w:id="2443" w:author="Okot" w:date="2019-11-23T07:14:00Z">
          <w:pPr>
            <w:jc w:val="center"/>
          </w:pPr>
        </w:pPrChange>
      </w:pPr>
    </w:p>
    <w:p w14:paraId="7C3C257C" w14:textId="048262FF" w:rsidR="006E065E" w:rsidRDefault="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62E6DD9B" w:rsidR="002F5E16" w:rsidRDefault="006E065E">
      <w:r>
        <w:t>Po prawej stronie te same dane zostały przedstawione w bardziej szczegół</w:t>
      </w:r>
      <w:r w:rsidR="00A06A59">
        <w:t>owej formie tabelarycznej, która</w:t>
      </w:r>
      <w:r>
        <w:t xml:space="preserve"> przedstawia element, podaje</w:t>
      </w:r>
      <w:r w:rsidR="00A06A59">
        <w:t xml:space="preserve"> jego</w:t>
      </w:r>
      <w:r>
        <w:t xml:space="preserv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pPrChange w:id="2444" w:author="Okot" w:date="2019-11-23T07:14:00Z">
          <w:pPr>
            <w:spacing w:after="160" w:line="259" w:lineRule="auto"/>
            <w:ind w:firstLine="0"/>
            <w:jc w:val="left"/>
          </w:pPr>
        </w:pPrChange>
      </w:pPr>
      <w:r>
        <w:br w:type="page"/>
      </w:r>
    </w:p>
    <w:p w14:paraId="420777EC" w14:textId="4E470BC5" w:rsidR="006E065E" w:rsidRDefault="002F5E16">
      <w:pPr>
        <w:jc w:val="center"/>
        <w:pPrChange w:id="2445" w:author="Okot" w:date="2019-11-23T07:15:00Z">
          <w:pPr>
            <w:ind w:firstLine="0"/>
          </w:pPr>
        </w:pPrChange>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pPr>
        <w:pPrChange w:id="2446" w:author="Okot" w:date="2019-11-23T07:14:00Z">
          <w:pPr>
            <w:jc w:val="center"/>
          </w:pPr>
        </w:pPrChange>
      </w:pPr>
    </w:p>
    <w:p w14:paraId="27BCCBE4" w14:textId="72ADB6DA" w:rsidR="002F5E16" w:rsidRDefault="002F5E16">
      <w:pPr>
        <w:jc w:val="center"/>
        <w:pPrChange w:id="2447" w:author="Okot" w:date="2019-11-23T07:15:00Z">
          <w:pPr>
            <w:ind w:firstLine="0"/>
            <w:jc w:val="center"/>
          </w:pPr>
        </w:pPrChange>
      </w:pPr>
      <w:r>
        <w:t>Rys. 2.22. Pokrycie zapotrzebowania na składniki odżywcze – fragment tabeli [</w:t>
      </w:r>
      <w:del w:id="2448" w:author="Okot" w:date="2020-01-17T11:25:00Z">
        <w:r w:rsidR="00DE4D7C" w:rsidDel="000E4487">
          <w:delText>3</w:delText>
        </w:r>
      </w:del>
      <w:ins w:id="2449" w:author="Okot" w:date="2020-01-17T11:25:00Z">
        <w:r w:rsidR="007B6C0B">
          <w:t>4</w:t>
        </w:r>
      </w:ins>
      <w:r>
        <w:t>].</w:t>
      </w:r>
    </w:p>
    <w:p w14:paraId="0F2E61AE" w14:textId="77777777" w:rsidR="002F5E16" w:rsidRDefault="002F5E16">
      <w:pPr>
        <w:pPrChange w:id="2450" w:author="Okot" w:date="2019-11-23T07:14:00Z">
          <w:pPr>
            <w:jc w:val="center"/>
          </w:pPr>
        </w:pPrChange>
      </w:pPr>
    </w:p>
    <w:p w14:paraId="26E7BC55" w14:textId="7E10A080" w:rsidR="007B2C74" w:rsidRDefault="007B2C74">
      <w:r>
        <w:t xml:space="preserve">Strona </w:t>
      </w:r>
      <w:r w:rsidR="00A06A59">
        <w:t>„</w:t>
      </w:r>
      <w:r>
        <w:t>Dzisiejszy jadłospis</w:t>
      </w:r>
      <w:r w:rsidR="00A06A59">
        <w:t>”</w:t>
      </w:r>
      <w:r>
        <w:t xml:space="preserve">, jak nazwa zobowiązuje, pokazuje jedynie dane z dnia bieżącego. Żeby przejrzeć dane archiwalne należy skorzystać z zakładki </w:t>
      </w:r>
      <w:r w:rsidR="00A06A59">
        <w:t>„K</w:t>
      </w:r>
      <w:r>
        <w:t>alendarz</w:t>
      </w:r>
      <w:r w:rsidR="00A06A59">
        <w:t>”</w:t>
      </w:r>
      <w:r>
        <w:t xml:space="preserve">, gdzie </w:t>
      </w:r>
      <w:r w:rsidR="00A06A59">
        <w:t>umożliwiono wybór konkretnego dnia do wyświetlenia</w:t>
      </w:r>
      <w:r>
        <w:t>. Wchodząc w ten sposób w przeszły jadłospis, można go modyfikować zupełnie jakby się obsługiwało aktu</w:t>
      </w:r>
      <w:r w:rsidR="00A06A59">
        <w:t>alny. Z poziomu kalendarza dostępna jest</w:t>
      </w:r>
      <w:r>
        <w:t xml:space="preserve"> również </w:t>
      </w:r>
      <w:r w:rsidR="00A06A59">
        <w:t>opcja wygenerowania analizy zbiorczej</w:t>
      </w:r>
      <w:r>
        <w:t xml:space="preserve"> dla ostatnich siedmiu dni.</w:t>
      </w:r>
    </w:p>
    <w:p w14:paraId="60F6C233" w14:textId="6D72E56A" w:rsidR="00CE0D56" w:rsidRDefault="00CE0D56">
      <w:r>
        <w:t>Zakła</w:t>
      </w:r>
      <w:r w:rsidR="00980197">
        <w:t xml:space="preserve">dka </w:t>
      </w:r>
      <w:r w:rsidR="00A06A59">
        <w:t>„</w:t>
      </w:r>
      <w:r w:rsidR="00980197">
        <w:t>Ulubione produkty</w:t>
      </w:r>
      <w:r w:rsidR="00A06A59">
        <w:t>”</w:t>
      </w:r>
      <w:r w:rsidR="00980197">
        <w:t xml:space="preserve"> daje dostęp do listy artykułów dodanych jako ulubione oraz wyszukiwarki poprzez którą można dopisać do zbioru kolejne pozycje.</w:t>
      </w:r>
    </w:p>
    <w:p w14:paraId="3574CE31" w14:textId="5A51B91E" w:rsidR="00980197" w:rsidRDefault="00980197">
      <w:r>
        <w:t xml:space="preserve">W sekcji </w:t>
      </w:r>
      <w:r w:rsidR="00A06A59">
        <w:t>„</w:t>
      </w:r>
      <w:r>
        <w:t>Dla klienta</w:t>
      </w:r>
      <w:r w:rsidR="00A06A59">
        <w:t>”</w:t>
      </w:r>
      <w:r>
        <w:t xml:space="preserve"> będzie można przeglądać doradców żywieniowych – lekarzy, dietetyków, trenerów personalnych – współdziałających z DrDietman i prosić ich o nawiązanie współpracy. </w:t>
      </w:r>
    </w:p>
    <w:p w14:paraId="577BB106" w14:textId="77777777" w:rsidR="00980197" w:rsidRDefault="00980197">
      <w:pPr>
        <w:pPrChange w:id="2451" w:author="Okot" w:date="2019-11-23T07:14:00Z">
          <w:pPr>
            <w:ind w:firstLine="0"/>
          </w:pPr>
        </w:pPrChange>
      </w:pPr>
    </w:p>
    <w:p w14:paraId="62EF7B5F" w14:textId="49F2DDE3" w:rsidR="00980197" w:rsidRDefault="00980197">
      <w:pPr>
        <w:jc w:val="center"/>
        <w:pPrChange w:id="2452" w:author="Okot" w:date="2019-11-23T07:15:00Z">
          <w:pPr>
            <w:ind w:firstLine="0"/>
            <w:jc w:val="center"/>
          </w:pPr>
        </w:pPrChange>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2">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pPr>
        <w:pPrChange w:id="2453" w:author="Okot" w:date="2019-11-23T07:14:00Z">
          <w:pPr>
            <w:jc w:val="center"/>
          </w:pPr>
        </w:pPrChange>
      </w:pPr>
    </w:p>
    <w:p w14:paraId="3F43254C" w14:textId="56331BA9" w:rsidR="00980197" w:rsidRDefault="00980197">
      <w:pPr>
        <w:jc w:val="center"/>
        <w:pPrChange w:id="2454" w:author="Okot" w:date="2019-11-23T07:15:00Z">
          <w:pPr>
            <w:ind w:firstLine="0"/>
            <w:jc w:val="center"/>
          </w:pPr>
        </w:pPrChange>
      </w:pPr>
      <w:r>
        <w:t>Rys. 2.23. Przykładowa pozycja z listy doradców żywieniowych [</w:t>
      </w:r>
      <w:del w:id="2455" w:author="Okot" w:date="2020-01-17T11:25:00Z">
        <w:r w:rsidR="00DE4D7C" w:rsidDel="000E4487">
          <w:delText>3</w:delText>
        </w:r>
      </w:del>
      <w:ins w:id="2456" w:author="Okot" w:date="2020-01-21T15:23:00Z">
        <w:r w:rsidR="007B6C0B">
          <w:t>4</w:t>
        </w:r>
      </w:ins>
      <w:r>
        <w:t>].</w:t>
      </w:r>
    </w:p>
    <w:p w14:paraId="0DFAA097" w14:textId="77777777" w:rsidR="00980197" w:rsidRDefault="00980197"/>
    <w:p w14:paraId="349F6A51" w14:textId="30038EE2" w:rsidR="00980197" w:rsidRDefault="00980197">
      <w:r>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t>
      </w:r>
      <w:r w:rsidR="00A06A59">
        <w:t xml:space="preserve">pozycje to </w:t>
      </w:r>
      <w:r w:rsidR="0028039D">
        <w:t>dane przykładowe</w:t>
      </w:r>
      <w:r w:rsidR="00A06A59">
        <w:t xml:space="preserve"> wprowadzone</w:t>
      </w:r>
      <w:r w:rsidR="0028039D">
        <w:t>,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p w14:paraId="7198E887" w14:textId="47B38CFD" w:rsidR="00ED6A50" w:rsidRDefault="004E5EC6" w:rsidP="001F6DE2">
      <w:pPr>
        <w:pStyle w:val="Nagwek2"/>
      </w:pPr>
      <w:r>
        <w:t>2.2.</w:t>
      </w:r>
      <w:r w:rsidR="00891E37">
        <w:t>3</w:t>
      </w:r>
      <w:r>
        <w:t xml:space="preserve">. </w:t>
      </w:r>
      <w:r w:rsidR="001F6DE2">
        <w:t>Po Tre</w:t>
      </w:r>
      <w:r w:rsidR="00ED6A50">
        <w:t>ningu [</w:t>
      </w:r>
      <w:r w:rsidR="00DE4D7C">
        <w:t>1</w:t>
      </w:r>
      <w:r w:rsidR="005A135C">
        <w:t>6</w:t>
      </w:r>
      <w:del w:id="2457" w:author="Okot" w:date="2020-01-13T14:53:00Z">
        <w:r w:rsidR="00DE4D7C" w:rsidDel="009943EB">
          <w:delText>1</w:delText>
        </w:r>
      </w:del>
      <w:r w:rsidR="00ED6A50">
        <w:t>]</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BD1EC4E" w:rsidR="001F6DE2" w:rsidRDefault="001F6DE2" w:rsidP="001F6DE2">
      <w:r>
        <w:t>Żeby korzystać z pełni możliwości serwisu należy się zarejestrować, ale i bez rejestracji są dostępne kalkulatory: B</w:t>
      </w:r>
      <w:r w:rsidR="00756E5E">
        <w:t>MI, BMR (PPM i CPM), WHR, tkanki tłuszczowej, idealnej</w:t>
      </w:r>
      <w:r w:rsidR="00A06A59">
        <w:t xml:space="preserve"> wagi</w:t>
      </w:r>
      <w:r>
        <w:t>,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56373F85" w:rsidR="00447DD9" w:rsidRDefault="007F5E0B" w:rsidP="00447DD9">
      <w:pPr>
        <w:jc w:val="center"/>
      </w:pPr>
      <w:r>
        <w:t>Rys. 2.24</w:t>
      </w:r>
      <w:r w:rsidR="00447DD9">
        <w:t>. Pierwsze logowanie do serwisu [</w:t>
      </w:r>
      <w:r w:rsidR="00DE4D7C">
        <w:t>1</w:t>
      </w:r>
      <w:r w:rsidR="005A135C">
        <w:t>6</w:t>
      </w:r>
      <w:del w:id="2458" w:author="Okot" w:date="2020-01-13T14:53:00Z">
        <w:r w:rsidR="00DE4D7C" w:rsidDel="009943EB">
          <w:delText>1</w:delText>
        </w:r>
      </w:del>
      <w:r w:rsidR="00447DD9">
        <w:t>].</w:t>
      </w:r>
    </w:p>
    <w:p w14:paraId="26BE9DAE" w14:textId="77777777" w:rsidR="00447DD9" w:rsidRDefault="00447DD9" w:rsidP="001F6DE2"/>
    <w:p w14:paraId="7475A8A6" w14:textId="0C857766"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w:t>
      </w:r>
      <w:r w:rsidR="00053D71">
        <w:t>bie na dość swobodny język. Taka</w:t>
      </w:r>
      <w:r>
        <w:t xml:space="preserve"> </w:t>
      </w:r>
      <w:r w:rsidR="00053D71">
        <w:t>bezpośredniość</w:t>
      </w:r>
      <w:r>
        <w:t xml:space="preserve"> </w:t>
      </w:r>
      <w:r w:rsidR="00053D71">
        <w:t>i atmosfera spoufalenia są charakterystyczne</w:t>
      </w:r>
      <w:r>
        <w:t xml:space="preserve">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1927F220" w:rsidR="00D325DA" w:rsidRDefault="00877AC3" w:rsidP="00D325DA">
      <w:pPr>
        <w:ind w:firstLine="0"/>
        <w:jc w:val="center"/>
      </w:pPr>
      <w:r>
        <w:t>Rys. 2.25</w:t>
      </w:r>
      <w:r w:rsidR="00D325DA">
        <w:t>. Strona główna profilu użytkownika z widocznie podkreślonym menu profilu i fragmentem samouczka [</w:t>
      </w:r>
      <w:r w:rsidR="00DE4D7C">
        <w:t>1</w:t>
      </w:r>
      <w:r w:rsidR="005A135C">
        <w:t>6</w:t>
      </w:r>
      <w:del w:id="2459" w:author="Okot" w:date="2020-01-13T14:53:00Z">
        <w:r w:rsidR="00DE4D7C" w:rsidDel="009943EB">
          <w:delText>1</w:delText>
        </w:r>
      </w:del>
      <w:r w:rsidR="00D325DA">
        <w:t>].</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5">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579461DD" w:rsidR="001F39C0" w:rsidRDefault="00877AC3" w:rsidP="001F39C0">
      <w:pPr>
        <w:ind w:firstLine="0"/>
        <w:jc w:val="center"/>
      </w:pPr>
      <w:r>
        <w:t>Rys. 2.26</w:t>
      </w:r>
      <w:r w:rsidR="001F39C0">
        <w:t>. Dziennik wymiarów [</w:t>
      </w:r>
      <w:r w:rsidR="00DE4D7C">
        <w:t>1</w:t>
      </w:r>
      <w:r w:rsidR="005A135C">
        <w:t>6</w:t>
      </w:r>
      <w:del w:id="2460" w:author="Okot" w:date="2020-01-13T14:53:00Z">
        <w:r w:rsidR="00DE4D7C" w:rsidDel="009943EB">
          <w:delText>1</w:delText>
        </w:r>
      </w:del>
      <w:r w:rsidR="001F39C0">
        <w:t>].</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7CBD3244" w:rsidR="00F15C2B" w:rsidRDefault="00B47C9F" w:rsidP="00F15C2B">
      <w:pPr>
        <w:ind w:firstLine="0"/>
        <w:jc w:val="center"/>
      </w:pPr>
      <w:r>
        <w:t>Rys. 2.27</w:t>
      </w:r>
      <w:r w:rsidR="00F15C2B">
        <w:t>. Określanie zapotrzebowania energetycznego [</w:t>
      </w:r>
      <w:r w:rsidR="00DE4D7C">
        <w:t>1</w:t>
      </w:r>
      <w:r w:rsidR="005A135C">
        <w:t>6</w:t>
      </w:r>
      <w:del w:id="2461" w:author="Okot" w:date="2020-01-13T14:53:00Z">
        <w:r w:rsidR="00DE4D7C" w:rsidDel="009943EB">
          <w:delText>1</w:delText>
        </w:r>
      </w:del>
      <w:r w:rsidR="00F15C2B">
        <w:t>].</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7">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0509AD5" w:rsidR="008F1FEF" w:rsidRDefault="00B47C9F" w:rsidP="008F1FEF">
      <w:pPr>
        <w:ind w:firstLine="0"/>
        <w:jc w:val="center"/>
      </w:pPr>
      <w:r>
        <w:t>Rys. 2.28</w:t>
      </w:r>
      <w:r w:rsidR="008F1FEF">
        <w:t>. Ustalanie dystrybucji makroskładników [</w:t>
      </w:r>
      <w:r w:rsidR="00DE4D7C">
        <w:t>1</w:t>
      </w:r>
      <w:r w:rsidR="005A135C">
        <w:t>6</w:t>
      </w:r>
      <w:del w:id="2462" w:author="Okot" w:date="2020-01-13T14:53:00Z">
        <w:r w:rsidR="00DE4D7C" w:rsidDel="009943EB">
          <w:delText>1</w:delText>
        </w:r>
      </w:del>
      <w:r w:rsidR="008F1FEF">
        <w:t>].</w:t>
      </w:r>
    </w:p>
    <w:p w14:paraId="13DD59A6" w14:textId="77777777" w:rsidR="00B803AA" w:rsidRDefault="00B803AA" w:rsidP="00DD36BB"/>
    <w:p w14:paraId="72BDF16D" w14:textId="06DAD07C"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15CE39D0" w:rsidR="003E1F01" w:rsidRDefault="00B47C9F" w:rsidP="003E1F01">
      <w:pPr>
        <w:jc w:val="center"/>
      </w:pPr>
      <w:r>
        <w:t>Rys. 2.29</w:t>
      </w:r>
      <w:r w:rsidR="003E1F01">
        <w:t>. Tworzenie nowego szablonu posiłku [</w:t>
      </w:r>
      <w:r w:rsidR="00DE4D7C">
        <w:t>1</w:t>
      </w:r>
      <w:r w:rsidR="005A135C">
        <w:t>6</w:t>
      </w:r>
      <w:del w:id="2463" w:author="Okot" w:date="2020-01-13T14:53:00Z">
        <w:r w:rsidR="00DE4D7C" w:rsidDel="009943EB">
          <w:delText>1</w:delText>
        </w:r>
      </w:del>
      <w:r w:rsidR="003E1F01">
        <w:t>].</w:t>
      </w:r>
    </w:p>
    <w:p w14:paraId="34A8C443" w14:textId="77777777" w:rsidR="003E1F01" w:rsidRDefault="003E1F01" w:rsidP="003E1F01">
      <w:pPr>
        <w:jc w:val="center"/>
      </w:pPr>
    </w:p>
    <w:p w14:paraId="1A68082D" w14:textId="0E4BA0BD" w:rsidR="008306DD" w:rsidRDefault="002D5191" w:rsidP="002D5191">
      <w:r>
        <w:t>Jak widać, dodawanie produktów odbywa się poprzez wyszukani</w:t>
      </w:r>
      <w:r w:rsidR="00A06A59">
        <w:t>e</w:t>
      </w:r>
      <w:r>
        <w:t xml:space="preserve"> produktu w bazie danych lub wprowadzenie własnego. </w:t>
      </w:r>
    </w:p>
    <w:p w14:paraId="5D6DD2B7" w14:textId="7FC52E38"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 xml:space="preserve">ztukach </w:t>
      </w:r>
      <w:r w:rsidR="00A06A59">
        <w:t>widoczne na rysunku 2.29</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64C741E7" w:rsidR="00C61291" w:rsidRDefault="00B47C9F" w:rsidP="00DE4D7C">
      <w:pPr>
        <w:ind w:firstLine="0"/>
        <w:jc w:val="center"/>
      </w:pPr>
      <w:r>
        <w:t>Rys. 2.30</w:t>
      </w:r>
      <w:r w:rsidR="00C61291">
        <w:t>. Przykładowo utworzony zestaw posiłków [</w:t>
      </w:r>
      <w:r w:rsidR="00DE4D7C">
        <w:t>1</w:t>
      </w:r>
      <w:r w:rsidR="005A135C">
        <w:t>6</w:t>
      </w:r>
      <w:del w:id="2464" w:author="Okot" w:date="2020-01-13T14:53:00Z">
        <w:r w:rsidR="00DE4D7C" w:rsidDel="009943EB">
          <w:delText>1</w:delText>
        </w:r>
      </w:del>
      <w:r w:rsidR="00C61291">
        <w:t>].</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0">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4688EE36" w:rsidR="00BC6AC2" w:rsidRDefault="00BC6AC2" w:rsidP="00BC6AC2">
      <w:pPr>
        <w:ind w:firstLine="0"/>
        <w:jc w:val="center"/>
      </w:pPr>
      <w:r>
        <w:t>Rys. </w:t>
      </w:r>
      <w:r w:rsidR="00B47C9F">
        <w:t>2.31</w:t>
      </w:r>
      <w:r>
        <w:t>. Dodawanie dziennika żywieniowego [</w:t>
      </w:r>
      <w:r w:rsidR="00DE4D7C">
        <w:t>1</w:t>
      </w:r>
      <w:r w:rsidR="005A135C">
        <w:t>6</w:t>
      </w:r>
      <w:del w:id="2465" w:author="Okot" w:date="2020-01-13T14:54:00Z">
        <w:r w:rsidR="00DE4D7C" w:rsidDel="009943EB">
          <w:delText>1</w:delText>
        </w:r>
      </w:del>
      <w:r>
        <w:t>].</w:t>
      </w:r>
    </w:p>
    <w:p w14:paraId="11F6F870" w14:textId="77777777" w:rsidR="00B47C9F" w:rsidRDefault="00B47C9F" w:rsidP="00BC6AC2">
      <w:pPr>
        <w:ind w:firstLine="0"/>
        <w:jc w:val="center"/>
      </w:pP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w:t>
      </w:r>
      <w:r>
        <w:lastRenderedPageBreak/>
        <w:t xml:space="preserve">– oraz sposób uzupełniania. </w:t>
      </w:r>
      <w:r w:rsidR="00A37B3B">
        <w:t>Do wyboru jest dodawanie ręczne, które oznacza, że za każdym 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1">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17EF8E3B" w:rsidR="006602B1" w:rsidRDefault="00B47C9F" w:rsidP="006602B1">
      <w:pPr>
        <w:jc w:val="center"/>
      </w:pPr>
      <w:r>
        <w:t>Rys. 2.32</w:t>
      </w:r>
      <w:r w:rsidR="006602B1">
        <w:t>. Dodawania dziennika żywieniowego z wykorzystaniem gotowego zestawu posiłków [</w:t>
      </w:r>
      <w:r w:rsidR="00DE4D7C">
        <w:t>1</w:t>
      </w:r>
      <w:del w:id="2466" w:author="Okot" w:date="2020-01-13T14:54:00Z">
        <w:r w:rsidR="00DE4D7C" w:rsidDel="009943EB">
          <w:delText>1</w:delText>
        </w:r>
      </w:del>
      <w:r w:rsidR="005A135C">
        <w:t>6</w:t>
      </w:r>
      <w:r w:rsidR="006602B1">
        <w:t>].</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137CEB8F" w:rsidR="00BC141C" w:rsidRDefault="00BC141C" w:rsidP="00756E5E">
      <w:r>
        <w:t>W dzienniku treningowym wprowadza się datę, ćwiczeni</w:t>
      </w:r>
      <w:r w:rsidR="00B20A02">
        <w:t>a</w:t>
      </w:r>
      <w:r>
        <w:t xml:space="preserve"> i liczbę spalonych kalorii. </w:t>
      </w:r>
      <w:r w:rsidR="00B20A02">
        <w:t xml:space="preserve">Aktywność fizyczną można wybrać z przygotowanej przez serwis listy, gdzie znajdują się zarówno sporty (np.: pływanie) jak i konkretne ćwiczenia na wybrane partie ciała lub </w:t>
      </w:r>
      <w:r w:rsidR="00B20A02">
        <w:lastRenderedPageBreak/>
        <w:t>wprowadzić własną D</w:t>
      </w:r>
      <w:r w:rsidR="00B1571E">
        <w:t>odając trening, zaznacza się</w:t>
      </w:r>
      <w:r w:rsidR="00B20A02">
        <w:t xml:space="preserve"> ile serii się wykonało oraz czas trwania serii 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7DF7651D"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833EFD">
        <w:t xml:space="preserve"> – na rysunku 2.33</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2">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5A44F463" w:rsidR="00B20A02" w:rsidRDefault="00B47C9F" w:rsidP="00B1571E">
      <w:pPr>
        <w:tabs>
          <w:tab w:val="left" w:pos="5115"/>
        </w:tabs>
        <w:ind w:firstLine="0"/>
        <w:jc w:val="center"/>
      </w:pPr>
      <w:r>
        <w:t>Rys. 2.33</w:t>
      </w:r>
      <w:r w:rsidR="00CD2F2C">
        <w:t>. </w:t>
      </w:r>
      <w:r w:rsidR="004E0A6C">
        <w:t>Fragment tablicy aktywności [</w:t>
      </w:r>
      <w:r w:rsidR="00DE4D7C">
        <w:t>1</w:t>
      </w:r>
      <w:r w:rsidR="005A135C">
        <w:t>6</w:t>
      </w:r>
      <w:del w:id="2467" w:author="Okot" w:date="2020-01-13T14:54:00Z">
        <w:r w:rsidR="00DE4D7C" w:rsidDel="009943EB">
          <w:delText>1</w:delText>
        </w:r>
      </w:del>
      <w:r w:rsidR="004E0A6C">
        <w:t>].</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w:t>
      </w:r>
      <w:r>
        <w:lastRenderedPageBreak/>
        <w:t xml:space="preserve">Zawiera artykuły udzielające dobrych rad odnośnie odżywiania oraz rozprawiające się z 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3">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305C7E45" w14:textId="77777777" w:rsidR="00B47C9F" w:rsidRDefault="00B47C9F" w:rsidP="00B47C9F">
      <w:pPr>
        <w:ind w:firstLine="0"/>
        <w:jc w:val="center"/>
      </w:pPr>
    </w:p>
    <w:p w14:paraId="38BBFC5E" w14:textId="65D7A7DB" w:rsidR="0022642C" w:rsidRDefault="00B47C9F" w:rsidP="00B47C9F">
      <w:pPr>
        <w:ind w:firstLine="0"/>
        <w:jc w:val="center"/>
      </w:pPr>
      <w:r>
        <w:t>Rys. 2.34</w:t>
      </w:r>
      <w:r w:rsidR="0022642C">
        <w:t>. Logo serwisu [</w:t>
      </w:r>
      <w:r w:rsidR="00DE4D7C">
        <w:t>1</w:t>
      </w:r>
      <w:r w:rsidR="005A135C">
        <w:t>6</w:t>
      </w:r>
      <w:del w:id="2468" w:author="Okot" w:date="2020-01-13T14:54:00Z">
        <w:r w:rsidR="00DE4D7C" w:rsidDel="009943EB">
          <w:delText>1</w:delText>
        </w:r>
      </w:del>
      <w:r w:rsidR="0022642C">
        <w:t>].</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lastRenderedPageBreak/>
        <w:t xml:space="preserve">Podsumowując, aplikacja Po Treningu jest godna uwagi ze względu na rozbudowane funkcje społecznościowe oraz zaangażowanie nie tylko w temat diety, ale również, a może 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4">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6BDBE684" w:rsidR="00605515" w:rsidRDefault="00605515" w:rsidP="00DE4D7C">
      <w:pPr>
        <w:ind w:firstLine="0"/>
        <w:jc w:val="center"/>
      </w:pPr>
      <w:r>
        <w:t>Rys. 2</w:t>
      </w:r>
      <w:r w:rsidR="00AE5758">
        <w:t>.35</w:t>
      </w:r>
      <w:r>
        <w:t>. Przykład wyszukiwania produktu [</w:t>
      </w:r>
      <w:r w:rsidR="00DE4D7C">
        <w:t>1</w:t>
      </w:r>
      <w:r w:rsidR="005A135C">
        <w:t>6</w:t>
      </w:r>
      <w:del w:id="2469" w:author="Okot" w:date="2020-01-13T14:54:00Z">
        <w:r w:rsidR="00DE4D7C" w:rsidDel="009943EB">
          <w:delText>1</w:delText>
        </w:r>
      </w:del>
      <w:r>
        <w:t>].</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A2EC0D3" w:rsidR="005A724D" w:rsidRDefault="005A724D" w:rsidP="005A724D">
      <w:pPr>
        <w:pStyle w:val="Nagwek2"/>
      </w:pPr>
      <w:r>
        <w:lastRenderedPageBreak/>
        <w:t xml:space="preserve">2.2.3. Ile </w:t>
      </w:r>
      <w:r w:rsidR="00B37D74">
        <w:t>W</w:t>
      </w:r>
      <w:r>
        <w:t>aży [</w:t>
      </w:r>
      <w:ins w:id="2470" w:author="Okot" w:date="2020-01-17T11:20:00Z">
        <w:r w:rsidR="007B6C0B">
          <w:t>1</w:t>
        </w:r>
      </w:ins>
      <w:r w:rsidR="005A135C">
        <w:t>1</w:t>
      </w:r>
      <w:del w:id="2471" w:author="Okot" w:date="2020-01-13T17:01:00Z">
        <w:r w:rsidR="00DE4D7C" w:rsidDel="00D14859">
          <w:delText>8</w:delText>
        </w:r>
      </w:del>
      <w:r>
        <w:t>]</w:t>
      </w:r>
    </w:p>
    <w:p w14:paraId="1D1AF1FF" w14:textId="77777777" w:rsidR="005A724D" w:rsidRDefault="005A724D" w:rsidP="005A724D"/>
    <w:p w14:paraId="2DC28AE5" w14:textId="4BAAD08C" w:rsidR="005A724D" w:rsidRDefault="00B37D74" w:rsidP="005A724D">
      <w:r>
        <w:t xml:space="preserve">Portal Ile Waży dostępny pod adresem </w:t>
      </w:r>
      <w:hyperlink r:id="rId45"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w:t>
      </w:r>
      <w:del w:id="2472" w:author="Okot" w:date="2020-01-13T17:01:00Z">
        <w:r w:rsidR="00DE4D7C" w:rsidDel="00D14859">
          <w:delText>8</w:delText>
        </w:r>
      </w:del>
      <w:ins w:id="2473" w:author="Okot" w:date="2020-01-13T17:01:00Z">
        <w:r w:rsidR="007B6C0B">
          <w:t>1</w:t>
        </w:r>
      </w:ins>
      <w:r w:rsidR="005A135C">
        <w:t>1</w:t>
      </w:r>
      <w:r>
        <w:t>].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31AAEC49" w:rsidR="006416BD" w:rsidRDefault="00D52626" w:rsidP="006416BD">
      <w:pPr>
        <w:ind w:firstLine="0"/>
        <w:jc w:val="center"/>
      </w:pPr>
      <w:r>
        <w:t>Rys. 2.36</w:t>
      </w:r>
      <w:r w:rsidR="006416BD">
        <w:t>. Dostępne abonamenty [</w:t>
      </w:r>
      <w:del w:id="2474" w:author="Okot" w:date="2020-01-13T17:01:00Z">
        <w:r w:rsidR="00DE4D7C" w:rsidDel="00D14859">
          <w:delText>8</w:delText>
        </w:r>
      </w:del>
      <w:ins w:id="2475" w:author="Okot" w:date="2020-01-13T17:01:00Z">
        <w:r w:rsidR="00CD1197">
          <w:t>1</w:t>
        </w:r>
      </w:ins>
      <w:r w:rsidR="005A135C">
        <w:t>1</w:t>
      </w:r>
      <w:r w:rsidR="006416BD">
        <w:t>].</w:t>
      </w:r>
    </w:p>
    <w:p w14:paraId="19F9185C" w14:textId="047D1F97"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w:t>
      </w:r>
      <w:r w:rsidR="00053D71">
        <w:t>,</w:t>
      </w:r>
      <w:r>
        <w:t xml:space="preserve">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7">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3C52DE4E" w:rsidR="003C1E62" w:rsidRDefault="003C1E62" w:rsidP="003C1E62">
      <w:pPr>
        <w:ind w:firstLine="0"/>
        <w:jc w:val="center"/>
      </w:pPr>
      <w:r>
        <w:t>Rys. 2.</w:t>
      </w:r>
      <w:r w:rsidR="00D52626">
        <w:t>37</w:t>
      </w:r>
      <w:r>
        <w:t>. Sekcja „Mo</w:t>
      </w:r>
      <w:r w:rsidR="00A13D92">
        <w:t>je parametry”</w:t>
      </w:r>
      <w:r>
        <w:t> [</w:t>
      </w:r>
      <w:del w:id="2476" w:author="Okot" w:date="2020-01-13T17:01:00Z">
        <w:r w:rsidR="00DE4D7C" w:rsidDel="00D14859">
          <w:delText>8</w:delText>
        </w:r>
      </w:del>
      <w:ins w:id="2477" w:author="Okot" w:date="2020-01-13T17:01:00Z">
        <w:r w:rsidR="00CD1197">
          <w:t>1</w:t>
        </w:r>
      </w:ins>
      <w:r w:rsidR="005A135C">
        <w:t>1</w:t>
      </w:r>
      <w:r>
        <w:t>].</w:t>
      </w:r>
    </w:p>
    <w:p w14:paraId="4BCC7A8D" w14:textId="77777777" w:rsidR="002408BC" w:rsidRDefault="002408BC" w:rsidP="005A724D"/>
    <w:p w14:paraId="55E21E98" w14:textId="319007B3" w:rsidR="003C1E62" w:rsidRDefault="00BB2E9B" w:rsidP="005A724D">
      <w:r>
        <w:lastRenderedPageBreak/>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48">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422B5A25" w:rsidR="008A6FDC" w:rsidRDefault="00D52626" w:rsidP="008A6FDC">
      <w:pPr>
        <w:ind w:firstLine="0"/>
        <w:jc w:val="center"/>
      </w:pPr>
      <w:r>
        <w:t>Rys. 2.38</w:t>
      </w:r>
      <w:r w:rsidR="008A6FDC">
        <w:t>. Przykładowy rezultat wyszukiwania produktu [</w:t>
      </w:r>
      <w:del w:id="2478" w:author="Okot" w:date="2020-01-13T17:01:00Z">
        <w:r w:rsidR="00DE4D7C" w:rsidDel="00D14859">
          <w:delText>8</w:delText>
        </w:r>
      </w:del>
      <w:ins w:id="2479" w:author="Okot" w:date="2020-01-13T17:01:00Z">
        <w:r w:rsidR="00CD1197">
          <w:t>1</w:t>
        </w:r>
      </w:ins>
      <w:r w:rsidR="005A135C">
        <w:t>1</w:t>
      </w:r>
      <w:r w:rsidR="008A6FDC">
        <w:t>].</w:t>
      </w:r>
    </w:p>
    <w:p w14:paraId="416E492E" w14:textId="77777777" w:rsidR="008A6FDC" w:rsidRDefault="008A6FDC" w:rsidP="005A724D"/>
    <w:p w14:paraId="0AEA4503" w14:textId="4F31A3C5"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nieprawidłowości i na potrzeby kogoś, kto po raz pierwszy interesuje się swoim żywieniem, </w:t>
      </w:r>
      <w:r w:rsidR="00BB7AD0">
        <w:lastRenderedPageBreak/>
        <w:t>takie informacje zwrotne powinny być wystarczające. Natomiast jeśli ktoś ceni sobie precyzję i ocze</w:t>
      </w:r>
      <w:r w:rsidR="00BB2E9B">
        <w:t>kuje dokładności</w:t>
      </w:r>
      <w:r w:rsidR="003C5494">
        <w:t>,</w:t>
      </w:r>
      <w:r w:rsidR="00BB2E9B">
        <w:t xml:space="preserve"> może</w:t>
      </w:r>
      <w:r w:rsidR="00BB7AD0">
        <w:t xml:space="preserve"> ręcznie</w:t>
      </w:r>
      <w:r w:rsidR="00BB2E9B">
        <w:t xml:space="preserve"> poprawić</w:t>
      </w:r>
      <w:r w:rsidR="00BB7AD0">
        <w:t xml:space="preserve"> gramaturę spożywanego produktu.</w:t>
      </w:r>
    </w:p>
    <w:p w14:paraId="58664115" w14:textId="6BD3E3B7" w:rsidR="00EA5A96" w:rsidRDefault="001B5BC4" w:rsidP="00EA5A96">
      <w:r>
        <w:t>Jak widać na rysunku 2</w:t>
      </w:r>
      <w:r w:rsidR="00833EFD">
        <w:t>.38</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45740B85" w:rsidR="00E95135" w:rsidRDefault="00D52626" w:rsidP="00316844">
      <w:pPr>
        <w:jc w:val="center"/>
      </w:pPr>
      <w:r>
        <w:t>Rys. 2.39</w:t>
      </w:r>
      <w:r w:rsidR="00E95135">
        <w:t>. Informacje szczegółowe o orzechu brazylijskim [</w:t>
      </w:r>
      <w:del w:id="2480" w:author="Okot" w:date="2020-01-13T17:01:00Z">
        <w:r w:rsidR="00DE4D7C" w:rsidDel="00D14859">
          <w:delText>8</w:delText>
        </w:r>
      </w:del>
      <w:ins w:id="2481" w:author="Okot" w:date="2020-01-13T17:01:00Z">
        <w:r w:rsidR="00CD1197">
          <w:t>1</w:t>
        </w:r>
      </w:ins>
      <w:r w:rsidR="005A135C">
        <w:t>1</w:t>
      </w:r>
      <w:r w:rsidR="00E95135">
        <w:t>].</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wtedy okno modalne z listą posiłków i zapytaniem, do którego posiłku dodać. Do wyboru są </w:t>
      </w:r>
      <w:r>
        <w:lastRenderedPageBreak/>
        <w:t>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3DE9CF90" w:rsidR="003A297D" w:rsidRDefault="00D52626" w:rsidP="003A297D">
      <w:pPr>
        <w:ind w:firstLine="0"/>
        <w:jc w:val="center"/>
      </w:pPr>
      <w:r>
        <w:t>Rys. 2.40</w:t>
      </w:r>
      <w:r w:rsidR="003A297D">
        <w:t>. Kalkulato</w:t>
      </w:r>
      <w:r w:rsidR="00CB10D2">
        <w:t>r wartości odżywczych</w:t>
      </w:r>
      <w:r w:rsidR="003A297D">
        <w:t> [</w:t>
      </w:r>
      <w:ins w:id="2482" w:author="Okot" w:date="2020-01-13T17:02:00Z">
        <w:r w:rsidR="007B6C0B">
          <w:t>1</w:t>
        </w:r>
      </w:ins>
      <w:r w:rsidR="005A135C">
        <w:t>1</w:t>
      </w:r>
      <w:del w:id="2483" w:author="Okot" w:date="2020-01-13T17:02:00Z">
        <w:r w:rsidR="00DE4D7C" w:rsidDel="00D14859">
          <w:delText>8</w:delText>
        </w:r>
      </w:del>
      <w:r w:rsidR="003A297D">
        <w:t>].</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7AEA99EB" w:rsidR="00A832D9" w:rsidRDefault="00A832D9" w:rsidP="006C61C9">
      <w:r>
        <w:t>Do każdego wpisu odnośnie artykułu spożywczego można dodawać komentarze</w:t>
      </w:r>
      <w:r w:rsidR="00BB2E9B">
        <w:t>. A</w:t>
      </w:r>
      <w:r>
        <w:t>plikacj</w:t>
      </w:r>
      <w:r w:rsidR="003C5494">
        <w:t>a</w:t>
      </w:r>
      <w:r>
        <w:t xml:space="preserve"> ma również fanpage na Facebook’u</w:t>
      </w:r>
      <w:r w:rsidR="003C5494">
        <w:t>,</w:t>
      </w:r>
      <w:r>
        <w:t xml:space="preserve"> więc wokół serwisu zebrana jest aktywna społeczność.</w:t>
      </w:r>
    </w:p>
    <w:p w14:paraId="1BA10055" w14:textId="151FB559" w:rsidR="00A832D9" w:rsidRDefault="00A832D9" w:rsidP="006C61C9">
      <w:r>
        <w:t xml:space="preserve">Warto jeszcze skomentować stronę graficzną portalu. </w:t>
      </w:r>
      <w:r w:rsidR="00B6136F">
        <w:t>Aplikacja</w:t>
      </w:r>
      <w:r w:rsidR="00EA719E">
        <w:t xml:space="preserve"> utrzymana jest w jednolitej tonacji kolorystycznej z użyciem odcieni bieli, zieleni i czerni. Chociaż przestrzega </w:t>
      </w:r>
      <w:r w:rsidR="00EA719E">
        <w:lastRenderedPageBreak/>
        <w:t>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w:t>
      </w:r>
      <w:r w:rsidR="003C5494">
        <w:t>,</w:t>
      </w:r>
      <w:r w:rsidR="00B6136F">
        <w:t xml:space="preserve"> obniżając</w:t>
      </w:r>
      <w:r w:rsidR="00EA719E">
        <w:t xml:space="preserve"> czytelność strony.</w:t>
      </w:r>
    </w:p>
    <w:p w14:paraId="6012414E" w14:textId="7C7CDD3D"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ziennika należy do usług dostępnych jedynie w abonamencie. Z drugiej strony, chcąc zarabiać na serwisie, trzeba mądrze wybrać model biznesowy. Dzielenie usług</w:t>
      </w:r>
      <w:r w:rsidR="003C5494">
        <w:t xml:space="preserve"> na</w:t>
      </w:r>
      <w:r w:rsidR="00FF0D64">
        <w:t xml:space="preserve">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728FBC66" w:rsidR="009E5B00" w:rsidRDefault="0008182A" w:rsidP="00D52626">
      <w:r>
        <w:t>Kiedy szukano konkurencyjnych aplikacji, okazało się, że ich wybór na rynku polskim nie jest tak duży, jak wcześniej przypuszczano.</w:t>
      </w:r>
      <w:r w:rsidR="00F077B5">
        <w:t xml:space="preserve"> Z tego powodu zdecydowano się uznać i opisać jako punkt odniesienia zagraniczny Cronometer. </w:t>
      </w:r>
      <w:r w:rsidR="00D52626">
        <w:t>Bardzo długo ulegano przeświadczeniu, że wśród polskojęzycznych</w:t>
      </w:r>
      <w:r w:rsidR="00F077B5">
        <w:t xml:space="preserve"> bezpłatnych programów dla nie-specjalistów nie </w:t>
      </w:r>
      <w:r w:rsidR="00CF47D2">
        <w:t>istnieje żaden oferujący</w:t>
      </w:r>
      <w:r w:rsidR="00F077B5">
        <w:t xml:space="preserve"> podawanie zawartości mikroskładników w pożywieniu i kontrolowan</w:t>
      </w:r>
      <w:r w:rsidR="00CF47D2">
        <w:t>ie ich spożycia – w tym upatrywano największej</w:t>
      </w:r>
      <w:r w:rsidR="00F077B5">
        <w:t xml:space="preserve"> sił</w:t>
      </w:r>
      <w:r w:rsidR="00CF47D2">
        <w:t>y</w:t>
      </w:r>
      <w:r w:rsidR="00F077B5">
        <w:t xml:space="preserve"> powstającej aplikacji. </w:t>
      </w:r>
      <w:r w:rsidR="00CF47D2">
        <w:t xml:space="preserve">Pomimo odkrycia programu DrDietman nadal się tak uznaje, zwłaszcza, że ten konkurent nie oferuje spersonalizowanych wyliczeń dopasowanych do wieku, płci ani wagi. Zamiast tego proponuje użytkownikom współpracę z doradcami żywieniowymi, co zmienia profil działalności w stosunku do planowanego samodzielnego działania użytkowników tworzonej aplikacji. </w:t>
      </w:r>
      <w:r w:rsidR="00F077B5">
        <w:t>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7EA9F48" w:rsidR="00F077B5" w:rsidRDefault="00207879" w:rsidP="00207879">
      <w:pPr>
        <w:ind w:firstLine="0"/>
      </w:pPr>
      <w:r>
        <w:tab/>
        <w:t>To, czemu trzeba będzie p</w:t>
      </w:r>
      <w:r w:rsidR="00053D71">
        <w:t>oświę</w:t>
      </w:r>
      <w:r>
        <w:t xml:space="preserve">cić uwagę na etapie projektowania przyszłego systemu, to prostota użytkowania. Jak wspominano w rozdziale 2.2.1, Cronometer jest bardzo zaawansowany i ma wiele funkcji, jednak obsługa części z nich jest nieintuicyjna i wymaga </w:t>
      </w:r>
      <w:r>
        <w:lastRenderedPageBreak/>
        <w:t>poświęcenia czasu na zgłębianie instrukcji obsługi albo empiryczn</w:t>
      </w:r>
      <w:r w:rsidR="00CF47D2">
        <w:t>e</w:t>
      </w:r>
      <w:r>
        <w:t xml:space="preserve"> badanie opcji. Również przy projektowaniu strony graficznej będzie można poszukać rozwiązań pośrednich między Cronometer a Po Treningu</w:t>
      </w:r>
      <w:r w:rsidR="00CF47D2">
        <w:t xml:space="preserve"> czy DrDietman. Chociaż te trzy</w:t>
      </w:r>
      <w:r>
        <w:t xml:space="preserv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CF47D2">
        <w:t xml:space="preserve"> pozostałych dwóch</w:t>
      </w:r>
      <w:r w:rsidR="00C2303B">
        <w:t>.</w:t>
      </w:r>
    </w:p>
    <w:p w14:paraId="36252F8E" w14:textId="542F7E42" w:rsidR="00062AF1" w:rsidRDefault="00062AF1" w:rsidP="00207879">
      <w:pPr>
        <w:ind w:firstLine="0"/>
      </w:pPr>
      <w:r>
        <w:tab/>
        <w:t xml:space="preserve">Wszystkie omawiane systemy są jednocześnie kalkulatorami diety i portalami informacyjnymi z dużą ilością porad, artykułów i opcji społecznościowych. </w:t>
      </w:r>
      <w:r w:rsidR="00F44032">
        <w:t xml:space="preserve">Nawet DrDietman, chociaż pośrednio. </w:t>
      </w:r>
      <w:r>
        <w:t>Pod tym względem przyszła aplikacja będzie od nich odbiegać, skupiając się na indywidualnym użytkowniku, nie wprowadzając elementów towarzyskich czy budujących poczucie rywalizacji. Bo chociaż twórcy Po Treningu</w:t>
      </w:r>
      <w:r w:rsidR="00F44032">
        <w:t>,</w:t>
      </w:r>
      <w:r>
        <w:t xml:space="preserve"> umożliwiając wrzucanie zdjęć publicznych</w:t>
      </w:r>
      <w:r w:rsidR="00F44032">
        <w:t>,</w:t>
      </w:r>
      <w:r>
        <w:t xml:space="preserve"> mieli na celu motywowanie użytkowników poprzez oglą</w:t>
      </w:r>
      <w:r w:rsidR="00F44032">
        <w:t>danie sukcesów innych</w:t>
      </w:r>
      <w:r>
        <w:t>,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r w:rsidR="00F66036">
        <w:t xml:space="preserve"> W dodatku wymagałoby zatrudniania odpowiednio wykształconych osób do tworzenia treści.</w:t>
      </w:r>
    </w:p>
    <w:p w14:paraId="4005A933" w14:textId="77777777" w:rsidR="00F66036" w:rsidRDefault="00F66036" w:rsidP="00F66036">
      <w:r>
        <w:t>Chociaż konkurencyjność Ile Waży w stosunku do tworzonego projektu, jest relatywnie niska, docenia się pomysł żeby ułatwiać użytkownikom wprowadzanie danych o wadze spożytych pokarmów poprzez podawanie miar domowych zamiast, tudzież obok gramów. Należy co najmniej rozważyć zaimplementowanie podobnego rozwiązania, wiedząc, że użytkownicy lubią tego rodzaju ułatwienia.</w:t>
      </w:r>
    </w:p>
    <w:p w14:paraId="6C06992F" w14:textId="6EE8EDD4" w:rsidR="00F66036" w:rsidRPr="00F66036" w:rsidRDefault="00F66036" w:rsidP="00F66036">
      <w:r>
        <w:t>Zdecydowanie n</w:t>
      </w:r>
      <w:r w:rsidR="00053D71">
        <w:t>ależy</w:t>
      </w:r>
      <w:r>
        <w:t xml:space="preserve"> śledzić rozwój aplikacji DrDietman, bo chociaż na chwilę obecną twórcy wydają się mieć inny pomysł biznesowy, bazujący na współpracy ze specjalistami, to do końca nie wiadomo jak będzie wygląd</w:t>
      </w:r>
      <w:r w:rsidR="0000788F">
        <w:t xml:space="preserve">ała dopracowana wersja produktu, który na chwilę obecną zapowiada </w:t>
      </w:r>
      <w:r w:rsidR="00F01565">
        <w:t>się najgroźniejszym konkurentem</w:t>
      </w:r>
      <w:r w:rsidR="0000788F">
        <w:t xml:space="preserve"> dla niniejszego projektu.</w:t>
      </w:r>
    </w:p>
    <w:p w14:paraId="6CE1D7A9" w14:textId="2F1B5845" w:rsidR="00DA6236" w:rsidRDefault="00DA6236">
      <w:pPr>
        <w:spacing w:after="160" w:line="259" w:lineRule="auto"/>
        <w:ind w:firstLine="0"/>
        <w:jc w:val="left"/>
      </w:pPr>
      <w:bookmarkStart w:id="2484" w:name="_Toc5963771"/>
      <w:bookmarkEnd w:id="2362"/>
      <w:r>
        <w:rPr>
          <w:b/>
          <w:smallCaps/>
        </w:rPr>
        <w:br w:type="page"/>
      </w:r>
    </w:p>
    <w:p w14:paraId="66E215F9" w14:textId="061CC2F5" w:rsidR="00B2137D" w:rsidRDefault="00B2137D" w:rsidP="00DA6236">
      <w:pPr>
        <w:pStyle w:val="Nagwek1"/>
        <w:rPr>
          <w:ins w:id="2485" w:author="Okot" w:date="2019-11-19T09:51:00Z"/>
        </w:rPr>
      </w:pPr>
      <w:ins w:id="2486" w:author="Okot" w:date="2019-11-19T09:50:00Z">
        <w:r>
          <w:lastRenderedPageBreak/>
          <w:t>3. Specyfikacja wymagań</w:t>
        </w:r>
      </w:ins>
    </w:p>
    <w:p w14:paraId="333961C8" w14:textId="77777777" w:rsidR="00B2137D" w:rsidRDefault="00B2137D">
      <w:pPr>
        <w:rPr>
          <w:ins w:id="2487" w:author="Okot" w:date="2019-11-19T09:51:00Z"/>
        </w:rPr>
        <w:pPrChange w:id="2488" w:author="Okot" w:date="2019-11-19T09:51:00Z">
          <w:pPr>
            <w:pStyle w:val="Nagwek1"/>
          </w:pPr>
        </w:pPrChange>
      </w:pPr>
    </w:p>
    <w:p w14:paraId="3B6908AD" w14:textId="38E0F858" w:rsidR="00B2137D" w:rsidRDefault="00B2137D">
      <w:pPr>
        <w:rPr>
          <w:ins w:id="2489" w:author="Okot" w:date="2019-11-19T09:52:00Z"/>
        </w:rPr>
        <w:pPrChange w:id="2490" w:author="Okot" w:date="2019-11-19T09:51:00Z">
          <w:pPr>
            <w:pStyle w:val="Nagwek1"/>
          </w:pPr>
        </w:pPrChange>
      </w:pPr>
      <w:moveToRangeStart w:id="2491" w:author="Okot" w:date="2019-11-19T09:51:00Z" w:name="move25049508"/>
      <w:moveTo w:id="2492" w:author="Okot" w:date="2019-11-19T09:51:00Z">
        <w:r>
          <w:t>W poprzednim rozdziale skupiono się na opowiadaniu o zagadnieniach medycznych i mechanizmach biologicznych, które będą podwalinami merytorycznymi tworzonego oprogramowania.</w:t>
        </w:r>
      </w:moveTo>
      <w:moveToRangeEnd w:id="2491"/>
      <w:ins w:id="2493" w:author="Okot" w:date="2019-11-19T09:51:00Z">
        <w:r>
          <w:t xml:space="preserve"> W tym rozdziale uwaga przejdzie na to, jak to </w:t>
        </w:r>
      </w:ins>
      <w:ins w:id="2494" w:author="Okot" w:date="2019-11-19T09:52:00Z">
        <w:r>
          <w:t>połączyć z systemem. Zostanie określone, co aplikacja powinna właściwie robić.</w:t>
        </w:r>
      </w:ins>
    </w:p>
    <w:p w14:paraId="757C33ED" w14:textId="77777777" w:rsidR="00B2137D" w:rsidRPr="00BD52C7" w:rsidRDefault="00B2137D">
      <w:pPr>
        <w:rPr>
          <w:ins w:id="2495" w:author="Okot" w:date="2019-11-19T09:50:00Z"/>
        </w:rPr>
        <w:pPrChange w:id="2496" w:author="Okot" w:date="2019-11-19T09:51:00Z">
          <w:pPr>
            <w:pStyle w:val="Nagwek1"/>
          </w:pPr>
        </w:pPrChange>
      </w:pPr>
    </w:p>
    <w:p w14:paraId="15D664AD" w14:textId="77777777" w:rsidR="000B2B3D" w:rsidRDefault="000B2B3D" w:rsidP="000B2B3D">
      <w:pPr>
        <w:pStyle w:val="Nagwek2"/>
        <w:rPr>
          <w:ins w:id="2497" w:author="Okot" w:date="2020-01-21T13:35:00Z"/>
        </w:rPr>
      </w:pPr>
      <w:ins w:id="2498" w:author="Okot" w:date="2020-01-21T13:35:00Z">
        <w:r>
          <w:t xml:space="preserve">2.1.8. Biodostępność i interakcje </w:t>
        </w:r>
      </w:ins>
    </w:p>
    <w:p w14:paraId="5CE0EB08" w14:textId="77777777" w:rsidR="000B2B3D" w:rsidRDefault="000B2B3D" w:rsidP="000B2B3D">
      <w:pPr>
        <w:rPr>
          <w:ins w:id="2499" w:author="Okot" w:date="2020-01-21T13:35:00Z"/>
          <w:b/>
        </w:rPr>
      </w:pPr>
    </w:p>
    <w:p w14:paraId="3BA575DC" w14:textId="6073BB24" w:rsidR="000B2B3D" w:rsidRDefault="000B2B3D" w:rsidP="000B2B3D">
      <w:pPr>
        <w:rPr>
          <w:ins w:id="2500" w:author="Okot" w:date="2020-01-21T13:35:00Z"/>
        </w:rPr>
      </w:pPr>
      <w:ins w:id="2501" w:author="Okot" w:date="2020-01-21T13:35:00Z">
        <w:r>
          <w:t>Biodostępność składnika pokarmowego to inaczej stopień jego przyswajalności ze spożywanego pokarmu. Przeciętny pomidor zawiera na przykład 0,27 mg żelaza. Nie oznacza to jednak, że zjadając tego pomidora, człowiek dostarczy sobie 0,27 mg żelaza. Jak wspominano w rozdziale poświęconym żelazu, w roślinach znajduje się żelazo niehemowe. Jest ono gorzej przyswajalne. Wykazano, że biodostępność takiego żelaza wynosi ok. 10%, podczas gdy biodostępność żelaza hemowego wynosi ok. 30%. Proste obliczenia wykazują, że z 0,27 mg pomidorowego żelaza zostałoby przyswojone tylko 0,027 mg. Możn</w:t>
        </w:r>
        <w:r w:rsidR="00DA7232">
          <w:t>a powiedzieć, że jest to mało</w:t>
        </w:r>
        <w:r>
          <w:t>]. Dla kontrastu przyswajalność fosforu z pożywienia jest wysoka – waha się między 60 a 70%. Biodostępność wapnia jest szczególnie interesującym przypadkiem – wynosi od 10 do 40% w zależności od produk</w:t>
        </w:r>
        <w:r w:rsidR="00DA7232">
          <w:t>tu, z którego jest spożywany [3</w:t>
        </w:r>
      </w:ins>
      <w:r w:rsidR="00B26BEF">
        <w:t>6</w:t>
      </w:r>
      <w:ins w:id="2502" w:author="Okot" w:date="2020-01-21T13:35:00Z">
        <w:r>
          <w:t>].</w:t>
        </w:r>
      </w:ins>
    </w:p>
    <w:p w14:paraId="55A75E99" w14:textId="77777777" w:rsidR="000B2B3D" w:rsidRDefault="000B2B3D" w:rsidP="000B2B3D">
      <w:pPr>
        <w:rPr>
          <w:ins w:id="2503" w:author="Okot" w:date="2020-01-21T13:35:00Z"/>
        </w:rPr>
      </w:pPr>
      <w:ins w:id="2504" w:author="Okot" w:date="2020-01-21T13:35:00Z">
        <w:r>
          <w:t>Na biodostępność składnika wpływa wiele czynników, z czego najważniejsze to pochodzenie produktu, indywidualne skłonności metaboliczne organizmu i jego wiek, sposób przygotowania produktu, jego pochodzenie oraz, co zostanie przedstawione bliżej, składniki współobecne w spożywanym w tym samym czasie pożywieniu.</w:t>
        </w:r>
      </w:ins>
    </w:p>
    <w:p w14:paraId="10E50015" w14:textId="77777777" w:rsidR="000B2B3D" w:rsidRDefault="000B2B3D" w:rsidP="000B2B3D">
      <w:pPr>
        <w:rPr>
          <w:ins w:id="2505" w:author="Okot" w:date="2020-01-21T13:35:00Z"/>
        </w:rPr>
      </w:pPr>
      <w:ins w:id="2506" w:author="Okot" w:date="2020-01-21T13:35:00Z">
        <w:r>
          <w:t>Tak jak przedstawia się interakcje między lekami, wskazując, że jedne mogą osłabiać działanie innych, a niektórych w ogóle nie powinno się ze sobą łączyć, to samo dotyczy witamin i pierwiastków.</w:t>
        </w:r>
      </w:ins>
    </w:p>
    <w:p w14:paraId="3C40D9B4" w14:textId="11AC8D7F" w:rsidR="000B2B3D" w:rsidRDefault="000B2B3D" w:rsidP="000B2B3D">
      <w:pPr>
        <w:rPr>
          <w:ins w:id="2507" w:author="Okot" w:date="2020-01-21T13:35:00Z"/>
        </w:rPr>
      </w:pPr>
      <w:ins w:id="2508" w:author="Okot" w:date="2020-01-21T13:35:00Z">
        <w:r>
          <w:t>Na przykład stosunek wapnia do fosforu w diecie nie powinien przekraczać 1:1 a  stosunek sodu do potasu 1:2. Witaminy z grupy B</w:t>
        </w:r>
        <w:r>
          <w:rPr>
            <w:b/>
          </w:rPr>
          <w:t xml:space="preserve"> </w:t>
        </w:r>
        <w:r>
          <w:t>wspierają siebie nawzajem. Witamina C z kolei znakomicie poprawia przyswajalność żelaza niehemowego. Potra</w:t>
        </w:r>
        <w:r w:rsidR="00DA7232">
          <w:t>fi ona wz</w:t>
        </w:r>
        <w:r w:rsidR="00E61A1C">
          <w:t>rosnąć nawet do 40% [40</w:t>
        </w:r>
        <w:r>
          <w:t>]. Wracając do powyższego przykładu z pomidorem, gdyby spożyć go w towarzystwie produktu bogatego w witaminę C, na przykład żółtej papryki, można by przyswoić nawet 0,108 mg żelaza.</w:t>
        </w:r>
      </w:ins>
    </w:p>
    <w:p w14:paraId="1EECB173" w14:textId="77777777" w:rsidR="000B2B3D" w:rsidRDefault="000B2B3D" w:rsidP="000B2B3D">
      <w:pPr>
        <w:rPr>
          <w:ins w:id="2509" w:author="Okot" w:date="2020-01-21T13:35:00Z"/>
        </w:rPr>
      </w:pPr>
      <w:ins w:id="2510" w:author="Okot" w:date="2020-01-21T13:35:00Z">
        <w:r>
          <w:t>Więcej interakcji pomiędzy składnikami diety przedstawia poniższa tabela.</w:t>
        </w:r>
      </w:ins>
    </w:p>
    <w:p w14:paraId="79604132" w14:textId="77777777" w:rsidR="000B2B3D" w:rsidRDefault="000B2B3D" w:rsidP="000B2B3D">
      <w:pPr>
        <w:rPr>
          <w:ins w:id="2511" w:author="Okot" w:date="2020-01-21T13:35:00Z"/>
        </w:rPr>
      </w:pPr>
      <w:ins w:id="2512" w:author="Okot" w:date="2020-01-21T13:35:00Z">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ins>
    </w:p>
    <w:p w14:paraId="7CB212BF" w14:textId="77777777" w:rsidR="000B2B3D" w:rsidRDefault="000B2B3D" w:rsidP="000B2B3D">
      <w:pPr>
        <w:rPr>
          <w:ins w:id="2513" w:author="Okot" w:date="2020-01-21T13:35:00Z"/>
        </w:rPr>
      </w:pPr>
      <w:ins w:id="2514" w:author="Okot" w:date="2020-01-21T13:35:00Z">
        <w:r>
          <w:t>Szczególnym przypadkiem jest wpływ spożycia wapnia na przyswajalność magnezu, ponieważ spożywany w niewielkich ilościach wspomaga jego przyswajalność, ale już duże ilości wapnia tę przyswajalność zaburzają.</w:t>
        </w:r>
      </w:ins>
    </w:p>
    <w:p w14:paraId="568625B1" w14:textId="77777777" w:rsidR="000B2B3D" w:rsidRDefault="000B2B3D" w:rsidP="000B2B3D">
      <w:pPr>
        <w:rPr>
          <w:ins w:id="2515" w:author="Okot" w:date="2020-01-21T13:35:00Z"/>
        </w:rPr>
      </w:pPr>
    </w:p>
    <w:p w14:paraId="7360DE53" w14:textId="77777777" w:rsidR="000B2B3D" w:rsidRDefault="000B2B3D" w:rsidP="000B2B3D">
      <w:pPr>
        <w:ind w:firstLine="0"/>
        <w:rPr>
          <w:ins w:id="2516" w:author="Okot" w:date="2020-01-21T13:35:00Z"/>
        </w:rPr>
      </w:pPr>
      <w:ins w:id="2517" w:author="Okot" w:date="2020-01-21T13:35:00Z">
        <w:r>
          <w:t>Tabela 2.10.</w:t>
        </w:r>
      </w:ins>
    </w:p>
    <w:p w14:paraId="663E0CFD" w14:textId="1E124559" w:rsidR="000B2B3D" w:rsidRDefault="000B2B3D" w:rsidP="000B2B3D">
      <w:pPr>
        <w:ind w:firstLine="0"/>
        <w:rPr>
          <w:ins w:id="2518" w:author="Okot" w:date="2020-01-21T13:35:00Z"/>
        </w:rPr>
      </w:pPr>
      <w:ins w:id="2519" w:author="Okot" w:date="2020-01-21T13:35:00Z">
        <w:r>
          <w:t>Interakcje między wybranymi składnikami diety na podstawi</w:t>
        </w:r>
        <w:r w:rsidR="00BA505F">
          <w:t>e Jarosza i Żłobińskiego [3</w:t>
        </w:r>
      </w:ins>
      <w:r w:rsidR="00B26BEF">
        <w:t>6</w:t>
      </w:r>
      <w:ins w:id="2520" w:author="Okot" w:date="2020-01-21T13:35:00Z">
        <w:r w:rsidR="00E61A1C">
          <w:t>, 40</w:t>
        </w:r>
        <w:r>
          <w:t xml:space="preserve">]. </w:t>
        </w:r>
      </w:ins>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0B2B3D" w14:paraId="3F394947" w14:textId="77777777" w:rsidTr="007B6C0B">
        <w:trPr>
          <w:ins w:id="2521" w:author="Okot" w:date="2020-01-21T13:35:00Z"/>
        </w:trPr>
        <w:tc>
          <w:tcPr>
            <w:tcW w:w="562" w:type="dxa"/>
          </w:tcPr>
          <w:p w14:paraId="7585230B" w14:textId="77777777" w:rsidR="000B2B3D" w:rsidRDefault="000B2B3D" w:rsidP="007B6C0B">
            <w:pPr>
              <w:ind w:firstLine="0"/>
              <w:jc w:val="center"/>
              <w:rPr>
                <w:ins w:id="2522" w:author="Okot" w:date="2020-01-21T13:35:00Z"/>
              </w:rPr>
            </w:pPr>
          </w:p>
        </w:tc>
        <w:tc>
          <w:tcPr>
            <w:tcW w:w="427" w:type="dxa"/>
            <w:shd w:val="clear" w:color="auto" w:fill="auto"/>
          </w:tcPr>
          <w:p w14:paraId="0F9E54BC" w14:textId="77777777" w:rsidR="000B2B3D" w:rsidRPr="000C3523" w:rsidRDefault="000B2B3D" w:rsidP="007B6C0B">
            <w:pPr>
              <w:ind w:firstLine="0"/>
              <w:jc w:val="center"/>
              <w:rPr>
                <w:ins w:id="2523" w:author="Okot" w:date="2020-01-21T13:35:00Z"/>
                <w:sz w:val="18"/>
                <w:szCs w:val="18"/>
              </w:rPr>
            </w:pPr>
            <w:ins w:id="2524" w:author="Okot" w:date="2020-01-21T13:35:00Z">
              <w:r w:rsidRPr="000C3523">
                <w:rPr>
                  <w:sz w:val="18"/>
                  <w:szCs w:val="18"/>
                </w:rPr>
                <w:t>Zn</w:t>
              </w:r>
            </w:ins>
          </w:p>
        </w:tc>
        <w:tc>
          <w:tcPr>
            <w:tcW w:w="352" w:type="dxa"/>
            <w:shd w:val="clear" w:color="auto" w:fill="auto"/>
          </w:tcPr>
          <w:p w14:paraId="48256DF6" w14:textId="77777777" w:rsidR="000B2B3D" w:rsidRPr="007B5927" w:rsidRDefault="000B2B3D" w:rsidP="007B6C0B">
            <w:pPr>
              <w:ind w:firstLine="0"/>
              <w:jc w:val="center"/>
              <w:rPr>
                <w:ins w:id="2525" w:author="Okot" w:date="2020-01-21T13:35:00Z"/>
                <w:sz w:val="20"/>
                <w:szCs w:val="20"/>
              </w:rPr>
            </w:pPr>
            <w:ins w:id="2526" w:author="Okot" w:date="2020-01-21T13:35:00Z">
              <w:r w:rsidRPr="007B5927">
                <w:rPr>
                  <w:sz w:val="20"/>
                  <w:szCs w:val="20"/>
                </w:rPr>
                <w:t>P</w:t>
              </w:r>
            </w:ins>
          </w:p>
        </w:tc>
        <w:tc>
          <w:tcPr>
            <w:tcW w:w="498" w:type="dxa"/>
            <w:shd w:val="clear" w:color="auto" w:fill="auto"/>
          </w:tcPr>
          <w:p w14:paraId="5EF86303" w14:textId="77777777" w:rsidR="000B2B3D" w:rsidRPr="007B5927" w:rsidRDefault="000B2B3D" w:rsidP="007B6C0B">
            <w:pPr>
              <w:ind w:firstLine="0"/>
              <w:jc w:val="center"/>
              <w:rPr>
                <w:ins w:id="2527" w:author="Okot" w:date="2020-01-21T13:35:00Z"/>
                <w:sz w:val="20"/>
                <w:szCs w:val="20"/>
              </w:rPr>
            </w:pPr>
            <w:ins w:id="2528" w:author="Okot" w:date="2020-01-21T13:35:00Z">
              <w:r w:rsidRPr="007B5927">
                <w:rPr>
                  <w:sz w:val="20"/>
                  <w:szCs w:val="20"/>
                </w:rPr>
                <w:t>Mg</w:t>
              </w:r>
            </w:ins>
          </w:p>
        </w:tc>
        <w:tc>
          <w:tcPr>
            <w:tcW w:w="483" w:type="dxa"/>
            <w:shd w:val="clear" w:color="auto" w:fill="auto"/>
          </w:tcPr>
          <w:p w14:paraId="79FB5276" w14:textId="77777777" w:rsidR="000B2B3D" w:rsidRPr="007B5927" w:rsidRDefault="000B2B3D" w:rsidP="007B6C0B">
            <w:pPr>
              <w:ind w:firstLine="0"/>
              <w:jc w:val="center"/>
              <w:rPr>
                <w:ins w:id="2529" w:author="Okot" w:date="2020-01-21T13:35:00Z"/>
                <w:sz w:val="20"/>
                <w:szCs w:val="20"/>
              </w:rPr>
            </w:pPr>
            <w:ins w:id="2530" w:author="Okot" w:date="2020-01-21T13:35:00Z">
              <w:r w:rsidRPr="007B5927">
                <w:rPr>
                  <w:sz w:val="20"/>
                  <w:szCs w:val="20"/>
                </w:rPr>
                <w:t>Ma</w:t>
              </w:r>
            </w:ins>
          </w:p>
        </w:tc>
        <w:tc>
          <w:tcPr>
            <w:tcW w:w="450" w:type="dxa"/>
            <w:shd w:val="clear" w:color="auto" w:fill="auto"/>
          </w:tcPr>
          <w:p w14:paraId="39977A0B" w14:textId="77777777" w:rsidR="000B2B3D" w:rsidRPr="007B5927" w:rsidRDefault="000B2B3D" w:rsidP="007B6C0B">
            <w:pPr>
              <w:ind w:firstLine="0"/>
              <w:jc w:val="center"/>
              <w:rPr>
                <w:ins w:id="2531" w:author="Okot" w:date="2020-01-21T13:35:00Z"/>
                <w:sz w:val="20"/>
                <w:szCs w:val="20"/>
              </w:rPr>
            </w:pPr>
            <w:ins w:id="2532" w:author="Okot" w:date="2020-01-21T13:35:00Z">
              <w:r w:rsidRPr="007B5927">
                <w:rPr>
                  <w:sz w:val="20"/>
                  <w:szCs w:val="20"/>
                </w:rPr>
                <w:t>Cu</w:t>
              </w:r>
            </w:ins>
          </w:p>
        </w:tc>
        <w:tc>
          <w:tcPr>
            <w:tcW w:w="416" w:type="dxa"/>
            <w:shd w:val="clear" w:color="auto" w:fill="auto"/>
          </w:tcPr>
          <w:p w14:paraId="0331D789" w14:textId="77777777" w:rsidR="000B2B3D" w:rsidRPr="007B5927" w:rsidRDefault="000B2B3D" w:rsidP="007B6C0B">
            <w:pPr>
              <w:ind w:firstLine="0"/>
              <w:jc w:val="center"/>
              <w:rPr>
                <w:ins w:id="2533" w:author="Okot" w:date="2020-01-21T13:35:00Z"/>
                <w:sz w:val="20"/>
                <w:szCs w:val="20"/>
              </w:rPr>
            </w:pPr>
            <w:ins w:id="2534" w:author="Okot" w:date="2020-01-21T13:35:00Z">
              <w:r w:rsidRPr="007B5927">
                <w:rPr>
                  <w:sz w:val="20"/>
                  <w:szCs w:val="20"/>
                </w:rPr>
                <w:t>Se</w:t>
              </w:r>
            </w:ins>
          </w:p>
        </w:tc>
        <w:tc>
          <w:tcPr>
            <w:tcW w:w="450" w:type="dxa"/>
            <w:shd w:val="clear" w:color="auto" w:fill="auto"/>
          </w:tcPr>
          <w:p w14:paraId="2A264696" w14:textId="77777777" w:rsidR="000B2B3D" w:rsidRPr="007B5927" w:rsidRDefault="000B2B3D" w:rsidP="007B6C0B">
            <w:pPr>
              <w:ind w:firstLine="0"/>
              <w:jc w:val="center"/>
              <w:rPr>
                <w:ins w:id="2535" w:author="Okot" w:date="2020-01-21T13:35:00Z"/>
                <w:sz w:val="20"/>
                <w:szCs w:val="20"/>
              </w:rPr>
            </w:pPr>
            <w:ins w:id="2536" w:author="Okot" w:date="2020-01-21T13:35:00Z">
              <w:r w:rsidRPr="007B5927">
                <w:rPr>
                  <w:sz w:val="20"/>
                  <w:szCs w:val="20"/>
                </w:rPr>
                <w:t>Na</w:t>
              </w:r>
            </w:ins>
          </w:p>
        </w:tc>
        <w:tc>
          <w:tcPr>
            <w:tcW w:w="439" w:type="dxa"/>
            <w:shd w:val="clear" w:color="auto" w:fill="auto"/>
          </w:tcPr>
          <w:p w14:paraId="196EBB98" w14:textId="77777777" w:rsidR="000B2B3D" w:rsidRPr="007B5927" w:rsidRDefault="000B2B3D" w:rsidP="007B6C0B">
            <w:pPr>
              <w:ind w:firstLine="0"/>
              <w:jc w:val="center"/>
              <w:rPr>
                <w:ins w:id="2537" w:author="Okot" w:date="2020-01-21T13:35:00Z"/>
                <w:sz w:val="20"/>
                <w:szCs w:val="20"/>
              </w:rPr>
            </w:pPr>
            <w:ins w:id="2538" w:author="Okot" w:date="2020-01-21T13:35:00Z">
              <w:r w:rsidRPr="007B5927">
                <w:rPr>
                  <w:sz w:val="20"/>
                  <w:szCs w:val="20"/>
                </w:rPr>
                <w:t>Ca</w:t>
              </w:r>
            </w:ins>
          </w:p>
        </w:tc>
        <w:tc>
          <w:tcPr>
            <w:tcW w:w="416" w:type="dxa"/>
            <w:shd w:val="clear" w:color="auto" w:fill="auto"/>
          </w:tcPr>
          <w:p w14:paraId="481F6B31" w14:textId="77777777" w:rsidR="000B2B3D" w:rsidRPr="007B5927" w:rsidRDefault="000B2B3D" w:rsidP="007B6C0B">
            <w:pPr>
              <w:ind w:firstLine="0"/>
              <w:jc w:val="center"/>
              <w:rPr>
                <w:ins w:id="2539" w:author="Okot" w:date="2020-01-21T13:35:00Z"/>
                <w:sz w:val="20"/>
                <w:szCs w:val="20"/>
              </w:rPr>
            </w:pPr>
            <w:ins w:id="2540" w:author="Okot" w:date="2020-01-21T13:35:00Z">
              <w:r w:rsidRPr="007B5927">
                <w:rPr>
                  <w:sz w:val="20"/>
                  <w:szCs w:val="20"/>
                </w:rPr>
                <w:t>Fe</w:t>
              </w:r>
            </w:ins>
          </w:p>
        </w:tc>
        <w:tc>
          <w:tcPr>
            <w:tcW w:w="516" w:type="dxa"/>
            <w:shd w:val="clear" w:color="auto" w:fill="auto"/>
          </w:tcPr>
          <w:p w14:paraId="786020BF" w14:textId="77777777" w:rsidR="000B2B3D" w:rsidRPr="000C3523" w:rsidRDefault="000B2B3D" w:rsidP="007B6C0B">
            <w:pPr>
              <w:ind w:firstLine="0"/>
              <w:jc w:val="center"/>
              <w:rPr>
                <w:ins w:id="2541" w:author="Okot" w:date="2020-01-21T13:35:00Z"/>
                <w:b/>
                <w:sz w:val="20"/>
                <w:szCs w:val="20"/>
              </w:rPr>
            </w:pPr>
            <w:ins w:id="2542" w:author="Okot" w:date="2020-01-21T13:35:00Z">
              <w:r w:rsidRPr="000C3523">
                <w:rPr>
                  <w:b/>
                  <w:sz w:val="20"/>
                  <w:szCs w:val="20"/>
                </w:rPr>
                <w:t>A</w:t>
              </w:r>
            </w:ins>
          </w:p>
        </w:tc>
        <w:tc>
          <w:tcPr>
            <w:tcW w:w="529" w:type="dxa"/>
            <w:shd w:val="clear" w:color="auto" w:fill="auto"/>
          </w:tcPr>
          <w:p w14:paraId="1AD53973" w14:textId="77777777" w:rsidR="000B2B3D" w:rsidRPr="000C3523" w:rsidRDefault="000B2B3D" w:rsidP="007B6C0B">
            <w:pPr>
              <w:ind w:firstLine="0"/>
              <w:jc w:val="center"/>
              <w:rPr>
                <w:ins w:id="2543" w:author="Okot" w:date="2020-01-21T13:35:00Z"/>
                <w:b/>
                <w:sz w:val="20"/>
                <w:szCs w:val="20"/>
                <w:vertAlign w:val="subscript"/>
              </w:rPr>
            </w:pPr>
            <w:ins w:id="2544" w:author="Okot" w:date="2020-01-21T13:35:00Z">
              <w:r w:rsidRPr="000C3523">
                <w:rPr>
                  <w:b/>
                  <w:sz w:val="20"/>
                  <w:szCs w:val="20"/>
                </w:rPr>
                <w:t>B</w:t>
              </w:r>
              <w:r w:rsidRPr="000C3523">
                <w:rPr>
                  <w:b/>
                  <w:sz w:val="20"/>
                  <w:szCs w:val="20"/>
                  <w:vertAlign w:val="subscript"/>
                </w:rPr>
                <w:t>1</w:t>
              </w:r>
            </w:ins>
          </w:p>
        </w:tc>
        <w:tc>
          <w:tcPr>
            <w:tcW w:w="529" w:type="dxa"/>
            <w:shd w:val="clear" w:color="auto" w:fill="auto"/>
          </w:tcPr>
          <w:p w14:paraId="0109A036" w14:textId="77777777" w:rsidR="000B2B3D" w:rsidRPr="000C3523" w:rsidRDefault="000B2B3D" w:rsidP="007B6C0B">
            <w:pPr>
              <w:ind w:firstLine="0"/>
              <w:jc w:val="center"/>
              <w:rPr>
                <w:ins w:id="2545" w:author="Okot" w:date="2020-01-21T13:35:00Z"/>
                <w:b/>
                <w:sz w:val="20"/>
                <w:szCs w:val="20"/>
              </w:rPr>
            </w:pPr>
            <w:ins w:id="2546" w:author="Okot" w:date="2020-01-21T13:35:00Z">
              <w:r w:rsidRPr="000C3523">
                <w:rPr>
                  <w:b/>
                  <w:sz w:val="20"/>
                  <w:szCs w:val="20"/>
                </w:rPr>
                <w:t>B</w:t>
              </w:r>
              <w:r w:rsidRPr="000C3523">
                <w:rPr>
                  <w:b/>
                  <w:sz w:val="20"/>
                  <w:szCs w:val="20"/>
                  <w:vertAlign w:val="subscript"/>
                </w:rPr>
                <w:t>6</w:t>
              </w:r>
            </w:ins>
          </w:p>
        </w:tc>
        <w:tc>
          <w:tcPr>
            <w:tcW w:w="529" w:type="dxa"/>
            <w:shd w:val="clear" w:color="auto" w:fill="auto"/>
          </w:tcPr>
          <w:p w14:paraId="6953EA44" w14:textId="77777777" w:rsidR="000B2B3D" w:rsidRPr="000C3523" w:rsidRDefault="000B2B3D" w:rsidP="007B6C0B">
            <w:pPr>
              <w:ind w:firstLine="0"/>
              <w:jc w:val="center"/>
              <w:rPr>
                <w:ins w:id="2547" w:author="Okot" w:date="2020-01-21T13:35:00Z"/>
                <w:b/>
                <w:sz w:val="20"/>
                <w:szCs w:val="20"/>
              </w:rPr>
            </w:pPr>
            <w:ins w:id="2548" w:author="Okot" w:date="2020-01-21T13:35:00Z">
              <w:r w:rsidRPr="000C3523">
                <w:rPr>
                  <w:b/>
                  <w:sz w:val="20"/>
                  <w:szCs w:val="20"/>
                </w:rPr>
                <w:t>B</w:t>
              </w:r>
              <w:r w:rsidRPr="000C3523">
                <w:rPr>
                  <w:b/>
                  <w:sz w:val="20"/>
                  <w:szCs w:val="20"/>
                  <w:vertAlign w:val="subscript"/>
                </w:rPr>
                <w:t>9</w:t>
              </w:r>
            </w:ins>
          </w:p>
        </w:tc>
        <w:tc>
          <w:tcPr>
            <w:tcW w:w="529" w:type="dxa"/>
            <w:shd w:val="clear" w:color="auto" w:fill="auto"/>
          </w:tcPr>
          <w:p w14:paraId="534F2AD0" w14:textId="77777777" w:rsidR="000B2B3D" w:rsidRPr="000C3523" w:rsidRDefault="000B2B3D" w:rsidP="007B6C0B">
            <w:pPr>
              <w:ind w:firstLine="0"/>
              <w:jc w:val="center"/>
              <w:rPr>
                <w:ins w:id="2549" w:author="Okot" w:date="2020-01-21T13:35:00Z"/>
                <w:b/>
                <w:sz w:val="20"/>
                <w:szCs w:val="20"/>
              </w:rPr>
            </w:pPr>
            <w:ins w:id="2550" w:author="Okot" w:date="2020-01-21T13:35:00Z">
              <w:r w:rsidRPr="000C3523">
                <w:rPr>
                  <w:b/>
                  <w:sz w:val="20"/>
                  <w:szCs w:val="20"/>
                </w:rPr>
                <w:t>B</w:t>
              </w:r>
              <w:r w:rsidRPr="000C3523">
                <w:rPr>
                  <w:b/>
                  <w:sz w:val="20"/>
                  <w:szCs w:val="20"/>
                  <w:vertAlign w:val="subscript"/>
                </w:rPr>
                <w:t>12</w:t>
              </w:r>
            </w:ins>
          </w:p>
        </w:tc>
        <w:tc>
          <w:tcPr>
            <w:tcW w:w="529" w:type="dxa"/>
            <w:shd w:val="clear" w:color="auto" w:fill="auto"/>
          </w:tcPr>
          <w:p w14:paraId="1F2A5963" w14:textId="77777777" w:rsidR="000B2B3D" w:rsidRPr="000C3523" w:rsidRDefault="000B2B3D" w:rsidP="007B6C0B">
            <w:pPr>
              <w:ind w:firstLine="0"/>
              <w:jc w:val="center"/>
              <w:rPr>
                <w:ins w:id="2551" w:author="Okot" w:date="2020-01-21T13:35:00Z"/>
                <w:b/>
                <w:sz w:val="20"/>
                <w:szCs w:val="20"/>
              </w:rPr>
            </w:pPr>
            <w:ins w:id="2552" w:author="Okot" w:date="2020-01-21T13:35:00Z">
              <w:r w:rsidRPr="000C3523">
                <w:rPr>
                  <w:b/>
                  <w:sz w:val="20"/>
                  <w:szCs w:val="20"/>
                </w:rPr>
                <w:t>C</w:t>
              </w:r>
            </w:ins>
          </w:p>
        </w:tc>
        <w:tc>
          <w:tcPr>
            <w:tcW w:w="639" w:type="dxa"/>
            <w:shd w:val="clear" w:color="auto" w:fill="auto"/>
          </w:tcPr>
          <w:p w14:paraId="36B3ED0D" w14:textId="77777777" w:rsidR="000B2B3D" w:rsidRPr="000C3523" w:rsidRDefault="000B2B3D" w:rsidP="007B6C0B">
            <w:pPr>
              <w:ind w:firstLine="0"/>
              <w:jc w:val="center"/>
              <w:rPr>
                <w:ins w:id="2553" w:author="Okot" w:date="2020-01-21T13:35:00Z"/>
                <w:b/>
                <w:sz w:val="20"/>
                <w:szCs w:val="20"/>
              </w:rPr>
            </w:pPr>
            <w:ins w:id="2554" w:author="Okot" w:date="2020-01-21T13:35:00Z">
              <w:r w:rsidRPr="000C3523">
                <w:rPr>
                  <w:b/>
                  <w:sz w:val="20"/>
                  <w:szCs w:val="20"/>
                </w:rPr>
                <w:t>E</w:t>
              </w:r>
            </w:ins>
          </w:p>
        </w:tc>
        <w:tc>
          <w:tcPr>
            <w:tcW w:w="529" w:type="dxa"/>
            <w:shd w:val="clear" w:color="auto" w:fill="auto"/>
          </w:tcPr>
          <w:p w14:paraId="2F99ED81" w14:textId="77777777" w:rsidR="000B2B3D" w:rsidRPr="000C3523" w:rsidRDefault="000B2B3D" w:rsidP="007B6C0B">
            <w:pPr>
              <w:ind w:firstLine="0"/>
              <w:jc w:val="center"/>
              <w:rPr>
                <w:ins w:id="2555" w:author="Okot" w:date="2020-01-21T13:35:00Z"/>
                <w:b/>
                <w:sz w:val="20"/>
                <w:szCs w:val="20"/>
              </w:rPr>
            </w:pPr>
            <w:ins w:id="2556" w:author="Okot" w:date="2020-01-21T13:35:00Z">
              <w:r w:rsidRPr="000C3523">
                <w:rPr>
                  <w:b/>
                  <w:sz w:val="20"/>
                  <w:szCs w:val="20"/>
                </w:rPr>
                <w:t>K</w:t>
              </w:r>
            </w:ins>
          </w:p>
        </w:tc>
      </w:tr>
      <w:tr w:rsidR="000B2B3D" w14:paraId="6C406CC1" w14:textId="77777777" w:rsidTr="007B6C0B">
        <w:trPr>
          <w:ins w:id="2557" w:author="Okot" w:date="2020-01-21T13:35:00Z"/>
        </w:trPr>
        <w:tc>
          <w:tcPr>
            <w:tcW w:w="562" w:type="dxa"/>
          </w:tcPr>
          <w:p w14:paraId="13BCF35A" w14:textId="77777777" w:rsidR="000B2B3D" w:rsidRDefault="000B2B3D" w:rsidP="007B6C0B">
            <w:pPr>
              <w:ind w:firstLine="0"/>
              <w:jc w:val="center"/>
              <w:rPr>
                <w:ins w:id="2558" w:author="Okot" w:date="2020-01-21T13:35:00Z"/>
              </w:rPr>
            </w:pPr>
            <w:ins w:id="2559" w:author="Okot" w:date="2020-01-21T13:35:00Z">
              <w:r>
                <w:t>Zn</w:t>
              </w:r>
            </w:ins>
          </w:p>
        </w:tc>
        <w:tc>
          <w:tcPr>
            <w:tcW w:w="427" w:type="dxa"/>
          </w:tcPr>
          <w:p w14:paraId="52D06CE8" w14:textId="77777777" w:rsidR="000B2B3D" w:rsidRDefault="000B2B3D" w:rsidP="007B6C0B">
            <w:pPr>
              <w:ind w:firstLine="0"/>
              <w:jc w:val="center"/>
              <w:rPr>
                <w:ins w:id="2560" w:author="Okot" w:date="2020-01-21T13:35:00Z"/>
              </w:rPr>
            </w:pPr>
          </w:p>
        </w:tc>
        <w:tc>
          <w:tcPr>
            <w:tcW w:w="352" w:type="dxa"/>
          </w:tcPr>
          <w:p w14:paraId="20EED660" w14:textId="77777777" w:rsidR="000B2B3D" w:rsidRDefault="000B2B3D" w:rsidP="007B6C0B">
            <w:pPr>
              <w:ind w:firstLine="0"/>
              <w:jc w:val="center"/>
              <w:rPr>
                <w:ins w:id="2561" w:author="Okot" w:date="2020-01-21T13:35:00Z"/>
              </w:rPr>
            </w:pPr>
          </w:p>
        </w:tc>
        <w:tc>
          <w:tcPr>
            <w:tcW w:w="498" w:type="dxa"/>
          </w:tcPr>
          <w:p w14:paraId="05A2EF67" w14:textId="77777777" w:rsidR="000B2B3D" w:rsidRDefault="000B2B3D" w:rsidP="007B6C0B">
            <w:pPr>
              <w:ind w:firstLine="0"/>
              <w:jc w:val="center"/>
              <w:rPr>
                <w:ins w:id="2562" w:author="Okot" w:date="2020-01-21T13:35:00Z"/>
              </w:rPr>
            </w:pPr>
          </w:p>
        </w:tc>
        <w:tc>
          <w:tcPr>
            <w:tcW w:w="483" w:type="dxa"/>
          </w:tcPr>
          <w:p w14:paraId="56C703AE" w14:textId="77777777" w:rsidR="000B2B3D" w:rsidRDefault="000B2B3D" w:rsidP="007B6C0B">
            <w:pPr>
              <w:ind w:firstLine="0"/>
              <w:jc w:val="center"/>
              <w:rPr>
                <w:ins w:id="2563" w:author="Okot" w:date="2020-01-21T13:35:00Z"/>
              </w:rPr>
            </w:pPr>
          </w:p>
        </w:tc>
        <w:tc>
          <w:tcPr>
            <w:tcW w:w="450" w:type="dxa"/>
          </w:tcPr>
          <w:p w14:paraId="2BE50C12" w14:textId="77777777" w:rsidR="000B2B3D" w:rsidRDefault="000B2B3D" w:rsidP="007B6C0B">
            <w:pPr>
              <w:ind w:firstLine="0"/>
              <w:jc w:val="center"/>
              <w:rPr>
                <w:ins w:id="2564" w:author="Okot" w:date="2020-01-21T13:35:00Z"/>
              </w:rPr>
            </w:pPr>
            <w:ins w:id="2565" w:author="Okot" w:date="2020-01-21T13:35:00Z">
              <w:r>
                <w:t>-</w:t>
              </w:r>
            </w:ins>
          </w:p>
        </w:tc>
        <w:tc>
          <w:tcPr>
            <w:tcW w:w="416" w:type="dxa"/>
          </w:tcPr>
          <w:p w14:paraId="0D0CCA8F" w14:textId="77777777" w:rsidR="000B2B3D" w:rsidRDefault="000B2B3D" w:rsidP="007B6C0B">
            <w:pPr>
              <w:ind w:firstLine="0"/>
              <w:jc w:val="center"/>
              <w:rPr>
                <w:ins w:id="2566" w:author="Okot" w:date="2020-01-21T13:35:00Z"/>
              </w:rPr>
            </w:pPr>
          </w:p>
        </w:tc>
        <w:tc>
          <w:tcPr>
            <w:tcW w:w="450" w:type="dxa"/>
          </w:tcPr>
          <w:p w14:paraId="3EC39662" w14:textId="77777777" w:rsidR="000B2B3D" w:rsidRDefault="000B2B3D" w:rsidP="007B6C0B">
            <w:pPr>
              <w:ind w:firstLine="0"/>
              <w:jc w:val="center"/>
              <w:rPr>
                <w:ins w:id="2567" w:author="Okot" w:date="2020-01-21T13:35:00Z"/>
              </w:rPr>
            </w:pPr>
          </w:p>
        </w:tc>
        <w:tc>
          <w:tcPr>
            <w:tcW w:w="439" w:type="dxa"/>
          </w:tcPr>
          <w:p w14:paraId="706CFD8C" w14:textId="77777777" w:rsidR="000B2B3D" w:rsidRDefault="000B2B3D" w:rsidP="007B6C0B">
            <w:pPr>
              <w:ind w:firstLine="0"/>
              <w:jc w:val="center"/>
              <w:rPr>
                <w:ins w:id="2568" w:author="Okot" w:date="2020-01-21T13:35:00Z"/>
              </w:rPr>
            </w:pPr>
          </w:p>
        </w:tc>
        <w:tc>
          <w:tcPr>
            <w:tcW w:w="416" w:type="dxa"/>
          </w:tcPr>
          <w:p w14:paraId="2047DCCC" w14:textId="77777777" w:rsidR="000B2B3D" w:rsidRDefault="000B2B3D" w:rsidP="007B6C0B">
            <w:pPr>
              <w:ind w:firstLine="0"/>
              <w:jc w:val="center"/>
              <w:rPr>
                <w:ins w:id="2569" w:author="Okot" w:date="2020-01-21T13:35:00Z"/>
              </w:rPr>
            </w:pPr>
            <w:ins w:id="2570" w:author="Okot" w:date="2020-01-21T13:35:00Z">
              <w:r>
                <w:t>-</w:t>
              </w:r>
            </w:ins>
          </w:p>
        </w:tc>
        <w:tc>
          <w:tcPr>
            <w:tcW w:w="516" w:type="dxa"/>
          </w:tcPr>
          <w:p w14:paraId="7FEE382D" w14:textId="77777777" w:rsidR="000B2B3D" w:rsidRDefault="000B2B3D" w:rsidP="007B6C0B">
            <w:pPr>
              <w:ind w:firstLine="0"/>
              <w:jc w:val="center"/>
              <w:rPr>
                <w:ins w:id="2571" w:author="Okot" w:date="2020-01-21T13:35:00Z"/>
              </w:rPr>
            </w:pPr>
            <w:ins w:id="2572" w:author="Okot" w:date="2020-01-21T13:35:00Z">
              <w:r>
                <w:t>+</w:t>
              </w:r>
            </w:ins>
          </w:p>
        </w:tc>
        <w:tc>
          <w:tcPr>
            <w:tcW w:w="529" w:type="dxa"/>
          </w:tcPr>
          <w:p w14:paraId="70EE0DC8" w14:textId="77777777" w:rsidR="000B2B3D" w:rsidRDefault="000B2B3D" w:rsidP="007B6C0B">
            <w:pPr>
              <w:ind w:firstLine="0"/>
              <w:jc w:val="center"/>
              <w:rPr>
                <w:ins w:id="2573" w:author="Okot" w:date="2020-01-21T13:35:00Z"/>
              </w:rPr>
            </w:pPr>
          </w:p>
        </w:tc>
        <w:tc>
          <w:tcPr>
            <w:tcW w:w="529" w:type="dxa"/>
          </w:tcPr>
          <w:p w14:paraId="7793A02C" w14:textId="77777777" w:rsidR="000B2B3D" w:rsidRDefault="000B2B3D" w:rsidP="007B6C0B">
            <w:pPr>
              <w:ind w:firstLine="0"/>
              <w:jc w:val="center"/>
              <w:rPr>
                <w:ins w:id="2574" w:author="Okot" w:date="2020-01-21T13:35:00Z"/>
              </w:rPr>
            </w:pPr>
          </w:p>
        </w:tc>
        <w:tc>
          <w:tcPr>
            <w:tcW w:w="529" w:type="dxa"/>
          </w:tcPr>
          <w:p w14:paraId="7574B530" w14:textId="77777777" w:rsidR="000B2B3D" w:rsidRDefault="000B2B3D" w:rsidP="007B6C0B">
            <w:pPr>
              <w:ind w:firstLine="0"/>
              <w:jc w:val="center"/>
              <w:rPr>
                <w:ins w:id="2575" w:author="Okot" w:date="2020-01-21T13:35:00Z"/>
              </w:rPr>
            </w:pPr>
          </w:p>
        </w:tc>
        <w:tc>
          <w:tcPr>
            <w:tcW w:w="529" w:type="dxa"/>
          </w:tcPr>
          <w:p w14:paraId="1957E05C" w14:textId="77777777" w:rsidR="000B2B3D" w:rsidRDefault="000B2B3D" w:rsidP="007B6C0B">
            <w:pPr>
              <w:ind w:firstLine="0"/>
              <w:jc w:val="center"/>
              <w:rPr>
                <w:ins w:id="2576" w:author="Okot" w:date="2020-01-21T13:35:00Z"/>
              </w:rPr>
            </w:pPr>
          </w:p>
        </w:tc>
        <w:tc>
          <w:tcPr>
            <w:tcW w:w="529" w:type="dxa"/>
          </w:tcPr>
          <w:p w14:paraId="5B46EEE1" w14:textId="77777777" w:rsidR="000B2B3D" w:rsidRDefault="000B2B3D" w:rsidP="007B6C0B">
            <w:pPr>
              <w:ind w:firstLine="0"/>
              <w:jc w:val="center"/>
              <w:rPr>
                <w:ins w:id="2577" w:author="Okot" w:date="2020-01-21T13:35:00Z"/>
              </w:rPr>
            </w:pPr>
          </w:p>
        </w:tc>
        <w:tc>
          <w:tcPr>
            <w:tcW w:w="639" w:type="dxa"/>
          </w:tcPr>
          <w:p w14:paraId="4B471630" w14:textId="77777777" w:rsidR="000B2B3D" w:rsidRDefault="000B2B3D" w:rsidP="007B6C0B">
            <w:pPr>
              <w:ind w:firstLine="0"/>
              <w:jc w:val="center"/>
              <w:rPr>
                <w:ins w:id="2578" w:author="Okot" w:date="2020-01-21T13:35:00Z"/>
              </w:rPr>
            </w:pPr>
          </w:p>
        </w:tc>
        <w:tc>
          <w:tcPr>
            <w:tcW w:w="529" w:type="dxa"/>
          </w:tcPr>
          <w:p w14:paraId="012B1139" w14:textId="77777777" w:rsidR="000B2B3D" w:rsidRDefault="000B2B3D" w:rsidP="007B6C0B">
            <w:pPr>
              <w:ind w:firstLine="0"/>
              <w:jc w:val="center"/>
              <w:rPr>
                <w:ins w:id="2579" w:author="Okot" w:date="2020-01-21T13:35:00Z"/>
              </w:rPr>
            </w:pPr>
          </w:p>
        </w:tc>
      </w:tr>
      <w:tr w:rsidR="000B2B3D" w14:paraId="45456877" w14:textId="77777777" w:rsidTr="007B6C0B">
        <w:trPr>
          <w:ins w:id="2580" w:author="Okot" w:date="2020-01-21T13:35:00Z"/>
        </w:trPr>
        <w:tc>
          <w:tcPr>
            <w:tcW w:w="562" w:type="dxa"/>
          </w:tcPr>
          <w:p w14:paraId="7E991907" w14:textId="77777777" w:rsidR="000B2B3D" w:rsidRDefault="000B2B3D" w:rsidP="007B6C0B">
            <w:pPr>
              <w:ind w:firstLine="0"/>
              <w:jc w:val="center"/>
              <w:rPr>
                <w:ins w:id="2581" w:author="Okot" w:date="2020-01-21T13:35:00Z"/>
              </w:rPr>
            </w:pPr>
            <w:ins w:id="2582" w:author="Okot" w:date="2020-01-21T13:35:00Z">
              <w:r>
                <w:t>P</w:t>
              </w:r>
            </w:ins>
          </w:p>
        </w:tc>
        <w:tc>
          <w:tcPr>
            <w:tcW w:w="427" w:type="dxa"/>
          </w:tcPr>
          <w:p w14:paraId="52622318" w14:textId="77777777" w:rsidR="000B2B3D" w:rsidRDefault="000B2B3D" w:rsidP="007B6C0B">
            <w:pPr>
              <w:ind w:firstLine="0"/>
              <w:jc w:val="center"/>
              <w:rPr>
                <w:ins w:id="2583" w:author="Okot" w:date="2020-01-21T13:35:00Z"/>
              </w:rPr>
            </w:pPr>
            <w:ins w:id="2584" w:author="Okot" w:date="2020-01-21T13:35:00Z">
              <w:r>
                <w:t>-</w:t>
              </w:r>
            </w:ins>
          </w:p>
        </w:tc>
        <w:tc>
          <w:tcPr>
            <w:tcW w:w="352" w:type="dxa"/>
          </w:tcPr>
          <w:p w14:paraId="19E92BCF" w14:textId="77777777" w:rsidR="000B2B3D" w:rsidRDefault="000B2B3D" w:rsidP="007B6C0B">
            <w:pPr>
              <w:ind w:firstLine="0"/>
              <w:jc w:val="center"/>
              <w:rPr>
                <w:ins w:id="2585" w:author="Okot" w:date="2020-01-21T13:35:00Z"/>
              </w:rPr>
            </w:pPr>
          </w:p>
        </w:tc>
        <w:tc>
          <w:tcPr>
            <w:tcW w:w="498" w:type="dxa"/>
          </w:tcPr>
          <w:p w14:paraId="214260BE" w14:textId="77777777" w:rsidR="000B2B3D" w:rsidRDefault="000B2B3D" w:rsidP="007B6C0B">
            <w:pPr>
              <w:ind w:firstLine="0"/>
              <w:jc w:val="center"/>
              <w:rPr>
                <w:ins w:id="2586" w:author="Okot" w:date="2020-01-21T13:35:00Z"/>
              </w:rPr>
            </w:pPr>
            <w:ins w:id="2587" w:author="Okot" w:date="2020-01-21T13:35:00Z">
              <w:r>
                <w:t>-</w:t>
              </w:r>
            </w:ins>
          </w:p>
        </w:tc>
        <w:tc>
          <w:tcPr>
            <w:tcW w:w="483" w:type="dxa"/>
          </w:tcPr>
          <w:p w14:paraId="0A8629E0" w14:textId="77777777" w:rsidR="000B2B3D" w:rsidRDefault="000B2B3D" w:rsidP="007B6C0B">
            <w:pPr>
              <w:ind w:firstLine="0"/>
              <w:jc w:val="center"/>
              <w:rPr>
                <w:ins w:id="2588" w:author="Okot" w:date="2020-01-21T13:35:00Z"/>
              </w:rPr>
            </w:pPr>
          </w:p>
        </w:tc>
        <w:tc>
          <w:tcPr>
            <w:tcW w:w="450" w:type="dxa"/>
          </w:tcPr>
          <w:p w14:paraId="5801297A" w14:textId="77777777" w:rsidR="000B2B3D" w:rsidRDefault="000B2B3D" w:rsidP="007B6C0B">
            <w:pPr>
              <w:ind w:firstLine="0"/>
              <w:jc w:val="center"/>
              <w:rPr>
                <w:ins w:id="2589" w:author="Okot" w:date="2020-01-21T13:35:00Z"/>
              </w:rPr>
            </w:pPr>
            <w:ins w:id="2590" w:author="Okot" w:date="2020-01-21T13:35:00Z">
              <w:r>
                <w:t>-</w:t>
              </w:r>
            </w:ins>
          </w:p>
        </w:tc>
        <w:tc>
          <w:tcPr>
            <w:tcW w:w="416" w:type="dxa"/>
          </w:tcPr>
          <w:p w14:paraId="3FA10284" w14:textId="77777777" w:rsidR="000B2B3D" w:rsidRDefault="000B2B3D" w:rsidP="007B6C0B">
            <w:pPr>
              <w:ind w:firstLine="0"/>
              <w:jc w:val="center"/>
              <w:rPr>
                <w:ins w:id="2591" w:author="Okot" w:date="2020-01-21T13:35:00Z"/>
              </w:rPr>
            </w:pPr>
          </w:p>
        </w:tc>
        <w:tc>
          <w:tcPr>
            <w:tcW w:w="450" w:type="dxa"/>
          </w:tcPr>
          <w:p w14:paraId="1EEA4996" w14:textId="77777777" w:rsidR="000B2B3D" w:rsidRDefault="000B2B3D" w:rsidP="007B6C0B">
            <w:pPr>
              <w:ind w:firstLine="0"/>
              <w:jc w:val="center"/>
              <w:rPr>
                <w:ins w:id="2592" w:author="Okot" w:date="2020-01-21T13:35:00Z"/>
              </w:rPr>
            </w:pPr>
          </w:p>
        </w:tc>
        <w:tc>
          <w:tcPr>
            <w:tcW w:w="439" w:type="dxa"/>
          </w:tcPr>
          <w:p w14:paraId="1D15CBD9" w14:textId="77777777" w:rsidR="000B2B3D" w:rsidRDefault="000B2B3D" w:rsidP="007B6C0B">
            <w:pPr>
              <w:ind w:firstLine="0"/>
              <w:jc w:val="center"/>
              <w:rPr>
                <w:ins w:id="2593" w:author="Okot" w:date="2020-01-21T13:35:00Z"/>
              </w:rPr>
            </w:pPr>
            <w:ins w:id="2594" w:author="Okot" w:date="2020-01-21T13:35:00Z">
              <w:r>
                <w:t>-</w:t>
              </w:r>
            </w:ins>
          </w:p>
        </w:tc>
        <w:tc>
          <w:tcPr>
            <w:tcW w:w="416" w:type="dxa"/>
          </w:tcPr>
          <w:p w14:paraId="6839FAD4" w14:textId="77777777" w:rsidR="000B2B3D" w:rsidRDefault="000B2B3D" w:rsidP="007B6C0B">
            <w:pPr>
              <w:ind w:firstLine="0"/>
              <w:jc w:val="center"/>
              <w:rPr>
                <w:ins w:id="2595" w:author="Okot" w:date="2020-01-21T13:35:00Z"/>
              </w:rPr>
            </w:pPr>
            <w:ins w:id="2596" w:author="Okot" w:date="2020-01-21T13:35:00Z">
              <w:r>
                <w:t>-</w:t>
              </w:r>
            </w:ins>
          </w:p>
        </w:tc>
        <w:tc>
          <w:tcPr>
            <w:tcW w:w="516" w:type="dxa"/>
          </w:tcPr>
          <w:p w14:paraId="13587D4C" w14:textId="77777777" w:rsidR="000B2B3D" w:rsidRDefault="000B2B3D" w:rsidP="007B6C0B">
            <w:pPr>
              <w:ind w:firstLine="0"/>
              <w:jc w:val="center"/>
              <w:rPr>
                <w:ins w:id="2597" w:author="Okot" w:date="2020-01-21T13:35:00Z"/>
              </w:rPr>
            </w:pPr>
          </w:p>
        </w:tc>
        <w:tc>
          <w:tcPr>
            <w:tcW w:w="529" w:type="dxa"/>
          </w:tcPr>
          <w:p w14:paraId="44CB7DC3" w14:textId="77777777" w:rsidR="000B2B3D" w:rsidRDefault="000B2B3D" w:rsidP="007B6C0B">
            <w:pPr>
              <w:ind w:firstLine="0"/>
              <w:jc w:val="center"/>
              <w:rPr>
                <w:ins w:id="2598" w:author="Okot" w:date="2020-01-21T13:35:00Z"/>
              </w:rPr>
            </w:pPr>
          </w:p>
        </w:tc>
        <w:tc>
          <w:tcPr>
            <w:tcW w:w="529" w:type="dxa"/>
          </w:tcPr>
          <w:p w14:paraId="4DA481AC" w14:textId="77777777" w:rsidR="000B2B3D" w:rsidRDefault="000B2B3D" w:rsidP="007B6C0B">
            <w:pPr>
              <w:ind w:firstLine="0"/>
              <w:jc w:val="center"/>
              <w:rPr>
                <w:ins w:id="2599" w:author="Okot" w:date="2020-01-21T13:35:00Z"/>
              </w:rPr>
            </w:pPr>
          </w:p>
        </w:tc>
        <w:tc>
          <w:tcPr>
            <w:tcW w:w="529" w:type="dxa"/>
          </w:tcPr>
          <w:p w14:paraId="3B0F898A" w14:textId="77777777" w:rsidR="000B2B3D" w:rsidRDefault="000B2B3D" w:rsidP="007B6C0B">
            <w:pPr>
              <w:ind w:firstLine="0"/>
              <w:jc w:val="center"/>
              <w:rPr>
                <w:ins w:id="2600" w:author="Okot" w:date="2020-01-21T13:35:00Z"/>
              </w:rPr>
            </w:pPr>
          </w:p>
        </w:tc>
        <w:tc>
          <w:tcPr>
            <w:tcW w:w="529" w:type="dxa"/>
          </w:tcPr>
          <w:p w14:paraId="5E1C35BE" w14:textId="77777777" w:rsidR="000B2B3D" w:rsidRDefault="000B2B3D" w:rsidP="007B6C0B">
            <w:pPr>
              <w:ind w:firstLine="0"/>
              <w:jc w:val="center"/>
              <w:rPr>
                <w:ins w:id="2601" w:author="Okot" w:date="2020-01-21T13:35:00Z"/>
              </w:rPr>
            </w:pPr>
          </w:p>
        </w:tc>
        <w:tc>
          <w:tcPr>
            <w:tcW w:w="529" w:type="dxa"/>
          </w:tcPr>
          <w:p w14:paraId="7B46A637" w14:textId="77777777" w:rsidR="000B2B3D" w:rsidRDefault="000B2B3D" w:rsidP="007B6C0B">
            <w:pPr>
              <w:ind w:firstLine="0"/>
              <w:jc w:val="center"/>
              <w:rPr>
                <w:ins w:id="2602" w:author="Okot" w:date="2020-01-21T13:35:00Z"/>
              </w:rPr>
            </w:pPr>
          </w:p>
        </w:tc>
        <w:tc>
          <w:tcPr>
            <w:tcW w:w="639" w:type="dxa"/>
          </w:tcPr>
          <w:p w14:paraId="60639745" w14:textId="77777777" w:rsidR="000B2B3D" w:rsidRDefault="000B2B3D" w:rsidP="007B6C0B">
            <w:pPr>
              <w:ind w:firstLine="0"/>
              <w:jc w:val="center"/>
              <w:rPr>
                <w:ins w:id="2603" w:author="Okot" w:date="2020-01-21T13:35:00Z"/>
              </w:rPr>
            </w:pPr>
          </w:p>
        </w:tc>
        <w:tc>
          <w:tcPr>
            <w:tcW w:w="529" w:type="dxa"/>
          </w:tcPr>
          <w:p w14:paraId="67AF25AE" w14:textId="77777777" w:rsidR="000B2B3D" w:rsidRDefault="000B2B3D" w:rsidP="007B6C0B">
            <w:pPr>
              <w:ind w:firstLine="0"/>
              <w:jc w:val="center"/>
              <w:rPr>
                <w:ins w:id="2604" w:author="Okot" w:date="2020-01-21T13:35:00Z"/>
              </w:rPr>
            </w:pPr>
          </w:p>
        </w:tc>
      </w:tr>
      <w:tr w:rsidR="000B2B3D" w14:paraId="718E9C1B" w14:textId="77777777" w:rsidTr="007B6C0B">
        <w:trPr>
          <w:ins w:id="2605" w:author="Okot" w:date="2020-01-21T13:35:00Z"/>
        </w:trPr>
        <w:tc>
          <w:tcPr>
            <w:tcW w:w="562" w:type="dxa"/>
          </w:tcPr>
          <w:p w14:paraId="12C5786C" w14:textId="77777777" w:rsidR="000B2B3D" w:rsidRDefault="000B2B3D" w:rsidP="007B6C0B">
            <w:pPr>
              <w:ind w:firstLine="0"/>
              <w:jc w:val="center"/>
              <w:rPr>
                <w:ins w:id="2606" w:author="Okot" w:date="2020-01-21T13:35:00Z"/>
              </w:rPr>
            </w:pPr>
            <w:ins w:id="2607" w:author="Okot" w:date="2020-01-21T13:35:00Z">
              <w:r>
                <w:t>Mg</w:t>
              </w:r>
            </w:ins>
          </w:p>
        </w:tc>
        <w:tc>
          <w:tcPr>
            <w:tcW w:w="427" w:type="dxa"/>
          </w:tcPr>
          <w:p w14:paraId="3CA97CE2" w14:textId="77777777" w:rsidR="000B2B3D" w:rsidRDefault="000B2B3D" w:rsidP="007B6C0B">
            <w:pPr>
              <w:ind w:firstLine="0"/>
              <w:jc w:val="center"/>
              <w:rPr>
                <w:ins w:id="2608" w:author="Okot" w:date="2020-01-21T13:35:00Z"/>
              </w:rPr>
            </w:pPr>
          </w:p>
        </w:tc>
        <w:tc>
          <w:tcPr>
            <w:tcW w:w="352" w:type="dxa"/>
          </w:tcPr>
          <w:p w14:paraId="4D28C60A" w14:textId="77777777" w:rsidR="000B2B3D" w:rsidRDefault="000B2B3D" w:rsidP="007B6C0B">
            <w:pPr>
              <w:ind w:firstLine="0"/>
              <w:jc w:val="center"/>
              <w:rPr>
                <w:ins w:id="2609" w:author="Okot" w:date="2020-01-21T13:35:00Z"/>
              </w:rPr>
            </w:pPr>
          </w:p>
        </w:tc>
        <w:tc>
          <w:tcPr>
            <w:tcW w:w="498" w:type="dxa"/>
          </w:tcPr>
          <w:p w14:paraId="3042429A" w14:textId="77777777" w:rsidR="000B2B3D" w:rsidRDefault="000B2B3D" w:rsidP="007B6C0B">
            <w:pPr>
              <w:ind w:firstLine="0"/>
              <w:jc w:val="center"/>
              <w:rPr>
                <w:ins w:id="2610" w:author="Okot" w:date="2020-01-21T13:35:00Z"/>
              </w:rPr>
            </w:pPr>
          </w:p>
        </w:tc>
        <w:tc>
          <w:tcPr>
            <w:tcW w:w="483" w:type="dxa"/>
          </w:tcPr>
          <w:p w14:paraId="7901E708" w14:textId="77777777" w:rsidR="000B2B3D" w:rsidRDefault="000B2B3D" w:rsidP="007B6C0B">
            <w:pPr>
              <w:ind w:firstLine="0"/>
              <w:jc w:val="center"/>
              <w:rPr>
                <w:ins w:id="2611" w:author="Okot" w:date="2020-01-21T13:35:00Z"/>
              </w:rPr>
            </w:pPr>
          </w:p>
        </w:tc>
        <w:tc>
          <w:tcPr>
            <w:tcW w:w="450" w:type="dxa"/>
          </w:tcPr>
          <w:p w14:paraId="59091CFC" w14:textId="77777777" w:rsidR="000B2B3D" w:rsidRDefault="000B2B3D" w:rsidP="007B6C0B">
            <w:pPr>
              <w:ind w:firstLine="0"/>
              <w:jc w:val="center"/>
              <w:rPr>
                <w:ins w:id="2612" w:author="Okot" w:date="2020-01-21T13:35:00Z"/>
              </w:rPr>
            </w:pPr>
          </w:p>
        </w:tc>
        <w:tc>
          <w:tcPr>
            <w:tcW w:w="416" w:type="dxa"/>
          </w:tcPr>
          <w:p w14:paraId="4DA9CBC8" w14:textId="77777777" w:rsidR="000B2B3D" w:rsidRDefault="000B2B3D" w:rsidP="007B6C0B">
            <w:pPr>
              <w:ind w:firstLine="0"/>
              <w:jc w:val="center"/>
              <w:rPr>
                <w:ins w:id="2613" w:author="Okot" w:date="2020-01-21T13:35:00Z"/>
              </w:rPr>
            </w:pPr>
          </w:p>
        </w:tc>
        <w:tc>
          <w:tcPr>
            <w:tcW w:w="450" w:type="dxa"/>
          </w:tcPr>
          <w:p w14:paraId="05FBA881" w14:textId="77777777" w:rsidR="000B2B3D" w:rsidRDefault="000B2B3D" w:rsidP="007B6C0B">
            <w:pPr>
              <w:ind w:firstLine="0"/>
              <w:jc w:val="center"/>
              <w:rPr>
                <w:ins w:id="2614" w:author="Okot" w:date="2020-01-21T13:35:00Z"/>
              </w:rPr>
            </w:pPr>
          </w:p>
        </w:tc>
        <w:tc>
          <w:tcPr>
            <w:tcW w:w="439" w:type="dxa"/>
          </w:tcPr>
          <w:p w14:paraId="227BFF1C" w14:textId="77777777" w:rsidR="000B2B3D" w:rsidRDefault="000B2B3D" w:rsidP="007B6C0B">
            <w:pPr>
              <w:ind w:firstLine="0"/>
              <w:jc w:val="center"/>
              <w:rPr>
                <w:ins w:id="2615" w:author="Okot" w:date="2020-01-21T13:35:00Z"/>
              </w:rPr>
            </w:pPr>
            <w:ins w:id="2616" w:author="Okot" w:date="2020-01-21T13:35:00Z">
              <w:r>
                <w:t>+</w:t>
              </w:r>
            </w:ins>
          </w:p>
        </w:tc>
        <w:tc>
          <w:tcPr>
            <w:tcW w:w="416" w:type="dxa"/>
          </w:tcPr>
          <w:p w14:paraId="09F68907" w14:textId="77777777" w:rsidR="000B2B3D" w:rsidRDefault="000B2B3D" w:rsidP="007B6C0B">
            <w:pPr>
              <w:ind w:firstLine="0"/>
              <w:jc w:val="center"/>
              <w:rPr>
                <w:ins w:id="2617" w:author="Okot" w:date="2020-01-21T13:35:00Z"/>
              </w:rPr>
            </w:pPr>
          </w:p>
        </w:tc>
        <w:tc>
          <w:tcPr>
            <w:tcW w:w="516" w:type="dxa"/>
          </w:tcPr>
          <w:p w14:paraId="51F37954" w14:textId="77777777" w:rsidR="000B2B3D" w:rsidRDefault="000B2B3D" w:rsidP="007B6C0B">
            <w:pPr>
              <w:ind w:firstLine="0"/>
              <w:jc w:val="center"/>
              <w:rPr>
                <w:ins w:id="2618" w:author="Okot" w:date="2020-01-21T13:35:00Z"/>
              </w:rPr>
            </w:pPr>
          </w:p>
        </w:tc>
        <w:tc>
          <w:tcPr>
            <w:tcW w:w="529" w:type="dxa"/>
          </w:tcPr>
          <w:p w14:paraId="048276AB" w14:textId="77777777" w:rsidR="000B2B3D" w:rsidRDefault="000B2B3D" w:rsidP="007B6C0B">
            <w:pPr>
              <w:ind w:firstLine="0"/>
              <w:jc w:val="center"/>
              <w:rPr>
                <w:ins w:id="2619" w:author="Okot" w:date="2020-01-21T13:35:00Z"/>
              </w:rPr>
            </w:pPr>
            <w:ins w:id="2620" w:author="Okot" w:date="2020-01-21T13:35:00Z">
              <w:r>
                <w:t>+</w:t>
              </w:r>
            </w:ins>
          </w:p>
        </w:tc>
        <w:tc>
          <w:tcPr>
            <w:tcW w:w="529" w:type="dxa"/>
          </w:tcPr>
          <w:p w14:paraId="1C0F27DC" w14:textId="77777777" w:rsidR="000B2B3D" w:rsidRDefault="000B2B3D" w:rsidP="007B6C0B">
            <w:pPr>
              <w:ind w:firstLine="0"/>
              <w:jc w:val="center"/>
              <w:rPr>
                <w:ins w:id="2621" w:author="Okot" w:date="2020-01-21T13:35:00Z"/>
              </w:rPr>
            </w:pPr>
            <w:ins w:id="2622" w:author="Okot" w:date="2020-01-21T13:35:00Z">
              <w:r>
                <w:t>+</w:t>
              </w:r>
            </w:ins>
          </w:p>
        </w:tc>
        <w:tc>
          <w:tcPr>
            <w:tcW w:w="529" w:type="dxa"/>
          </w:tcPr>
          <w:p w14:paraId="0C78DD12" w14:textId="77777777" w:rsidR="000B2B3D" w:rsidRDefault="000B2B3D" w:rsidP="007B6C0B">
            <w:pPr>
              <w:ind w:firstLine="0"/>
              <w:jc w:val="center"/>
              <w:rPr>
                <w:ins w:id="2623" w:author="Okot" w:date="2020-01-21T13:35:00Z"/>
              </w:rPr>
            </w:pPr>
          </w:p>
        </w:tc>
        <w:tc>
          <w:tcPr>
            <w:tcW w:w="529" w:type="dxa"/>
          </w:tcPr>
          <w:p w14:paraId="13C5AD38" w14:textId="77777777" w:rsidR="000B2B3D" w:rsidRDefault="000B2B3D" w:rsidP="007B6C0B">
            <w:pPr>
              <w:ind w:firstLine="0"/>
              <w:jc w:val="center"/>
              <w:rPr>
                <w:ins w:id="2624" w:author="Okot" w:date="2020-01-21T13:35:00Z"/>
              </w:rPr>
            </w:pPr>
          </w:p>
        </w:tc>
        <w:tc>
          <w:tcPr>
            <w:tcW w:w="529" w:type="dxa"/>
          </w:tcPr>
          <w:p w14:paraId="2193013B" w14:textId="77777777" w:rsidR="000B2B3D" w:rsidRDefault="000B2B3D" w:rsidP="007B6C0B">
            <w:pPr>
              <w:ind w:firstLine="0"/>
              <w:jc w:val="center"/>
              <w:rPr>
                <w:ins w:id="2625" w:author="Okot" w:date="2020-01-21T13:35:00Z"/>
              </w:rPr>
            </w:pPr>
            <w:ins w:id="2626" w:author="Okot" w:date="2020-01-21T13:35:00Z">
              <w:r>
                <w:t>+</w:t>
              </w:r>
            </w:ins>
          </w:p>
        </w:tc>
        <w:tc>
          <w:tcPr>
            <w:tcW w:w="639" w:type="dxa"/>
          </w:tcPr>
          <w:p w14:paraId="1FA2FDA4" w14:textId="77777777" w:rsidR="000B2B3D" w:rsidRDefault="000B2B3D" w:rsidP="007B6C0B">
            <w:pPr>
              <w:ind w:firstLine="0"/>
              <w:jc w:val="center"/>
              <w:rPr>
                <w:ins w:id="2627" w:author="Okot" w:date="2020-01-21T13:35:00Z"/>
              </w:rPr>
            </w:pPr>
          </w:p>
        </w:tc>
        <w:tc>
          <w:tcPr>
            <w:tcW w:w="529" w:type="dxa"/>
          </w:tcPr>
          <w:p w14:paraId="4AE941D0" w14:textId="77777777" w:rsidR="000B2B3D" w:rsidRDefault="000B2B3D" w:rsidP="007B6C0B">
            <w:pPr>
              <w:ind w:firstLine="0"/>
              <w:jc w:val="center"/>
              <w:rPr>
                <w:ins w:id="2628" w:author="Okot" w:date="2020-01-21T13:35:00Z"/>
              </w:rPr>
            </w:pPr>
          </w:p>
        </w:tc>
      </w:tr>
      <w:tr w:rsidR="000B2B3D" w14:paraId="1F13F0B8" w14:textId="77777777" w:rsidTr="007B6C0B">
        <w:trPr>
          <w:ins w:id="2629" w:author="Okot" w:date="2020-01-21T13:35:00Z"/>
        </w:trPr>
        <w:tc>
          <w:tcPr>
            <w:tcW w:w="562" w:type="dxa"/>
          </w:tcPr>
          <w:p w14:paraId="0707A5F5" w14:textId="77777777" w:rsidR="000B2B3D" w:rsidRDefault="000B2B3D" w:rsidP="007B6C0B">
            <w:pPr>
              <w:ind w:firstLine="0"/>
              <w:jc w:val="center"/>
              <w:rPr>
                <w:ins w:id="2630" w:author="Okot" w:date="2020-01-21T13:35:00Z"/>
              </w:rPr>
            </w:pPr>
            <w:ins w:id="2631" w:author="Okot" w:date="2020-01-21T13:35:00Z">
              <w:r>
                <w:t>Ma</w:t>
              </w:r>
            </w:ins>
          </w:p>
        </w:tc>
        <w:tc>
          <w:tcPr>
            <w:tcW w:w="427" w:type="dxa"/>
          </w:tcPr>
          <w:p w14:paraId="4B765C14" w14:textId="77777777" w:rsidR="000B2B3D" w:rsidRDefault="000B2B3D" w:rsidP="007B6C0B">
            <w:pPr>
              <w:ind w:firstLine="0"/>
              <w:jc w:val="center"/>
              <w:rPr>
                <w:ins w:id="2632" w:author="Okot" w:date="2020-01-21T13:35:00Z"/>
              </w:rPr>
            </w:pPr>
          </w:p>
        </w:tc>
        <w:tc>
          <w:tcPr>
            <w:tcW w:w="352" w:type="dxa"/>
          </w:tcPr>
          <w:p w14:paraId="16B74E53" w14:textId="77777777" w:rsidR="000B2B3D" w:rsidRDefault="000B2B3D" w:rsidP="007B6C0B">
            <w:pPr>
              <w:ind w:firstLine="0"/>
              <w:jc w:val="center"/>
              <w:rPr>
                <w:ins w:id="2633" w:author="Okot" w:date="2020-01-21T13:35:00Z"/>
              </w:rPr>
            </w:pPr>
          </w:p>
        </w:tc>
        <w:tc>
          <w:tcPr>
            <w:tcW w:w="498" w:type="dxa"/>
          </w:tcPr>
          <w:p w14:paraId="11447E94" w14:textId="77777777" w:rsidR="000B2B3D" w:rsidRDefault="000B2B3D" w:rsidP="007B6C0B">
            <w:pPr>
              <w:ind w:firstLine="0"/>
              <w:jc w:val="center"/>
              <w:rPr>
                <w:ins w:id="2634" w:author="Okot" w:date="2020-01-21T13:35:00Z"/>
              </w:rPr>
            </w:pPr>
          </w:p>
        </w:tc>
        <w:tc>
          <w:tcPr>
            <w:tcW w:w="483" w:type="dxa"/>
          </w:tcPr>
          <w:p w14:paraId="0BB89EA1" w14:textId="77777777" w:rsidR="000B2B3D" w:rsidRDefault="000B2B3D" w:rsidP="007B6C0B">
            <w:pPr>
              <w:ind w:firstLine="0"/>
              <w:jc w:val="center"/>
              <w:rPr>
                <w:ins w:id="2635" w:author="Okot" w:date="2020-01-21T13:35:00Z"/>
              </w:rPr>
            </w:pPr>
          </w:p>
        </w:tc>
        <w:tc>
          <w:tcPr>
            <w:tcW w:w="450" w:type="dxa"/>
          </w:tcPr>
          <w:p w14:paraId="44AA3611" w14:textId="77777777" w:rsidR="000B2B3D" w:rsidRDefault="000B2B3D" w:rsidP="007B6C0B">
            <w:pPr>
              <w:ind w:firstLine="0"/>
              <w:jc w:val="center"/>
              <w:rPr>
                <w:ins w:id="2636" w:author="Okot" w:date="2020-01-21T13:35:00Z"/>
              </w:rPr>
            </w:pPr>
          </w:p>
        </w:tc>
        <w:tc>
          <w:tcPr>
            <w:tcW w:w="416" w:type="dxa"/>
          </w:tcPr>
          <w:p w14:paraId="50E91120" w14:textId="77777777" w:rsidR="000B2B3D" w:rsidRDefault="000B2B3D" w:rsidP="007B6C0B">
            <w:pPr>
              <w:ind w:firstLine="0"/>
              <w:jc w:val="center"/>
              <w:rPr>
                <w:ins w:id="2637" w:author="Okot" w:date="2020-01-21T13:35:00Z"/>
              </w:rPr>
            </w:pPr>
          </w:p>
        </w:tc>
        <w:tc>
          <w:tcPr>
            <w:tcW w:w="450" w:type="dxa"/>
          </w:tcPr>
          <w:p w14:paraId="1842E87F" w14:textId="77777777" w:rsidR="000B2B3D" w:rsidRDefault="000B2B3D" w:rsidP="007B6C0B">
            <w:pPr>
              <w:ind w:firstLine="0"/>
              <w:jc w:val="center"/>
              <w:rPr>
                <w:ins w:id="2638" w:author="Okot" w:date="2020-01-21T13:35:00Z"/>
              </w:rPr>
            </w:pPr>
          </w:p>
        </w:tc>
        <w:tc>
          <w:tcPr>
            <w:tcW w:w="439" w:type="dxa"/>
          </w:tcPr>
          <w:p w14:paraId="59DE0AE1" w14:textId="77777777" w:rsidR="000B2B3D" w:rsidRDefault="000B2B3D" w:rsidP="007B6C0B">
            <w:pPr>
              <w:ind w:firstLine="0"/>
              <w:jc w:val="center"/>
              <w:rPr>
                <w:ins w:id="2639" w:author="Okot" w:date="2020-01-21T13:35:00Z"/>
              </w:rPr>
            </w:pPr>
          </w:p>
        </w:tc>
        <w:tc>
          <w:tcPr>
            <w:tcW w:w="416" w:type="dxa"/>
          </w:tcPr>
          <w:p w14:paraId="3654432A" w14:textId="77777777" w:rsidR="000B2B3D" w:rsidRDefault="000B2B3D" w:rsidP="007B6C0B">
            <w:pPr>
              <w:ind w:firstLine="0"/>
              <w:jc w:val="center"/>
              <w:rPr>
                <w:ins w:id="2640" w:author="Okot" w:date="2020-01-21T13:35:00Z"/>
              </w:rPr>
            </w:pPr>
            <w:ins w:id="2641" w:author="Okot" w:date="2020-01-21T13:35:00Z">
              <w:r>
                <w:t>-</w:t>
              </w:r>
            </w:ins>
          </w:p>
        </w:tc>
        <w:tc>
          <w:tcPr>
            <w:tcW w:w="516" w:type="dxa"/>
          </w:tcPr>
          <w:p w14:paraId="59A16B89" w14:textId="77777777" w:rsidR="000B2B3D" w:rsidRDefault="000B2B3D" w:rsidP="007B6C0B">
            <w:pPr>
              <w:ind w:firstLine="0"/>
              <w:jc w:val="center"/>
              <w:rPr>
                <w:ins w:id="2642" w:author="Okot" w:date="2020-01-21T13:35:00Z"/>
              </w:rPr>
            </w:pPr>
          </w:p>
        </w:tc>
        <w:tc>
          <w:tcPr>
            <w:tcW w:w="529" w:type="dxa"/>
          </w:tcPr>
          <w:p w14:paraId="20A75956" w14:textId="77777777" w:rsidR="000B2B3D" w:rsidRDefault="000B2B3D" w:rsidP="007B6C0B">
            <w:pPr>
              <w:ind w:firstLine="0"/>
              <w:jc w:val="center"/>
              <w:rPr>
                <w:ins w:id="2643" w:author="Okot" w:date="2020-01-21T13:35:00Z"/>
              </w:rPr>
            </w:pPr>
          </w:p>
        </w:tc>
        <w:tc>
          <w:tcPr>
            <w:tcW w:w="529" w:type="dxa"/>
          </w:tcPr>
          <w:p w14:paraId="4F1B07AA" w14:textId="77777777" w:rsidR="000B2B3D" w:rsidRDefault="000B2B3D" w:rsidP="007B6C0B">
            <w:pPr>
              <w:ind w:firstLine="0"/>
              <w:jc w:val="center"/>
              <w:rPr>
                <w:ins w:id="2644" w:author="Okot" w:date="2020-01-21T13:35:00Z"/>
              </w:rPr>
            </w:pPr>
          </w:p>
        </w:tc>
        <w:tc>
          <w:tcPr>
            <w:tcW w:w="529" w:type="dxa"/>
          </w:tcPr>
          <w:p w14:paraId="5B01F347" w14:textId="77777777" w:rsidR="000B2B3D" w:rsidRDefault="000B2B3D" w:rsidP="007B6C0B">
            <w:pPr>
              <w:ind w:firstLine="0"/>
              <w:jc w:val="center"/>
              <w:rPr>
                <w:ins w:id="2645" w:author="Okot" w:date="2020-01-21T13:35:00Z"/>
              </w:rPr>
            </w:pPr>
          </w:p>
        </w:tc>
        <w:tc>
          <w:tcPr>
            <w:tcW w:w="529" w:type="dxa"/>
          </w:tcPr>
          <w:p w14:paraId="74DEC18F" w14:textId="77777777" w:rsidR="000B2B3D" w:rsidRDefault="000B2B3D" w:rsidP="007B6C0B">
            <w:pPr>
              <w:ind w:firstLine="0"/>
              <w:jc w:val="center"/>
              <w:rPr>
                <w:ins w:id="2646" w:author="Okot" w:date="2020-01-21T13:35:00Z"/>
              </w:rPr>
            </w:pPr>
          </w:p>
        </w:tc>
        <w:tc>
          <w:tcPr>
            <w:tcW w:w="529" w:type="dxa"/>
          </w:tcPr>
          <w:p w14:paraId="20B471D4" w14:textId="77777777" w:rsidR="000B2B3D" w:rsidRDefault="000B2B3D" w:rsidP="007B6C0B">
            <w:pPr>
              <w:ind w:firstLine="0"/>
              <w:jc w:val="center"/>
              <w:rPr>
                <w:ins w:id="2647" w:author="Okot" w:date="2020-01-21T13:35:00Z"/>
              </w:rPr>
            </w:pPr>
          </w:p>
        </w:tc>
        <w:tc>
          <w:tcPr>
            <w:tcW w:w="639" w:type="dxa"/>
          </w:tcPr>
          <w:p w14:paraId="457F94A0" w14:textId="77777777" w:rsidR="000B2B3D" w:rsidRDefault="000B2B3D" w:rsidP="007B6C0B">
            <w:pPr>
              <w:ind w:firstLine="0"/>
              <w:jc w:val="center"/>
              <w:rPr>
                <w:ins w:id="2648" w:author="Okot" w:date="2020-01-21T13:35:00Z"/>
              </w:rPr>
            </w:pPr>
          </w:p>
        </w:tc>
        <w:tc>
          <w:tcPr>
            <w:tcW w:w="529" w:type="dxa"/>
          </w:tcPr>
          <w:p w14:paraId="4A75AA52" w14:textId="77777777" w:rsidR="000B2B3D" w:rsidRDefault="000B2B3D" w:rsidP="007B6C0B">
            <w:pPr>
              <w:ind w:firstLine="0"/>
              <w:jc w:val="center"/>
              <w:rPr>
                <w:ins w:id="2649" w:author="Okot" w:date="2020-01-21T13:35:00Z"/>
              </w:rPr>
            </w:pPr>
          </w:p>
        </w:tc>
      </w:tr>
      <w:tr w:rsidR="000B2B3D" w14:paraId="764D0F4E" w14:textId="77777777" w:rsidTr="007B6C0B">
        <w:trPr>
          <w:ins w:id="2650" w:author="Okot" w:date="2020-01-21T13:35:00Z"/>
        </w:trPr>
        <w:tc>
          <w:tcPr>
            <w:tcW w:w="562" w:type="dxa"/>
          </w:tcPr>
          <w:p w14:paraId="5B069005" w14:textId="77777777" w:rsidR="000B2B3D" w:rsidRDefault="000B2B3D" w:rsidP="007B6C0B">
            <w:pPr>
              <w:ind w:firstLine="0"/>
              <w:jc w:val="center"/>
              <w:rPr>
                <w:ins w:id="2651" w:author="Okot" w:date="2020-01-21T13:35:00Z"/>
              </w:rPr>
            </w:pPr>
            <w:ins w:id="2652" w:author="Okot" w:date="2020-01-21T13:35:00Z">
              <w:r>
                <w:t>Cu</w:t>
              </w:r>
            </w:ins>
          </w:p>
        </w:tc>
        <w:tc>
          <w:tcPr>
            <w:tcW w:w="427" w:type="dxa"/>
          </w:tcPr>
          <w:p w14:paraId="25CFED1B" w14:textId="77777777" w:rsidR="000B2B3D" w:rsidRDefault="000B2B3D" w:rsidP="007B6C0B">
            <w:pPr>
              <w:ind w:firstLine="0"/>
              <w:jc w:val="center"/>
              <w:rPr>
                <w:ins w:id="2653" w:author="Okot" w:date="2020-01-21T13:35:00Z"/>
              </w:rPr>
            </w:pPr>
            <w:ins w:id="2654" w:author="Okot" w:date="2020-01-21T13:35:00Z">
              <w:r>
                <w:t>-</w:t>
              </w:r>
            </w:ins>
          </w:p>
        </w:tc>
        <w:tc>
          <w:tcPr>
            <w:tcW w:w="352" w:type="dxa"/>
          </w:tcPr>
          <w:p w14:paraId="34C7DDC1" w14:textId="77777777" w:rsidR="000B2B3D" w:rsidRDefault="000B2B3D" w:rsidP="007B6C0B">
            <w:pPr>
              <w:ind w:firstLine="0"/>
              <w:jc w:val="center"/>
              <w:rPr>
                <w:ins w:id="2655" w:author="Okot" w:date="2020-01-21T13:35:00Z"/>
              </w:rPr>
            </w:pPr>
          </w:p>
        </w:tc>
        <w:tc>
          <w:tcPr>
            <w:tcW w:w="498" w:type="dxa"/>
          </w:tcPr>
          <w:p w14:paraId="729310BF" w14:textId="77777777" w:rsidR="000B2B3D" w:rsidRDefault="000B2B3D" w:rsidP="007B6C0B">
            <w:pPr>
              <w:ind w:firstLine="0"/>
              <w:jc w:val="center"/>
              <w:rPr>
                <w:ins w:id="2656" w:author="Okot" w:date="2020-01-21T13:35:00Z"/>
              </w:rPr>
            </w:pPr>
          </w:p>
        </w:tc>
        <w:tc>
          <w:tcPr>
            <w:tcW w:w="483" w:type="dxa"/>
          </w:tcPr>
          <w:p w14:paraId="0EF67536" w14:textId="77777777" w:rsidR="000B2B3D" w:rsidRDefault="000B2B3D" w:rsidP="007B6C0B">
            <w:pPr>
              <w:ind w:firstLine="0"/>
              <w:jc w:val="center"/>
              <w:rPr>
                <w:ins w:id="2657" w:author="Okot" w:date="2020-01-21T13:35:00Z"/>
              </w:rPr>
            </w:pPr>
          </w:p>
        </w:tc>
        <w:tc>
          <w:tcPr>
            <w:tcW w:w="450" w:type="dxa"/>
          </w:tcPr>
          <w:p w14:paraId="1FFB5BFB" w14:textId="77777777" w:rsidR="000B2B3D" w:rsidRDefault="000B2B3D" w:rsidP="007B6C0B">
            <w:pPr>
              <w:ind w:firstLine="0"/>
              <w:jc w:val="center"/>
              <w:rPr>
                <w:ins w:id="2658" w:author="Okot" w:date="2020-01-21T13:35:00Z"/>
              </w:rPr>
            </w:pPr>
          </w:p>
        </w:tc>
        <w:tc>
          <w:tcPr>
            <w:tcW w:w="416" w:type="dxa"/>
          </w:tcPr>
          <w:p w14:paraId="09046AFA" w14:textId="77777777" w:rsidR="000B2B3D" w:rsidRDefault="000B2B3D" w:rsidP="007B6C0B">
            <w:pPr>
              <w:ind w:firstLine="0"/>
              <w:jc w:val="center"/>
              <w:rPr>
                <w:ins w:id="2659" w:author="Okot" w:date="2020-01-21T13:35:00Z"/>
              </w:rPr>
            </w:pPr>
          </w:p>
        </w:tc>
        <w:tc>
          <w:tcPr>
            <w:tcW w:w="450" w:type="dxa"/>
          </w:tcPr>
          <w:p w14:paraId="0988B48B" w14:textId="77777777" w:rsidR="000B2B3D" w:rsidRDefault="000B2B3D" w:rsidP="007B6C0B">
            <w:pPr>
              <w:ind w:firstLine="0"/>
              <w:jc w:val="center"/>
              <w:rPr>
                <w:ins w:id="2660" w:author="Okot" w:date="2020-01-21T13:35:00Z"/>
              </w:rPr>
            </w:pPr>
          </w:p>
        </w:tc>
        <w:tc>
          <w:tcPr>
            <w:tcW w:w="439" w:type="dxa"/>
          </w:tcPr>
          <w:p w14:paraId="5C82E30E" w14:textId="77777777" w:rsidR="000B2B3D" w:rsidRDefault="000B2B3D" w:rsidP="007B6C0B">
            <w:pPr>
              <w:ind w:firstLine="0"/>
              <w:jc w:val="center"/>
              <w:rPr>
                <w:ins w:id="2661" w:author="Okot" w:date="2020-01-21T13:35:00Z"/>
              </w:rPr>
            </w:pPr>
          </w:p>
        </w:tc>
        <w:tc>
          <w:tcPr>
            <w:tcW w:w="416" w:type="dxa"/>
          </w:tcPr>
          <w:p w14:paraId="244D7085" w14:textId="77777777" w:rsidR="000B2B3D" w:rsidRDefault="000B2B3D" w:rsidP="007B6C0B">
            <w:pPr>
              <w:ind w:firstLine="0"/>
              <w:jc w:val="center"/>
              <w:rPr>
                <w:ins w:id="2662" w:author="Okot" w:date="2020-01-21T13:35:00Z"/>
              </w:rPr>
            </w:pPr>
            <w:ins w:id="2663" w:author="Okot" w:date="2020-01-21T13:35:00Z">
              <w:r>
                <w:t>+</w:t>
              </w:r>
            </w:ins>
          </w:p>
        </w:tc>
        <w:tc>
          <w:tcPr>
            <w:tcW w:w="516" w:type="dxa"/>
          </w:tcPr>
          <w:p w14:paraId="49E26F63" w14:textId="77777777" w:rsidR="000B2B3D" w:rsidRDefault="000B2B3D" w:rsidP="007B6C0B">
            <w:pPr>
              <w:ind w:firstLine="0"/>
              <w:jc w:val="center"/>
              <w:rPr>
                <w:ins w:id="2664" w:author="Okot" w:date="2020-01-21T13:35:00Z"/>
              </w:rPr>
            </w:pPr>
          </w:p>
        </w:tc>
        <w:tc>
          <w:tcPr>
            <w:tcW w:w="529" w:type="dxa"/>
          </w:tcPr>
          <w:p w14:paraId="0ED81756" w14:textId="77777777" w:rsidR="000B2B3D" w:rsidRDefault="000B2B3D" w:rsidP="007B6C0B">
            <w:pPr>
              <w:ind w:firstLine="0"/>
              <w:jc w:val="center"/>
              <w:rPr>
                <w:ins w:id="2665" w:author="Okot" w:date="2020-01-21T13:35:00Z"/>
              </w:rPr>
            </w:pPr>
          </w:p>
        </w:tc>
        <w:tc>
          <w:tcPr>
            <w:tcW w:w="529" w:type="dxa"/>
          </w:tcPr>
          <w:p w14:paraId="13040713" w14:textId="77777777" w:rsidR="000B2B3D" w:rsidRDefault="000B2B3D" w:rsidP="007B6C0B">
            <w:pPr>
              <w:ind w:firstLine="0"/>
              <w:jc w:val="center"/>
              <w:rPr>
                <w:ins w:id="2666" w:author="Okot" w:date="2020-01-21T13:35:00Z"/>
              </w:rPr>
            </w:pPr>
          </w:p>
        </w:tc>
        <w:tc>
          <w:tcPr>
            <w:tcW w:w="529" w:type="dxa"/>
          </w:tcPr>
          <w:p w14:paraId="1C902CA9" w14:textId="77777777" w:rsidR="000B2B3D" w:rsidRDefault="000B2B3D" w:rsidP="007B6C0B">
            <w:pPr>
              <w:ind w:firstLine="0"/>
              <w:jc w:val="center"/>
              <w:rPr>
                <w:ins w:id="2667" w:author="Okot" w:date="2020-01-21T13:35:00Z"/>
              </w:rPr>
            </w:pPr>
          </w:p>
        </w:tc>
        <w:tc>
          <w:tcPr>
            <w:tcW w:w="529" w:type="dxa"/>
          </w:tcPr>
          <w:p w14:paraId="620E112E" w14:textId="77777777" w:rsidR="000B2B3D" w:rsidRDefault="000B2B3D" w:rsidP="007B6C0B">
            <w:pPr>
              <w:ind w:firstLine="0"/>
              <w:jc w:val="center"/>
              <w:rPr>
                <w:ins w:id="2668" w:author="Okot" w:date="2020-01-21T13:35:00Z"/>
              </w:rPr>
            </w:pPr>
            <w:ins w:id="2669" w:author="Okot" w:date="2020-01-21T13:35:00Z">
              <w:r>
                <w:t>-</w:t>
              </w:r>
            </w:ins>
          </w:p>
        </w:tc>
        <w:tc>
          <w:tcPr>
            <w:tcW w:w="529" w:type="dxa"/>
          </w:tcPr>
          <w:p w14:paraId="50B5FDFB" w14:textId="77777777" w:rsidR="000B2B3D" w:rsidRDefault="000B2B3D" w:rsidP="007B6C0B">
            <w:pPr>
              <w:ind w:firstLine="0"/>
              <w:jc w:val="center"/>
              <w:rPr>
                <w:ins w:id="2670" w:author="Okot" w:date="2020-01-21T13:35:00Z"/>
              </w:rPr>
            </w:pPr>
          </w:p>
        </w:tc>
        <w:tc>
          <w:tcPr>
            <w:tcW w:w="639" w:type="dxa"/>
          </w:tcPr>
          <w:p w14:paraId="70DD7214" w14:textId="77777777" w:rsidR="000B2B3D" w:rsidRDefault="000B2B3D" w:rsidP="007B6C0B">
            <w:pPr>
              <w:ind w:firstLine="0"/>
              <w:jc w:val="center"/>
              <w:rPr>
                <w:ins w:id="2671" w:author="Okot" w:date="2020-01-21T13:35:00Z"/>
              </w:rPr>
            </w:pPr>
          </w:p>
        </w:tc>
        <w:tc>
          <w:tcPr>
            <w:tcW w:w="529" w:type="dxa"/>
          </w:tcPr>
          <w:p w14:paraId="7A6E58AE" w14:textId="77777777" w:rsidR="000B2B3D" w:rsidRDefault="000B2B3D" w:rsidP="007B6C0B">
            <w:pPr>
              <w:ind w:firstLine="0"/>
              <w:jc w:val="center"/>
              <w:rPr>
                <w:ins w:id="2672" w:author="Okot" w:date="2020-01-21T13:35:00Z"/>
              </w:rPr>
            </w:pPr>
          </w:p>
        </w:tc>
      </w:tr>
      <w:tr w:rsidR="000B2B3D" w14:paraId="539B3FAE" w14:textId="77777777" w:rsidTr="007B6C0B">
        <w:trPr>
          <w:ins w:id="2673" w:author="Okot" w:date="2020-01-21T13:35:00Z"/>
        </w:trPr>
        <w:tc>
          <w:tcPr>
            <w:tcW w:w="562" w:type="dxa"/>
          </w:tcPr>
          <w:p w14:paraId="05512C89" w14:textId="77777777" w:rsidR="000B2B3D" w:rsidRDefault="000B2B3D" w:rsidP="007B6C0B">
            <w:pPr>
              <w:ind w:firstLine="0"/>
              <w:jc w:val="center"/>
              <w:rPr>
                <w:ins w:id="2674" w:author="Okot" w:date="2020-01-21T13:35:00Z"/>
              </w:rPr>
            </w:pPr>
            <w:ins w:id="2675" w:author="Okot" w:date="2020-01-21T13:35:00Z">
              <w:r>
                <w:t>K</w:t>
              </w:r>
            </w:ins>
          </w:p>
        </w:tc>
        <w:tc>
          <w:tcPr>
            <w:tcW w:w="427" w:type="dxa"/>
          </w:tcPr>
          <w:p w14:paraId="1626275D" w14:textId="77777777" w:rsidR="000B2B3D" w:rsidRDefault="000B2B3D" w:rsidP="007B6C0B">
            <w:pPr>
              <w:ind w:firstLine="0"/>
              <w:jc w:val="center"/>
              <w:rPr>
                <w:ins w:id="2676" w:author="Okot" w:date="2020-01-21T13:35:00Z"/>
              </w:rPr>
            </w:pPr>
          </w:p>
        </w:tc>
        <w:tc>
          <w:tcPr>
            <w:tcW w:w="352" w:type="dxa"/>
          </w:tcPr>
          <w:p w14:paraId="50C0D8FA" w14:textId="77777777" w:rsidR="000B2B3D" w:rsidRDefault="000B2B3D" w:rsidP="007B6C0B">
            <w:pPr>
              <w:ind w:firstLine="0"/>
              <w:jc w:val="center"/>
              <w:rPr>
                <w:ins w:id="2677" w:author="Okot" w:date="2020-01-21T13:35:00Z"/>
              </w:rPr>
            </w:pPr>
          </w:p>
        </w:tc>
        <w:tc>
          <w:tcPr>
            <w:tcW w:w="498" w:type="dxa"/>
          </w:tcPr>
          <w:p w14:paraId="1150BF85" w14:textId="77777777" w:rsidR="000B2B3D" w:rsidRDefault="000B2B3D" w:rsidP="007B6C0B">
            <w:pPr>
              <w:ind w:firstLine="0"/>
              <w:jc w:val="center"/>
              <w:rPr>
                <w:ins w:id="2678" w:author="Okot" w:date="2020-01-21T13:35:00Z"/>
              </w:rPr>
            </w:pPr>
            <w:ins w:id="2679" w:author="Okot" w:date="2020-01-21T13:35:00Z">
              <w:r>
                <w:t>+</w:t>
              </w:r>
            </w:ins>
          </w:p>
        </w:tc>
        <w:tc>
          <w:tcPr>
            <w:tcW w:w="483" w:type="dxa"/>
          </w:tcPr>
          <w:p w14:paraId="61D01CD8" w14:textId="77777777" w:rsidR="000B2B3D" w:rsidRDefault="000B2B3D" w:rsidP="007B6C0B">
            <w:pPr>
              <w:ind w:firstLine="0"/>
              <w:jc w:val="center"/>
              <w:rPr>
                <w:ins w:id="2680" w:author="Okot" w:date="2020-01-21T13:35:00Z"/>
              </w:rPr>
            </w:pPr>
          </w:p>
        </w:tc>
        <w:tc>
          <w:tcPr>
            <w:tcW w:w="450" w:type="dxa"/>
          </w:tcPr>
          <w:p w14:paraId="07EF67E8" w14:textId="77777777" w:rsidR="000B2B3D" w:rsidRDefault="000B2B3D" w:rsidP="007B6C0B">
            <w:pPr>
              <w:ind w:firstLine="0"/>
              <w:jc w:val="center"/>
              <w:rPr>
                <w:ins w:id="2681" w:author="Okot" w:date="2020-01-21T13:35:00Z"/>
              </w:rPr>
            </w:pPr>
          </w:p>
        </w:tc>
        <w:tc>
          <w:tcPr>
            <w:tcW w:w="416" w:type="dxa"/>
          </w:tcPr>
          <w:p w14:paraId="0671F62B" w14:textId="77777777" w:rsidR="000B2B3D" w:rsidRDefault="000B2B3D" w:rsidP="007B6C0B">
            <w:pPr>
              <w:ind w:firstLine="0"/>
              <w:jc w:val="center"/>
              <w:rPr>
                <w:ins w:id="2682" w:author="Okot" w:date="2020-01-21T13:35:00Z"/>
              </w:rPr>
            </w:pPr>
          </w:p>
        </w:tc>
        <w:tc>
          <w:tcPr>
            <w:tcW w:w="450" w:type="dxa"/>
          </w:tcPr>
          <w:p w14:paraId="5CFD7CA7" w14:textId="77777777" w:rsidR="000B2B3D" w:rsidRDefault="000B2B3D" w:rsidP="007B6C0B">
            <w:pPr>
              <w:ind w:firstLine="0"/>
              <w:jc w:val="center"/>
              <w:rPr>
                <w:ins w:id="2683" w:author="Okot" w:date="2020-01-21T13:35:00Z"/>
              </w:rPr>
            </w:pPr>
            <w:ins w:id="2684" w:author="Okot" w:date="2020-01-21T13:35:00Z">
              <w:r>
                <w:t>-</w:t>
              </w:r>
            </w:ins>
          </w:p>
        </w:tc>
        <w:tc>
          <w:tcPr>
            <w:tcW w:w="439" w:type="dxa"/>
          </w:tcPr>
          <w:p w14:paraId="03A3F2E1" w14:textId="77777777" w:rsidR="000B2B3D" w:rsidRDefault="000B2B3D" w:rsidP="007B6C0B">
            <w:pPr>
              <w:ind w:firstLine="0"/>
              <w:jc w:val="center"/>
              <w:rPr>
                <w:ins w:id="2685" w:author="Okot" w:date="2020-01-21T13:35:00Z"/>
              </w:rPr>
            </w:pPr>
            <w:ins w:id="2686" w:author="Okot" w:date="2020-01-21T13:35:00Z">
              <w:r>
                <w:t>+</w:t>
              </w:r>
            </w:ins>
          </w:p>
        </w:tc>
        <w:tc>
          <w:tcPr>
            <w:tcW w:w="416" w:type="dxa"/>
          </w:tcPr>
          <w:p w14:paraId="43A95DE8" w14:textId="77777777" w:rsidR="000B2B3D" w:rsidRDefault="000B2B3D" w:rsidP="007B6C0B">
            <w:pPr>
              <w:ind w:firstLine="0"/>
              <w:jc w:val="center"/>
              <w:rPr>
                <w:ins w:id="2687" w:author="Okot" w:date="2020-01-21T13:35:00Z"/>
              </w:rPr>
            </w:pPr>
          </w:p>
        </w:tc>
        <w:tc>
          <w:tcPr>
            <w:tcW w:w="516" w:type="dxa"/>
          </w:tcPr>
          <w:p w14:paraId="538461A6" w14:textId="77777777" w:rsidR="000B2B3D" w:rsidRDefault="000B2B3D" w:rsidP="007B6C0B">
            <w:pPr>
              <w:ind w:firstLine="0"/>
              <w:jc w:val="center"/>
              <w:rPr>
                <w:ins w:id="2688" w:author="Okot" w:date="2020-01-21T13:35:00Z"/>
              </w:rPr>
            </w:pPr>
          </w:p>
        </w:tc>
        <w:tc>
          <w:tcPr>
            <w:tcW w:w="529" w:type="dxa"/>
          </w:tcPr>
          <w:p w14:paraId="18A30B61" w14:textId="77777777" w:rsidR="000B2B3D" w:rsidRDefault="000B2B3D" w:rsidP="007B6C0B">
            <w:pPr>
              <w:ind w:firstLine="0"/>
              <w:jc w:val="center"/>
              <w:rPr>
                <w:ins w:id="2689" w:author="Okot" w:date="2020-01-21T13:35:00Z"/>
              </w:rPr>
            </w:pPr>
          </w:p>
        </w:tc>
        <w:tc>
          <w:tcPr>
            <w:tcW w:w="529" w:type="dxa"/>
          </w:tcPr>
          <w:p w14:paraId="41F83532" w14:textId="77777777" w:rsidR="000B2B3D" w:rsidRDefault="000B2B3D" w:rsidP="007B6C0B">
            <w:pPr>
              <w:ind w:firstLine="0"/>
              <w:jc w:val="center"/>
              <w:rPr>
                <w:ins w:id="2690" w:author="Okot" w:date="2020-01-21T13:35:00Z"/>
              </w:rPr>
            </w:pPr>
          </w:p>
        </w:tc>
        <w:tc>
          <w:tcPr>
            <w:tcW w:w="529" w:type="dxa"/>
          </w:tcPr>
          <w:p w14:paraId="6A1D9867" w14:textId="77777777" w:rsidR="000B2B3D" w:rsidRDefault="000B2B3D" w:rsidP="007B6C0B">
            <w:pPr>
              <w:ind w:firstLine="0"/>
              <w:jc w:val="center"/>
              <w:rPr>
                <w:ins w:id="2691" w:author="Okot" w:date="2020-01-21T13:35:00Z"/>
              </w:rPr>
            </w:pPr>
          </w:p>
        </w:tc>
        <w:tc>
          <w:tcPr>
            <w:tcW w:w="529" w:type="dxa"/>
          </w:tcPr>
          <w:p w14:paraId="0C6C8E13" w14:textId="77777777" w:rsidR="000B2B3D" w:rsidRDefault="000B2B3D" w:rsidP="007B6C0B">
            <w:pPr>
              <w:ind w:firstLine="0"/>
              <w:jc w:val="center"/>
              <w:rPr>
                <w:ins w:id="2692" w:author="Okot" w:date="2020-01-21T13:35:00Z"/>
              </w:rPr>
            </w:pPr>
          </w:p>
        </w:tc>
        <w:tc>
          <w:tcPr>
            <w:tcW w:w="529" w:type="dxa"/>
          </w:tcPr>
          <w:p w14:paraId="3B931C89" w14:textId="77777777" w:rsidR="000B2B3D" w:rsidRDefault="000B2B3D" w:rsidP="007B6C0B">
            <w:pPr>
              <w:ind w:firstLine="0"/>
              <w:jc w:val="center"/>
              <w:rPr>
                <w:ins w:id="2693" w:author="Okot" w:date="2020-01-21T13:35:00Z"/>
              </w:rPr>
            </w:pPr>
          </w:p>
        </w:tc>
        <w:tc>
          <w:tcPr>
            <w:tcW w:w="639" w:type="dxa"/>
          </w:tcPr>
          <w:p w14:paraId="15BA7F00" w14:textId="77777777" w:rsidR="000B2B3D" w:rsidRDefault="000B2B3D" w:rsidP="007B6C0B">
            <w:pPr>
              <w:ind w:firstLine="0"/>
              <w:jc w:val="center"/>
              <w:rPr>
                <w:ins w:id="2694" w:author="Okot" w:date="2020-01-21T13:35:00Z"/>
              </w:rPr>
            </w:pPr>
          </w:p>
        </w:tc>
        <w:tc>
          <w:tcPr>
            <w:tcW w:w="529" w:type="dxa"/>
          </w:tcPr>
          <w:p w14:paraId="2EA6E490" w14:textId="77777777" w:rsidR="000B2B3D" w:rsidRDefault="000B2B3D" w:rsidP="007B6C0B">
            <w:pPr>
              <w:ind w:firstLine="0"/>
              <w:jc w:val="center"/>
              <w:rPr>
                <w:ins w:id="2695" w:author="Okot" w:date="2020-01-21T13:35:00Z"/>
              </w:rPr>
            </w:pPr>
          </w:p>
        </w:tc>
      </w:tr>
      <w:tr w:rsidR="000B2B3D" w14:paraId="43EE6DC4" w14:textId="77777777" w:rsidTr="007B6C0B">
        <w:trPr>
          <w:ins w:id="2696" w:author="Okot" w:date="2020-01-21T13:35:00Z"/>
        </w:trPr>
        <w:tc>
          <w:tcPr>
            <w:tcW w:w="562" w:type="dxa"/>
          </w:tcPr>
          <w:p w14:paraId="05E6C81D" w14:textId="77777777" w:rsidR="000B2B3D" w:rsidRDefault="000B2B3D" w:rsidP="007B6C0B">
            <w:pPr>
              <w:ind w:firstLine="0"/>
              <w:jc w:val="center"/>
              <w:rPr>
                <w:ins w:id="2697" w:author="Okot" w:date="2020-01-21T13:35:00Z"/>
              </w:rPr>
            </w:pPr>
            <w:ins w:id="2698" w:author="Okot" w:date="2020-01-21T13:35:00Z">
              <w:r>
                <w:t>Se</w:t>
              </w:r>
            </w:ins>
          </w:p>
        </w:tc>
        <w:tc>
          <w:tcPr>
            <w:tcW w:w="427" w:type="dxa"/>
          </w:tcPr>
          <w:p w14:paraId="0197A21B" w14:textId="77777777" w:rsidR="000B2B3D" w:rsidRDefault="000B2B3D" w:rsidP="007B6C0B">
            <w:pPr>
              <w:ind w:firstLine="0"/>
              <w:jc w:val="center"/>
              <w:rPr>
                <w:ins w:id="2699" w:author="Okot" w:date="2020-01-21T13:35:00Z"/>
              </w:rPr>
            </w:pPr>
          </w:p>
        </w:tc>
        <w:tc>
          <w:tcPr>
            <w:tcW w:w="352" w:type="dxa"/>
          </w:tcPr>
          <w:p w14:paraId="3132A7AC" w14:textId="77777777" w:rsidR="000B2B3D" w:rsidRDefault="000B2B3D" w:rsidP="007B6C0B">
            <w:pPr>
              <w:ind w:firstLine="0"/>
              <w:jc w:val="center"/>
              <w:rPr>
                <w:ins w:id="2700" w:author="Okot" w:date="2020-01-21T13:35:00Z"/>
              </w:rPr>
            </w:pPr>
          </w:p>
        </w:tc>
        <w:tc>
          <w:tcPr>
            <w:tcW w:w="498" w:type="dxa"/>
          </w:tcPr>
          <w:p w14:paraId="7F573E5C" w14:textId="77777777" w:rsidR="000B2B3D" w:rsidRDefault="000B2B3D" w:rsidP="007B6C0B">
            <w:pPr>
              <w:ind w:firstLine="0"/>
              <w:jc w:val="center"/>
              <w:rPr>
                <w:ins w:id="2701" w:author="Okot" w:date="2020-01-21T13:35:00Z"/>
              </w:rPr>
            </w:pPr>
          </w:p>
        </w:tc>
        <w:tc>
          <w:tcPr>
            <w:tcW w:w="483" w:type="dxa"/>
          </w:tcPr>
          <w:p w14:paraId="510042B3" w14:textId="77777777" w:rsidR="000B2B3D" w:rsidRDefault="000B2B3D" w:rsidP="007B6C0B">
            <w:pPr>
              <w:ind w:firstLine="0"/>
              <w:jc w:val="center"/>
              <w:rPr>
                <w:ins w:id="2702" w:author="Okot" w:date="2020-01-21T13:35:00Z"/>
              </w:rPr>
            </w:pPr>
          </w:p>
        </w:tc>
        <w:tc>
          <w:tcPr>
            <w:tcW w:w="450" w:type="dxa"/>
          </w:tcPr>
          <w:p w14:paraId="120BA539" w14:textId="77777777" w:rsidR="000B2B3D" w:rsidRDefault="000B2B3D" w:rsidP="007B6C0B">
            <w:pPr>
              <w:ind w:firstLine="0"/>
              <w:jc w:val="center"/>
              <w:rPr>
                <w:ins w:id="2703" w:author="Okot" w:date="2020-01-21T13:35:00Z"/>
              </w:rPr>
            </w:pPr>
          </w:p>
        </w:tc>
        <w:tc>
          <w:tcPr>
            <w:tcW w:w="416" w:type="dxa"/>
          </w:tcPr>
          <w:p w14:paraId="63CE272A" w14:textId="77777777" w:rsidR="000B2B3D" w:rsidRDefault="000B2B3D" w:rsidP="007B6C0B">
            <w:pPr>
              <w:ind w:firstLine="0"/>
              <w:jc w:val="center"/>
              <w:rPr>
                <w:ins w:id="2704" w:author="Okot" w:date="2020-01-21T13:35:00Z"/>
              </w:rPr>
            </w:pPr>
          </w:p>
        </w:tc>
        <w:tc>
          <w:tcPr>
            <w:tcW w:w="450" w:type="dxa"/>
          </w:tcPr>
          <w:p w14:paraId="76C15D95" w14:textId="77777777" w:rsidR="000B2B3D" w:rsidRDefault="000B2B3D" w:rsidP="007B6C0B">
            <w:pPr>
              <w:ind w:firstLine="0"/>
              <w:jc w:val="center"/>
              <w:rPr>
                <w:ins w:id="2705" w:author="Okot" w:date="2020-01-21T13:35:00Z"/>
              </w:rPr>
            </w:pPr>
          </w:p>
        </w:tc>
        <w:tc>
          <w:tcPr>
            <w:tcW w:w="439" w:type="dxa"/>
          </w:tcPr>
          <w:p w14:paraId="73300979" w14:textId="77777777" w:rsidR="000B2B3D" w:rsidRDefault="000B2B3D" w:rsidP="007B6C0B">
            <w:pPr>
              <w:ind w:firstLine="0"/>
              <w:jc w:val="center"/>
              <w:rPr>
                <w:ins w:id="2706" w:author="Okot" w:date="2020-01-21T13:35:00Z"/>
              </w:rPr>
            </w:pPr>
          </w:p>
        </w:tc>
        <w:tc>
          <w:tcPr>
            <w:tcW w:w="416" w:type="dxa"/>
          </w:tcPr>
          <w:p w14:paraId="14E859FA" w14:textId="77777777" w:rsidR="000B2B3D" w:rsidRDefault="000B2B3D" w:rsidP="007B6C0B">
            <w:pPr>
              <w:ind w:firstLine="0"/>
              <w:jc w:val="center"/>
              <w:rPr>
                <w:ins w:id="2707" w:author="Okot" w:date="2020-01-21T13:35:00Z"/>
              </w:rPr>
            </w:pPr>
          </w:p>
        </w:tc>
        <w:tc>
          <w:tcPr>
            <w:tcW w:w="516" w:type="dxa"/>
          </w:tcPr>
          <w:p w14:paraId="30D07867" w14:textId="77777777" w:rsidR="000B2B3D" w:rsidRDefault="000B2B3D" w:rsidP="007B6C0B">
            <w:pPr>
              <w:ind w:firstLine="0"/>
              <w:jc w:val="center"/>
              <w:rPr>
                <w:ins w:id="2708" w:author="Okot" w:date="2020-01-21T13:35:00Z"/>
              </w:rPr>
            </w:pPr>
            <w:ins w:id="2709" w:author="Okot" w:date="2020-01-21T13:35:00Z">
              <w:r>
                <w:t>+</w:t>
              </w:r>
            </w:ins>
          </w:p>
        </w:tc>
        <w:tc>
          <w:tcPr>
            <w:tcW w:w="529" w:type="dxa"/>
          </w:tcPr>
          <w:p w14:paraId="48A7E42E" w14:textId="77777777" w:rsidR="000B2B3D" w:rsidRDefault="000B2B3D" w:rsidP="007B6C0B">
            <w:pPr>
              <w:ind w:firstLine="0"/>
              <w:jc w:val="center"/>
              <w:rPr>
                <w:ins w:id="2710" w:author="Okot" w:date="2020-01-21T13:35:00Z"/>
              </w:rPr>
            </w:pPr>
          </w:p>
        </w:tc>
        <w:tc>
          <w:tcPr>
            <w:tcW w:w="529" w:type="dxa"/>
          </w:tcPr>
          <w:p w14:paraId="6BE98D9A" w14:textId="77777777" w:rsidR="000B2B3D" w:rsidRDefault="000B2B3D" w:rsidP="007B6C0B">
            <w:pPr>
              <w:ind w:firstLine="0"/>
              <w:jc w:val="center"/>
              <w:rPr>
                <w:ins w:id="2711" w:author="Okot" w:date="2020-01-21T13:35:00Z"/>
              </w:rPr>
            </w:pPr>
            <w:ins w:id="2712" w:author="Okot" w:date="2020-01-21T13:35:00Z">
              <w:r>
                <w:t>+</w:t>
              </w:r>
            </w:ins>
          </w:p>
        </w:tc>
        <w:tc>
          <w:tcPr>
            <w:tcW w:w="529" w:type="dxa"/>
          </w:tcPr>
          <w:p w14:paraId="79EA456D" w14:textId="77777777" w:rsidR="000B2B3D" w:rsidRDefault="000B2B3D" w:rsidP="007B6C0B">
            <w:pPr>
              <w:ind w:firstLine="0"/>
              <w:jc w:val="center"/>
              <w:rPr>
                <w:ins w:id="2713" w:author="Okot" w:date="2020-01-21T13:35:00Z"/>
              </w:rPr>
            </w:pPr>
          </w:p>
        </w:tc>
        <w:tc>
          <w:tcPr>
            <w:tcW w:w="529" w:type="dxa"/>
          </w:tcPr>
          <w:p w14:paraId="2B7669CC" w14:textId="77777777" w:rsidR="000B2B3D" w:rsidRDefault="000B2B3D" w:rsidP="007B6C0B">
            <w:pPr>
              <w:ind w:firstLine="0"/>
              <w:jc w:val="center"/>
              <w:rPr>
                <w:ins w:id="2714" w:author="Okot" w:date="2020-01-21T13:35:00Z"/>
              </w:rPr>
            </w:pPr>
          </w:p>
        </w:tc>
        <w:tc>
          <w:tcPr>
            <w:tcW w:w="529" w:type="dxa"/>
          </w:tcPr>
          <w:p w14:paraId="78C5930B" w14:textId="77777777" w:rsidR="000B2B3D" w:rsidRDefault="000B2B3D" w:rsidP="007B6C0B">
            <w:pPr>
              <w:ind w:firstLine="0"/>
              <w:jc w:val="center"/>
              <w:rPr>
                <w:ins w:id="2715" w:author="Okot" w:date="2020-01-21T13:35:00Z"/>
              </w:rPr>
            </w:pPr>
          </w:p>
        </w:tc>
        <w:tc>
          <w:tcPr>
            <w:tcW w:w="639" w:type="dxa"/>
          </w:tcPr>
          <w:p w14:paraId="4EA70854" w14:textId="77777777" w:rsidR="000B2B3D" w:rsidRDefault="000B2B3D" w:rsidP="007B6C0B">
            <w:pPr>
              <w:ind w:firstLine="0"/>
              <w:jc w:val="center"/>
              <w:rPr>
                <w:ins w:id="2716" w:author="Okot" w:date="2020-01-21T13:35:00Z"/>
              </w:rPr>
            </w:pPr>
            <w:ins w:id="2717" w:author="Okot" w:date="2020-01-21T13:35:00Z">
              <w:r>
                <w:t>+</w:t>
              </w:r>
            </w:ins>
          </w:p>
        </w:tc>
        <w:tc>
          <w:tcPr>
            <w:tcW w:w="529" w:type="dxa"/>
          </w:tcPr>
          <w:p w14:paraId="78F757C1" w14:textId="77777777" w:rsidR="000B2B3D" w:rsidRDefault="000B2B3D" w:rsidP="007B6C0B">
            <w:pPr>
              <w:ind w:firstLine="0"/>
              <w:jc w:val="center"/>
              <w:rPr>
                <w:ins w:id="2718" w:author="Okot" w:date="2020-01-21T13:35:00Z"/>
              </w:rPr>
            </w:pPr>
          </w:p>
        </w:tc>
      </w:tr>
      <w:tr w:rsidR="000B2B3D" w14:paraId="3389825B" w14:textId="77777777" w:rsidTr="007B6C0B">
        <w:trPr>
          <w:ins w:id="2719" w:author="Okot" w:date="2020-01-21T13:35:00Z"/>
        </w:trPr>
        <w:tc>
          <w:tcPr>
            <w:tcW w:w="562" w:type="dxa"/>
          </w:tcPr>
          <w:p w14:paraId="2CF5CC59" w14:textId="77777777" w:rsidR="000B2B3D" w:rsidRDefault="000B2B3D" w:rsidP="007B6C0B">
            <w:pPr>
              <w:ind w:firstLine="0"/>
              <w:jc w:val="center"/>
              <w:rPr>
                <w:ins w:id="2720" w:author="Okot" w:date="2020-01-21T13:35:00Z"/>
              </w:rPr>
            </w:pPr>
            <w:ins w:id="2721" w:author="Okot" w:date="2020-01-21T13:35:00Z">
              <w:r>
                <w:t>Na</w:t>
              </w:r>
            </w:ins>
          </w:p>
        </w:tc>
        <w:tc>
          <w:tcPr>
            <w:tcW w:w="427" w:type="dxa"/>
          </w:tcPr>
          <w:p w14:paraId="6CAD4B7F" w14:textId="77777777" w:rsidR="000B2B3D" w:rsidRDefault="000B2B3D" w:rsidP="007B6C0B">
            <w:pPr>
              <w:ind w:firstLine="0"/>
              <w:jc w:val="center"/>
              <w:rPr>
                <w:ins w:id="2722" w:author="Okot" w:date="2020-01-21T13:35:00Z"/>
              </w:rPr>
            </w:pPr>
          </w:p>
        </w:tc>
        <w:tc>
          <w:tcPr>
            <w:tcW w:w="352" w:type="dxa"/>
          </w:tcPr>
          <w:p w14:paraId="4F3626D2" w14:textId="77777777" w:rsidR="000B2B3D" w:rsidRDefault="000B2B3D" w:rsidP="007B6C0B">
            <w:pPr>
              <w:ind w:firstLine="0"/>
              <w:jc w:val="center"/>
              <w:rPr>
                <w:ins w:id="2723" w:author="Okot" w:date="2020-01-21T13:35:00Z"/>
              </w:rPr>
            </w:pPr>
          </w:p>
        </w:tc>
        <w:tc>
          <w:tcPr>
            <w:tcW w:w="498" w:type="dxa"/>
          </w:tcPr>
          <w:p w14:paraId="6B7C1E7A" w14:textId="77777777" w:rsidR="000B2B3D" w:rsidRDefault="000B2B3D" w:rsidP="007B6C0B">
            <w:pPr>
              <w:ind w:firstLine="0"/>
              <w:jc w:val="center"/>
              <w:rPr>
                <w:ins w:id="2724" w:author="Okot" w:date="2020-01-21T13:35:00Z"/>
              </w:rPr>
            </w:pPr>
          </w:p>
        </w:tc>
        <w:tc>
          <w:tcPr>
            <w:tcW w:w="483" w:type="dxa"/>
          </w:tcPr>
          <w:p w14:paraId="13AA2682" w14:textId="77777777" w:rsidR="000B2B3D" w:rsidRDefault="000B2B3D" w:rsidP="007B6C0B">
            <w:pPr>
              <w:ind w:firstLine="0"/>
              <w:jc w:val="center"/>
              <w:rPr>
                <w:ins w:id="2725" w:author="Okot" w:date="2020-01-21T13:35:00Z"/>
              </w:rPr>
            </w:pPr>
          </w:p>
        </w:tc>
        <w:tc>
          <w:tcPr>
            <w:tcW w:w="450" w:type="dxa"/>
          </w:tcPr>
          <w:p w14:paraId="01940A32" w14:textId="77777777" w:rsidR="000B2B3D" w:rsidRDefault="000B2B3D" w:rsidP="007B6C0B">
            <w:pPr>
              <w:ind w:firstLine="0"/>
              <w:jc w:val="center"/>
              <w:rPr>
                <w:ins w:id="2726" w:author="Okot" w:date="2020-01-21T13:35:00Z"/>
              </w:rPr>
            </w:pPr>
          </w:p>
        </w:tc>
        <w:tc>
          <w:tcPr>
            <w:tcW w:w="416" w:type="dxa"/>
          </w:tcPr>
          <w:p w14:paraId="2757BFC9" w14:textId="77777777" w:rsidR="000B2B3D" w:rsidRDefault="000B2B3D" w:rsidP="007B6C0B">
            <w:pPr>
              <w:ind w:firstLine="0"/>
              <w:jc w:val="center"/>
              <w:rPr>
                <w:ins w:id="2727" w:author="Okot" w:date="2020-01-21T13:35:00Z"/>
              </w:rPr>
            </w:pPr>
          </w:p>
        </w:tc>
        <w:tc>
          <w:tcPr>
            <w:tcW w:w="450" w:type="dxa"/>
          </w:tcPr>
          <w:p w14:paraId="6C654E85" w14:textId="77777777" w:rsidR="000B2B3D" w:rsidRDefault="000B2B3D" w:rsidP="007B6C0B">
            <w:pPr>
              <w:ind w:firstLine="0"/>
              <w:jc w:val="center"/>
              <w:rPr>
                <w:ins w:id="2728" w:author="Okot" w:date="2020-01-21T13:35:00Z"/>
              </w:rPr>
            </w:pPr>
          </w:p>
        </w:tc>
        <w:tc>
          <w:tcPr>
            <w:tcW w:w="439" w:type="dxa"/>
          </w:tcPr>
          <w:p w14:paraId="05823B1E" w14:textId="77777777" w:rsidR="000B2B3D" w:rsidRDefault="000B2B3D" w:rsidP="007B6C0B">
            <w:pPr>
              <w:ind w:firstLine="0"/>
              <w:jc w:val="center"/>
              <w:rPr>
                <w:ins w:id="2729" w:author="Okot" w:date="2020-01-21T13:35:00Z"/>
              </w:rPr>
            </w:pPr>
            <w:ins w:id="2730" w:author="Okot" w:date="2020-01-21T13:35:00Z">
              <w:r>
                <w:t>-</w:t>
              </w:r>
            </w:ins>
          </w:p>
        </w:tc>
        <w:tc>
          <w:tcPr>
            <w:tcW w:w="416" w:type="dxa"/>
          </w:tcPr>
          <w:p w14:paraId="7022B441" w14:textId="77777777" w:rsidR="000B2B3D" w:rsidRDefault="000B2B3D" w:rsidP="007B6C0B">
            <w:pPr>
              <w:ind w:firstLine="0"/>
              <w:jc w:val="center"/>
              <w:rPr>
                <w:ins w:id="2731" w:author="Okot" w:date="2020-01-21T13:35:00Z"/>
              </w:rPr>
            </w:pPr>
          </w:p>
        </w:tc>
        <w:tc>
          <w:tcPr>
            <w:tcW w:w="516" w:type="dxa"/>
          </w:tcPr>
          <w:p w14:paraId="7E6A10F4" w14:textId="77777777" w:rsidR="000B2B3D" w:rsidRDefault="000B2B3D" w:rsidP="007B6C0B">
            <w:pPr>
              <w:ind w:firstLine="0"/>
              <w:jc w:val="center"/>
              <w:rPr>
                <w:ins w:id="2732" w:author="Okot" w:date="2020-01-21T13:35:00Z"/>
              </w:rPr>
            </w:pPr>
          </w:p>
        </w:tc>
        <w:tc>
          <w:tcPr>
            <w:tcW w:w="529" w:type="dxa"/>
          </w:tcPr>
          <w:p w14:paraId="46195DD9" w14:textId="77777777" w:rsidR="000B2B3D" w:rsidRDefault="000B2B3D" w:rsidP="007B6C0B">
            <w:pPr>
              <w:ind w:firstLine="0"/>
              <w:jc w:val="center"/>
              <w:rPr>
                <w:ins w:id="2733" w:author="Okot" w:date="2020-01-21T13:35:00Z"/>
              </w:rPr>
            </w:pPr>
          </w:p>
        </w:tc>
        <w:tc>
          <w:tcPr>
            <w:tcW w:w="529" w:type="dxa"/>
          </w:tcPr>
          <w:p w14:paraId="56321563" w14:textId="77777777" w:rsidR="000B2B3D" w:rsidRDefault="000B2B3D" w:rsidP="007B6C0B">
            <w:pPr>
              <w:ind w:firstLine="0"/>
              <w:jc w:val="center"/>
              <w:rPr>
                <w:ins w:id="2734" w:author="Okot" w:date="2020-01-21T13:35:00Z"/>
              </w:rPr>
            </w:pPr>
          </w:p>
        </w:tc>
        <w:tc>
          <w:tcPr>
            <w:tcW w:w="529" w:type="dxa"/>
          </w:tcPr>
          <w:p w14:paraId="5A6B62B6" w14:textId="77777777" w:rsidR="000B2B3D" w:rsidRDefault="000B2B3D" w:rsidP="007B6C0B">
            <w:pPr>
              <w:ind w:firstLine="0"/>
              <w:jc w:val="center"/>
              <w:rPr>
                <w:ins w:id="2735" w:author="Okot" w:date="2020-01-21T13:35:00Z"/>
              </w:rPr>
            </w:pPr>
          </w:p>
        </w:tc>
        <w:tc>
          <w:tcPr>
            <w:tcW w:w="529" w:type="dxa"/>
          </w:tcPr>
          <w:p w14:paraId="64B6C199" w14:textId="77777777" w:rsidR="000B2B3D" w:rsidRDefault="000B2B3D" w:rsidP="007B6C0B">
            <w:pPr>
              <w:ind w:firstLine="0"/>
              <w:jc w:val="center"/>
              <w:rPr>
                <w:ins w:id="2736" w:author="Okot" w:date="2020-01-21T13:35:00Z"/>
              </w:rPr>
            </w:pPr>
          </w:p>
        </w:tc>
        <w:tc>
          <w:tcPr>
            <w:tcW w:w="529" w:type="dxa"/>
          </w:tcPr>
          <w:p w14:paraId="522DF07C" w14:textId="77777777" w:rsidR="000B2B3D" w:rsidRDefault="000B2B3D" w:rsidP="007B6C0B">
            <w:pPr>
              <w:ind w:firstLine="0"/>
              <w:jc w:val="center"/>
              <w:rPr>
                <w:ins w:id="2737" w:author="Okot" w:date="2020-01-21T13:35:00Z"/>
              </w:rPr>
            </w:pPr>
          </w:p>
        </w:tc>
        <w:tc>
          <w:tcPr>
            <w:tcW w:w="639" w:type="dxa"/>
          </w:tcPr>
          <w:p w14:paraId="476FA016" w14:textId="77777777" w:rsidR="000B2B3D" w:rsidRDefault="000B2B3D" w:rsidP="007B6C0B">
            <w:pPr>
              <w:ind w:firstLine="0"/>
              <w:jc w:val="center"/>
              <w:rPr>
                <w:ins w:id="2738" w:author="Okot" w:date="2020-01-21T13:35:00Z"/>
              </w:rPr>
            </w:pPr>
          </w:p>
        </w:tc>
        <w:tc>
          <w:tcPr>
            <w:tcW w:w="529" w:type="dxa"/>
          </w:tcPr>
          <w:p w14:paraId="205D3A12" w14:textId="77777777" w:rsidR="000B2B3D" w:rsidRDefault="000B2B3D" w:rsidP="007B6C0B">
            <w:pPr>
              <w:ind w:firstLine="0"/>
              <w:jc w:val="center"/>
              <w:rPr>
                <w:ins w:id="2739" w:author="Okot" w:date="2020-01-21T13:35:00Z"/>
              </w:rPr>
            </w:pPr>
          </w:p>
        </w:tc>
      </w:tr>
      <w:tr w:rsidR="000B2B3D" w14:paraId="1FBAC96F" w14:textId="77777777" w:rsidTr="007B6C0B">
        <w:trPr>
          <w:ins w:id="2740" w:author="Okot" w:date="2020-01-21T13:35:00Z"/>
        </w:trPr>
        <w:tc>
          <w:tcPr>
            <w:tcW w:w="562" w:type="dxa"/>
          </w:tcPr>
          <w:p w14:paraId="3D5AB147" w14:textId="77777777" w:rsidR="000B2B3D" w:rsidRDefault="000B2B3D" w:rsidP="007B6C0B">
            <w:pPr>
              <w:ind w:firstLine="0"/>
              <w:jc w:val="center"/>
              <w:rPr>
                <w:ins w:id="2741" w:author="Okot" w:date="2020-01-21T13:35:00Z"/>
              </w:rPr>
            </w:pPr>
            <w:ins w:id="2742" w:author="Okot" w:date="2020-01-21T13:35:00Z">
              <w:r>
                <w:t>Ca</w:t>
              </w:r>
            </w:ins>
          </w:p>
        </w:tc>
        <w:tc>
          <w:tcPr>
            <w:tcW w:w="427" w:type="dxa"/>
          </w:tcPr>
          <w:p w14:paraId="5B4FD0ED" w14:textId="77777777" w:rsidR="000B2B3D" w:rsidRDefault="000B2B3D" w:rsidP="007B6C0B">
            <w:pPr>
              <w:ind w:firstLine="0"/>
              <w:jc w:val="center"/>
              <w:rPr>
                <w:ins w:id="2743" w:author="Okot" w:date="2020-01-21T13:35:00Z"/>
              </w:rPr>
            </w:pPr>
            <w:ins w:id="2744" w:author="Okot" w:date="2020-01-21T13:35:00Z">
              <w:r>
                <w:t>-</w:t>
              </w:r>
            </w:ins>
          </w:p>
        </w:tc>
        <w:tc>
          <w:tcPr>
            <w:tcW w:w="352" w:type="dxa"/>
          </w:tcPr>
          <w:p w14:paraId="200EEFAA" w14:textId="77777777" w:rsidR="000B2B3D" w:rsidRDefault="000B2B3D" w:rsidP="007B6C0B">
            <w:pPr>
              <w:ind w:firstLine="0"/>
              <w:jc w:val="center"/>
              <w:rPr>
                <w:ins w:id="2745" w:author="Okot" w:date="2020-01-21T13:35:00Z"/>
              </w:rPr>
            </w:pPr>
          </w:p>
        </w:tc>
        <w:tc>
          <w:tcPr>
            <w:tcW w:w="498" w:type="dxa"/>
          </w:tcPr>
          <w:p w14:paraId="780CFEE2" w14:textId="77777777" w:rsidR="000B2B3D" w:rsidRDefault="000B2B3D" w:rsidP="007B6C0B">
            <w:pPr>
              <w:ind w:firstLine="0"/>
              <w:jc w:val="center"/>
              <w:rPr>
                <w:ins w:id="2746" w:author="Okot" w:date="2020-01-21T13:35:00Z"/>
              </w:rPr>
            </w:pPr>
            <w:ins w:id="2747" w:author="Okot" w:date="2020-01-21T13:35:00Z">
              <w:r>
                <w:t>+/-</w:t>
              </w:r>
            </w:ins>
          </w:p>
        </w:tc>
        <w:tc>
          <w:tcPr>
            <w:tcW w:w="483" w:type="dxa"/>
          </w:tcPr>
          <w:p w14:paraId="259B11CC" w14:textId="77777777" w:rsidR="000B2B3D" w:rsidRDefault="000B2B3D" w:rsidP="007B6C0B">
            <w:pPr>
              <w:ind w:firstLine="0"/>
              <w:jc w:val="center"/>
              <w:rPr>
                <w:ins w:id="2748" w:author="Okot" w:date="2020-01-21T13:35:00Z"/>
              </w:rPr>
            </w:pPr>
            <w:ins w:id="2749" w:author="Okot" w:date="2020-01-21T13:35:00Z">
              <w:r>
                <w:t>-</w:t>
              </w:r>
            </w:ins>
          </w:p>
        </w:tc>
        <w:tc>
          <w:tcPr>
            <w:tcW w:w="450" w:type="dxa"/>
          </w:tcPr>
          <w:p w14:paraId="490695F3" w14:textId="77777777" w:rsidR="000B2B3D" w:rsidRDefault="000B2B3D" w:rsidP="007B6C0B">
            <w:pPr>
              <w:ind w:firstLine="0"/>
              <w:jc w:val="center"/>
              <w:rPr>
                <w:ins w:id="2750" w:author="Okot" w:date="2020-01-21T13:35:00Z"/>
              </w:rPr>
            </w:pPr>
          </w:p>
        </w:tc>
        <w:tc>
          <w:tcPr>
            <w:tcW w:w="416" w:type="dxa"/>
          </w:tcPr>
          <w:p w14:paraId="1CB37920" w14:textId="77777777" w:rsidR="000B2B3D" w:rsidRDefault="000B2B3D" w:rsidP="007B6C0B">
            <w:pPr>
              <w:ind w:firstLine="0"/>
              <w:jc w:val="center"/>
              <w:rPr>
                <w:ins w:id="2751" w:author="Okot" w:date="2020-01-21T13:35:00Z"/>
              </w:rPr>
            </w:pPr>
          </w:p>
        </w:tc>
        <w:tc>
          <w:tcPr>
            <w:tcW w:w="450" w:type="dxa"/>
          </w:tcPr>
          <w:p w14:paraId="2C3A7F0B" w14:textId="77777777" w:rsidR="000B2B3D" w:rsidRDefault="000B2B3D" w:rsidP="007B6C0B">
            <w:pPr>
              <w:ind w:firstLine="0"/>
              <w:jc w:val="center"/>
              <w:rPr>
                <w:ins w:id="2752" w:author="Okot" w:date="2020-01-21T13:35:00Z"/>
              </w:rPr>
            </w:pPr>
          </w:p>
        </w:tc>
        <w:tc>
          <w:tcPr>
            <w:tcW w:w="439" w:type="dxa"/>
          </w:tcPr>
          <w:p w14:paraId="5B28883C" w14:textId="77777777" w:rsidR="000B2B3D" w:rsidRDefault="000B2B3D" w:rsidP="007B6C0B">
            <w:pPr>
              <w:ind w:firstLine="0"/>
              <w:jc w:val="center"/>
              <w:rPr>
                <w:ins w:id="2753" w:author="Okot" w:date="2020-01-21T13:35:00Z"/>
              </w:rPr>
            </w:pPr>
          </w:p>
        </w:tc>
        <w:tc>
          <w:tcPr>
            <w:tcW w:w="416" w:type="dxa"/>
          </w:tcPr>
          <w:p w14:paraId="3CFF4B53" w14:textId="77777777" w:rsidR="000B2B3D" w:rsidRDefault="000B2B3D" w:rsidP="007B6C0B">
            <w:pPr>
              <w:ind w:firstLine="0"/>
              <w:jc w:val="center"/>
              <w:rPr>
                <w:ins w:id="2754" w:author="Okot" w:date="2020-01-21T13:35:00Z"/>
              </w:rPr>
            </w:pPr>
            <w:ins w:id="2755" w:author="Okot" w:date="2020-01-21T13:35:00Z">
              <w:r>
                <w:t>-</w:t>
              </w:r>
            </w:ins>
          </w:p>
        </w:tc>
        <w:tc>
          <w:tcPr>
            <w:tcW w:w="516" w:type="dxa"/>
          </w:tcPr>
          <w:p w14:paraId="28F98DB7" w14:textId="77777777" w:rsidR="000B2B3D" w:rsidRDefault="000B2B3D" w:rsidP="007B6C0B">
            <w:pPr>
              <w:ind w:firstLine="0"/>
              <w:jc w:val="center"/>
              <w:rPr>
                <w:ins w:id="2756" w:author="Okot" w:date="2020-01-21T13:35:00Z"/>
              </w:rPr>
            </w:pPr>
          </w:p>
        </w:tc>
        <w:tc>
          <w:tcPr>
            <w:tcW w:w="529" w:type="dxa"/>
          </w:tcPr>
          <w:p w14:paraId="08BE61CD" w14:textId="77777777" w:rsidR="000B2B3D" w:rsidRDefault="000B2B3D" w:rsidP="007B6C0B">
            <w:pPr>
              <w:ind w:firstLine="0"/>
              <w:jc w:val="center"/>
              <w:rPr>
                <w:ins w:id="2757" w:author="Okot" w:date="2020-01-21T13:35:00Z"/>
              </w:rPr>
            </w:pPr>
          </w:p>
        </w:tc>
        <w:tc>
          <w:tcPr>
            <w:tcW w:w="529" w:type="dxa"/>
          </w:tcPr>
          <w:p w14:paraId="0ABAB16B" w14:textId="77777777" w:rsidR="000B2B3D" w:rsidRDefault="000B2B3D" w:rsidP="007B6C0B">
            <w:pPr>
              <w:ind w:firstLine="0"/>
              <w:jc w:val="center"/>
              <w:rPr>
                <w:ins w:id="2758" w:author="Okot" w:date="2020-01-21T13:35:00Z"/>
              </w:rPr>
            </w:pPr>
          </w:p>
        </w:tc>
        <w:tc>
          <w:tcPr>
            <w:tcW w:w="529" w:type="dxa"/>
          </w:tcPr>
          <w:p w14:paraId="37351556" w14:textId="77777777" w:rsidR="000B2B3D" w:rsidRDefault="000B2B3D" w:rsidP="007B6C0B">
            <w:pPr>
              <w:ind w:firstLine="0"/>
              <w:jc w:val="center"/>
              <w:rPr>
                <w:ins w:id="2759" w:author="Okot" w:date="2020-01-21T13:35:00Z"/>
              </w:rPr>
            </w:pPr>
          </w:p>
        </w:tc>
        <w:tc>
          <w:tcPr>
            <w:tcW w:w="529" w:type="dxa"/>
          </w:tcPr>
          <w:p w14:paraId="0A805851" w14:textId="77777777" w:rsidR="000B2B3D" w:rsidRDefault="000B2B3D" w:rsidP="007B6C0B">
            <w:pPr>
              <w:ind w:firstLine="0"/>
              <w:jc w:val="center"/>
              <w:rPr>
                <w:ins w:id="2760" w:author="Okot" w:date="2020-01-21T13:35:00Z"/>
              </w:rPr>
            </w:pPr>
            <w:ins w:id="2761" w:author="Okot" w:date="2020-01-21T13:35:00Z">
              <w:r>
                <w:t>+</w:t>
              </w:r>
            </w:ins>
          </w:p>
        </w:tc>
        <w:tc>
          <w:tcPr>
            <w:tcW w:w="529" w:type="dxa"/>
          </w:tcPr>
          <w:p w14:paraId="78C8C741" w14:textId="77777777" w:rsidR="000B2B3D" w:rsidRDefault="000B2B3D" w:rsidP="007B6C0B">
            <w:pPr>
              <w:ind w:firstLine="0"/>
              <w:jc w:val="center"/>
              <w:rPr>
                <w:ins w:id="2762" w:author="Okot" w:date="2020-01-21T13:35:00Z"/>
              </w:rPr>
            </w:pPr>
            <w:ins w:id="2763" w:author="Okot" w:date="2020-01-21T13:35:00Z">
              <w:r>
                <w:t>+</w:t>
              </w:r>
            </w:ins>
          </w:p>
        </w:tc>
        <w:tc>
          <w:tcPr>
            <w:tcW w:w="639" w:type="dxa"/>
          </w:tcPr>
          <w:p w14:paraId="499112C8" w14:textId="77777777" w:rsidR="000B2B3D" w:rsidRDefault="000B2B3D" w:rsidP="007B6C0B">
            <w:pPr>
              <w:ind w:firstLine="0"/>
              <w:jc w:val="center"/>
              <w:rPr>
                <w:ins w:id="2764" w:author="Okot" w:date="2020-01-21T13:35:00Z"/>
              </w:rPr>
            </w:pPr>
          </w:p>
        </w:tc>
        <w:tc>
          <w:tcPr>
            <w:tcW w:w="529" w:type="dxa"/>
          </w:tcPr>
          <w:p w14:paraId="5D8A5A65" w14:textId="77777777" w:rsidR="000B2B3D" w:rsidRDefault="000B2B3D" w:rsidP="007B6C0B">
            <w:pPr>
              <w:ind w:firstLine="0"/>
              <w:jc w:val="center"/>
              <w:rPr>
                <w:ins w:id="2765" w:author="Okot" w:date="2020-01-21T13:35:00Z"/>
              </w:rPr>
            </w:pPr>
          </w:p>
        </w:tc>
      </w:tr>
      <w:tr w:rsidR="000B2B3D" w14:paraId="53E41E80" w14:textId="77777777" w:rsidTr="007B6C0B">
        <w:trPr>
          <w:ins w:id="2766" w:author="Okot" w:date="2020-01-21T13:35:00Z"/>
        </w:trPr>
        <w:tc>
          <w:tcPr>
            <w:tcW w:w="562" w:type="dxa"/>
          </w:tcPr>
          <w:p w14:paraId="5BCE5AA6" w14:textId="77777777" w:rsidR="000B2B3D" w:rsidRDefault="000B2B3D" w:rsidP="007B6C0B">
            <w:pPr>
              <w:ind w:firstLine="0"/>
              <w:jc w:val="center"/>
              <w:rPr>
                <w:ins w:id="2767" w:author="Okot" w:date="2020-01-21T13:35:00Z"/>
              </w:rPr>
            </w:pPr>
            <w:ins w:id="2768" w:author="Okot" w:date="2020-01-21T13:35:00Z">
              <w:r>
                <w:t>Fe</w:t>
              </w:r>
            </w:ins>
          </w:p>
        </w:tc>
        <w:tc>
          <w:tcPr>
            <w:tcW w:w="427" w:type="dxa"/>
          </w:tcPr>
          <w:p w14:paraId="16787C68" w14:textId="77777777" w:rsidR="000B2B3D" w:rsidRDefault="000B2B3D" w:rsidP="007B6C0B">
            <w:pPr>
              <w:ind w:firstLine="0"/>
              <w:jc w:val="center"/>
              <w:rPr>
                <w:ins w:id="2769" w:author="Okot" w:date="2020-01-21T13:35:00Z"/>
              </w:rPr>
            </w:pPr>
            <w:ins w:id="2770" w:author="Okot" w:date="2020-01-21T13:35:00Z">
              <w:r>
                <w:t>-</w:t>
              </w:r>
            </w:ins>
          </w:p>
        </w:tc>
        <w:tc>
          <w:tcPr>
            <w:tcW w:w="352" w:type="dxa"/>
          </w:tcPr>
          <w:p w14:paraId="27495D0D" w14:textId="77777777" w:rsidR="000B2B3D" w:rsidRDefault="000B2B3D" w:rsidP="007B6C0B">
            <w:pPr>
              <w:ind w:firstLine="0"/>
              <w:jc w:val="center"/>
              <w:rPr>
                <w:ins w:id="2771" w:author="Okot" w:date="2020-01-21T13:35:00Z"/>
              </w:rPr>
            </w:pPr>
          </w:p>
        </w:tc>
        <w:tc>
          <w:tcPr>
            <w:tcW w:w="498" w:type="dxa"/>
          </w:tcPr>
          <w:p w14:paraId="44838933" w14:textId="77777777" w:rsidR="000B2B3D" w:rsidRDefault="000B2B3D" w:rsidP="007B6C0B">
            <w:pPr>
              <w:ind w:firstLine="0"/>
              <w:jc w:val="center"/>
              <w:rPr>
                <w:ins w:id="2772" w:author="Okot" w:date="2020-01-21T13:35:00Z"/>
              </w:rPr>
            </w:pPr>
          </w:p>
        </w:tc>
        <w:tc>
          <w:tcPr>
            <w:tcW w:w="483" w:type="dxa"/>
          </w:tcPr>
          <w:p w14:paraId="05333C54" w14:textId="77777777" w:rsidR="000B2B3D" w:rsidRDefault="000B2B3D" w:rsidP="007B6C0B">
            <w:pPr>
              <w:ind w:firstLine="0"/>
              <w:jc w:val="center"/>
              <w:rPr>
                <w:ins w:id="2773" w:author="Okot" w:date="2020-01-21T13:35:00Z"/>
              </w:rPr>
            </w:pPr>
            <w:ins w:id="2774" w:author="Okot" w:date="2020-01-21T13:35:00Z">
              <w:r>
                <w:t>+</w:t>
              </w:r>
            </w:ins>
          </w:p>
        </w:tc>
        <w:tc>
          <w:tcPr>
            <w:tcW w:w="450" w:type="dxa"/>
          </w:tcPr>
          <w:p w14:paraId="199E0AFB" w14:textId="77777777" w:rsidR="000B2B3D" w:rsidRDefault="000B2B3D" w:rsidP="007B6C0B">
            <w:pPr>
              <w:ind w:firstLine="0"/>
              <w:jc w:val="center"/>
              <w:rPr>
                <w:ins w:id="2775" w:author="Okot" w:date="2020-01-21T13:35:00Z"/>
              </w:rPr>
            </w:pPr>
          </w:p>
        </w:tc>
        <w:tc>
          <w:tcPr>
            <w:tcW w:w="416" w:type="dxa"/>
          </w:tcPr>
          <w:p w14:paraId="5F17F5F4" w14:textId="77777777" w:rsidR="000B2B3D" w:rsidRDefault="000B2B3D" w:rsidP="007B6C0B">
            <w:pPr>
              <w:ind w:firstLine="0"/>
              <w:jc w:val="center"/>
              <w:rPr>
                <w:ins w:id="2776" w:author="Okot" w:date="2020-01-21T13:35:00Z"/>
              </w:rPr>
            </w:pPr>
          </w:p>
        </w:tc>
        <w:tc>
          <w:tcPr>
            <w:tcW w:w="450" w:type="dxa"/>
          </w:tcPr>
          <w:p w14:paraId="35438961" w14:textId="77777777" w:rsidR="000B2B3D" w:rsidRDefault="000B2B3D" w:rsidP="007B6C0B">
            <w:pPr>
              <w:ind w:firstLine="0"/>
              <w:jc w:val="center"/>
              <w:rPr>
                <w:ins w:id="2777" w:author="Okot" w:date="2020-01-21T13:35:00Z"/>
              </w:rPr>
            </w:pPr>
          </w:p>
        </w:tc>
        <w:tc>
          <w:tcPr>
            <w:tcW w:w="439" w:type="dxa"/>
          </w:tcPr>
          <w:p w14:paraId="7AFA0BC0" w14:textId="77777777" w:rsidR="000B2B3D" w:rsidRDefault="000B2B3D" w:rsidP="007B6C0B">
            <w:pPr>
              <w:ind w:firstLine="0"/>
              <w:jc w:val="center"/>
              <w:rPr>
                <w:ins w:id="2778" w:author="Okot" w:date="2020-01-21T13:35:00Z"/>
              </w:rPr>
            </w:pPr>
            <w:ins w:id="2779" w:author="Okot" w:date="2020-01-21T13:35:00Z">
              <w:r>
                <w:t>-</w:t>
              </w:r>
            </w:ins>
          </w:p>
        </w:tc>
        <w:tc>
          <w:tcPr>
            <w:tcW w:w="416" w:type="dxa"/>
          </w:tcPr>
          <w:p w14:paraId="65A1C9D2" w14:textId="77777777" w:rsidR="000B2B3D" w:rsidRDefault="000B2B3D" w:rsidP="007B6C0B">
            <w:pPr>
              <w:ind w:firstLine="0"/>
              <w:jc w:val="center"/>
              <w:rPr>
                <w:ins w:id="2780" w:author="Okot" w:date="2020-01-21T13:35:00Z"/>
              </w:rPr>
            </w:pPr>
          </w:p>
        </w:tc>
        <w:tc>
          <w:tcPr>
            <w:tcW w:w="516" w:type="dxa"/>
          </w:tcPr>
          <w:p w14:paraId="0AC86DE9" w14:textId="77777777" w:rsidR="000B2B3D" w:rsidRDefault="000B2B3D" w:rsidP="007B6C0B">
            <w:pPr>
              <w:ind w:firstLine="0"/>
              <w:jc w:val="center"/>
              <w:rPr>
                <w:ins w:id="2781" w:author="Okot" w:date="2020-01-21T13:35:00Z"/>
              </w:rPr>
            </w:pPr>
          </w:p>
        </w:tc>
        <w:tc>
          <w:tcPr>
            <w:tcW w:w="529" w:type="dxa"/>
          </w:tcPr>
          <w:p w14:paraId="462D3758" w14:textId="77777777" w:rsidR="000B2B3D" w:rsidRDefault="000B2B3D" w:rsidP="007B6C0B">
            <w:pPr>
              <w:ind w:firstLine="0"/>
              <w:jc w:val="center"/>
              <w:rPr>
                <w:ins w:id="2782" w:author="Okot" w:date="2020-01-21T13:35:00Z"/>
              </w:rPr>
            </w:pPr>
          </w:p>
        </w:tc>
        <w:tc>
          <w:tcPr>
            <w:tcW w:w="529" w:type="dxa"/>
          </w:tcPr>
          <w:p w14:paraId="4FB1118C" w14:textId="77777777" w:rsidR="000B2B3D" w:rsidRDefault="000B2B3D" w:rsidP="007B6C0B">
            <w:pPr>
              <w:ind w:firstLine="0"/>
              <w:jc w:val="center"/>
              <w:rPr>
                <w:ins w:id="2783" w:author="Okot" w:date="2020-01-21T13:35:00Z"/>
              </w:rPr>
            </w:pPr>
          </w:p>
        </w:tc>
        <w:tc>
          <w:tcPr>
            <w:tcW w:w="529" w:type="dxa"/>
          </w:tcPr>
          <w:p w14:paraId="56FAF4E2" w14:textId="77777777" w:rsidR="000B2B3D" w:rsidRDefault="000B2B3D" w:rsidP="007B6C0B">
            <w:pPr>
              <w:ind w:firstLine="0"/>
              <w:jc w:val="center"/>
              <w:rPr>
                <w:ins w:id="2784" w:author="Okot" w:date="2020-01-21T13:35:00Z"/>
              </w:rPr>
            </w:pPr>
          </w:p>
        </w:tc>
        <w:tc>
          <w:tcPr>
            <w:tcW w:w="529" w:type="dxa"/>
          </w:tcPr>
          <w:p w14:paraId="749177D0" w14:textId="77777777" w:rsidR="000B2B3D" w:rsidRDefault="000B2B3D" w:rsidP="007B6C0B">
            <w:pPr>
              <w:ind w:firstLine="0"/>
              <w:jc w:val="center"/>
              <w:rPr>
                <w:ins w:id="2785" w:author="Okot" w:date="2020-01-21T13:35:00Z"/>
              </w:rPr>
            </w:pPr>
            <w:ins w:id="2786" w:author="Okot" w:date="2020-01-21T13:35:00Z">
              <w:r>
                <w:t>-</w:t>
              </w:r>
            </w:ins>
          </w:p>
        </w:tc>
        <w:tc>
          <w:tcPr>
            <w:tcW w:w="529" w:type="dxa"/>
          </w:tcPr>
          <w:p w14:paraId="0BAE4E1E" w14:textId="77777777" w:rsidR="000B2B3D" w:rsidRDefault="000B2B3D" w:rsidP="007B6C0B">
            <w:pPr>
              <w:ind w:firstLine="0"/>
              <w:jc w:val="center"/>
              <w:rPr>
                <w:ins w:id="2787" w:author="Okot" w:date="2020-01-21T13:35:00Z"/>
              </w:rPr>
            </w:pPr>
          </w:p>
        </w:tc>
        <w:tc>
          <w:tcPr>
            <w:tcW w:w="639" w:type="dxa"/>
          </w:tcPr>
          <w:p w14:paraId="38F78993" w14:textId="77777777" w:rsidR="000B2B3D" w:rsidRDefault="000B2B3D" w:rsidP="007B6C0B">
            <w:pPr>
              <w:ind w:firstLine="0"/>
              <w:jc w:val="center"/>
              <w:rPr>
                <w:ins w:id="2788" w:author="Okot" w:date="2020-01-21T13:35:00Z"/>
              </w:rPr>
            </w:pPr>
          </w:p>
        </w:tc>
        <w:tc>
          <w:tcPr>
            <w:tcW w:w="529" w:type="dxa"/>
          </w:tcPr>
          <w:p w14:paraId="0B659A7B" w14:textId="77777777" w:rsidR="000B2B3D" w:rsidRDefault="000B2B3D" w:rsidP="007B6C0B">
            <w:pPr>
              <w:ind w:firstLine="0"/>
              <w:jc w:val="center"/>
              <w:rPr>
                <w:ins w:id="2789" w:author="Okot" w:date="2020-01-21T13:35:00Z"/>
              </w:rPr>
            </w:pPr>
          </w:p>
        </w:tc>
      </w:tr>
      <w:tr w:rsidR="000B2B3D" w14:paraId="2747E68B" w14:textId="77777777" w:rsidTr="007B6C0B">
        <w:trPr>
          <w:ins w:id="2790" w:author="Okot" w:date="2020-01-21T13:35:00Z"/>
        </w:trPr>
        <w:tc>
          <w:tcPr>
            <w:tcW w:w="562" w:type="dxa"/>
          </w:tcPr>
          <w:p w14:paraId="7172E8B7" w14:textId="77777777" w:rsidR="000B2B3D" w:rsidRPr="0099329A" w:rsidRDefault="000B2B3D" w:rsidP="007B6C0B">
            <w:pPr>
              <w:ind w:firstLine="0"/>
              <w:jc w:val="center"/>
              <w:rPr>
                <w:ins w:id="2791" w:author="Okot" w:date="2020-01-21T13:35:00Z"/>
                <w:b/>
              </w:rPr>
            </w:pPr>
            <w:ins w:id="2792" w:author="Okot" w:date="2020-01-21T13:35:00Z">
              <w:r w:rsidRPr="0099329A">
                <w:rPr>
                  <w:b/>
                </w:rPr>
                <w:t>A</w:t>
              </w:r>
            </w:ins>
          </w:p>
        </w:tc>
        <w:tc>
          <w:tcPr>
            <w:tcW w:w="427" w:type="dxa"/>
          </w:tcPr>
          <w:p w14:paraId="6056BAFA" w14:textId="77777777" w:rsidR="000B2B3D" w:rsidRDefault="000B2B3D" w:rsidP="007B6C0B">
            <w:pPr>
              <w:ind w:firstLine="0"/>
              <w:jc w:val="center"/>
              <w:rPr>
                <w:ins w:id="2793" w:author="Okot" w:date="2020-01-21T13:35:00Z"/>
              </w:rPr>
            </w:pPr>
          </w:p>
        </w:tc>
        <w:tc>
          <w:tcPr>
            <w:tcW w:w="352" w:type="dxa"/>
          </w:tcPr>
          <w:p w14:paraId="7A4FE474" w14:textId="77777777" w:rsidR="000B2B3D" w:rsidRDefault="000B2B3D" w:rsidP="007B6C0B">
            <w:pPr>
              <w:ind w:firstLine="0"/>
              <w:jc w:val="center"/>
              <w:rPr>
                <w:ins w:id="2794" w:author="Okot" w:date="2020-01-21T13:35:00Z"/>
              </w:rPr>
            </w:pPr>
          </w:p>
        </w:tc>
        <w:tc>
          <w:tcPr>
            <w:tcW w:w="498" w:type="dxa"/>
          </w:tcPr>
          <w:p w14:paraId="65FC3BF6" w14:textId="77777777" w:rsidR="000B2B3D" w:rsidRDefault="000B2B3D" w:rsidP="007B6C0B">
            <w:pPr>
              <w:ind w:firstLine="0"/>
              <w:jc w:val="center"/>
              <w:rPr>
                <w:ins w:id="2795" w:author="Okot" w:date="2020-01-21T13:35:00Z"/>
              </w:rPr>
            </w:pPr>
            <w:ins w:id="2796" w:author="Okot" w:date="2020-01-21T13:35:00Z">
              <w:r>
                <w:t>-</w:t>
              </w:r>
            </w:ins>
          </w:p>
        </w:tc>
        <w:tc>
          <w:tcPr>
            <w:tcW w:w="483" w:type="dxa"/>
          </w:tcPr>
          <w:p w14:paraId="18953618" w14:textId="77777777" w:rsidR="000B2B3D" w:rsidRDefault="000B2B3D" w:rsidP="007B6C0B">
            <w:pPr>
              <w:ind w:firstLine="0"/>
              <w:jc w:val="center"/>
              <w:rPr>
                <w:ins w:id="2797" w:author="Okot" w:date="2020-01-21T13:35:00Z"/>
              </w:rPr>
            </w:pPr>
          </w:p>
        </w:tc>
        <w:tc>
          <w:tcPr>
            <w:tcW w:w="450" w:type="dxa"/>
          </w:tcPr>
          <w:p w14:paraId="2F48F583" w14:textId="77777777" w:rsidR="000B2B3D" w:rsidRDefault="000B2B3D" w:rsidP="007B6C0B">
            <w:pPr>
              <w:ind w:firstLine="0"/>
              <w:jc w:val="center"/>
              <w:rPr>
                <w:ins w:id="2798" w:author="Okot" w:date="2020-01-21T13:35:00Z"/>
              </w:rPr>
            </w:pPr>
          </w:p>
        </w:tc>
        <w:tc>
          <w:tcPr>
            <w:tcW w:w="416" w:type="dxa"/>
          </w:tcPr>
          <w:p w14:paraId="1CFF5E4F" w14:textId="77777777" w:rsidR="000B2B3D" w:rsidRDefault="000B2B3D" w:rsidP="007B6C0B">
            <w:pPr>
              <w:ind w:firstLine="0"/>
              <w:jc w:val="center"/>
              <w:rPr>
                <w:ins w:id="2799" w:author="Okot" w:date="2020-01-21T13:35:00Z"/>
              </w:rPr>
            </w:pPr>
            <w:ins w:id="2800" w:author="Okot" w:date="2020-01-21T13:35:00Z">
              <w:r>
                <w:t>+</w:t>
              </w:r>
            </w:ins>
          </w:p>
        </w:tc>
        <w:tc>
          <w:tcPr>
            <w:tcW w:w="450" w:type="dxa"/>
          </w:tcPr>
          <w:p w14:paraId="0BD1CDA0" w14:textId="77777777" w:rsidR="000B2B3D" w:rsidRDefault="000B2B3D" w:rsidP="007B6C0B">
            <w:pPr>
              <w:ind w:firstLine="0"/>
              <w:jc w:val="center"/>
              <w:rPr>
                <w:ins w:id="2801" w:author="Okot" w:date="2020-01-21T13:35:00Z"/>
              </w:rPr>
            </w:pPr>
          </w:p>
        </w:tc>
        <w:tc>
          <w:tcPr>
            <w:tcW w:w="439" w:type="dxa"/>
          </w:tcPr>
          <w:p w14:paraId="0ACA2D33" w14:textId="77777777" w:rsidR="000B2B3D" w:rsidRDefault="000B2B3D" w:rsidP="007B6C0B">
            <w:pPr>
              <w:ind w:firstLine="0"/>
              <w:jc w:val="center"/>
              <w:rPr>
                <w:ins w:id="2802" w:author="Okot" w:date="2020-01-21T13:35:00Z"/>
              </w:rPr>
            </w:pPr>
          </w:p>
        </w:tc>
        <w:tc>
          <w:tcPr>
            <w:tcW w:w="416" w:type="dxa"/>
          </w:tcPr>
          <w:p w14:paraId="0934A83D" w14:textId="77777777" w:rsidR="000B2B3D" w:rsidRDefault="000B2B3D" w:rsidP="007B6C0B">
            <w:pPr>
              <w:ind w:firstLine="0"/>
              <w:jc w:val="center"/>
              <w:rPr>
                <w:ins w:id="2803" w:author="Okot" w:date="2020-01-21T13:35:00Z"/>
              </w:rPr>
            </w:pPr>
          </w:p>
        </w:tc>
        <w:tc>
          <w:tcPr>
            <w:tcW w:w="516" w:type="dxa"/>
          </w:tcPr>
          <w:p w14:paraId="4426F42B" w14:textId="77777777" w:rsidR="000B2B3D" w:rsidRDefault="000B2B3D" w:rsidP="007B6C0B">
            <w:pPr>
              <w:ind w:firstLine="0"/>
              <w:jc w:val="center"/>
              <w:rPr>
                <w:ins w:id="2804" w:author="Okot" w:date="2020-01-21T13:35:00Z"/>
              </w:rPr>
            </w:pPr>
          </w:p>
        </w:tc>
        <w:tc>
          <w:tcPr>
            <w:tcW w:w="529" w:type="dxa"/>
          </w:tcPr>
          <w:p w14:paraId="2571DE74" w14:textId="77777777" w:rsidR="000B2B3D" w:rsidRDefault="000B2B3D" w:rsidP="007B6C0B">
            <w:pPr>
              <w:ind w:firstLine="0"/>
              <w:jc w:val="center"/>
              <w:rPr>
                <w:ins w:id="2805" w:author="Okot" w:date="2020-01-21T13:35:00Z"/>
              </w:rPr>
            </w:pPr>
          </w:p>
        </w:tc>
        <w:tc>
          <w:tcPr>
            <w:tcW w:w="529" w:type="dxa"/>
          </w:tcPr>
          <w:p w14:paraId="1C6FD0E6" w14:textId="77777777" w:rsidR="000B2B3D" w:rsidRDefault="000B2B3D" w:rsidP="007B6C0B">
            <w:pPr>
              <w:ind w:firstLine="0"/>
              <w:jc w:val="center"/>
              <w:rPr>
                <w:ins w:id="2806" w:author="Okot" w:date="2020-01-21T13:35:00Z"/>
              </w:rPr>
            </w:pPr>
          </w:p>
        </w:tc>
        <w:tc>
          <w:tcPr>
            <w:tcW w:w="529" w:type="dxa"/>
          </w:tcPr>
          <w:p w14:paraId="08ADC958" w14:textId="77777777" w:rsidR="000B2B3D" w:rsidRDefault="000B2B3D" w:rsidP="007B6C0B">
            <w:pPr>
              <w:ind w:firstLine="0"/>
              <w:jc w:val="center"/>
              <w:rPr>
                <w:ins w:id="2807" w:author="Okot" w:date="2020-01-21T13:35:00Z"/>
              </w:rPr>
            </w:pPr>
          </w:p>
        </w:tc>
        <w:tc>
          <w:tcPr>
            <w:tcW w:w="529" w:type="dxa"/>
          </w:tcPr>
          <w:p w14:paraId="0E11FAE1" w14:textId="77777777" w:rsidR="000B2B3D" w:rsidRDefault="000B2B3D" w:rsidP="007B6C0B">
            <w:pPr>
              <w:ind w:firstLine="0"/>
              <w:jc w:val="center"/>
              <w:rPr>
                <w:ins w:id="2808" w:author="Okot" w:date="2020-01-21T13:35:00Z"/>
              </w:rPr>
            </w:pPr>
          </w:p>
        </w:tc>
        <w:tc>
          <w:tcPr>
            <w:tcW w:w="529" w:type="dxa"/>
          </w:tcPr>
          <w:p w14:paraId="62D24F45" w14:textId="77777777" w:rsidR="000B2B3D" w:rsidRDefault="000B2B3D" w:rsidP="007B6C0B">
            <w:pPr>
              <w:ind w:firstLine="0"/>
              <w:jc w:val="center"/>
              <w:rPr>
                <w:ins w:id="2809" w:author="Okot" w:date="2020-01-21T13:35:00Z"/>
              </w:rPr>
            </w:pPr>
          </w:p>
        </w:tc>
        <w:tc>
          <w:tcPr>
            <w:tcW w:w="639" w:type="dxa"/>
          </w:tcPr>
          <w:p w14:paraId="3937F97C" w14:textId="77777777" w:rsidR="000B2B3D" w:rsidRDefault="000B2B3D" w:rsidP="007B6C0B">
            <w:pPr>
              <w:ind w:firstLine="0"/>
              <w:jc w:val="center"/>
              <w:rPr>
                <w:ins w:id="2810" w:author="Okot" w:date="2020-01-21T13:35:00Z"/>
              </w:rPr>
            </w:pPr>
            <w:ins w:id="2811" w:author="Okot" w:date="2020-01-21T13:35:00Z">
              <w:r>
                <w:t>+</w:t>
              </w:r>
            </w:ins>
          </w:p>
        </w:tc>
        <w:tc>
          <w:tcPr>
            <w:tcW w:w="529" w:type="dxa"/>
          </w:tcPr>
          <w:p w14:paraId="336AE7B5" w14:textId="77777777" w:rsidR="000B2B3D" w:rsidRDefault="000B2B3D" w:rsidP="007B6C0B">
            <w:pPr>
              <w:ind w:firstLine="0"/>
              <w:jc w:val="center"/>
              <w:rPr>
                <w:ins w:id="2812" w:author="Okot" w:date="2020-01-21T13:35:00Z"/>
              </w:rPr>
            </w:pPr>
          </w:p>
        </w:tc>
      </w:tr>
      <w:tr w:rsidR="000B2B3D" w14:paraId="1A478510" w14:textId="77777777" w:rsidTr="007B6C0B">
        <w:trPr>
          <w:ins w:id="2813" w:author="Okot" w:date="2020-01-21T13:35:00Z"/>
        </w:trPr>
        <w:tc>
          <w:tcPr>
            <w:tcW w:w="562" w:type="dxa"/>
          </w:tcPr>
          <w:p w14:paraId="0C642988" w14:textId="77777777" w:rsidR="000B2B3D" w:rsidRPr="0099329A" w:rsidRDefault="000B2B3D" w:rsidP="007B6C0B">
            <w:pPr>
              <w:ind w:firstLine="0"/>
              <w:jc w:val="center"/>
              <w:rPr>
                <w:ins w:id="2814" w:author="Okot" w:date="2020-01-21T13:35:00Z"/>
                <w:b/>
              </w:rPr>
            </w:pPr>
            <w:ins w:id="2815" w:author="Okot" w:date="2020-01-21T13:35:00Z">
              <w:r w:rsidRPr="0099329A">
                <w:rPr>
                  <w:b/>
                </w:rPr>
                <w:t>B</w:t>
              </w:r>
              <w:r w:rsidRPr="0099329A">
                <w:rPr>
                  <w:b/>
                  <w:vertAlign w:val="subscript"/>
                </w:rPr>
                <w:t>1</w:t>
              </w:r>
            </w:ins>
          </w:p>
        </w:tc>
        <w:tc>
          <w:tcPr>
            <w:tcW w:w="427" w:type="dxa"/>
          </w:tcPr>
          <w:p w14:paraId="799A015F" w14:textId="77777777" w:rsidR="000B2B3D" w:rsidRDefault="000B2B3D" w:rsidP="007B6C0B">
            <w:pPr>
              <w:ind w:firstLine="0"/>
              <w:jc w:val="center"/>
              <w:rPr>
                <w:ins w:id="2816" w:author="Okot" w:date="2020-01-21T13:35:00Z"/>
              </w:rPr>
            </w:pPr>
          </w:p>
        </w:tc>
        <w:tc>
          <w:tcPr>
            <w:tcW w:w="352" w:type="dxa"/>
          </w:tcPr>
          <w:p w14:paraId="243397D8" w14:textId="77777777" w:rsidR="000B2B3D" w:rsidRDefault="000B2B3D" w:rsidP="007B6C0B">
            <w:pPr>
              <w:ind w:firstLine="0"/>
              <w:jc w:val="center"/>
              <w:rPr>
                <w:ins w:id="2817" w:author="Okot" w:date="2020-01-21T13:35:00Z"/>
              </w:rPr>
            </w:pPr>
          </w:p>
        </w:tc>
        <w:tc>
          <w:tcPr>
            <w:tcW w:w="498" w:type="dxa"/>
          </w:tcPr>
          <w:p w14:paraId="6A54F688" w14:textId="77777777" w:rsidR="000B2B3D" w:rsidRDefault="000B2B3D" w:rsidP="007B6C0B">
            <w:pPr>
              <w:ind w:firstLine="0"/>
              <w:jc w:val="center"/>
              <w:rPr>
                <w:ins w:id="2818" w:author="Okot" w:date="2020-01-21T13:35:00Z"/>
              </w:rPr>
            </w:pPr>
          </w:p>
        </w:tc>
        <w:tc>
          <w:tcPr>
            <w:tcW w:w="483" w:type="dxa"/>
          </w:tcPr>
          <w:p w14:paraId="5882C108" w14:textId="77777777" w:rsidR="000B2B3D" w:rsidRDefault="000B2B3D" w:rsidP="007B6C0B">
            <w:pPr>
              <w:ind w:firstLine="0"/>
              <w:jc w:val="center"/>
              <w:rPr>
                <w:ins w:id="2819" w:author="Okot" w:date="2020-01-21T13:35:00Z"/>
              </w:rPr>
            </w:pPr>
          </w:p>
        </w:tc>
        <w:tc>
          <w:tcPr>
            <w:tcW w:w="450" w:type="dxa"/>
          </w:tcPr>
          <w:p w14:paraId="2B3432E3" w14:textId="77777777" w:rsidR="000B2B3D" w:rsidRDefault="000B2B3D" w:rsidP="007B6C0B">
            <w:pPr>
              <w:ind w:firstLine="0"/>
              <w:jc w:val="center"/>
              <w:rPr>
                <w:ins w:id="2820" w:author="Okot" w:date="2020-01-21T13:35:00Z"/>
              </w:rPr>
            </w:pPr>
          </w:p>
        </w:tc>
        <w:tc>
          <w:tcPr>
            <w:tcW w:w="416" w:type="dxa"/>
          </w:tcPr>
          <w:p w14:paraId="0C910649" w14:textId="77777777" w:rsidR="000B2B3D" w:rsidRDefault="000B2B3D" w:rsidP="007B6C0B">
            <w:pPr>
              <w:ind w:firstLine="0"/>
              <w:jc w:val="center"/>
              <w:rPr>
                <w:ins w:id="2821" w:author="Okot" w:date="2020-01-21T13:35:00Z"/>
              </w:rPr>
            </w:pPr>
          </w:p>
        </w:tc>
        <w:tc>
          <w:tcPr>
            <w:tcW w:w="450" w:type="dxa"/>
          </w:tcPr>
          <w:p w14:paraId="32AACD80" w14:textId="77777777" w:rsidR="000B2B3D" w:rsidRDefault="000B2B3D" w:rsidP="007B6C0B">
            <w:pPr>
              <w:ind w:firstLine="0"/>
              <w:jc w:val="center"/>
              <w:rPr>
                <w:ins w:id="2822" w:author="Okot" w:date="2020-01-21T13:35:00Z"/>
              </w:rPr>
            </w:pPr>
          </w:p>
        </w:tc>
        <w:tc>
          <w:tcPr>
            <w:tcW w:w="439" w:type="dxa"/>
          </w:tcPr>
          <w:p w14:paraId="5D9A7D11" w14:textId="77777777" w:rsidR="000B2B3D" w:rsidRDefault="000B2B3D" w:rsidP="007B6C0B">
            <w:pPr>
              <w:ind w:firstLine="0"/>
              <w:jc w:val="center"/>
              <w:rPr>
                <w:ins w:id="2823" w:author="Okot" w:date="2020-01-21T13:35:00Z"/>
              </w:rPr>
            </w:pPr>
          </w:p>
        </w:tc>
        <w:tc>
          <w:tcPr>
            <w:tcW w:w="416" w:type="dxa"/>
          </w:tcPr>
          <w:p w14:paraId="0ABCDFA7" w14:textId="77777777" w:rsidR="000B2B3D" w:rsidRDefault="000B2B3D" w:rsidP="007B6C0B">
            <w:pPr>
              <w:ind w:firstLine="0"/>
              <w:jc w:val="center"/>
              <w:rPr>
                <w:ins w:id="2824" w:author="Okot" w:date="2020-01-21T13:35:00Z"/>
              </w:rPr>
            </w:pPr>
          </w:p>
        </w:tc>
        <w:tc>
          <w:tcPr>
            <w:tcW w:w="516" w:type="dxa"/>
          </w:tcPr>
          <w:p w14:paraId="0ADCC16B" w14:textId="77777777" w:rsidR="000B2B3D" w:rsidRDefault="000B2B3D" w:rsidP="007B6C0B">
            <w:pPr>
              <w:ind w:firstLine="0"/>
              <w:jc w:val="center"/>
              <w:rPr>
                <w:ins w:id="2825" w:author="Okot" w:date="2020-01-21T13:35:00Z"/>
              </w:rPr>
            </w:pPr>
          </w:p>
        </w:tc>
        <w:tc>
          <w:tcPr>
            <w:tcW w:w="529" w:type="dxa"/>
          </w:tcPr>
          <w:p w14:paraId="51F4DEBE" w14:textId="77777777" w:rsidR="000B2B3D" w:rsidRDefault="000B2B3D" w:rsidP="007B6C0B">
            <w:pPr>
              <w:ind w:firstLine="0"/>
              <w:jc w:val="center"/>
              <w:rPr>
                <w:ins w:id="2826" w:author="Okot" w:date="2020-01-21T13:35:00Z"/>
              </w:rPr>
            </w:pPr>
          </w:p>
        </w:tc>
        <w:tc>
          <w:tcPr>
            <w:tcW w:w="529" w:type="dxa"/>
          </w:tcPr>
          <w:p w14:paraId="3A11F3B1" w14:textId="77777777" w:rsidR="000B2B3D" w:rsidRDefault="000B2B3D" w:rsidP="007B6C0B">
            <w:pPr>
              <w:ind w:firstLine="0"/>
              <w:jc w:val="center"/>
              <w:rPr>
                <w:ins w:id="2827" w:author="Okot" w:date="2020-01-21T13:35:00Z"/>
              </w:rPr>
            </w:pPr>
          </w:p>
        </w:tc>
        <w:tc>
          <w:tcPr>
            <w:tcW w:w="529" w:type="dxa"/>
          </w:tcPr>
          <w:p w14:paraId="5DBEB0E1" w14:textId="77777777" w:rsidR="000B2B3D" w:rsidRDefault="000B2B3D" w:rsidP="007B6C0B">
            <w:pPr>
              <w:ind w:firstLine="0"/>
              <w:jc w:val="center"/>
              <w:rPr>
                <w:ins w:id="2828" w:author="Okot" w:date="2020-01-21T13:35:00Z"/>
              </w:rPr>
            </w:pPr>
          </w:p>
        </w:tc>
        <w:tc>
          <w:tcPr>
            <w:tcW w:w="529" w:type="dxa"/>
          </w:tcPr>
          <w:p w14:paraId="779490EF" w14:textId="77777777" w:rsidR="000B2B3D" w:rsidRDefault="000B2B3D" w:rsidP="007B6C0B">
            <w:pPr>
              <w:ind w:firstLine="0"/>
              <w:jc w:val="center"/>
              <w:rPr>
                <w:ins w:id="2829" w:author="Okot" w:date="2020-01-21T13:35:00Z"/>
              </w:rPr>
            </w:pPr>
            <w:ins w:id="2830" w:author="Okot" w:date="2020-01-21T13:35:00Z">
              <w:r>
                <w:t>-</w:t>
              </w:r>
            </w:ins>
          </w:p>
        </w:tc>
        <w:tc>
          <w:tcPr>
            <w:tcW w:w="529" w:type="dxa"/>
          </w:tcPr>
          <w:p w14:paraId="198921EE" w14:textId="77777777" w:rsidR="000B2B3D" w:rsidRDefault="000B2B3D" w:rsidP="007B6C0B">
            <w:pPr>
              <w:ind w:firstLine="0"/>
              <w:jc w:val="center"/>
              <w:rPr>
                <w:ins w:id="2831" w:author="Okot" w:date="2020-01-21T13:35:00Z"/>
              </w:rPr>
            </w:pPr>
          </w:p>
        </w:tc>
        <w:tc>
          <w:tcPr>
            <w:tcW w:w="639" w:type="dxa"/>
          </w:tcPr>
          <w:p w14:paraId="3CE759BD" w14:textId="77777777" w:rsidR="000B2B3D" w:rsidRDefault="000B2B3D" w:rsidP="007B6C0B">
            <w:pPr>
              <w:ind w:firstLine="0"/>
              <w:jc w:val="center"/>
              <w:rPr>
                <w:ins w:id="2832" w:author="Okot" w:date="2020-01-21T13:35:00Z"/>
              </w:rPr>
            </w:pPr>
          </w:p>
        </w:tc>
        <w:tc>
          <w:tcPr>
            <w:tcW w:w="529" w:type="dxa"/>
          </w:tcPr>
          <w:p w14:paraId="126A7CEF" w14:textId="77777777" w:rsidR="000B2B3D" w:rsidRDefault="000B2B3D" w:rsidP="007B6C0B">
            <w:pPr>
              <w:ind w:firstLine="0"/>
              <w:jc w:val="center"/>
              <w:rPr>
                <w:ins w:id="2833" w:author="Okot" w:date="2020-01-21T13:35:00Z"/>
              </w:rPr>
            </w:pPr>
          </w:p>
        </w:tc>
      </w:tr>
      <w:tr w:rsidR="000B2B3D" w14:paraId="137AB412" w14:textId="77777777" w:rsidTr="007B6C0B">
        <w:trPr>
          <w:ins w:id="2834" w:author="Okot" w:date="2020-01-21T13:35:00Z"/>
        </w:trPr>
        <w:tc>
          <w:tcPr>
            <w:tcW w:w="562" w:type="dxa"/>
          </w:tcPr>
          <w:p w14:paraId="44C87F0B" w14:textId="77777777" w:rsidR="000B2B3D" w:rsidRPr="0099329A" w:rsidRDefault="000B2B3D" w:rsidP="007B6C0B">
            <w:pPr>
              <w:ind w:firstLine="0"/>
              <w:jc w:val="center"/>
              <w:rPr>
                <w:ins w:id="2835" w:author="Okot" w:date="2020-01-21T13:35:00Z"/>
                <w:b/>
              </w:rPr>
            </w:pPr>
            <w:ins w:id="2836" w:author="Okot" w:date="2020-01-21T13:35:00Z">
              <w:r w:rsidRPr="0099329A">
                <w:rPr>
                  <w:b/>
                </w:rPr>
                <w:t>B</w:t>
              </w:r>
              <w:r w:rsidRPr="0099329A">
                <w:rPr>
                  <w:b/>
                  <w:vertAlign w:val="subscript"/>
                </w:rPr>
                <w:t>2</w:t>
              </w:r>
            </w:ins>
          </w:p>
        </w:tc>
        <w:tc>
          <w:tcPr>
            <w:tcW w:w="427" w:type="dxa"/>
          </w:tcPr>
          <w:p w14:paraId="5ABEA6BB" w14:textId="77777777" w:rsidR="000B2B3D" w:rsidRDefault="000B2B3D" w:rsidP="007B6C0B">
            <w:pPr>
              <w:ind w:firstLine="0"/>
              <w:jc w:val="center"/>
              <w:rPr>
                <w:ins w:id="2837" w:author="Okot" w:date="2020-01-21T13:35:00Z"/>
              </w:rPr>
            </w:pPr>
          </w:p>
        </w:tc>
        <w:tc>
          <w:tcPr>
            <w:tcW w:w="352" w:type="dxa"/>
          </w:tcPr>
          <w:p w14:paraId="5F0F36B0" w14:textId="77777777" w:rsidR="000B2B3D" w:rsidRDefault="000B2B3D" w:rsidP="007B6C0B">
            <w:pPr>
              <w:ind w:firstLine="0"/>
              <w:jc w:val="center"/>
              <w:rPr>
                <w:ins w:id="2838" w:author="Okot" w:date="2020-01-21T13:35:00Z"/>
              </w:rPr>
            </w:pPr>
          </w:p>
        </w:tc>
        <w:tc>
          <w:tcPr>
            <w:tcW w:w="498" w:type="dxa"/>
          </w:tcPr>
          <w:p w14:paraId="65B1E736" w14:textId="77777777" w:rsidR="000B2B3D" w:rsidRDefault="000B2B3D" w:rsidP="007B6C0B">
            <w:pPr>
              <w:ind w:firstLine="0"/>
              <w:jc w:val="center"/>
              <w:rPr>
                <w:ins w:id="2839" w:author="Okot" w:date="2020-01-21T13:35:00Z"/>
              </w:rPr>
            </w:pPr>
            <w:ins w:id="2840" w:author="Okot" w:date="2020-01-21T13:35:00Z">
              <w:r>
                <w:t>+</w:t>
              </w:r>
            </w:ins>
          </w:p>
        </w:tc>
        <w:tc>
          <w:tcPr>
            <w:tcW w:w="483" w:type="dxa"/>
          </w:tcPr>
          <w:p w14:paraId="74FFE452" w14:textId="77777777" w:rsidR="000B2B3D" w:rsidRDefault="000B2B3D" w:rsidP="007B6C0B">
            <w:pPr>
              <w:ind w:firstLine="0"/>
              <w:jc w:val="center"/>
              <w:rPr>
                <w:ins w:id="2841" w:author="Okot" w:date="2020-01-21T13:35:00Z"/>
              </w:rPr>
            </w:pPr>
          </w:p>
        </w:tc>
        <w:tc>
          <w:tcPr>
            <w:tcW w:w="450" w:type="dxa"/>
          </w:tcPr>
          <w:p w14:paraId="17E71899" w14:textId="77777777" w:rsidR="000B2B3D" w:rsidRDefault="000B2B3D" w:rsidP="007B6C0B">
            <w:pPr>
              <w:ind w:firstLine="0"/>
              <w:jc w:val="center"/>
              <w:rPr>
                <w:ins w:id="2842" w:author="Okot" w:date="2020-01-21T13:35:00Z"/>
              </w:rPr>
            </w:pPr>
          </w:p>
        </w:tc>
        <w:tc>
          <w:tcPr>
            <w:tcW w:w="416" w:type="dxa"/>
          </w:tcPr>
          <w:p w14:paraId="17A77456" w14:textId="77777777" w:rsidR="000B2B3D" w:rsidRDefault="000B2B3D" w:rsidP="007B6C0B">
            <w:pPr>
              <w:ind w:firstLine="0"/>
              <w:jc w:val="center"/>
              <w:rPr>
                <w:ins w:id="2843" w:author="Okot" w:date="2020-01-21T13:35:00Z"/>
              </w:rPr>
            </w:pPr>
          </w:p>
        </w:tc>
        <w:tc>
          <w:tcPr>
            <w:tcW w:w="450" w:type="dxa"/>
          </w:tcPr>
          <w:p w14:paraId="0E26B70D" w14:textId="77777777" w:rsidR="000B2B3D" w:rsidRDefault="000B2B3D" w:rsidP="007B6C0B">
            <w:pPr>
              <w:ind w:firstLine="0"/>
              <w:jc w:val="center"/>
              <w:rPr>
                <w:ins w:id="2844" w:author="Okot" w:date="2020-01-21T13:35:00Z"/>
              </w:rPr>
            </w:pPr>
          </w:p>
        </w:tc>
        <w:tc>
          <w:tcPr>
            <w:tcW w:w="439" w:type="dxa"/>
          </w:tcPr>
          <w:p w14:paraId="7E491CD9" w14:textId="77777777" w:rsidR="000B2B3D" w:rsidRDefault="000B2B3D" w:rsidP="007B6C0B">
            <w:pPr>
              <w:ind w:firstLine="0"/>
              <w:jc w:val="center"/>
              <w:rPr>
                <w:ins w:id="2845" w:author="Okot" w:date="2020-01-21T13:35:00Z"/>
              </w:rPr>
            </w:pPr>
          </w:p>
        </w:tc>
        <w:tc>
          <w:tcPr>
            <w:tcW w:w="416" w:type="dxa"/>
          </w:tcPr>
          <w:p w14:paraId="55E4BAB3" w14:textId="77777777" w:rsidR="000B2B3D" w:rsidRDefault="000B2B3D" w:rsidP="007B6C0B">
            <w:pPr>
              <w:ind w:firstLine="0"/>
              <w:jc w:val="center"/>
              <w:rPr>
                <w:ins w:id="2846" w:author="Okot" w:date="2020-01-21T13:35:00Z"/>
              </w:rPr>
            </w:pPr>
          </w:p>
        </w:tc>
        <w:tc>
          <w:tcPr>
            <w:tcW w:w="516" w:type="dxa"/>
          </w:tcPr>
          <w:p w14:paraId="42DB4742" w14:textId="77777777" w:rsidR="000B2B3D" w:rsidRDefault="000B2B3D" w:rsidP="007B6C0B">
            <w:pPr>
              <w:ind w:firstLine="0"/>
              <w:jc w:val="center"/>
              <w:rPr>
                <w:ins w:id="2847" w:author="Okot" w:date="2020-01-21T13:35:00Z"/>
              </w:rPr>
            </w:pPr>
          </w:p>
        </w:tc>
        <w:tc>
          <w:tcPr>
            <w:tcW w:w="529" w:type="dxa"/>
          </w:tcPr>
          <w:p w14:paraId="71498DD5" w14:textId="77777777" w:rsidR="000B2B3D" w:rsidRDefault="000B2B3D" w:rsidP="007B6C0B">
            <w:pPr>
              <w:ind w:firstLine="0"/>
              <w:jc w:val="center"/>
              <w:rPr>
                <w:ins w:id="2848" w:author="Okot" w:date="2020-01-21T13:35:00Z"/>
              </w:rPr>
            </w:pPr>
          </w:p>
        </w:tc>
        <w:tc>
          <w:tcPr>
            <w:tcW w:w="529" w:type="dxa"/>
          </w:tcPr>
          <w:p w14:paraId="2DD322EF" w14:textId="77777777" w:rsidR="000B2B3D" w:rsidRDefault="000B2B3D" w:rsidP="007B6C0B">
            <w:pPr>
              <w:ind w:firstLine="0"/>
              <w:jc w:val="center"/>
              <w:rPr>
                <w:ins w:id="2849" w:author="Okot" w:date="2020-01-21T13:35:00Z"/>
              </w:rPr>
            </w:pPr>
            <w:ins w:id="2850" w:author="Okot" w:date="2020-01-21T13:35:00Z">
              <w:r>
                <w:t>+</w:t>
              </w:r>
            </w:ins>
          </w:p>
        </w:tc>
        <w:tc>
          <w:tcPr>
            <w:tcW w:w="529" w:type="dxa"/>
          </w:tcPr>
          <w:p w14:paraId="17EFFCB9" w14:textId="77777777" w:rsidR="000B2B3D" w:rsidRDefault="000B2B3D" w:rsidP="007B6C0B">
            <w:pPr>
              <w:ind w:firstLine="0"/>
              <w:jc w:val="center"/>
              <w:rPr>
                <w:ins w:id="2851" w:author="Okot" w:date="2020-01-21T13:35:00Z"/>
              </w:rPr>
            </w:pPr>
          </w:p>
        </w:tc>
        <w:tc>
          <w:tcPr>
            <w:tcW w:w="529" w:type="dxa"/>
          </w:tcPr>
          <w:p w14:paraId="6CBF0D23" w14:textId="77777777" w:rsidR="000B2B3D" w:rsidRDefault="000B2B3D" w:rsidP="007B6C0B">
            <w:pPr>
              <w:ind w:firstLine="0"/>
              <w:jc w:val="center"/>
              <w:rPr>
                <w:ins w:id="2852" w:author="Okot" w:date="2020-01-21T13:35:00Z"/>
              </w:rPr>
            </w:pPr>
          </w:p>
        </w:tc>
        <w:tc>
          <w:tcPr>
            <w:tcW w:w="529" w:type="dxa"/>
          </w:tcPr>
          <w:p w14:paraId="7867DFF0" w14:textId="77777777" w:rsidR="000B2B3D" w:rsidRDefault="000B2B3D" w:rsidP="007B6C0B">
            <w:pPr>
              <w:ind w:firstLine="0"/>
              <w:jc w:val="center"/>
              <w:rPr>
                <w:ins w:id="2853" w:author="Okot" w:date="2020-01-21T13:35:00Z"/>
              </w:rPr>
            </w:pPr>
          </w:p>
        </w:tc>
        <w:tc>
          <w:tcPr>
            <w:tcW w:w="639" w:type="dxa"/>
          </w:tcPr>
          <w:p w14:paraId="4406ED81" w14:textId="77777777" w:rsidR="000B2B3D" w:rsidRDefault="000B2B3D" w:rsidP="007B6C0B">
            <w:pPr>
              <w:ind w:firstLine="0"/>
              <w:jc w:val="center"/>
              <w:rPr>
                <w:ins w:id="2854" w:author="Okot" w:date="2020-01-21T13:35:00Z"/>
              </w:rPr>
            </w:pPr>
          </w:p>
        </w:tc>
        <w:tc>
          <w:tcPr>
            <w:tcW w:w="529" w:type="dxa"/>
          </w:tcPr>
          <w:p w14:paraId="58D23651" w14:textId="77777777" w:rsidR="000B2B3D" w:rsidRDefault="000B2B3D" w:rsidP="007B6C0B">
            <w:pPr>
              <w:ind w:firstLine="0"/>
              <w:jc w:val="center"/>
              <w:rPr>
                <w:ins w:id="2855" w:author="Okot" w:date="2020-01-21T13:35:00Z"/>
              </w:rPr>
            </w:pPr>
          </w:p>
        </w:tc>
      </w:tr>
      <w:tr w:rsidR="000B2B3D" w14:paraId="062312FE" w14:textId="77777777" w:rsidTr="007B6C0B">
        <w:trPr>
          <w:ins w:id="2856" w:author="Okot" w:date="2020-01-21T13:35:00Z"/>
        </w:trPr>
        <w:tc>
          <w:tcPr>
            <w:tcW w:w="562" w:type="dxa"/>
          </w:tcPr>
          <w:p w14:paraId="655AC691" w14:textId="77777777" w:rsidR="000B2B3D" w:rsidRPr="0099329A" w:rsidRDefault="000B2B3D" w:rsidP="007B6C0B">
            <w:pPr>
              <w:ind w:firstLine="0"/>
              <w:jc w:val="center"/>
              <w:rPr>
                <w:ins w:id="2857" w:author="Okot" w:date="2020-01-21T13:35:00Z"/>
                <w:b/>
              </w:rPr>
            </w:pPr>
            <w:ins w:id="2858" w:author="Okot" w:date="2020-01-21T13:35:00Z">
              <w:r w:rsidRPr="0099329A">
                <w:rPr>
                  <w:b/>
                </w:rPr>
                <w:t>B</w:t>
              </w:r>
              <w:r w:rsidRPr="0099329A">
                <w:rPr>
                  <w:b/>
                  <w:vertAlign w:val="subscript"/>
                </w:rPr>
                <w:t>3</w:t>
              </w:r>
            </w:ins>
          </w:p>
        </w:tc>
        <w:tc>
          <w:tcPr>
            <w:tcW w:w="427" w:type="dxa"/>
          </w:tcPr>
          <w:p w14:paraId="66809312" w14:textId="77777777" w:rsidR="000B2B3D" w:rsidRDefault="000B2B3D" w:rsidP="007B6C0B">
            <w:pPr>
              <w:ind w:firstLine="0"/>
              <w:jc w:val="center"/>
              <w:rPr>
                <w:ins w:id="2859" w:author="Okot" w:date="2020-01-21T13:35:00Z"/>
              </w:rPr>
            </w:pPr>
          </w:p>
        </w:tc>
        <w:tc>
          <w:tcPr>
            <w:tcW w:w="352" w:type="dxa"/>
          </w:tcPr>
          <w:p w14:paraId="6D97170B" w14:textId="77777777" w:rsidR="000B2B3D" w:rsidRDefault="000B2B3D" w:rsidP="007B6C0B">
            <w:pPr>
              <w:ind w:firstLine="0"/>
              <w:jc w:val="center"/>
              <w:rPr>
                <w:ins w:id="2860" w:author="Okot" w:date="2020-01-21T13:35:00Z"/>
              </w:rPr>
            </w:pPr>
          </w:p>
        </w:tc>
        <w:tc>
          <w:tcPr>
            <w:tcW w:w="498" w:type="dxa"/>
          </w:tcPr>
          <w:p w14:paraId="585BE45A" w14:textId="77777777" w:rsidR="000B2B3D" w:rsidRDefault="000B2B3D" w:rsidP="007B6C0B">
            <w:pPr>
              <w:ind w:firstLine="0"/>
              <w:jc w:val="center"/>
              <w:rPr>
                <w:ins w:id="2861" w:author="Okot" w:date="2020-01-21T13:35:00Z"/>
              </w:rPr>
            </w:pPr>
          </w:p>
        </w:tc>
        <w:tc>
          <w:tcPr>
            <w:tcW w:w="483" w:type="dxa"/>
          </w:tcPr>
          <w:p w14:paraId="58542523" w14:textId="77777777" w:rsidR="000B2B3D" w:rsidRDefault="000B2B3D" w:rsidP="007B6C0B">
            <w:pPr>
              <w:ind w:firstLine="0"/>
              <w:jc w:val="center"/>
              <w:rPr>
                <w:ins w:id="2862" w:author="Okot" w:date="2020-01-21T13:35:00Z"/>
              </w:rPr>
            </w:pPr>
          </w:p>
        </w:tc>
        <w:tc>
          <w:tcPr>
            <w:tcW w:w="450" w:type="dxa"/>
          </w:tcPr>
          <w:p w14:paraId="2F21A4C1" w14:textId="77777777" w:rsidR="000B2B3D" w:rsidRDefault="000B2B3D" w:rsidP="007B6C0B">
            <w:pPr>
              <w:ind w:firstLine="0"/>
              <w:jc w:val="center"/>
              <w:rPr>
                <w:ins w:id="2863" w:author="Okot" w:date="2020-01-21T13:35:00Z"/>
              </w:rPr>
            </w:pPr>
          </w:p>
        </w:tc>
        <w:tc>
          <w:tcPr>
            <w:tcW w:w="416" w:type="dxa"/>
          </w:tcPr>
          <w:p w14:paraId="38BA4F50" w14:textId="77777777" w:rsidR="000B2B3D" w:rsidRDefault="000B2B3D" w:rsidP="007B6C0B">
            <w:pPr>
              <w:ind w:firstLine="0"/>
              <w:jc w:val="center"/>
              <w:rPr>
                <w:ins w:id="2864" w:author="Okot" w:date="2020-01-21T13:35:00Z"/>
              </w:rPr>
            </w:pPr>
          </w:p>
        </w:tc>
        <w:tc>
          <w:tcPr>
            <w:tcW w:w="450" w:type="dxa"/>
          </w:tcPr>
          <w:p w14:paraId="5E8189AD" w14:textId="77777777" w:rsidR="000B2B3D" w:rsidRDefault="000B2B3D" w:rsidP="007B6C0B">
            <w:pPr>
              <w:ind w:firstLine="0"/>
              <w:jc w:val="center"/>
              <w:rPr>
                <w:ins w:id="2865" w:author="Okot" w:date="2020-01-21T13:35:00Z"/>
              </w:rPr>
            </w:pPr>
          </w:p>
        </w:tc>
        <w:tc>
          <w:tcPr>
            <w:tcW w:w="439" w:type="dxa"/>
          </w:tcPr>
          <w:p w14:paraId="2A8B94FB" w14:textId="77777777" w:rsidR="000B2B3D" w:rsidRDefault="000B2B3D" w:rsidP="007B6C0B">
            <w:pPr>
              <w:ind w:firstLine="0"/>
              <w:jc w:val="center"/>
              <w:rPr>
                <w:ins w:id="2866" w:author="Okot" w:date="2020-01-21T13:35:00Z"/>
              </w:rPr>
            </w:pPr>
          </w:p>
        </w:tc>
        <w:tc>
          <w:tcPr>
            <w:tcW w:w="416" w:type="dxa"/>
          </w:tcPr>
          <w:p w14:paraId="47DF2093" w14:textId="77777777" w:rsidR="000B2B3D" w:rsidRDefault="000B2B3D" w:rsidP="007B6C0B">
            <w:pPr>
              <w:ind w:firstLine="0"/>
              <w:jc w:val="center"/>
              <w:rPr>
                <w:ins w:id="2867" w:author="Okot" w:date="2020-01-21T13:35:00Z"/>
              </w:rPr>
            </w:pPr>
          </w:p>
        </w:tc>
        <w:tc>
          <w:tcPr>
            <w:tcW w:w="516" w:type="dxa"/>
          </w:tcPr>
          <w:p w14:paraId="55F17481" w14:textId="77777777" w:rsidR="000B2B3D" w:rsidRDefault="000B2B3D" w:rsidP="007B6C0B">
            <w:pPr>
              <w:ind w:firstLine="0"/>
              <w:jc w:val="center"/>
              <w:rPr>
                <w:ins w:id="2868" w:author="Okot" w:date="2020-01-21T13:35:00Z"/>
              </w:rPr>
            </w:pPr>
          </w:p>
        </w:tc>
        <w:tc>
          <w:tcPr>
            <w:tcW w:w="529" w:type="dxa"/>
          </w:tcPr>
          <w:p w14:paraId="2B0F4F2F" w14:textId="77777777" w:rsidR="000B2B3D" w:rsidRDefault="000B2B3D" w:rsidP="007B6C0B">
            <w:pPr>
              <w:ind w:firstLine="0"/>
              <w:jc w:val="center"/>
              <w:rPr>
                <w:ins w:id="2869" w:author="Okot" w:date="2020-01-21T13:35:00Z"/>
              </w:rPr>
            </w:pPr>
          </w:p>
        </w:tc>
        <w:tc>
          <w:tcPr>
            <w:tcW w:w="529" w:type="dxa"/>
          </w:tcPr>
          <w:p w14:paraId="055D7B25" w14:textId="77777777" w:rsidR="000B2B3D" w:rsidRDefault="000B2B3D" w:rsidP="007B6C0B">
            <w:pPr>
              <w:ind w:firstLine="0"/>
              <w:jc w:val="center"/>
              <w:rPr>
                <w:ins w:id="2870" w:author="Okot" w:date="2020-01-21T13:35:00Z"/>
              </w:rPr>
            </w:pPr>
          </w:p>
        </w:tc>
        <w:tc>
          <w:tcPr>
            <w:tcW w:w="529" w:type="dxa"/>
          </w:tcPr>
          <w:p w14:paraId="6E49EF57" w14:textId="77777777" w:rsidR="000B2B3D" w:rsidRDefault="000B2B3D" w:rsidP="007B6C0B">
            <w:pPr>
              <w:ind w:firstLine="0"/>
              <w:jc w:val="center"/>
              <w:rPr>
                <w:ins w:id="2871" w:author="Okot" w:date="2020-01-21T13:35:00Z"/>
              </w:rPr>
            </w:pPr>
          </w:p>
        </w:tc>
        <w:tc>
          <w:tcPr>
            <w:tcW w:w="529" w:type="dxa"/>
          </w:tcPr>
          <w:p w14:paraId="256FBF96" w14:textId="77777777" w:rsidR="000B2B3D" w:rsidRDefault="000B2B3D" w:rsidP="007B6C0B">
            <w:pPr>
              <w:ind w:firstLine="0"/>
              <w:jc w:val="center"/>
              <w:rPr>
                <w:ins w:id="2872" w:author="Okot" w:date="2020-01-21T13:35:00Z"/>
              </w:rPr>
            </w:pPr>
            <w:ins w:id="2873" w:author="Okot" w:date="2020-01-21T13:35:00Z">
              <w:r>
                <w:t>-</w:t>
              </w:r>
            </w:ins>
          </w:p>
        </w:tc>
        <w:tc>
          <w:tcPr>
            <w:tcW w:w="529" w:type="dxa"/>
          </w:tcPr>
          <w:p w14:paraId="4B15B562" w14:textId="77777777" w:rsidR="000B2B3D" w:rsidRDefault="000B2B3D" w:rsidP="007B6C0B">
            <w:pPr>
              <w:ind w:firstLine="0"/>
              <w:jc w:val="center"/>
              <w:rPr>
                <w:ins w:id="2874" w:author="Okot" w:date="2020-01-21T13:35:00Z"/>
              </w:rPr>
            </w:pPr>
          </w:p>
        </w:tc>
        <w:tc>
          <w:tcPr>
            <w:tcW w:w="639" w:type="dxa"/>
          </w:tcPr>
          <w:p w14:paraId="1ADC4CEA" w14:textId="77777777" w:rsidR="000B2B3D" w:rsidRDefault="000B2B3D" w:rsidP="007B6C0B">
            <w:pPr>
              <w:ind w:firstLine="0"/>
              <w:jc w:val="center"/>
              <w:rPr>
                <w:ins w:id="2875" w:author="Okot" w:date="2020-01-21T13:35:00Z"/>
              </w:rPr>
            </w:pPr>
          </w:p>
        </w:tc>
        <w:tc>
          <w:tcPr>
            <w:tcW w:w="529" w:type="dxa"/>
          </w:tcPr>
          <w:p w14:paraId="107F7E75" w14:textId="77777777" w:rsidR="000B2B3D" w:rsidRDefault="000B2B3D" w:rsidP="007B6C0B">
            <w:pPr>
              <w:ind w:firstLine="0"/>
              <w:jc w:val="center"/>
              <w:rPr>
                <w:ins w:id="2876" w:author="Okot" w:date="2020-01-21T13:35:00Z"/>
              </w:rPr>
            </w:pPr>
          </w:p>
        </w:tc>
      </w:tr>
      <w:tr w:rsidR="000B2B3D" w14:paraId="770D8A6F" w14:textId="77777777" w:rsidTr="007B6C0B">
        <w:trPr>
          <w:ins w:id="2877" w:author="Okot" w:date="2020-01-21T13:35:00Z"/>
        </w:trPr>
        <w:tc>
          <w:tcPr>
            <w:tcW w:w="562" w:type="dxa"/>
          </w:tcPr>
          <w:p w14:paraId="0A9C4E81" w14:textId="77777777" w:rsidR="000B2B3D" w:rsidRPr="0099329A" w:rsidRDefault="000B2B3D" w:rsidP="007B6C0B">
            <w:pPr>
              <w:ind w:firstLine="0"/>
              <w:jc w:val="center"/>
              <w:rPr>
                <w:ins w:id="2878" w:author="Okot" w:date="2020-01-21T13:35:00Z"/>
                <w:b/>
              </w:rPr>
            </w:pPr>
            <w:ins w:id="2879" w:author="Okot" w:date="2020-01-21T13:35:00Z">
              <w:r w:rsidRPr="0099329A">
                <w:rPr>
                  <w:b/>
                </w:rPr>
                <w:t>B</w:t>
              </w:r>
              <w:r w:rsidRPr="0099329A">
                <w:rPr>
                  <w:b/>
                  <w:vertAlign w:val="subscript"/>
                </w:rPr>
                <w:t>9</w:t>
              </w:r>
            </w:ins>
          </w:p>
        </w:tc>
        <w:tc>
          <w:tcPr>
            <w:tcW w:w="427" w:type="dxa"/>
          </w:tcPr>
          <w:p w14:paraId="297C4F21" w14:textId="77777777" w:rsidR="000B2B3D" w:rsidRDefault="000B2B3D" w:rsidP="007B6C0B">
            <w:pPr>
              <w:ind w:firstLine="0"/>
              <w:jc w:val="center"/>
              <w:rPr>
                <w:ins w:id="2880" w:author="Okot" w:date="2020-01-21T13:35:00Z"/>
              </w:rPr>
            </w:pPr>
          </w:p>
        </w:tc>
        <w:tc>
          <w:tcPr>
            <w:tcW w:w="352" w:type="dxa"/>
          </w:tcPr>
          <w:p w14:paraId="20F47B88" w14:textId="77777777" w:rsidR="000B2B3D" w:rsidRDefault="000B2B3D" w:rsidP="007B6C0B">
            <w:pPr>
              <w:ind w:firstLine="0"/>
              <w:jc w:val="center"/>
              <w:rPr>
                <w:ins w:id="2881" w:author="Okot" w:date="2020-01-21T13:35:00Z"/>
              </w:rPr>
            </w:pPr>
          </w:p>
        </w:tc>
        <w:tc>
          <w:tcPr>
            <w:tcW w:w="498" w:type="dxa"/>
          </w:tcPr>
          <w:p w14:paraId="5E33E260" w14:textId="77777777" w:rsidR="000B2B3D" w:rsidRDefault="000B2B3D" w:rsidP="007B6C0B">
            <w:pPr>
              <w:ind w:firstLine="0"/>
              <w:jc w:val="center"/>
              <w:rPr>
                <w:ins w:id="2882" w:author="Okot" w:date="2020-01-21T13:35:00Z"/>
              </w:rPr>
            </w:pPr>
          </w:p>
        </w:tc>
        <w:tc>
          <w:tcPr>
            <w:tcW w:w="483" w:type="dxa"/>
          </w:tcPr>
          <w:p w14:paraId="07807224" w14:textId="77777777" w:rsidR="000B2B3D" w:rsidRDefault="000B2B3D" w:rsidP="007B6C0B">
            <w:pPr>
              <w:ind w:firstLine="0"/>
              <w:jc w:val="center"/>
              <w:rPr>
                <w:ins w:id="2883" w:author="Okot" w:date="2020-01-21T13:35:00Z"/>
              </w:rPr>
            </w:pPr>
          </w:p>
        </w:tc>
        <w:tc>
          <w:tcPr>
            <w:tcW w:w="450" w:type="dxa"/>
          </w:tcPr>
          <w:p w14:paraId="65A78CD1" w14:textId="77777777" w:rsidR="000B2B3D" w:rsidRDefault="000B2B3D" w:rsidP="007B6C0B">
            <w:pPr>
              <w:ind w:firstLine="0"/>
              <w:jc w:val="center"/>
              <w:rPr>
                <w:ins w:id="2884" w:author="Okot" w:date="2020-01-21T13:35:00Z"/>
              </w:rPr>
            </w:pPr>
          </w:p>
        </w:tc>
        <w:tc>
          <w:tcPr>
            <w:tcW w:w="416" w:type="dxa"/>
          </w:tcPr>
          <w:p w14:paraId="67D2218A" w14:textId="77777777" w:rsidR="000B2B3D" w:rsidRDefault="000B2B3D" w:rsidP="007B6C0B">
            <w:pPr>
              <w:ind w:firstLine="0"/>
              <w:jc w:val="center"/>
              <w:rPr>
                <w:ins w:id="2885" w:author="Okot" w:date="2020-01-21T13:35:00Z"/>
              </w:rPr>
            </w:pPr>
          </w:p>
        </w:tc>
        <w:tc>
          <w:tcPr>
            <w:tcW w:w="450" w:type="dxa"/>
          </w:tcPr>
          <w:p w14:paraId="035D8F64" w14:textId="77777777" w:rsidR="000B2B3D" w:rsidRDefault="000B2B3D" w:rsidP="007B6C0B">
            <w:pPr>
              <w:ind w:firstLine="0"/>
              <w:jc w:val="center"/>
              <w:rPr>
                <w:ins w:id="2886" w:author="Okot" w:date="2020-01-21T13:35:00Z"/>
              </w:rPr>
            </w:pPr>
          </w:p>
        </w:tc>
        <w:tc>
          <w:tcPr>
            <w:tcW w:w="439" w:type="dxa"/>
          </w:tcPr>
          <w:p w14:paraId="3752A427" w14:textId="77777777" w:rsidR="000B2B3D" w:rsidRDefault="000B2B3D" w:rsidP="007B6C0B">
            <w:pPr>
              <w:ind w:firstLine="0"/>
              <w:jc w:val="center"/>
              <w:rPr>
                <w:ins w:id="2887" w:author="Okot" w:date="2020-01-21T13:35:00Z"/>
              </w:rPr>
            </w:pPr>
          </w:p>
        </w:tc>
        <w:tc>
          <w:tcPr>
            <w:tcW w:w="416" w:type="dxa"/>
          </w:tcPr>
          <w:p w14:paraId="7870482D" w14:textId="77777777" w:rsidR="000B2B3D" w:rsidRDefault="000B2B3D" w:rsidP="007B6C0B">
            <w:pPr>
              <w:ind w:firstLine="0"/>
              <w:jc w:val="center"/>
              <w:rPr>
                <w:ins w:id="2888" w:author="Okot" w:date="2020-01-21T13:35:00Z"/>
              </w:rPr>
            </w:pPr>
            <w:ins w:id="2889" w:author="Okot" w:date="2020-01-21T13:35:00Z">
              <w:r>
                <w:t>+</w:t>
              </w:r>
            </w:ins>
          </w:p>
        </w:tc>
        <w:tc>
          <w:tcPr>
            <w:tcW w:w="516" w:type="dxa"/>
          </w:tcPr>
          <w:p w14:paraId="068DE8A7" w14:textId="77777777" w:rsidR="000B2B3D" w:rsidRDefault="000B2B3D" w:rsidP="007B6C0B">
            <w:pPr>
              <w:ind w:firstLine="0"/>
              <w:jc w:val="center"/>
              <w:rPr>
                <w:ins w:id="2890" w:author="Okot" w:date="2020-01-21T13:35:00Z"/>
              </w:rPr>
            </w:pPr>
          </w:p>
        </w:tc>
        <w:tc>
          <w:tcPr>
            <w:tcW w:w="529" w:type="dxa"/>
          </w:tcPr>
          <w:p w14:paraId="0D22FD5A" w14:textId="77777777" w:rsidR="000B2B3D" w:rsidRDefault="000B2B3D" w:rsidP="007B6C0B">
            <w:pPr>
              <w:ind w:firstLine="0"/>
              <w:jc w:val="center"/>
              <w:rPr>
                <w:ins w:id="2891" w:author="Okot" w:date="2020-01-21T13:35:00Z"/>
              </w:rPr>
            </w:pPr>
          </w:p>
        </w:tc>
        <w:tc>
          <w:tcPr>
            <w:tcW w:w="529" w:type="dxa"/>
          </w:tcPr>
          <w:p w14:paraId="125E1F65" w14:textId="77777777" w:rsidR="000B2B3D" w:rsidRDefault="000B2B3D" w:rsidP="007B6C0B">
            <w:pPr>
              <w:ind w:firstLine="0"/>
              <w:jc w:val="center"/>
              <w:rPr>
                <w:ins w:id="2892" w:author="Okot" w:date="2020-01-21T13:35:00Z"/>
              </w:rPr>
            </w:pPr>
          </w:p>
        </w:tc>
        <w:tc>
          <w:tcPr>
            <w:tcW w:w="529" w:type="dxa"/>
          </w:tcPr>
          <w:p w14:paraId="3FE713EC" w14:textId="77777777" w:rsidR="000B2B3D" w:rsidRDefault="000B2B3D" w:rsidP="007B6C0B">
            <w:pPr>
              <w:ind w:firstLine="0"/>
              <w:jc w:val="center"/>
              <w:rPr>
                <w:ins w:id="2893" w:author="Okot" w:date="2020-01-21T13:35:00Z"/>
              </w:rPr>
            </w:pPr>
          </w:p>
        </w:tc>
        <w:tc>
          <w:tcPr>
            <w:tcW w:w="529" w:type="dxa"/>
          </w:tcPr>
          <w:p w14:paraId="1EF42159" w14:textId="77777777" w:rsidR="000B2B3D" w:rsidRDefault="000B2B3D" w:rsidP="007B6C0B">
            <w:pPr>
              <w:ind w:firstLine="0"/>
              <w:jc w:val="center"/>
              <w:rPr>
                <w:ins w:id="2894" w:author="Okot" w:date="2020-01-21T13:35:00Z"/>
              </w:rPr>
            </w:pPr>
          </w:p>
        </w:tc>
        <w:tc>
          <w:tcPr>
            <w:tcW w:w="529" w:type="dxa"/>
          </w:tcPr>
          <w:p w14:paraId="16B01A4B" w14:textId="77777777" w:rsidR="000B2B3D" w:rsidRDefault="000B2B3D" w:rsidP="007B6C0B">
            <w:pPr>
              <w:ind w:firstLine="0"/>
              <w:jc w:val="center"/>
              <w:rPr>
                <w:ins w:id="2895" w:author="Okot" w:date="2020-01-21T13:35:00Z"/>
              </w:rPr>
            </w:pPr>
          </w:p>
        </w:tc>
        <w:tc>
          <w:tcPr>
            <w:tcW w:w="639" w:type="dxa"/>
          </w:tcPr>
          <w:p w14:paraId="7CED633E" w14:textId="77777777" w:rsidR="000B2B3D" w:rsidRDefault="000B2B3D" w:rsidP="007B6C0B">
            <w:pPr>
              <w:ind w:firstLine="0"/>
              <w:jc w:val="center"/>
              <w:rPr>
                <w:ins w:id="2896" w:author="Okot" w:date="2020-01-21T13:35:00Z"/>
              </w:rPr>
            </w:pPr>
          </w:p>
        </w:tc>
        <w:tc>
          <w:tcPr>
            <w:tcW w:w="529" w:type="dxa"/>
          </w:tcPr>
          <w:p w14:paraId="3A0543F9" w14:textId="77777777" w:rsidR="000B2B3D" w:rsidRDefault="000B2B3D" w:rsidP="007B6C0B">
            <w:pPr>
              <w:ind w:firstLine="0"/>
              <w:jc w:val="center"/>
              <w:rPr>
                <w:ins w:id="2897" w:author="Okot" w:date="2020-01-21T13:35:00Z"/>
              </w:rPr>
            </w:pPr>
          </w:p>
        </w:tc>
      </w:tr>
      <w:tr w:rsidR="000B2B3D" w14:paraId="0D5055CE" w14:textId="77777777" w:rsidTr="007B6C0B">
        <w:trPr>
          <w:ins w:id="2898" w:author="Okot" w:date="2020-01-21T13:35:00Z"/>
        </w:trPr>
        <w:tc>
          <w:tcPr>
            <w:tcW w:w="562" w:type="dxa"/>
          </w:tcPr>
          <w:p w14:paraId="5D84C281" w14:textId="77777777" w:rsidR="000B2B3D" w:rsidRPr="0099329A" w:rsidRDefault="000B2B3D" w:rsidP="007B6C0B">
            <w:pPr>
              <w:ind w:firstLine="0"/>
              <w:jc w:val="center"/>
              <w:rPr>
                <w:ins w:id="2899" w:author="Okot" w:date="2020-01-21T13:35:00Z"/>
                <w:b/>
              </w:rPr>
            </w:pPr>
            <w:ins w:id="2900" w:author="Okot" w:date="2020-01-21T13:35:00Z">
              <w:r w:rsidRPr="0099329A">
                <w:rPr>
                  <w:b/>
                </w:rPr>
                <w:t>C</w:t>
              </w:r>
            </w:ins>
          </w:p>
        </w:tc>
        <w:tc>
          <w:tcPr>
            <w:tcW w:w="427" w:type="dxa"/>
          </w:tcPr>
          <w:p w14:paraId="4926A435" w14:textId="77777777" w:rsidR="000B2B3D" w:rsidRDefault="000B2B3D" w:rsidP="007B6C0B">
            <w:pPr>
              <w:ind w:firstLine="0"/>
              <w:jc w:val="center"/>
              <w:rPr>
                <w:ins w:id="2901" w:author="Okot" w:date="2020-01-21T13:35:00Z"/>
              </w:rPr>
            </w:pPr>
          </w:p>
        </w:tc>
        <w:tc>
          <w:tcPr>
            <w:tcW w:w="352" w:type="dxa"/>
          </w:tcPr>
          <w:p w14:paraId="6A765AD2" w14:textId="77777777" w:rsidR="000B2B3D" w:rsidRDefault="000B2B3D" w:rsidP="007B6C0B">
            <w:pPr>
              <w:ind w:firstLine="0"/>
              <w:jc w:val="center"/>
              <w:rPr>
                <w:ins w:id="2902" w:author="Okot" w:date="2020-01-21T13:35:00Z"/>
              </w:rPr>
            </w:pPr>
          </w:p>
        </w:tc>
        <w:tc>
          <w:tcPr>
            <w:tcW w:w="498" w:type="dxa"/>
          </w:tcPr>
          <w:p w14:paraId="598714C3" w14:textId="77777777" w:rsidR="000B2B3D" w:rsidRDefault="000B2B3D" w:rsidP="007B6C0B">
            <w:pPr>
              <w:ind w:firstLine="0"/>
              <w:jc w:val="center"/>
              <w:rPr>
                <w:ins w:id="2903" w:author="Okot" w:date="2020-01-21T13:35:00Z"/>
              </w:rPr>
            </w:pPr>
            <w:ins w:id="2904" w:author="Okot" w:date="2020-01-21T13:35:00Z">
              <w:r>
                <w:t>+</w:t>
              </w:r>
            </w:ins>
          </w:p>
        </w:tc>
        <w:tc>
          <w:tcPr>
            <w:tcW w:w="483" w:type="dxa"/>
          </w:tcPr>
          <w:p w14:paraId="2E345AF4" w14:textId="77777777" w:rsidR="000B2B3D" w:rsidRDefault="000B2B3D" w:rsidP="007B6C0B">
            <w:pPr>
              <w:ind w:firstLine="0"/>
              <w:jc w:val="center"/>
              <w:rPr>
                <w:ins w:id="2905" w:author="Okot" w:date="2020-01-21T13:35:00Z"/>
              </w:rPr>
            </w:pPr>
          </w:p>
        </w:tc>
        <w:tc>
          <w:tcPr>
            <w:tcW w:w="450" w:type="dxa"/>
          </w:tcPr>
          <w:p w14:paraId="2991FB83" w14:textId="77777777" w:rsidR="000B2B3D" w:rsidRDefault="000B2B3D" w:rsidP="007B6C0B">
            <w:pPr>
              <w:ind w:firstLine="0"/>
              <w:jc w:val="center"/>
              <w:rPr>
                <w:ins w:id="2906" w:author="Okot" w:date="2020-01-21T13:35:00Z"/>
              </w:rPr>
            </w:pPr>
            <w:ins w:id="2907" w:author="Okot" w:date="2020-01-21T13:35:00Z">
              <w:r>
                <w:t>-</w:t>
              </w:r>
            </w:ins>
          </w:p>
        </w:tc>
        <w:tc>
          <w:tcPr>
            <w:tcW w:w="416" w:type="dxa"/>
          </w:tcPr>
          <w:p w14:paraId="606AA542" w14:textId="77777777" w:rsidR="000B2B3D" w:rsidRDefault="000B2B3D" w:rsidP="007B6C0B">
            <w:pPr>
              <w:ind w:firstLine="0"/>
              <w:jc w:val="center"/>
              <w:rPr>
                <w:ins w:id="2908" w:author="Okot" w:date="2020-01-21T13:35:00Z"/>
              </w:rPr>
            </w:pPr>
            <w:ins w:id="2909" w:author="Okot" w:date="2020-01-21T13:35:00Z">
              <w:r>
                <w:t>+</w:t>
              </w:r>
            </w:ins>
          </w:p>
        </w:tc>
        <w:tc>
          <w:tcPr>
            <w:tcW w:w="450" w:type="dxa"/>
          </w:tcPr>
          <w:p w14:paraId="7652B88E" w14:textId="77777777" w:rsidR="000B2B3D" w:rsidRDefault="000B2B3D" w:rsidP="007B6C0B">
            <w:pPr>
              <w:ind w:firstLine="0"/>
              <w:jc w:val="center"/>
              <w:rPr>
                <w:ins w:id="2910" w:author="Okot" w:date="2020-01-21T13:35:00Z"/>
              </w:rPr>
            </w:pPr>
          </w:p>
        </w:tc>
        <w:tc>
          <w:tcPr>
            <w:tcW w:w="439" w:type="dxa"/>
          </w:tcPr>
          <w:p w14:paraId="5E7F08C9" w14:textId="77777777" w:rsidR="000B2B3D" w:rsidRDefault="000B2B3D" w:rsidP="007B6C0B">
            <w:pPr>
              <w:ind w:firstLine="0"/>
              <w:jc w:val="center"/>
              <w:rPr>
                <w:ins w:id="2911" w:author="Okot" w:date="2020-01-21T13:35:00Z"/>
              </w:rPr>
            </w:pPr>
            <w:ins w:id="2912" w:author="Okot" w:date="2020-01-21T13:35:00Z">
              <w:r>
                <w:t>+</w:t>
              </w:r>
            </w:ins>
          </w:p>
        </w:tc>
        <w:tc>
          <w:tcPr>
            <w:tcW w:w="416" w:type="dxa"/>
          </w:tcPr>
          <w:p w14:paraId="4A80E1C2" w14:textId="77777777" w:rsidR="000B2B3D" w:rsidRDefault="000B2B3D" w:rsidP="007B6C0B">
            <w:pPr>
              <w:ind w:firstLine="0"/>
              <w:jc w:val="center"/>
              <w:rPr>
                <w:ins w:id="2913" w:author="Okot" w:date="2020-01-21T13:35:00Z"/>
              </w:rPr>
            </w:pPr>
            <w:ins w:id="2914" w:author="Okot" w:date="2020-01-21T13:35:00Z">
              <w:r>
                <w:t>+</w:t>
              </w:r>
            </w:ins>
          </w:p>
        </w:tc>
        <w:tc>
          <w:tcPr>
            <w:tcW w:w="516" w:type="dxa"/>
          </w:tcPr>
          <w:p w14:paraId="4D61A80B" w14:textId="77777777" w:rsidR="000B2B3D" w:rsidRDefault="000B2B3D" w:rsidP="007B6C0B">
            <w:pPr>
              <w:ind w:firstLine="0"/>
              <w:jc w:val="center"/>
              <w:rPr>
                <w:ins w:id="2915" w:author="Okot" w:date="2020-01-21T13:35:00Z"/>
              </w:rPr>
            </w:pPr>
          </w:p>
        </w:tc>
        <w:tc>
          <w:tcPr>
            <w:tcW w:w="529" w:type="dxa"/>
          </w:tcPr>
          <w:p w14:paraId="36787C4C" w14:textId="77777777" w:rsidR="000B2B3D" w:rsidRDefault="000B2B3D" w:rsidP="007B6C0B">
            <w:pPr>
              <w:ind w:firstLine="0"/>
              <w:jc w:val="center"/>
              <w:rPr>
                <w:ins w:id="2916" w:author="Okot" w:date="2020-01-21T13:35:00Z"/>
              </w:rPr>
            </w:pPr>
          </w:p>
        </w:tc>
        <w:tc>
          <w:tcPr>
            <w:tcW w:w="529" w:type="dxa"/>
          </w:tcPr>
          <w:p w14:paraId="47454255" w14:textId="77777777" w:rsidR="000B2B3D" w:rsidRDefault="000B2B3D" w:rsidP="007B6C0B">
            <w:pPr>
              <w:ind w:firstLine="0"/>
              <w:jc w:val="center"/>
              <w:rPr>
                <w:ins w:id="2917" w:author="Okot" w:date="2020-01-21T13:35:00Z"/>
              </w:rPr>
            </w:pPr>
            <w:ins w:id="2918" w:author="Okot" w:date="2020-01-21T13:35:00Z">
              <w:r>
                <w:t>+</w:t>
              </w:r>
            </w:ins>
          </w:p>
        </w:tc>
        <w:tc>
          <w:tcPr>
            <w:tcW w:w="529" w:type="dxa"/>
          </w:tcPr>
          <w:p w14:paraId="470E7EBC" w14:textId="77777777" w:rsidR="000B2B3D" w:rsidRDefault="000B2B3D" w:rsidP="007B6C0B">
            <w:pPr>
              <w:ind w:firstLine="0"/>
              <w:jc w:val="center"/>
              <w:rPr>
                <w:ins w:id="2919" w:author="Okot" w:date="2020-01-21T13:35:00Z"/>
              </w:rPr>
            </w:pPr>
            <w:ins w:id="2920" w:author="Okot" w:date="2020-01-21T13:35:00Z">
              <w:r>
                <w:t>+</w:t>
              </w:r>
            </w:ins>
          </w:p>
        </w:tc>
        <w:tc>
          <w:tcPr>
            <w:tcW w:w="529" w:type="dxa"/>
          </w:tcPr>
          <w:p w14:paraId="1220D38F" w14:textId="77777777" w:rsidR="000B2B3D" w:rsidRDefault="000B2B3D" w:rsidP="007B6C0B">
            <w:pPr>
              <w:ind w:firstLine="0"/>
              <w:jc w:val="center"/>
              <w:rPr>
                <w:ins w:id="2921" w:author="Okot" w:date="2020-01-21T13:35:00Z"/>
              </w:rPr>
            </w:pPr>
            <w:ins w:id="2922" w:author="Okot" w:date="2020-01-21T13:35:00Z">
              <w:r>
                <w:t>-</w:t>
              </w:r>
            </w:ins>
          </w:p>
        </w:tc>
        <w:tc>
          <w:tcPr>
            <w:tcW w:w="529" w:type="dxa"/>
          </w:tcPr>
          <w:p w14:paraId="1060BF96" w14:textId="77777777" w:rsidR="000B2B3D" w:rsidRDefault="000B2B3D" w:rsidP="007B6C0B">
            <w:pPr>
              <w:ind w:firstLine="0"/>
              <w:jc w:val="center"/>
              <w:rPr>
                <w:ins w:id="2923" w:author="Okot" w:date="2020-01-21T13:35:00Z"/>
              </w:rPr>
            </w:pPr>
          </w:p>
        </w:tc>
        <w:tc>
          <w:tcPr>
            <w:tcW w:w="639" w:type="dxa"/>
          </w:tcPr>
          <w:p w14:paraId="6AA29E87" w14:textId="77777777" w:rsidR="000B2B3D" w:rsidRDefault="000B2B3D" w:rsidP="007B6C0B">
            <w:pPr>
              <w:ind w:firstLine="0"/>
              <w:jc w:val="center"/>
              <w:rPr>
                <w:ins w:id="2924" w:author="Okot" w:date="2020-01-21T13:35:00Z"/>
              </w:rPr>
            </w:pPr>
            <w:ins w:id="2925" w:author="Okot" w:date="2020-01-21T13:35:00Z">
              <w:r>
                <w:t>+</w:t>
              </w:r>
            </w:ins>
          </w:p>
        </w:tc>
        <w:tc>
          <w:tcPr>
            <w:tcW w:w="529" w:type="dxa"/>
          </w:tcPr>
          <w:p w14:paraId="7BA8945B" w14:textId="77777777" w:rsidR="000B2B3D" w:rsidRDefault="000B2B3D" w:rsidP="007B6C0B">
            <w:pPr>
              <w:ind w:firstLine="0"/>
              <w:jc w:val="center"/>
              <w:rPr>
                <w:ins w:id="2926" w:author="Okot" w:date="2020-01-21T13:35:00Z"/>
              </w:rPr>
            </w:pPr>
          </w:p>
        </w:tc>
      </w:tr>
      <w:tr w:rsidR="000B2B3D" w14:paraId="6CE42B14" w14:textId="77777777" w:rsidTr="007B6C0B">
        <w:trPr>
          <w:ins w:id="2927" w:author="Okot" w:date="2020-01-21T13:35:00Z"/>
        </w:trPr>
        <w:tc>
          <w:tcPr>
            <w:tcW w:w="562" w:type="dxa"/>
          </w:tcPr>
          <w:p w14:paraId="5DF8854B" w14:textId="77777777" w:rsidR="000B2B3D" w:rsidRPr="0099329A" w:rsidRDefault="000B2B3D" w:rsidP="007B6C0B">
            <w:pPr>
              <w:ind w:firstLine="0"/>
              <w:jc w:val="center"/>
              <w:rPr>
                <w:ins w:id="2928" w:author="Okot" w:date="2020-01-21T13:35:00Z"/>
                <w:b/>
              </w:rPr>
            </w:pPr>
            <w:ins w:id="2929" w:author="Okot" w:date="2020-01-21T13:35:00Z">
              <w:r w:rsidRPr="0099329A">
                <w:rPr>
                  <w:b/>
                </w:rPr>
                <w:t>D</w:t>
              </w:r>
            </w:ins>
          </w:p>
        </w:tc>
        <w:tc>
          <w:tcPr>
            <w:tcW w:w="427" w:type="dxa"/>
          </w:tcPr>
          <w:p w14:paraId="221E76B3" w14:textId="77777777" w:rsidR="000B2B3D" w:rsidRDefault="000B2B3D" w:rsidP="007B6C0B">
            <w:pPr>
              <w:ind w:firstLine="0"/>
              <w:jc w:val="center"/>
              <w:rPr>
                <w:ins w:id="2930" w:author="Okot" w:date="2020-01-21T13:35:00Z"/>
              </w:rPr>
            </w:pPr>
          </w:p>
        </w:tc>
        <w:tc>
          <w:tcPr>
            <w:tcW w:w="352" w:type="dxa"/>
          </w:tcPr>
          <w:p w14:paraId="05BC6C73" w14:textId="77777777" w:rsidR="000B2B3D" w:rsidRDefault="000B2B3D" w:rsidP="007B6C0B">
            <w:pPr>
              <w:ind w:firstLine="0"/>
              <w:jc w:val="center"/>
              <w:rPr>
                <w:ins w:id="2931" w:author="Okot" w:date="2020-01-21T13:35:00Z"/>
              </w:rPr>
            </w:pPr>
            <w:ins w:id="2932" w:author="Okot" w:date="2020-01-21T13:35:00Z">
              <w:r>
                <w:t>+</w:t>
              </w:r>
            </w:ins>
          </w:p>
        </w:tc>
        <w:tc>
          <w:tcPr>
            <w:tcW w:w="498" w:type="dxa"/>
          </w:tcPr>
          <w:p w14:paraId="28992CD4" w14:textId="77777777" w:rsidR="000B2B3D" w:rsidRDefault="000B2B3D" w:rsidP="007B6C0B">
            <w:pPr>
              <w:ind w:firstLine="0"/>
              <w:jc w:val="center"/>
              <w:rPr>
                <w:ins w:id="2933" w:author="Okot" w:date="2020-01-21T13:35:00Z"/>
              </w:rPr>
            </w:pPr>
            <w:ins w:id="2934" w:author="Okot" w:date="2020-01-21T13:35:00Z">
              <w:r>
                <w:t>+</w:t>
              </w:r>
            </w:ins>
          </w:p>
        </w:tc>
        <w:tc>
          <w:tcPr>
            <w:tcW w:w="483" w:type="dxa"/>
          </w:tcPr>
          <w:p w14:paraId="17598B92" w14:textId="77777777" w:rsidR="000B2B3D" w:rsidRDefault="000B2B3D" w:rsidP="007B6C0B">
            <w:pPr>
              <w:ind w:firstLine="0"/>
              <w:jc w:val="center"/>
              <w:rPr>
                <w:ins w:id="2935" w:author="Okot" w:date="2020-01-21T13:35:00Z"/>
              </w:rPr>
            </w:pPr>
          </w:p>
        </w:tc>
        <w:tc>
          <w:tcPr>
            <w:tcW w:w="450" w:type="dxa"/>
          </w:tcPr>
          <w:p w14:paraId="614C2F9C" w14:textId="77777777" w:rsidR="000B2B3D" w:rsidRDefault="000B2B3D" w:rsidP="007B6C0B">
            <w:pPr>
              <w:ind w:firstLine="0"/>
              <w:jc w:val="center"/>
              <w:rPr>
                <w:ins w:id="2936" w:author="Okot" w:date="2020-01-21T13:35:00Z"/>
              </w:rPr>
            </w:pPr>
          </w:p>
        </w:tc>
        <w:tc>
          <w:tcPr>
            <w:tcW w:w="416" w:type="dxa"/>
          </w:tcPr>
          <w:p w14:paraId="42CB7021" w14:textId="77777777" w:rsidR="000B2B3D" w:rsidRDefault="000B2B3D" w:rsidP="007B6C0B">
            <w:pPr>
              <w:ind w:firstLine="0"/>
              <w:jc w:val="center"/>
              <w:rPr>
                <w:ins w:id="2937" w:author="Okot" w:date="2020-01-21T13:35:00Z"/>
              </w:rPr>
            </w:pPr>
          </w:p>
        </w:tc>
        <w:tc>
          <w:tcPr>
            <w:tcW w:w="450" w:type="dxa"/>
          </w:tcPr>
          <w:p w14:paraId="11997084" w14:textId="77777777" w:rsidR="000B2B3D" w:rsidRDefault="000B2B3D" w:rsidP="007B6C0B">
            <w:pPr>
              <w:ind w:firstLine="0"/>
              <w:jc w:val="center"/>
              <w:rPr>
                <w:ins w:id="2938" w:author="Okot" w:date="2020-01-21T13:35:00Z"/>
              </w:rPr>
            </w:pPr>
          </w:p>
        </w:tc>
        <w:tc>
          <w:tcPr>
            <w:tcW w:w="439" w:type="dxa"/>
          </w:tcPr>
          <w:p w14:paraId="467E3937" w14:textId="77777777" w:rsidR="000B2B3D" w:rsidRDefault="000B2B3D" w:rsidP="007B6C0B">
            <w:pPr>
              <w:ind w:firstLine="0"/>
              <w:jc w:val="center"/>
              <w:rPr>
                <w:ins w:id="2939" w:author="Okot" w:date="2020-01-21T13:35:00Z"/>
              </w:rPr>
            </w:pPr>
            <w:ins w:id="2940" w:author="Okot" w:date="2020-01-21T13:35:00Z">
              <w:r>
                <w:t>+</w:t>
              </w:r>
            </w:ins>
          </w:p>
        </w:tc>
        <w:tc>
          <w:tcPr>
            <w:tcW w:w="416" w:type="dxa"/>
          </w:tcPr>
          <w:p w14:paraId="7365D4D6" w14:textId="77777777" w:rsidR="000B2B3D" w:rsidRDefault="000B2B3D" w:rsidP="007B6C0B">
            <w:pPr>
              <w:ind w:firstLine="0"/>
              <w:jc w:val="center"/>
              <w:rPr>
                <w:ins w:id="2941" w:author="Okot" w:date="2020-01-21T13:35:00Z"/>
              </w:rPr>
            </w:pPr>
          </w:p>
        </w:tc>
        <w:tc>
          <w:tcPr>
            <w:tcW w:w="516" w:type="dxa"/>
          </w:tcPr>
          <w:p w14:paraId="24A2F820" w14:textId="77777777" w:rsidR="000B2B3D" w:rsidRDefault="000B2B3D" w:rsidP="007B6C0B">
            <w:pPr>
              <w:ind w:firstLine="0"/>
              <w:jc w:val="center"/>
              <w:rPr>
                <w:ins w:id="2942" w:author="Okot" w:date="2020-01-21T13:35:00Z"/>
              </w:rPr>
            </w:pPr>
          </w:p>
        </w:tc>
        <w:tc>
          <w:tcPr>
            <w:tcW w:w="529" w:type="dxa"/>
          </w:tcPr>
          <w:p w14:paraId="1B15AA23" w14:textId="77777777" w:rsidR="000B2B3D" w:rsidRDefault="000B2B3D" w:rsidP="007B6C0B">
            <w:pPr>
              <w:ind w:firstLine="0"/>
              <w:jc w:val="center"/>
              <w:rPr>
                <w:ins w:id="2943" w:author="Okot" w:date="2020-01-21T13:35:00Z"/>
              </w:rPr>
            </w:pPr>
          </w:p>
        </w:tc>
        <w:tc>
          <w:tcPr>
            <w:tcW w:w="529" w:type="dxa"/>
          </w:tcPr>
          <w:p w14:paraId="292CB145" w14:textId="77777777" w:rsidR="000B2B3D" w:rsidRDefault="000B2B3D" w:rsidP="007B6C0B">
            <w:pPr>
              <w:ind w:firstLine="0"/>
              <w:jc w:val="center"/>
              <w:rPr>
                <w:ins w:id="2944" w:author="Okot" w:date="2020-01-21T13:35:00Z"/>
              </w:rPr>
            </w:pPr>
          </w:p>
        </w:tc>
        <w:tc>
          <w:tcPr>
            <w:tcW w:w="529" w:type="dxa"/>
          </w:tcPr>
          <w:p w14:paraId="32997284" w14:textId="77777777" w:rsidR="000B2B3D" w:rsidRDefault="000B2B3D" w:rsidP="007B6C0B">
            <w:pPr>
              <w:ind w:firstLine="0"/>
              <w:jc w:val="center"/>
              <w:rPr>
                <w:ins w:id="2945" w:author="Okot" w:date="2020-01-21T13:35:00Z"/>
              </w:rPr>
            </w:pPr>
          </w:p>
        </w:tc>
        <w:tc>
          <w:tcPr>
            <w:tcW w:w="529" w:type="dxa"/>
          </w:tcPr>
          <w:p w14:paraId="43CB129C" w14:textId="77777777" w:rsidR="000B2B3D" w:rsidRDefault="000B2B3D" w:rsidP="007B6C0B">
            <w:pPr>
              <w:ind w:firstLine="0"/>
              <w:jc w:val="center"/>
              <w:rPr>
                <w:ins w:id="2946" w:author="Okot" w:date="2020-01-21T13:35:00Z"/>
              </w:rPr>
            </w:pPr>
          </w:p>
        </w:tc>
        <w:tc>
          <w:tcPr>
            <w:tcW w:w="529" w:type="dxa"/>
          </w:tcPr>
          <w:p w14:paraId="6095D0A6" w14:textId="77777777" w:rsidR="000B2B3D" w:rsidRDefault="000B2B3D" w:rsidP="007B6C0B">
            <w:pPr>
              <w:ind w:firstLine="0"/>
              <w:jc w:val="center"/>
              <w:rPr>
                <w:ins w:id="2947" w:author="Okot" w:date="2020-01-21T13:35:00Z"/>
              </w:rPr>
            </w:pPr>
          </w:p>
        </w:tc>
        <w:tc>
          <w:tcPr>
            <w:tcW w:w="639" w:type="dxa"/>
          </w:tcPr>
          <w:p w14:paraId="6E72524F" w14:textId="77777777" w:rsidR="000B2B3D" w:rsidRDefault="000B2B3D" w:rsidP="007B6C0B">
            <w:pPr>
              <w:ind w:firstLine="0"/>
              <w:jc w:val="center"/>
              <w:rPr>
                <w:ins w:id="2948" w:author="Okot" w:date="2020-01-21T13:35:00Z"/>
              </w:rPr>
            </w:pPr>
          </w:p>
        </w:tc>
        <w:tc>
          <w:tcPr>
            <w:tcW w:w="529" w:type="dxa"/>
          </w:tcPr>
          <w:p w14:paraId="32CC9105" w14:textId="77777777" w:rsidR="000B2B3D" w:rsidRDefault="000B2B3D" w:rsidP="007B6C0B">
            <w:pPr>
              <w:ind w:firstLine="0"/>
              <w:jc w:val="center"/>
              <w:rPr>
                <w:ins w:id="2949" w:author="Okot" w:date="2020-01-21T13:35:00Z"/>
              </w:rPr>
            </w:pPr>
          </w:p>
        </w:tc>
      </w:tr>
      <w:tr w:rsidR="000B2B3D" w14:paraId="754EE0F6" w14:textId="77777777" w:rsidTr="007B6C0B">
        <w:trPr>
          <w:ins w:id="2950" w:author="Okot" w:date="2020-01-21T13:35:00Z"/>
        </w:trPr>
        <w:tc>
          <w:tcPr>
            <w:tcW w:w="562" w:type="dxa"/>
          </w:tcPr>
          <w:p w14:paraId="08559C4C" w14:textId="77777777" w:rsidR="000B2B3D" w:rsidRPr="0099329A" w:rsidRDefault="000B2B3D" w:rsidP="007B6C0B">
            <w:pPr>
              <w:ind w:firstLine="0"/>
              <w:jc w:val="center"/>
              <w:rPr>
                <w:ins w:id="2951" w:author="Okot" w:date="2020-01-21T13:35:00Z"/>
                <w:b/>
              </w:rPr>
            </w:pPr>
            <w:ins w:id="2952" w:author="Okot" w:date="2020-01-21T13:35:00Z">
              <w:r w:rsidRPr="0099329A">
                <w:rPr>
                  <w:b/>
                </w:rPr>
                <w:t>E</w:t>
              </w:r>
            </w:ins>
          </w:p>
        </w:tc>
        <w:tc>
          <w:tcPr>
            <w:tcW w:w="427" w:type="dxa"/>
          </w:tcPr>
          <w:p w14:paraId="5759D72A" w14:textId="77777777" w:rsidR="000B2B3D" w:rsidRDefault="000B2B3D" w:rsidP="007B6C0B">
            <w:pPr>
              <w:ind w:firstLine="0"/>
              <w:jc w:val="center"/>
              <w:rPr>
                <w:ins w:id="2953" w:author="Okot" w:date="2020-01-21T13:35:00Z"/>
              </w:rPr>
            </w:pPr>
          </w:p>
        </w:tc>
        <w:tc>
          <w:tcPr>
            <w:tcW w:w="352" w:type="dxa"/>
          </w:tcPr>
          <w:p w14:paraId="2CA05202" w14:textId="77777777" w:rsidR="000B2B3D" w:rsidRDefault="000B2B3D" w:rsidP="007B6C0B">
            <w:pPr>
              <w:ind w:firstLine="0"/>
              <w:jc w:val="center"/>
              <w:rPr>
                <w:ins w:id="2954" w:author="Okot" w:date="2020-01-21T13:35:00Z"/>
              </w:rPr>
            </w:pPr>
          </w:p>
        </w:tc>
        <w:tc>
          <w:tcPr>
            <w:tcW w:w="498" w:type="dxa"/>
          </w:tcPr>
          <w:p w14:paraId="1D76D1D9" w14:textId="77777777" w:rsidR="000B2B3D" w:rsidRDefault="000B2B3D" w:rsidP="007B6C0B">
            <w:pPr>
              <w:ind w:firstLine="0"/>
              <w:jc w:val="center"/>
              <w:rPr>
                <w:ins w:id="2955" w:author="Okot" w:date="2020-01-21T13:35:00Z"/>
              </w:rPr>
            </w:pPr>
            <w:ins w:id="2956" w:author="Okot" w:date="2020-01-21T13:35:00Z">
              <w:r>
                <w:t>-</w:t>
              </w:r>
            </w:ins>
          </w:p>
        </w:tc>
        <w:tc>
          <w:tcPr>
            <w:tcW w:w="483" w:type="dxa"/>
          </w:tcPr>
          <w:p w14:paraId="725D315E" w14:textId="77777777" w:rsidR="000B2B3D" w:rsidRDefault="000B2B3D" w:rsidP="007B6C0B">
            <w:pPr>
              <w:ind w:firstLine="0"/>
              <w:jc w:val="center"/>
              <w:rPr>
                <w:ins w:id="2957" w:author="Okot" w:date="2020-01-21T13:35:00Z"/>
              </w:rPr>
            </w:pPr>
          </w:p>
        </w:tc>
        <w:tc>
          <w:tcPr>
            <w:tcW w:w="450" w:type="dxa"/>
          </w:tcPr>
          <w:p w14:paraId="7C3BE48C" w14:textId="77777777" w:rsidR="000B2B3D" w:rsidRDefault="000B2B3D" w:rsidP="007B6C0B">
            <w:pPr>
              <w:ind w:firstLine="0"/>
              <w:jc w:val="center"/>
              <w:rPr>
                <w:ins w:id="2958" w:author="Okot" w:date="2020-01-21T13:35:00Z"/>
              </w:rPr>
            </w:pPr>
          </w:p>
        </w:tc>
        <w:tc>
          <w:tcPr>
            <w:tcW w:w="416" w:type="dxa"/>
          </w:tcPr>
          <w:p w14:paraId="20BBC360" w14:textId="77777777" w:rsidR="000B2B3D" w:rsidRDefault="000B2B3D" w:rsidP="007B6C0B">
            <w:pPr>
              <w:ind w:firstLine="0"/>
              <w:jc w:val="center"/>
              <w:rPr>
                <w:ins w:id="2959" w:author="Okot" w:date="2020-01-21T13:35:00Z"/>
              </w:rPr>
            </w:pPr>
            <w:ins w:id="2960" w:author="Okot" w:date="2020-01-21T13:35:00Z">
              <w:r>
                <w:t>+</w:t>
              </w:r>
            </w:ins>
          </w:p>
        </w:tc>
        <w:tc>
          <w:tcPr>
            <w:tcW w:w="450" w:type="dxa"/>
          </w:tcPr>
          <w:p w14:paraId="5E42FEBC" w14:textId="77777777" w:rsidR="000B2B3D" w:rsidRDefault="000B2B3D" w:rsidP="007B6C0B">
            <w:pPr>
              <w:ind w:firstLine="0"/>
              <w:jc w:val="center"/>
              <w:rPr>
                <w:ins w:id="2961" w:author="Okot" w:date="2020-01-21T13:35:00Z"/>
              </w:rPr>
            </w:pPr>
          </w:p>
        </w:tc>
        <w:tc>
          <w:tcPr>
            <w:tcW w:w="439" w:type="dxa"/>
          </w:tcPr>
          <w:p w14:paraId="4B33495D" w14:textId="77777777" w:rsidR="000B2B3D" w:rsidRDefault="000B2B3D" w:rsidP="007B6C0B">
            <w:pPr>
              <w:ind w:firstLine="0"/>
              <w:jc w:val="center"/>
              <w:rPr>
                <w:ins w:id="2962" w:author="Okot" w:date="2020-01-21T13:35:00Z"/>
              </w:rPr>
            </w:pPr>
          </w:p>
        </w:tc>
        <w:tc>
          <w:tcPr>
            <w:tcW w:w="416" w:type="dxa"/>
          </w:tcPr>
          <w:p w14:paraId="0992512D" w14:textId="77777777" w:rsidR="000B2B3D" w:rsidRDefault="000B2B3D" w:rsidP="007B6C0B">
            <w:pPr>
              <w:ind w:firstLine="0"/>
              <w:jc w:val="center"/>
              <w:rPr>
                <w:ins w:id="2963" w:author="Okot" w:date="2020-01-21T13:35:00Z"/>
              </w:rPr>
            </w:pPr>
          </w:p>
        </w:tc>
        <w:tc>
          <w:tcPr>
            <w:tcW w:w="516" w:type="dxa"/>
          </w:tcPr>
          <w:p w14:paraId="4D40DD66" w14:textId="77777777" w:rsidR="000B2B3D" w:rsidRDefault="000B2B3D" w:rsidP="007B6C0B">
            <w:pPr>
              <w:ind w:firstLine="0"/>
              <w:jc w:val="center"/>
              <w:rPr>
                <w:ins w:id="2964" w:author="Okot" w:date="2020-01-21T13:35:00Z"/>
              </w:rPr>
            </w:pPr>
            <w:ins w:id="2965" w:author="Okot" w:date="2020-01-21T13:35:00Z">
              <w:r>
                <w:t>+</w:t>
              </w:r>
            </w:ins>
          </w:p>
        </w:tc>
        <w:tc>
          <w:tcPr>
            <w:tcW w:w="529" w:type="dxa"/>
          </w:tcPr>
          <w:p w14:paraId="4C7A78C8" w14:textId="77777777" w:rsidR="000B2B3D" w:rsidRDefault="000B2B3D" w:rsidP="007B6C0B">
            <w:pPr>
              <w:ind w:firstLine="0"/>
              <w:jc w:val="center"/>
              <w:rPr>
                <w:ins w:id="2966" w:author="Okot" w:date="2020-01-21T13:35:00Z"/>
              </w:rPr>
            </w:pPr>
          </w:p>
        </w:tc>
        <w:tc>
          <w:tcPr>
            <w:tcW w:w="529" w:type="dxa"/>
          </w:tcPr>
          <w:p w14:paraId="11786B9F" w14:textId="77777777" w:rsidR="000B2B3D" w:rsidRDefault="000B2B3D" w:rsidP="007B6C0B">
            <w:pPr>
              <w:ind w:firstLine="0"/>
              <w:jc w:val="center"/>
              <w:rPr>
                <w:ins w:id="2967" w:author="Okot" w:date="2020-01-21T13:35:00Z"/>
              </w:rPr>
            </w:pPr>
          </w:p>
        </w:tc>
        <w:tc>
          <w:tcPr>
            <w:tcW w:w="529" w:type="dxa"/>
          </w:tcPr>
          <w:p w14:paraId="53C579DE" w14:textId="77777777" w:rsidR="000B2B3D" w:rsidRDefault="000B2B3D" w:rsidP="007B6C0B">
            <w:pPr>
              <w:ind w:firstLine="0"/>
              <w:jc w:val="center"/>
              <w:rPr>
                <w:ins w:id="2968" w:author="Okot" w:date="2020-01-21T13:35:00Z"/>
              </w:rPr>
            </w:pPr>
          </w:p>
        </w:tc>
        <w:tc>
          <w:tcPr>
            <w:tcW w:w="529" w:type="dxa"/>
          </w:tcPr>
          <w:p w14:paraId="59E121F3" w14:textId="77777777" w:rsidR="000B2B3D" w:rsidRDefault="000B2B3D" w:rsidP="007B6C0B">
            <w:pPr>
              <w:ind w:firstLine="0"/>
              <w:jc w:val="center"/>
              <w:rPr>
                <w:ins w:id="2969" w:author="Okot" w:date="2020-01-21T13:35:00Z"/>
              </w:rPr>
            </w:pPr>
          </w:p>
        </w:tc>
        <w:tc>
          <w:tcPr>
            <w:tcW w:w="529" w:type="dxa"/>
          </w:tcPr>
          <w:p w14:paraId="2CE03B20" w14:textId="77777777" w:rsidR="000B2B3D" w:rsidRDefault="000B2B3D" w:rsidP="007B6C0B">
            <w:pPr>
              <w:ind w:firstLine="0"/>
              <w:jc w:val="center"/>
              <w:rPr>
                <w:ins w:id="2970" w:author="Okot" w:date="2020-01-21T13:35:00Z"/>
              </w:rPr>
            </w:pPr>
          </w:p>
        </w:tc>
        <w:tc>
          <w:tcPr>
            <w:tcW w:w="639" w:type="dxa"/>
          </w:tcPr>
          <w:p w14:paraId="3148F7EB" w14:textId="77777777" w:rsidR="000B2B3D" w:rsidRDefault="000B2B3D" w:rsidP="007B6C0B">
            <w:pPr>
              <w:ind w:firstLine="0"/>
              <w:jc w:val="center"/>
              <w:rPr>
                <w:ins w:id="2971" w:author="Okot" w:date="2020-01-21T13:35:00Z"/>
              </w:rPr>
            </w:pPr>
          </w:p>
        </w:tc>
        <w:tc>
          <w:tcPr>
            <w:tcW w:w="529" w:type="dxa"/>
          </w:tcPr>
          <w:p w14:paraId="575BBC2D" w14:textId="77777777" w:rsidR="000B2B3D" w:rsidRDefault="000B2B3D" w:rsidP="007B6C0B">
            <w:pPr>
              <w:ind w:firstLine="0"/>
              <w:jc w:val="center"/>
              <w:rPr>
                <w:ins w:id="2972" w:author="Okot" w:date="2020-01-21T13:35:00Z"/>
              </w:rPr>
            </w:pPr>
            <w:ins w:id="2973" w:author="Okot" w:date="2020-01-21T13:35:00Z">
              <w:r>
                <w:t>-</w:t>
              </w:r>
            </w:ins>
          </w:p>
        </w:tc>
      </w:tr>
      <w:tr w:rsidR="000B2B3D" w14:paraId="012A569D" w14:textId="77777777" w:rsidTr="007B6C0B">
        <w:trPr>
          <w:ins w:id="2974" w:author="Okot" w:date="2020-01-21T13:35:00Z"/>
        </w:trPr>
        <w:tc>
          <w:tcPr>
            <w:tcW w:w="562" w:type="dxa"/>
          </w:tcPr>
          <w:p w14:paraId="6E193CAB" w14:textId="77777777" w:rsidR="000B2B3D" w:rsidRPr="0099329A" w:rsidRDefault="000B2B3D" w:rsidP="007B6C0B">
            <w:pPr>
              <w:ind w:firstLine="0"/>
              <w:jc w:val="center"/>
              <w:rPr>
                <w:ins w:id="2975" w:author="Okot" w:date="2020-01-21T13:35:00Z"/>
                <w:b/>
              </w:rPr>
            </w:pPr>
            <w:ins w:id="2976" w:author="Okot" w:date="2020-01-21T13:35:00Z">
              <w:r w:rsidRPr="0099329A">
                <w:rPr>
                  <w:b/>
                </w:rPr>
                <w:t>K</w:t>
              </w:r>
            </w:ins>
          </w:p>
        </w:tc>
        <w:tc>
          <w:tcPr>
            <w:tcW w:w="427" w:type="dxa"/>
          </w:tcPr>
          <w:p w14:paraId="59395D56" w14:textId="77777777" w:rsidR="000B2B3D" w:rsidRDefault="000B2B3D" w:rsidP="007B6C0B">
            <w:pPr>
              <w:ind w:firstLine="0"/>
              <w:jc w:val="center"/>
              <w:rPr>
                <w:ins w:id="2977" w:author="Okot" w:date="2020-01-21T13:35:00Z"/>
              </w:rPr>
            </w:pPr>
          </w:p>
        </w:tc>
        <w:tc>
          <w:tcPr>
            <w:tcW w:w="352" w:type="dxa"/>
          </w:tcPr>
          <w:p w14:paraId="08BE97C5" w14:textId="77777777" w:rsidR="000B2B3D" w:rsidRDefault="000B2B3D" w:rsidP="007B6C0B">
            <w:pPr>
              <w:ind w:firstLine="0"/>
              <w:jc w:val="center"/>
              <w:rPr>
                <w:ins w:id="2978" w:author="Okot" w:date="2020-01-21T13:35:00Z"/>
              </w:rPr>
            </w:pPr>
          </w:p>
        </w:tc>
        <w:tc>
          <w:tcPr>
            <w:tcW w:w="498" w:type="dxa"/>
          </w:tcPr>
          <w:p w14:paraId="12D106C8" w14:textId="77777777" w:rsidR="000B2B3D" w:rsidRDefault="000B2B3D" w:rsidP="007B6C0B">
            <w:pPr>
              <w:ind w:firstLine="0"/>
              <w:jc w:val="center"/>
              <w:rPr>
                <w:ins w:id="2979" w:author="Okot" w:date="2020-01-21T13:35:00Z"/>
              </w:rPr>
            </w:pPr>
            <w:ins w:id="2980" w:author="Okot" w:date="2020-01-21T13:35:00Z">
              <w:r>
                <w:t>-</w:t>
              </w:r>
            </w:ins>
          </w:p>
        </w:tc>
        <w:tc>
          <w:tcPr>
            <w:tcW w:w="483" w:type="dxa"/>
          </w:tcPr>
          <w:p w14:paraId="77FDF28E" w14:textId="77777777" w:rsidR="000B2B3D" w:rsidRDefault="000B2B3D" w:rsidP="007B6C0B">
            <w:pPr>
              <w:ind w:firstLine="0"/>
              <w:jc w:val="center"/>
              <w:rPr>
                <w:ins w:id="2981" w:author="Okot" w:date="2020-01-21T13:35:00Z"/>
              </w:rPr>
            </w:pPr>
          </w:p>
        </w:tc>
        <w:tc>
          <w:tcPr>
            <w:tcW w:w="450" w:type="dxa"/>
          </w:tcPr>
          <w:p w14:paraId="644F31DC" w14:textId="77777777" w:rsidR="000B2B3D" w:rsidRDefault="000B2B3D" w:rsidP="007B6C0B">
            <w:pPr>
              <w:ind w:firstLine="0"/>
              <w:jc w:val="center"/>
              <w:rPr>
                <w:ins w:id="2982" w:author="Okot" w:date="2020-01-21T13:35:00Z"/>
              </w:rPr>
            </w:pPr>
          </w:p>
        </w:tc>
        <w:tc>
          <w:tcPr>
            <w:tcW w:w="416" w:type="dxa"/>
          </w:tcPr>
          <w:p w14:paraId="4D38C3ED" w14:textId="77777777" w:rsidR="000B2B3D" w:rsidRDefault="000B2B3D" w:rsidP="007B6C0B">
            <w:pPr>
              <w:ind w:firstLine="0"/>
              <w:jc w:val="center"/>
              <w:rPr>
                <w:ins w:id="2983" w:author="Okot" w:date="2020-01-21T13:35:00Z"/>
              </w:rPr>
            </w:pPr>
          </w:p>
        </w:tc>
        <w:tc>
          <w:tcPr>
            <w:tcW w:w="450" w:type="dxa"/>
          </w:tcPr>
          <w:p w14:paraId="15C1305E" w14:textId="77777777" w:rsidR="000B2B3D" w:rsidRDefault="000B2B3D" w:rsidP="007B6C0B">
            <w:pPr>
              <w:ind w:firstLine="0"/>
              <w:jc w:val="center"/>
              <w:rPr>
                <w:ins w:id="2984" w:author="Okot" w:date="2020-01-21T13:35:00Z"/>
              </w:rPr>
            </w:pPr>
          </w:p>
        </w:tc>
        <w:tc>
          <w:tcPr>
            <w:tcW w:w="439" w:type="dxa"/>
          </w:tcPr>
          <w:p w14:paraId="2F6954C0" w14:textId="77777777" w:rsidR="000B2B3D" w:rsidRDefault="000B2B3D" w:rsidP="007B6C0B">
            <w:pPr>
              <w:ind w:firstLine="0"/>
              <w:jc w:val="center"/>
              <w:rPr>
                <w:ins w:id="2985" w:author="Okot" w:date="2020-01-21T13:35:00Z"/>
              </w:rPr>
            </w:pPr>
            <w:ins w:id="2986" w:author="Okot" w:date="2020-01-21T13:35:00Z">
              <w:r>
                <w:t>+</w:t>
              </w:r>
            </w:ins>
          </w:p>
        </w:tc>
        <w:tc>
          <w:tcPr>
            <w:tcW w:w="416" w:type="dxa"/>
          </w:tcPr>
          <w:p w14:paraId="76E511FA" w14:textId="77777777" w:rsidR="000B2B3D" w:rsidRDefault="000B2B3D" w:rsidP="007B6C0B">
            <w:pPr>
              <w:ind w:firstLine="0"/>
              <w:jc w:val="center"/>
              <w:rPr>
                <w:ins w:id="2987" w:author="Okot" w:date="2020-01-21T13:35:00Z"/>
              </w:rPr>
            </w:pPr>
          </w:p>
        </w:tc>
        <w:tc>
          <w:tcPr>
            <w:tcW w:w="516" w:type="dxa"/>
          </w:tcPr>
          <w:p w14:paraId="4CEFA7EB" w14:textId="77777777" w:rsidR="000B2B3D" w:rsidRDefault="000B2B3D" w:rsidP="007B6C0B">
            <w:pPr>
              <w:ind w:firstLine="0"/>
              <w:jc w:val="center"/>
              <w:rPr>
                <w:ins w:id="2988" w:author="Okot" w:date="2020-01-21T13:35:00Z"/>
              </w:rPr>
            </w:pPr>
          </w:p>
        </w:tc>
        <w:tc>
          <w:tcPr>
            <w:tcW w:w="529" w:type="dxa"/>
          </w:tcPr>
          <w:p w14:paraId="2109C534" w14:textId="77777777" w:rsidR="000B2B3D" w:rsidRDefault="000B2B3D" w:rsidP="007B6C0B">
            <w:pPr>
              <w:ind w:firstLine="0"/>
              <w:jc w:val="center"/>
              <w:rPr>
                <w:ins w:id="2989" w:author="Okot" w:date="2020-01-21T13:35:00Z"/>
              </w:rPr>
            </w:pPr>
          </w:p>
        </w:tc>
        <w:tc>
          <w:tcPr>
            <w:tcW w:w="529" w:type="dxa"/>
          </w:tcPr>
          <w:p w14:paraId="0EDF25C6" w14:textId="77777777" w:rsidR="000B2B3D" w:rsidRDefault="000B2B3D" w:rsidP="007B6C0B">
            <w:pPr>
              <w:ind w:firstLine="0"/>
              <w:jc w:val="center"/>
              <w:rPr>
                <w:ins w:id="2990" w:author="Okot" w:date="2020-01-21T13:35:00Z"/>
              </w:rPr>
            </w:pPr>
          </w:p>
        </w:tc>
        <w:tc>
          <w:tcPr>
            <w:tcW w:w="529" w:type="dxa"/>
          </w:tcPr>
          <w:p w14:paraId="21B8D427" w14:textId="77777777" w:rsidR="000B2B3D" w:rsidRDefault="000B2B3D" w:rsidP="007B6C0B">
            <w:pPr>
              <w:ind w:firstLine="0"/>
              <w:jc w:val="center"/>
              <w:rPr>
                <w:ins w:id="2991" w:author="Okot" w:date="2020-01-21T13:35:00Z"/>
              </w:rPr>
            </w:pPr>
          </w:p>
        </w:tc>
        <w:tc>
          <w:tcPr>
            <w:tcW w:w="529" w:type="dxa"/>
          </w:tcPr>
          <w:p w14:paraId="4AAFB0FD" w14:textId="77777777" w:rsidR="000B2B3D" w:rsidRDefault="000B2B3D" w:rsidP="007B6C0B">
            <w:pPr>
              <w:ind w:firstLine="0"/>
              <w:jc w:val="center"/>
              <w:rPr>
                <w:ins w:id="2992" w:author="Okot" w:date="2020-01-21T13:35:00Z"/>
              </w:rPr>
            </w:pPr>
          </w:p>
        </w:tc>
        <w:tc>
          <w:tcPr>
            <w:tcW w:w="529" w:type="dxa"/>
          </w:tcPr>
          <w:p w14:paraId="5125A510" w14:textId="77777777" w:rsidR="000B2B3D" w:rsidRDefault="000B2B3D" w:rsidP="007B6C0B">
            <w:pPr>
              <w:ind w:firstLine="0"/>
              <w:jc w:val="center"/>
              <w:rPr>
                <w:ins w:id="2993" w:author="Okot" w:date="2020-01-21T13:35:00Z"/>
              </w:rPr>
            </w:pPr>
          </w:p>
        </w:tc>
        <w:tc>
          <w:tcPr>
            <w:tcW w:w="639" w:type="dxa"/>
          </w:tcPr>
          <w:p w14:paraId="2C3A37C5" w14:textId="77777777" w:rsidR="000B2B3D" w:rsidRDefault="000B2B3D" w:rsidP="007B6C0B">
            <w:pPr>
              <w:ind w:firstLine="0"/>
              <w:jc w:val="center"/>
              <w:rPr>
                <w:ins w:id="2994" w:author="Okot" w:date="2020-01-21T13:35:00Z"/>
              </w:rPr>
            </w:pPr>
          </w:p>
        </w:tc>
        <w:tc>
          <w:tcPr>
            <w:tcW w:w="529" w:type="dxa"/>
          </w:tcPr>
          <w:p w14:paraId="507A5C0E" w14:textId="77777777" w:rsidR="000B2B3D" w:rsidRDefault="000B2B3D" w:rsidP="007B6C0B">
            <w:pPr>
              <w:ind w:firstLine="0"/>
              <w:jc w:val="center"/>
              <w:rPr>
                <w:ins w:id="2995" w:author="Okot" w:date="2020-01-21T13:35:00Z"/>
              </w:rPr>
            </w:pPr>
          </w:p>
        </w:tc>
      </w:tr>
    </w:tbl>
    <w:p w14:paraId="50496A20" w14:textId="77777777" w:rsidR="000B2B3D" w:rsidRDefault="000B2B3D" w:rsidP="000B2B3D">
      <w:pPr>
        <w:ind w:firstLine="0"/>
        <w:rPr>
          <w:ins w:id="2996" w:author="Okot" w:date="2020-01-21T13:35:00Z"/>
        </w:rPr>
      </w:pPr>
    </w:p>
    <w:p w14:paraId="2B792418" w14:textId="7F58A7BD" w:rsidR="000B2B3D" w:rsidRDefault="000B2B3D" w:rsidP="000B2B3D">
      <w:pPr>
        <w:rPr>
          <w:ins w:id="2997" w:author="Okot" w:date="2020-01-21T13:35:00Z"/>
        </w:rPr>
      </w:pPr>
      <w:ins w:id="2998" w:author="Okot" w:date="2020-01-21T13:35:00Z">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lub umożliwiać rozwój choroby [3</w:t>
        </w:r>
      </w:ins>
      <w:r w:rsidR="008E53F0">
        <w:t>2</w:t>
      </w:r>
      <w:ins w:id="2999" w:author="Okot" w:date="2020-01-21T13:35:00Z">
        <w:r>
          <w:t xml:space="preserve">].  </w:t>
        </w:r>
      </w:ins>
    </w:p>
    <w:p w14:paraId="616A832F" w14:textId="77777777" w:rsidR="000B2B3D" w:rsidRPr="00AA13F1" w:rsidRDefault="000B2B3D" w:rsidP="000B2B3D">
      <w:pPr>
        <w:rPr>
          <w:ins w:id="3000" w:author="Okot" w:date="2020-01-21T13:35:00Z"/>
        </w:rPr>
      </w:pPr>
    </w:p>
    <w:p w14:paraId="0C857C44" w14:textId="77777777" w:rsidR="00B2137D" w:rsidRDefault="00B2137D" w:rsidP="00B2137D">
      <w:pPr>
        <w:pStyle w:val="Podtytu"/>
        <w:numPr>
          <w:ilvl w:val="0"/>
          <w:numId w:val="0"/>
        </w:numPr>
        <w:rPr>
          <w:moveTo w:id="3001" w:author="Okot" w:date="2019-11-19T09:51:00Z"/>
        </w:rPr>
      </w:pPr>
      <w:moveToRangeStart w:id="3002" w:author="Okot" w:date="2019-11-19T09:51:00Z" w:name="move25049492"/>
      <w:moveTo w:id="3003" w:author="Okot" w:date="2019-11-19T09:51:00Z">
        <w:r>
          <w:t>3.1. Opowieści klienta</w:t>
        </w:r>
      </w:moveTo>
    </w:p>
    <w:p w14:paraId="77FD060E" w14:textId="77777777" w:rsidR="00B2137D" w:rsidRDefault="00B2137D" w:rsidP="00B2137D">
      <w:pPr>
        <w:rPr>
          <w:moveTo w:id="3004" w:author="Okot" w:date="2019-11-19T09:51:00Z"/>
        </w:rPr>
      </w:pPr>
    </w:p>
    <w:p w14:paraId="40DE409F" w14:textId="5302375A" w:rsidR="00B2137D" w:rsidRDefault="00B2137D" w:rsidP="00B2137D">
      <w:pPr>
        <w:rPr>
          <w:ins w:id="3005" w:author="Okot" w:date="2019-11-19T09:53:00Z"/>
        </w:rPr>
      </w:pPr>
      <w:moveTo w:id="3006" w:author="Okot" w:date="2019-11-19T09:51:00Z">
        <w:r>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podzielenie jej na kilka mniejszych [</w:t>
        </w:r>
      </w:moveTo>
      <w:ins w:id="3007" w:author="Okot" w:date="2020-01-17T11:03:00Z">
        <w:r w:rsidR="00EA7D70">
          <w:t>3</w:t>
        </w:r>
      </w:ins>
      <w:r w:rsidR="0061038E">
        <w:t>3</w:t>
      </w:r>
      <w:moveTo w:id="3008" w:author="Okot" w:date="2019-11-19T09:51:00Z">
        <w:del w:id="3009" w:author="Okot" w:date="2020-01-17T11:03:00Z">
          <w:r w:rsidDel="00EA7D70">
            <w:delText>2</w:delText>
          </w:r>
        </w:del>
        <w:del w:id="3010" w:author="Okot" w:date="2020-01-13T11:39:00Z">
          <w:r w:rsidDel="00320D18">
            <w:delText>3</w:delText>
          </w:r>
        </w:del>
        <w:r>
          <w:t>].</w:t>
        </w:r>
      </w:moveTo>
    </w:p>
    <w:p w14:paraId="6EBA8828" w14:textId="77777777" w:rsidR="00B2137D" w:rsidRDefault="00B2137D" w:rsidP="00B2137D">
      <w:pPr>
        <w:rPr>
          <w:moveTo w:id="3011" w:author="Okot" w:date="2019-11-19T09:51:00Z"/>
        </w:rPr>
      </w:pPr>
    </w:p>
    <w:p w14:paraId="186FDBDE" w14:textId="3A0E787D" w:rsidR="00B2137D" w:rsidRPr="00BD52C7" w:rsidRDefault="00B2137D">
      <w:pPr>
        <w:rPr>
          <w:ins w:id="3012" w:author="Okot" w:date="2019-11-19T09:50:00Z"/>
        </w:rPr>
        <w:pPrChange w:id="3013" w:author="Okot" w:date="2019-11-19T09:50:00Z">
          <w:pPr>
            <w:pStyle w:val="Nagwek1"/>
          </w:pPr>
        </w:pPrChange>
      </w:pPr>
      <w:moveToRangeStart w:id="3014" w:author="Okot" w:date="2019-11-19T09:53:00Z" w:name="move25049602"/>
      <w:moveToRangeEnd w:id="3002"/>
      <w:moveTo w:id="3015" w:author="Okot" w:date="2019-11-19T09:53:00Z">
        <w:r>
          <w:rPr>
            <w:noProof/>
            <w:lang w:eastAsia="pl-PL"/>
          </w:rPr>
          <w:drawing>
            <wp:inline distT="0" distB="0" distL="0" distR="0" wp14:anchorId="583116D8" wp14:editId="6E464896">
              <wp:extent cx="5457600" cy="1951200"/>
              <wp:effectExtent l="95250" t="114300" r="105410" b="14478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To>
      <w:moveToRangeEnd w:id="3014"/>
    </w:p>
    <w:p w14:paraId="6608DA9D" w14:textId="77777777" w:rsidR="00B2137D" w:rsidRDefault="00B2137D" w:rsidP="00B2137D">
      <w:pPr>
        <w:jc w:val="center"/>
        <w:rPr>
          <w:ins w:id="3016" w:author="Okot" w:date="2019-11-19T09:53:00Z"/>
        </w:rPr>
      </w:pPr>
    </w:p>
    <w:p w14:paraId="0F22DE7B" w14:textId="35D17ACE" w:rsidR="00B2137D" w:rsidRDefault="00B2137D" w:rsidP="00B2137D">
      <w:pPr>
        <w:jc w:val="center"/>
        <w:rPr>
          <w:moveTo w:id="3017" w:author="Okot" w:date="2019-11-19T09:53:00Z"/>
        </w:rPr>
      </w:pPr>
      <w:moveToRangeStart w:id="3018" w:author="Okot" w:date="2019-11-19T09:53:00Z" w:name="move25049618"/>
      <w:moveTo w:id="3019" w:author="Okot" w:date="2019-11-19T09:53:00Z">
        <w:r>
          <w:t>Rys. 3.1. Przykładowa opowieść klienta [</w:t>
        </w:r>
      </w:moveTo>
      <w:ins w:id="3020" w:author="Okot" w:date="2020-01-17T11:03:00Z">
        <w:r w:rsidR="00EA7D70">
          <w:t>3</w:t>
        </w:r>
      </w:ins>
      <w:r w:rsidR="0061038E">
        <w:t>3</w:t>
      </w:r>
      <w:moveTo w:id="3021" w:author="Okot" w:date="2019-11-19T09:53:00Z">
        <w:del w:id="3022" w:author="Okot" w:date="2020-01-17T11:03:00Z">
          <w:r w:rsidDel="00EA7D70">
            <w:delText>2</w:delText>
          </w:r>
        </w:del>
        <w:del w:id="3023" w:author="Okot" w:date="2020-01-13T11:39:00Z">
          <w:r w:rsidDel="00320D18">
            <w:delText>3</w:delText>
          </w:r>
        </w:del>
        <w:r>
          <w:t>].</w:t>
        </w:r>
      </w:moveTo>
    </w:p>
    <w:moveToRangeEnd w:id="3018"/>
    <w:p w14:paraId="65587F92" w14:textId="77777777" w:rsidR="00B2137D" w:rsidRDefault="00B2137D">
      <w:pPr>
        <w:rPr>
          <w:ins w:id="3024" w:author="Okot" w:date="2019-11-19T09:53:00Z"/>
        </w:rPr>
        <w:pPrChange w:id="3025" w:author="Okot" w:date="2019-11-23T07:16:00Z">
          <w:pPr>
            <w:pStyle w:val="Nagwek1"/>
          </w:pPr>
        </w:pPrChange>
      </w:pPr>
    </w:p>
    <w:p w14:paraId="0B22A310" w14:textId="0E2F24AB" w:rsidR="00512825" w:rsidRDefault="00512825">
      <w:pPr>
        <w:rPr>
          <w:ins w:id="3026" w:author="Okot" w:date="2019-11-19T09:54:00Z"/>
        </w:rPr>
      </w:pPr>
      <w:moveToRangeStart w:id="3027" w:author="Okot" w:date="2019-11-19T09:54:00Z" w:name="move25049702"/>
      <w:moveTo w:id="3028" w:author="Okot" w:date="2019-11-19T09:54:00Z">
        <w:r>
          <w:t xml:space="preserve">Przystępując do realizacji niniejszej pracy, uznano, że pomimo tego, że jest to projekt autorski, niepodlegający ocenie zewnętrznego zleceniodawcy, </w:t>
        </w:r>
      </w:moveTo>
      <w:ins w:id="3029" w:author="Okot" w:date="2019-11-19T09:56:00Z">
        <w:r w:rsidR="00334144">
          <w:t xml:space="preserve">symulacja rozmowy z klientem i </w:t>
        </w:r>
      </w:ins>
      <w:moveTo w:id="3030" w:author="Okot" w:date="2019-11-19T09:54:00Z">
        <w:r>
          <w:t>zapisanie opowieści będzie wartościowym procesem, który pozwoli uporządkować różne pomysły i lepiej rozplanować projekt. Dzięki zebraniu wszystkich opowieści na początku, łatwiej będzie określić dokładnie wymagania funkcjonalne oraz wyszczególnić przypadki użycia.</w:t>
        </w:r>
      </w:moveTo>
      <w:moveToRangeEnd w:id="3027"/>
    </w:p>
    <w:p w14:paraId="72B7A17D" w14:textId="77777777" w:rsidR="002B1E50" w:rsidRDefault="002B1E50">
      <w:pPr>
        <w:rPr>
          <w:ins w:id="3031" w:author="Okot" w:date="2019-11-19T10:18:00Z"/>
        </w:rPr>
        <w:pPrChange w:id="3032" w:author="Okot" w:date="2019-11-23T07:16:00Z">
          <w:pPr>
            <w:spacing w:after="160" w:line="259" w:lineRule="auto"/>
            <w:ind w:firstLine="0"/>
            <w:jc w:val="left"/>
          </w:pPr>
        </w:pPrChange>
      </w:pPr>
    </w:p>
    <w:p w14:paraId="6FAF8A8D" w14:textId="77777777" w:rsidR="002B1E50" w:rsidRDefault="002B1E50">
      <w:pPr>
        <w:rPr>
          <w:ins w:id="3033" w:author="Okot" w:date="2019-11-19T10:19:00Z"/>
        </w:rPr>
        <w:pPrChange w:id="3034" w:author="Okot" w:date="2019-11-23T07:16:00Z">
          <w:pPr>
            <w:spacing w:after="160" w:line="259" w:lineRule="auto"/>
            <w:ind w:firstLine="0"/>
            <w:jc w:val="left"/>
          </w:pPr>
        </w:pPrChange>
      </w:pPr>
      <w:ins w:id="3035" w:author="Okot" w:date="2019-11-19T10:18:00Z">
        <w:r>
          <w:rPr>
            <w:noProof/>
            <w:lang w:eastAsia="pl-PL"/>
          </w:rPr>
          <w:lastRenderedPageBreak/>
          <w:drawing>
            <wp:inline distT="0" distB="0" distL="0" distR="0" wp14:anchorId="09384527" wp14:editId="6817AF5E">
              <wp:extent cx="5558400" cy="4946400"/>
              <wp:effectExtent l="133350" t="38100" r="0" b="64135"/>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nfoOdKlienta.png"/>
                      <pic:cNvPicPr/>
                    </pic:nvPicPr>
                    <pic:blipFill>
                      <a:blip r:embed="rId52">
                        <a:extLst>
                          <a:ext uri="{28A0092B-C50C-407E-A947-70E740481C1C}">
                            <a14:useLocalDpi xmlns:a14="http://schemas.microsoft.com/office/drawing/2010/main" val="0"/>
                          </a:ext>
                        </a:extLst>
                      </a:blip>
                      <a:stretch>
                        <a:fillRect/>
                      </a:stretch>
                    </pic:blipFill>
                    <pic:spPr>
                      <a:xfrm>
                        <a:off x="0" y="0"/>
                        <a:ext cx="5558400" cy="4946400"/>
                      </a:xfrm>
                      <a:prstGeom prst="rect">
                        <a:avLst/>
                      </a:prstGeom>
                      <a:ln>
                        <a:noFill/>
                      </a:ln>
                      <a:effectLst>
                        <a:outerShdw blurRad="190500" algn="tl" rotWithShape="0">
                          <a:srgbClr val="000000">
                            <a:alpha val="70000"/>
                          </a:srgbClr>
                        </a:outerShdw>
                      </a:effectLst>
                    </pic:spPr>
                  </pic:pic>
                </a:graphicData>
              </a:graphic>
            </wp:inline>
          </w:drawing>
        </w:r>
      </w:ins>
    </w:p>
    <w:p w14:paraId="31E478E5" w14:textId="77777777" w:rsidR="001C6428" w:rsidRDefault="002B1E50">
      <w:pPr>
        <w:jc w:val="center"/>
        <w:rPr>
          <w:ins w:id="3036" w:author="Okot" w:date="2019-11-19T10:30:00Z"/>
        </w:rPr>
        <w:pPrChange w:id="3037" w:author="Okot" w:date="2019-11-23T07:16:00Z">
          <w:pPr>
            <w:spacing w:after="160" w:line="259" w:lineRule="auto"/>
            <w:ind w:firstLine="0"/>
            <w:jc w:val="left"/>
          </w:pPr>
        </w:pPrChange>
      </w:pPr>
      <w:ins w:id="3038" w:author="Okot" w:date="2019-11-19T10:19:00Z">
        <w:r>
          <w:t>Rys. 3.2. Informacje od klienta</w:t>
        </w:r>
      </w:ins>
      <w:ins w:id="3039" w:author="Okot" w:date="2019-11-19T10:20:00Z">
        <w:r>
          <w:t>: ogólny zarys aplikacji.</w:t>
        </w:r>
      </w:ins>
    </w:p>
    <w:p w14:paraId="59E67A19" w14:textId="77777777" w:rsidR="001C6428" w:rsidRDefault="001C6428">
      <w:pPr>
        <w:rPr>
          <w:ins w:id="3040" w:author="Okot" w:date="2019-11-19T10:30:00Z"/>
        </w:rPr>
        <w:pPrChange w:id="3041" w:author="Okot" w:date="2019-11-23T07:16:00Z">
          <w:pPr>
            <w:spacing w:after="160" w:line="259" w:lineRule="auto"/>
            <w:ind w:firstLine="0"/>
            <w:jc w:val="left"/>
          </w:pPr>
        </w:pPrChange>
      </w:pPr>
    </w:p>
    <w:p w14:paraId="4B2F1E91" w14:textId="77777777" w:rsidR="00A86410" w:rsidRDefault="001C6428">
      <w:pPr>
        <w:rPr>
          <w:ins w:id="3042" w:author="Okot" w:date="2019-11-19T19:56:00Z"/>
        </w:rPr>
        <w:pPrChange w:id="3043" w:author="Okot" w:date="2019-11-23T07:16:00Z">
          <w:pPr>
            <w:spacing w:after="160" w:line="259" w:lineRule="auto"/>
            <w:ind w:firstLine="0"/>
            <w:jc w:val="left"/>
          </w:pPr>
        </w:pPrChange>
      </w:pPr>
      <w:ins w:id="3044" w:author="Okot" w:date="2019-11-19T10:30:00Z">
        <w:r>
          <w:t xml:space="preserve">Powyższy rysunek przedstawia, co klient mógłby powiedzieć na wstępnym spotkaniu </w:t>
        </w:r>
      </w:ins>
      <w:ins w:id="3045" w:author="Okot" w:date="2019-11-19T10:31:00Z">
        <w:r>
          <w:t>na temat oprogramowania, które chce stworzyć. Jak widać jest to opis bardzo ogólny, nie precyzuje, w jaki sposób i jakie dokładnie funkcje miał</w:t>
        </w:r>
      </w:ins>
      <w:ins w:id="3046" w:author="Okot" w:date="2019-11-19T10:32:00Z">
        <w:r>
          <w:t xml:space="preserve">yby być realizowane. </w:t>
        </w:r>
      </w:ins>
      <w:ins w:id="3047" w:author="Okot" w:date="2019-11-19T10:33:00Z">
        <w:r>
          <w:t>O to należy dopytać klienta w dalszej kolejności</w:t>
        </w:r>
      </w:ins>
      <w:ins w:id="3048" w:author="Okot" w:date="2019-11-19T10:34:00Z">
        <w:r>
          <w:t>, dbając o to, żeby dowiedzieć się, jak najwięcej.</w:t>
        </w:r>
      </w:ins>
    </w:p>
    <w:p w14:paraId="527AFDB7" w14:textId="77777777" w:rsidR="00A86410" w:rsidRDefault="00A86410">
      <w:pPr>
        <w:rPr>
          <w:ins w:id="3049" w:author="Okot" w:date="2019-11-19T19:57:00Z"/>
        </w:rPr>
        <w:pPrChange w:id="3050" w:author="Okot" w:date="2019-11-23T07:16:00Z">
          <w:pPr>
            <w:spacing w:after="160" w:line="259" w:lineRule="auto"/>
            <w:ind w:firstLine="0"/>
            <w:jc w:val="left"/>
          </w:pPr>
        </w:pPrChange>
      </w:pPr>
      <w:ins w:id="3051" w:author="Okot" w:date="2019-11-19T19:56:00Z">
        <w:r>
          <w:t>Zebrane opowieści klienta zostały podzielone na</w:t>
        </w:r>
      </w:ins>
      <w:ins w:id="3052" w:author="Okot" w:date="2019-11-19T19:57:00Z">
        <w:r>
          <w:t xml:space="preserve"> kilka grup powiązanych ze sobą tematycznie lub funkcjonalnie.</w:t>
        </w:r>
      </w:ins>
    </w:p>
    <w:p w14:paraId="7D1D26F2" w14:textId="77777777" w:rsidR="00A86410" w:rsidRDefault="00A86410">
      <w:pPr>
        <w:rPr>
          <w:ins w:id="3053" w:author="Okot" w:date="2019-11-19T19:57:00Z"/>
        </w:rPr>
        <w:pPrChange w:id="3054" w:author="Okot" w:date="2019-11-23T07:16:00Z">
          <w:pPr>
            <w:spacing w:after="160" w:line="259" w:lineRule="auto"/>
            <w:ind w:firstLine="0"/>
            <w:jc w:val="left"/>
          </w:pPr>
        </w:pPrChange>
      </w:pPr>
    </w:p>
    <w:p w14:paraId="0699FA8B" w14:textId="77777777" w:rsidR="00A86410" w:rsidRDefault="00A86410">
      <w:pPr>
        <w:jc w:val="center"/>
        <w:rPr>
          <w:ins w:id="3055" w:author="Okot" w:date="2019-11-19T19:59:00Z"/>
        </w:rPr>
        <w:pPrChange w:id="3056" w:author="Okot" w:date="2019-11-23T07:16:00Z">
          <w:pPr>
            <w:spacing w:after="160" w:line="259" w:lineRule="auto"/>
            <w:ind w:firstLine="0"/>
            <w:jc w:val="left"/>
          </w:pPr>
        </w:pPrChange>
      </w:pPr>
      <w:ins w:id="3057" w:author="Okot" w:date="2019-11-19T19:58:00Z">
        <w:r>
          <w:rPr>
            <w:noProof/>
            <w:lang w:eastAsia="pl-PL"/>
          </w:rPr>
          <w:lastRenderedPageBreak/>
          <w:drawing>
            <wp:inline distT="0" distB="0" distL="0" distR="0" wp14:anchorId="378492D2" wp14:editId="506D1633">
              <wp:extent cx="5760085" cy="1751965"/>
              <wp:effectExtent l="38100" t="38100" r="69215" b="76835"/>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OKdotZakladaniaKont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1751965"/>
                      </a:xfrm>
                      <a:prstGeom prst="rect">
                        <a:avLst/>
                      </a:prstGeom>
                      <a:ln>
                        <a:noFill/>
                      </a:ln>
                      <a:effectLst>
                        <a:outerShdw blurRad="190500" algn="tl" rotWithShape="0">
                          <a:srgbClr val="000000">
                            <a:alpha val="70000"/>
                          </a:srgbClr>
                        </a:outerShdw>
                      </a:effectLst>
                    </pic:spPr>
                  </pic:pic>
                </a:graphicData>
              </a:graphic>
            </wp:inline>
          </w:drawing>
        </w:r>
      </w:ins>
    </w:p>
    <w:p w14:paraId="35FC6B79" w14:textId="77777777" w:rsidR="00A86410" w:rsidRDefault="00A86410">
      <w:pPr>
        <w:jc w:val="center"/>
        <w:rPr>
          <w:ins w:id="3058" w:author="Okot" w:date="2019-11-19T19:59:00Z"/>
        </w:rPr>
        <w:pPrChange w:id="3059" w:author="Okot" w:date="2019-11-23T07:16:00Z">
          <w:pPr>
            <w:spacing w:after="160" w:line="259" w:lineRule="auto"/>
            <w:ind w:firstLine="0"/>
            <w:jc w:val="left"/>
          </w:pPr>
        </w:pPrChange>
      </w:pPr>
      <w:ins w:id="3060" w:author="Okot" w:date="2019-11-19T19:59:00Z">
        <w:r>
          <w:t>Rys. 3.3. Opowieści klienta powiązane z zakładaniem konta przez użytkownika.</w:t>
        </w:r>
      </w:ins>
    </w:p>
    <w:p w14:paraId="1FD54D31" w14:textId="77777777" w:rsidR="00A86410" w:rsidRDefault="00A86410">
      <w:pPr>
        <w:rPr>
          <w:ins w:id="3061" w:author="Okot" w:date="2019-11-19T20:00:00Z"/>
        </w:rPr>
        <w:pPrChange w:id="3062" w:author="Okot" w:date="2019-11-23T07:16:00Z">
          <w:pPr>
            <w:spacing w:after="160" w:line="259" w:lineRule="auto"/>
            <w:ind w:firstLine="0"/>
            <w:jc w:val="left"/>
          </w:pPr>
        </w:pPrChange>
      </w:pPr>
    </w:p>
    <w:p w14:paraId="7AADE5F7" w14:textId="381B7AB2" w:rsidR="00A86410" w:rsidRDefault="00A86410">
      <w:pPr>
        <w:rPr>
          <w:ins w:id="3063" w:author="Okot" w:date="2019-11-19T20:01:00Z"/>
        </w:rPr>
        <w:pPrChange w:id="3064" w:author="Okot" w:date="2019-11-23T07:16:00Z">
          <w:pPr>
            <w:spacing w:after="160" w:line="259" w:lineRule="auto"/>
            <w:ind w:firstLine="0"/>
            <w:jc w:val="left"/>
          </w:pPr>
        </w:pPrChange>
      </w:pPr>
      <w:ins w:id="3065" w:author="Okot" w:date="2019-11-19T20:00:00Z">
        <w:r>
          <w:t>Pierwszą grupa opowieści</w:t>
        </w:r>
      </w:ins>
      <w:ins w:id="3066" w:author="Okot" w:date="2019-11-19T20:18:00Z">
        <w:r w:rsidR="0056777E">
          <w:t>, jak widać powyżej,</w:t>
        </w:r>
      </w:ins>
      <w:ins w:id="3067" w:author="Okot" w:date="2019-11-19T20:00:00Z">
        <w:r>
          <w:t xml:space="preserve"> skupia się na koncie użytkowni</w:t>
        </w:r>
        <w:r w:rsidR="00037B9A">
          <w:t>ka. Opowieści z tej grupy mo</w:t>
        </w:r>
      </w:ins>
      <w:ins w:id="3068" w:author="Okot" w:date="2019-11-19T20:10:00Z">
        <w:r w:rsidR="00037B9A">
          <w:t xml:space="preserve">żna by przypisać do </w:t>
        </w:r>
      </w:ins>
      <w:ins w:id="3069" w:author="Okot" w:date="2019-11-19T20:00:00Z">
        <w:r>
          <w:t xml:space="preserve">dowolnej </w:t>
        </w:r>
      </w:ins>
      <w:ins w:id="3070" w:author="Okot" w:date="2019-11-19T20:01:00Z">
        <w:r>
          <w:t>innej aplikacji, gdyż nie ma w nich nic unikalnego.</w:t>
        </w:r>
      </w:ins>
    </w:p>
    <w:p w14:paraId="1BD6CDA9" w14:textId="77777777" w:rsidR="00A86410" w:rsidRDefault="00A86410">
      <w:pPr>
        <w:rPr>
          <w:ins w:id="3071" w:author="Okot" w:date="2019-11-19T20:10:00Z"/>
        </w:rPr>
        <w:pPrChange w:id="3072" w:author="Okot" w:date="2019-11-23T07:16:00Z">
          <w:pPr>
            <w:spacing w:after="160" w:line="259" w:lineRule="auto"/>
            <w:ind w:firstLine="0"/>
            <w:jc w:val="left"/>
          </w:pPr>
        </w:pPrChange>
      </w:pPr>
    </w:p>
    <w:p w14:paraId="65FF7002" w14:textId="77777777" w:rsidR="00037B9A" w:rsidRDefault="00A86410">
      <w:pPr>
        <w:jc w:val="center"/>
        <w:rPr>
          <w:ins w:id="3073" w:author="Okot" w:date="2019-11-19T20:10:00Z"/>
        </w:rPr>
        <w:pPrChange w:id="3074" w:author="Okot" w:date="2019-11-23T07:16:00Z">
          <w:pPr>
            <w:spacing w:after="160" w:line="259" w:lineRule="auto"/>
            <w:ind w:firstLine="0"/>
            <w:jc w:val="left"/>
          </w:pPr>
        </w:pPrChange>
      </w:pPr>
      <w:ins w:id="3075" w:author="Okot" w:date="2019-11-19T20:10:00Z">
        <w:r>
          <w:rPr>
            <w:noProof/>
            <w:lang w:eastAsia="pl-PL"/>
          </w:rPr>
          <w:drawing>
            <wp:inline distT="0" distB="0" distL="0" distR="0" wp14:anchorId="0F576070" wp14:editId="4FDA1EC9">
              <wp:extent cx="5760085" cy="5053330"/>
              <wp:effectExtent l="76200" t="76200" r="0" b="1397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OKdotUser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5053330"/>
                      </a:xfrm>
                      <a:prstGeom prst="rect">
                        <a:avLst/>
                      </a:prstGeom>
                      <a:ln>
                        <a:noFill/>
                      </a:ln>
                      <a:effectLst>
                        <a:outerShdw blurRad="190500" algn="tl" rotWithShape="0">
                          <a:srgbClr val="000000">
                            <a:alpha val="70000"/>
                          </a:srgbClr>
                        </a:outerShdw>
                      </a:effectLst>
                    </pic:spPr>
                  </pic:pic>
                </a:graphicData>
              </a:graphic>
            </wp:inline>
          </w:drawing>
        </w:r>
      </w:ins>
    </w:p>
    <w:p w14:paraId="0720AFA4" w14:textId="77777777" w:rsidR="00037B9A" w:rsidRDefault="00037B9A">
      <w:pPr>
        <w:jc w:val="center"/>
        <w:rPr>
          <w:ins w:id="3076" w:author="Okot" w:date="2019-11-19T20:11:00Z"/>
        </w:rPr>
        <w:pPrChange w:id="3077" w:author="Okot" w:date="2019-11-23T07:16:00Z">
          <w:pPr>
            <w:spacing w:after="160" w:line="259" w:lineRule="auto"/>
            <w:ind w:firstLine="0"/>
            <w:jc w:val="left"/>
          </w:pPr>
        </w:pPrChange>
      </w:pPr>
      <w:ins w:id="3078" w:author="Okot" w:date="2019-11-19T20:11:00Z">
        <w:r>
          <w:t>Rys. 3.4. Opowieści klienta dotyczące danych użytkownika.</w:t>
        </w:r>
      </w:ins>
    </w:p>
    <w:p w14:paraId="7E4BE0C7" w14:textId="68AF697F" w:rsidR="00037B9A" w:rsidRDefault="00037B9A">
      <w:pPr>
        <w:rPr>
          <w:ins w:id="3079" w:author="Okot" w:date="2019-11-19T20:16:00Z"/>
        </w:rPr>
        <w:pPrChange w:id="3080" w:author="Okot" w:date="2019-11-23T07:16:00Z">
          <w:pPr>
            <w:spacing w:after="160" w:line="259" w:lineRule="auto"/>
            <w:ind w:firstLine="0"/>
            <w:jc w:val="left"/>
          </w:pPr>
        </w:pPrChange>
      </w:pPr>
      <w:ins w:id="3081" w:author="Okot" w:date="2019-11-19T20:11:00Z">
        <w:r>
          <w:lastRenderedPageBreak/>
          <w:t xml:space="preserve">Opowieści z drugiej grupy </w:t>
        </w:r>
      </w:ins>
      <w:ins w:id="3082" w:author="Okot" w:date="2019-11-19T20:19:00Z">
        <w:r w:rsidR="0056777E">
          <w:t xml:space="preserve">(Rys. 3.4.) </w:t>
        </w:r>
      </w:ins>
      <w:ins w:id="3083" w:author="Okot" w:date="2019-11-19T20:11:00Z">
        <w:r>
          <w:t>są bardziej specyficzne – koncentrują się na danych użytkownika, które mo</w:t>
        </w:r>
      </w:ins>
      <w:ins w:id="3084" w:author="Okot" w:date="2019-11-19T20:12:00Z">
        <w:r>
          <w:t xml:space="preserve">gą być wprowadzane, edytowane, usuwane, aktualizowane i przeglądane. </w:t>
        </w:r>
      </w:ins>
      <w:ins w:id="3085" w:author="Okot" w:date="2019-11-19T20:13:00Z">
        <w:r>
          <w:t>Są to już dane charakterystyczne dla systemu pracującego z obliczeniami dietetycznymi.</w:t>
        </w:r>
      </w:ins>
    </w:p>
    <w:p w14:paraId="067CCE11" w14:textId="77777777" w:rsidR="0056777E" w:rsidRDefault="0056777E">
      <w:pPr>
        <w:rPr>
          <w:ins w:id="3086" w:author="Okot" w:date="2019-11-19T20:16:00Z"/>
        </w:rPr>
        <w:pPrChange w:id="3087" w:author="Okot" w:date="2019-11-23T07:16:00Z">
          <w:pPr>
            <w:spacing w:after="160" w:line="259" w:lineRule="auto"/>
            <w:ind w:firstLine="0"/>
            <w:jc w:val="left"/>
          </w:pPr>
        </w:pPrChange>
      </w:pPr>
    </w:p>
    <w:p w14:paraId="51DD33EC" w14:textId="45199691" w:rsidR="0056777E" w:rsidRDefault="0056777E">
      <w:pPr>
        <w:jc w:val="center"/>
        <w:rPr>
          <w:ins w:id="3088" w:author="Okot" w:date="2019-11-19T20:13:00Z"/>
        </w:rPr>
        <w:pPrChange w:id="3089" w:author="Okot" w:date="2019-11-23T07:16:00Z">
          <w:pPr>
            <w:spacing w:after="160" w:line="259" w:lineRule="auto"/>
            <w:ind w:firstLine="0"/>
            <w:jc w:val="left"/>
          </w:pPr>
        </w:pPrChange>
      </w:pPr>
      <w:ins w:id="3090" w:author="Okot" w:date="2019-11-19T20:16:00Z">
        <w:r>
          <w:rPr>
            <w:noProof/>
            <w:lang w:eastAsia="pl-PL"/>
          </w:rPr>
          <w:drawing>
            <wp:inline distT="0" distB="0" distL="0" distR="0" wp14:anchorId="01B209AD" wp14:editId="0FF7BB39">
              <wp:extent cx="5760085" cy="3604895"/>
              <wp:effectExtent l="0" t="0" r="0"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KdotObliczeń.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3604895"/>
                      </a:xfrm>
                      <a:prstGeom prst="rect">
                        <a:avLst/>
                      </a:prstGeom>
                      <a:ln>
                        <a:noFill/>
                      </a:ln>
                      <a:effectLst>
                        <a:outerShdw blurRad="190500" algn="tl" rotWithShape="0">
                          <a:srgbClr val="000000">
                            <a:alpha val="70000"/>
                          </a:srgbClr>
                        </a:outerShdw>
                      </a:effectLst>
                    </pic:spPr>
                  </pic:pic>
                </a:graphicData>
              </a:graphic>
            </wp:inline>
          </w:drawing>
        </w:r>
      </w:ins>
    </w:p>
    <w:p w14:paraId="734A643C" w14:textId="77777777" w:rsidR="0056777E" w:rsidRDefault="0056777E">
      <w:pPr>
        <w:rPr>
          <w:ins w:id="3091" w:author="Okot" w:date="2019-11-19T20:17:00Z"/>
        </w:rPr>
        <w:pPrChange w:id="3092" w:author="Okot" w:date="2019-11-23T07:16:00Z">
          <w:pPr>
            <w:spacing w:after="160" w:line="259" w:lineRule="auto"/>
            <w:ind w:firstLine="0"/>
            <w:jc w:val="left"/>
          </w:pPr>
        </w:pPrChange>
      </w:pPr>
    </w:p>
    <w:p w14:paraId="208E1DC0" w14:textId="7A60406D" w:rsidR="00037B9A" w:rsidRDefault="0056777E">
      <w:pPr>
        <w:jc w:val="center"/>
        <w:rPr>
          <w:ins w:id="3093" w:author="Okot" w:date="2019-11-19T20:13:00Z"/>
        </w:rPr>
        <w:pPrChange w:id="3094" w:author="Okot" w:date="2019-11-23T07:16:00Z">
          <w:pPr>
            <w:spacing w:after="160" w:line="259" w:lineRule="auto"/>
            <w:ind w:firstLine="0"/>
            <w:jc w:val="left"/>
          </w:pPr>
        </w:pPrChange>
      </w:pPr>
      <w:ins w:id="3095" w:author="Okot" w:date="2019-11-19T20:16:00Z">
        <w:r>
          <w:t>Rys. 3.5. Opowieści klienta zwią</w:t>
        </w:r>
        <w:r w:rsidR="004C51AE">
          <w:t>zane z obliczeniem</w:t>
        </w:r>
        <w:r>
          <w:t xml:space="preserve"> zapotrzebowań.</w:t>
        </w:r>
      </w:ins>
    </w:p>
    <w:p w14:paraId="07F4427E" w14:textId="77777777" w:rsidR="0056777E" w:rsidRDefault="00037B9A">
      <w:pPr>
        <w:rPr>
          <w:ins w:id="3096" w:author="Okot" w:date="2019-11-19T20:17:00Z"/>
        </w:rPr>
        <w:pPrChange w:id="3097" w:author="Okot" w:date="2019-11-23T07:16:00Z">
          <w:pPr>
            <w:spacing w:after="160" w:line="259" w:lineRule="auto"/>
            <w:ind w:firstLine="0"/>
            <w:jc w:val="left"/>
          </w:pPr>
        </w:pPrChange>
      </w:pPr>
      <w:ins w:id="3098" w:author="Okot" w:date="2019-11-19T20:12:00Z">
        <w:r>
          <w:t xml:space="preserve"> </w:t>
        </w:r>
      </w:ins>
    </w:p>
    <w:p w14:paraId="59949D71" w14:textId="77777777" w:rsidR="004C51AE" w:rsidRDefault="0056777E">
      <w:pPr>
        <w:rPr>
          <w:ins w:id="3099" w:author="Okot" w:date="2019-11-19T20:23:00Z"/>
        </w:rPr>
        <w:pPrChange w:id="3100" w:author="Okot" w:date="2019-11-23T07:16:00Z">
          <w:pPr>
            <w:spacing w:after="160" w:line="259" w:lineRule="auto"/>
            <w:ind w:firstLine="0"/>
            <w:jc w:val="left"/>
          </w:pPr>
        </w:pPrChange>
      </w:pPr>
      <w:ins w:id="3101" w:author="Okot" w:date="2019-11-19T20:19:00Z">
        <w:r>
          <w:t>Na rysunku 3.5. przedstawiono t</w:t>
        </w:r>
      </w:ins>
      <w:ins w:id="3102" w:author="Okot" w:date="2019-11-19T20:17:00Z">
        <w:r>
          <w:t>rzeci</w:t>
        </w:r>
      </w:ins>
      <w:ins w:id="3103" w:author="Okot" w:date="2019-11-19T20:20:00Z">
        <w:r>
          <w:t>ą</w:t>
        </w:r>
      </w:ins>
      <w:ins w:id="3104" w:author="Okot" w:date="2019-11-19T20:17:00Z">
        <w:r>
          <w:t xml:space="preserve"> grup</w:t>
        </w:r>
      </w:ins>
      <w:ins w:id="3105" w:author="Okot" w:date="2019-11-19T20:20:00Z">
        <w:r>
          <w:t>ę</w:t>
        </w:r>
      </w:ins>
      <w:ins w:id="3106" w:author="Okot" w:date="2019-11-19T20:17:00Z">
        <w:r>
          <w:t xml:space="preserve"> opowieści koncentruj</w:t>
        </w:r>
      </w:ins>
      <w:ins w:id="3107" w:author="Okot" w:date="2019-11-19T20:20:00Z">
        <w:r>
          <w:t>ącą</w:t>
        </w:r>
      </w:ins>
      <w:ins w:id="3108" w:author="Okot" w:date="2019-11-19T20:17:00Z">
        <w:r>
          <w:t xml:space="preserve"> się wokół obliczeń związanych z zapotrzebowaniem</w:t>
        </w:r>
      </w:ins>
      <w:ins w:id="3109" w:author="Okot" w:date="2019-11-19T20:20:00Z">
        <w:r>
          <w:t xml:space="preserve"> użytkownika</w:t>
        </w:r>
      </w:ins>
      <w:ins w:id="3110" w:author="Okot" w:date="2019-11-19T20:17:00Z">
        <w:r>
          <w:t xml:space="preserve"> na substancje odżywcze oraz kalorie. Opowieści te mówią, co ma być wy</w:t>
        </w:r>
      </w:ins>
      <w:ins w:id="3111" w:author="Okot" w:date="2019-11-19T20:18:00Z">
        <w:r>
          <w:t xml:space="preserve">liczone lub wyznaczone, ale nie zawierają szczegółów jak to zrobić. </w:t>
        </w:r>
      </w:ins>
    </w:p>
    <w:p w14:paraId="646C0771" w14:textId="77777777" w:rsidR="004C51AE" w:rsidRDefault="004C51AE">
      <w:pPr>
        <w:rPr>
          <w:ins w:id="3112" w:author="Okot" w:date="2019-11-19T20:25:00Z"/>
        </w:rPr>
        <w:pPrChange w:id="3113" w:author="Okot" w:date="2019-11-23T07:16:00Z">
          <w:pPr>
            <w:spacing w:after="160" w:line="259" w:lineRule="auto"/>
            <w:ind w:firstLine="0"/>
            <w:jc w:val="left"/>
          </w:pPr>
        </w:pPrChange>
      </w:pPr>
      <w:ins w:id="3114" w:author="Okot" w:date="2019-11-19T20:23:00Z">
        <w:r>
          <w:t>Kolejna grupa opowieści, którą ilustruje poniższy rysunek 3.6. jest ponownie związana z danymi, które wprowadza użytkownik, tym razem s</w:t>
        </w:r>
      </w:ins>
      <w:ins w:id="3115" w:author="Okot" w:date="2019-11-19T20:24:00Z">
        <w:r>
          <w:t>ą to dane dotyczące posiłków, które użytkownik spożywa. Można się z dowiedzieć, jakie są przewidziane metody wprowadzania posiłków oraz jakie informacje powinny być uwzględnione.</w:t>
        </w:r>
      </w:ins>
      <w:ins w:id="3116" w:author="Okot" w:date="2019-11-19T20:25:00Z">
        <w:r>
          <w:t xml:space="preserve"> Ponownie nie są wspominane żadne rozwiązania technologiczne, które miałyby temu służyć.</w:t>
        </w:r>
      </w:ins>
    </w:p>
    <w:p w14:paraId="37C65FC3" w14:textId="77777777" w:rsidR="004C51AE" w:rsidRDefault="004C51AE">
      <w:pPr>
        <w:rPr>
          <w:ins w:id="3117" w:author="Okot" w:date="2019-11-19T20:25:00Z"/>
        </w:rPr>
        <w:pPrChange w:id="3118" w:author="Okot" w:date="2019-11-23T07:16:00Z">
          <w:pPr>
            <w:spacing w:after="160" w:line="259" w:lineRule="auto"/>
            <w:ind w:firstLine="0"/>
            <w:jc w:val="left"/>
          </w:pPr>
        </w:pPrChange>
      </w:pPr>
    </w:p>
    <w:p w14:paraId="7D303B54" w14:textId="77777777" w:rsidR="004C51AE" w:rsidRDefault="004C51AE">
      <w:pPr>
        <w:jc w:val="center"/>
        <w:rPr>
          <w:ins w:id="3119" w:author="Okot" w:date="2019-11-19T20:26:00Z"/>
        </w:rPr>
        <w:pPrChange w:id="3120" w:author="Okot" w:date="2019-11-23T07:16:00Z">
          <w:pPr>
            <w:spacing w:after="160" w:line="259" w:lineRule="auto"/>
            <w:ind w:firstLine="0"/>
            <w:jc w:val="left"/>
          </w:pPr>
        </w:pPrChange>
      </w:pPr>
      <w:ins w:id="3121" w:author="Okot" w:date="2019-11-19T20:26:00Z">
        <w:r>
          <w:rPr>
            <w:noProof/>
            <w:lang w:eastAsia="pl-PL"/>
          </w:rPr>
          <w:lastRenderedPageBreak/>
          <w:drawing>
            <wp:inline distT="0" distB="0" distL="0" distR="0" wp14:anchorId="290E888C" wp14:editId="3E988B99">
              <wp:extent cx="5760085" cy="3925570"/>
              <wp:effectExtent l="95250" t="95250" r="69215" b="36830"/>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KdotWprJed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3925570"/>
                      </a:xfrm>
                      <a:prstGeom prst="rect">
                        <a:avLst/>
                      </a:prstGeom>
                      <a:ln>
                        <a:noFill/>
                      </a:ln>
                      <a:effectLst>
                        <a:outerShdw blurRad="190500" algn="tl" rotWithShape="0">
                          <a:srgbClr val="000000">
                            <a:alpha val="70000"/>
                          </a:srgbClr>
                        </a:outerShdw>
                      </a:effectLst>
                    </pic:spPr>
                  </pic:pic>
                </a:graphicData>
              </a:graphic>
            </wp:inline>
          </w:drawing>
        </w:r>
      </w:ins>
    </w:p>
    <w:p w14:paraId="2BA6693E" w14:textId="77777777" w:rsidR="004C51AE" w:rsidRDefault="004C51AE">
      <w:pPr>
        <w:rPr>
          <w:ins w:id="3122" w:author="Okot" w:date="2019-11-19T20:26:00Z"/>
        </w:rPr>
        <w:pPrChange w:id="3123" w:author="Okot" w:date="2019-11-23T07:16:00Z">
          <w:pPr>
            <w:spacing w:after="160" w:line="259" w:lineRule="auto"/>
            <w:ind w:firstLine="0"/>
            <w:jc w:val="left"/>
          </w:pPr>
        </w:pPrChange>
      </w:pPr>
    </w:p>
    <w:p w14:paraId="5F2AFC87" w14:textId="77777777" w:rsidR="00D93CC4" w:rsidRDefault="004C51AE">
      <w:pPr>
        <w:jc w:val="center"/>
        <w:rPr>
          <w:ins w:id="3124" w:author="Okot" w:date="2019-11-19T20:29:00Z"/>
        </w:rPr>
        <w:pPrChange w:id="3125" w:author="Okot" w:date="2019-11-23T07:16:00Z">
          <w:pPr>
            <w:spacing w:after="160" w:line="259" w:lineRule="auto"/>
            <w:ind w:firstLine="0"/>
            <w:jc w:val="left"/>
          </w:pPr>
        </w:pPrChange>
      </w:pPr>
      <w:ins w:id="3126" w:author="Okot" w:date="2019-11-19T20:26:00Z">
        <w:r>
          <w:t xml:space="preserve">Rys. 3.6. Opowieści </w:t>
        </w:r>
      </w:ins>
      <w:ins w:id="3127" w:author="Okot" w:date="2019-11-19T20:27:00Z">
        <w:r>
          <w:t>klienta związane z wprowadzaniem spożytych pokarmów.</w:t>
        </w:r>
      </w:ins>
    </w:p>
    <w:p w14:paraId="5C2CBF46" w14:textId="77777777" w:rsidR="00D93CC4" w:rsidRDefault="00D93CC4">
      <w:pPr>
        <w:rPr>
          <w:ins w:id="3128" w:author="Okot" w:date="2019-11-19T20:29:00Z"/>
        </w:rPr>
        <w:pPrChange w:id="3129" w:author="Okot" w:date="2019-11-23T07:16:00Z">
          <w:pPr>
            <w:spacing w:after="160" w:line="259" w:lineRule="auto"/>
            <w:ind w:firstLine="0"/>
            <w:jc w:val="left"/>
          </w:pPr>
        </w:pPrChange>
      </w:pPr>
    </w:p>
    <w:p w14:paraId="66EF2107" w14:textId="77777777" w:rsidR="00D93CC4" w:rsidRDefault="00D93CC4">
      <w:pPr>
        <w:rPr>
          <w:ins w:id="3130" w:author="Okot" w:date="2019-11-19T20:30:00Z"/>
        </w:rPr>
        <w:pPrChange w:id="3131" w:author="Okot" w:date="2019-11-23T07:16:00Z">
          <w:pPr>
            <w:spacing w:after="160" w:line="259" w:lineRule="auto"/>
            <w:ind w:firstLine="0"/>
            <w:jc w:val="left"/>
          </w:pPr>
        </w:pPrChange>
      </w:pPr>
      <w:ins w:id="3132" w:author="Okot" w:date="2019-11-19T20:29:00Z">
        <w:r>
          <w:t>Następna grupa opowieści, jak wida</w:t>
        </w:r>
      </w:ins>
      <w:ins w:id="3133" w:author="Okot" w:date="2019-11-19T20:30:00Z">
        <w:r>
          <w:t>ć poniżej,</w:t>
        </w:r>
      </w:ins>
      <w:ins w:id="3134" w:author="Okot" w:date="2019-11-19T20:29:00Z">
        <w:r>
          <w:t xml:space="preserve"> ponownie koncentruje się na obliczeniach.</w:t>
        </w:r>
      </w:ins>
    </w:p>
    <w:p w14:paraId="0B82D0AB" w14:textId="77777777" w:rsidR="00D93CC4" w:rsidRDefault="00D93CC4">
      <w:pPr>
        <w:rPr>
          <w:ins w:id="3135" w:author="Okot" w:date="2019-11-19T20:30:00Z"/>
        </w:rPr>
        <w:pPrChange w:id="3136" w:author="Okot" w:date="2019-11-23T07:16:00Z">
          <w:pPr>
            <w:spacing w:after="160" w:line="259" w:lineRule="auto"/>
            <w:ind w:firstLine="0"/>
            <w:jc w:val="left"/>
          </w:pPr>
        </w:pPrChange>
      </w:pPr>
    </w:p>
    <w:p w14:paraId="6935875C" w14:textId="77777777" w:rsidR="00D93CC4" w:rsidRDefault="00D93CC4">
      <w:pPr>
        <w:jc w:val="center"/>
        <w:rPr>
          <w:ins w:id="3137" w:author="Okot" w:date="2019-11-19T20:30:00Z"/>
        </w:rPr>
        <w:pPrChange w:id="3138" w:author="Okot" w:date="2019-11-23T07:16:00Z">
          <w:pPr>
            <w:spacing w:after="160" w:line="259" w:lineRule="auto"/>
            <w:ind w:firstLine="0"/>
            <w:jc w:val="left"/>
          </w:pPr>
        </w:pPrChange>
      </w:pPr>
      <w:ins w:id="3139" w:author="Okot" w:date="2019-11-19T20:30:00Z">
        <w:r>
          <w:rPr>
            <w:noProof/>
            <w:lang w:eastAsia="pl-PL"/>
          </w:rPr>
          <w:drawing>
            <wp:inline distT="0" distB="0" distL="0" distR="0" wp14:anchorId="3A8CC9F1" wp14:editId="12EB3473">
              <wp:extent cx="5547600" cy="2527200"/>
              <wp:effectExtent l="95250" t="76200" r="53340" b="64135"/>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KdotObliczeńW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547600" cy="2527200"/>
                      </a:xfrm>
                      <a:prstGeom prst="rect">
                        <a:avLst/>
                      </a:prstGeom>
                      <a:ln>
                        <a:noFill/>
                      </a:ln>
                      <a:effectLst>
                        <a:outerShdw blurRad="190500" algn="tl" rotWithShape="0">
                          <a:srgbClr val="000000">
                            <a:alpha val="70000"/>
                          </a:srgbClr>
                        </a:outerShdw>
                      </a:effectLst>
                    </pic:spPr>
                  </pic:pic>
                </a:graphicData>
              </a:graphic>
            </wp:inline>
          </w:drawing>
        </w:r>
      </w:ins>
    </w:p>
    <w:p w14:paraId="1C183E92" w14:textId="77777777" w:rsidR="00D93CC4" w:rsidRDefault="00D93CC4">
      <w:pPr>
        <w:rPr>
          <w:ins w:id="3140" w:author="Okot" w:date="2019-11-19T20:31:00Z"/>
        </w:rPr>
        <w:pPrChange w:id="3141" w:author="Okot" w:date="2019-11-23T07:16:00Z">
          <w:pPr>
            <w:spacing w:after="160" w:line="259" w:lineRule="auto"/>
            <w:ind w:firstLine="0"/>
            <w:jc w:val="left"/>
          </w:pPr>
        </w:pPrChange>
      </w:pPr>
    </w:p>
    <w:p w14:paraId="6447CF34" w14:textId="77777777" w:rsidR="00226449" w:rsidRDefault="00D93CC4">
      <w:pPr>
        <w:jc w:val="center"/>
        <w:rPr>
          <w:ins w:id="3142" w:author="Okot" w:date="2019-11-19T20:31:00Z"/>
        </w:rPr>
        <w:pPrChange w:id="3143" w:author="Okot" w:date="2019-11-23T07:16:00Z">
          <w:pPr>
            <w:spacing w:after="160" w:line="259" w:lineRule="auto"/>
            <w:ind w:firstLine="0"/>
            <w:jc w:val="left"/>
          </w:pPr>
        </w:pPrChange>
      </w:pPr>
      <w:ins w:id="3144" w:author="Okot" w:date="2019-11-19T20:30:00Z">
        <w:r>
          <w:t>Rys. 3.7. Opowieści klienta związane z obliczaniem realizacji zapotrzebowań.</w:t>
        </w:r>
      </w:ins>
    </w:p>
    <w:p w14:paraId="38D511D0" w14:textId="77777777" w:rsidR="00226449" w:rsidRDefault="00226449">
      <w:pPr>
        <w:rPr>
          <w:ins w:id="3145" w:author="Okot" w:date="2019-11-19T20:31:00Z"/>
        </w:rPr>
        <w:pPrChange w:id="3146" w:author="Okot" w:date="2019-11-23T07:16:00Z">
          <w:pPr>
            <w:spacing w:after="160" w:line="259" w:lineRule="auto"/>
            <w:ind w:firstLine="0"/>
            <w:jc w:val="left"/>
          </w:pPr>
        </w:pPrChange>
      </w:pPr>
    </w:p>
    <w:p w14:paraId="313EBFA1" w14:textId="77777777" w:rsidR="00517C78" w:rsidRDefault="00517C78">
      <w:pPr>
        <w:rPr>
          <w:ins w:id="3147" w:author="Okot" w:date="2019-11-19T20:32:00Z"/>
        </w:rPr>
        <w:pPrChange w:id="3148" w:author="Okot" w:date="2019-11-23T07:16:00Z">
          <w:pPr>
            <w:spacing w:after="160" w:line="259" w:lineRule="auto"/>
            <w:ind w:firstLine="0"/>
            <w:jc w:val="left"/>
          </w:pPr>
        </w:pPrChange>
      </w:pPr>
      <w:ins w:id="3149" w:author="Okot" w:date="2019-11-19T20:31:00Z">
        <w:r>
          <w:lastRenderedPageBreak/>
          <w:t>Opowieści z tej grupy mówią o tym, jakie warto</w:t>
        </w:r>
      </w:ins>
      <w:ins w:id="3150" w:author="Okot" w:date="2019-11-19T20:32:00Z">
        <w:r>
          <w:t>ści związane ze spożytym pożywieniem powinny zostać wyliczone oraz jak to się ma do ustalonego zapotrzebowania użytkownika na składniki odżywcze.</w:t>
        </w:r>
      </w:ins>
    </w:p>
    <w:p w14:paraId="5FE0AE01" w14:textId="77777777" w:rsidR="00517C78" w:rsidRDefault="00517C78">
      <w:pPr>
        <w:rPr>
          <w:ins w:id="3151" w:author="Okot" w:date="2019-11-19T20:36:00Z"/>
        </w:rPr>
        <w:pPrChange w:id="3152" w:author="Okot" w:date="2019-11-23T07:16:00Z">
          <w:pPr>
            <w:spacing w:after="160" w:line="259" w:lineRule="auto"/>
            <w:ind w:firstLine="0"/>
            <w:jc w:val="left"/>
          </w:pPr>
        </w:pPrChange>
      </w:pPr>
    </w:p>
    <w:p w14:paraId="23D05627" w14:textId="4D97C272" w:rsidR="00B371D0" w:rsidRDefault="00B371D0">
      <w:pPr>
        <w:jc w:val="center"/>
        <w:rPr>
          <w:ins w:id="3153" w:author="Okot" w:date="2019-11-19T20:36:00Z"/>
        </w:rPr>
        <w:pPrChange w:id="3154" w:author="Okot" w:date="2019-11-23T07:16:00Z">
          <w:pPr>
            <w:spacing w:after="160" w:line="259" w:lineRule="auto"/>
            <w:ind w:firstLine="0"/>
            <w:jc w:val="left"/>
          </w:pPr>
        </w:pPrChange>
      </w:pPr>
      <w:ins w:id="3155" w:author="Okot" w:date="2019-11-19T20:36:00Z">
        <w:r>
          <w:rPr>
            <w:noProof/>
            <w:lang w:eastAsia="pl-PL"/>
          </w:rPr>
          <w:drawing>
            <wp:inline distT="0" distB="0" distL="0" distR="0" wp14:anchorId="520B5B64" wp14:editId="379F6CF2">
              <wp:extent cx="4984111" cy="2919600"/>
              <wp:effectExtent l="95250" t="57150" r="102870" b="128905"/>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KdotWyświPrrzegl.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984111" cy="2919600"/>
                      </a:xfrm>
                      <a:prstGeom prst="rect">
                        <a:avLst/>
                      </a:prstGeom>
                      <a:ln>
                        <a:noFill/>
                      </a:ln>
                      <a:effectLst>
                        <a:outerShdw blurRad="190500" algn="tl" rotWithShape="0">
                          <a:srgbClr val="000000">
                            <a:alpha val="70000"/>
                          </a:srgbClr>
                        </a:outerShdw>
                      </a:effectLst>
                    </pic:spPr>
                  </pic:pic>
                </a:graphicData>
              </a:graphic>
            </wp:inline>
          </w:drawing>
        </w:r>
      </w:ins>
    </w:p>
    <w:p w14:paraId="45858E06" w14:textId="77777777" w:rsidR="00B371D0" w:rsidRDefault="00B371D0">
      <w:pPr>
        <w:rPr>
          <w:ins w:id="3156" w:author="Okot" w:date="2019-11-19T20:37:00Z"/>
        </w:rPr>
        <w:pPrChange w:id="3157" w:author="Okot" w:date="2019-11-23T07:16:00Z">
          <w:pPr>
            <w:spacing w:after="160" w:line="259" w:lineRule="auto"/>
            <w:ind w:firstLine="0"/>
            <w:jc w:val="left"/>
          </w:pPr>
        </w:pPrChange>
      </w:pPr>
    </w:p>
    <w:p w14:paraId="69085513" w14:textId="445A899F" w:rsidR="00B371D0" w:rsidRDefault="00B371D0">
      <w:pPr>
        <w:jc w:val="center"/>
        <w:rPr>
          <w:ins w:id="3158" w:author="Okot" w:date="2019-11-19T20:39:00Z"/>
        </w:rPr>
        <w:pPrChange w:id="3159" w:author="Okot" w:date="2019-11-23T07:16:00Z">
          <w:pPr>
            <w:spacing w:after="160" w:line="259" w:lineRule="auto"/>
            <w:ind w:firstLine="0"/>
            <w:jc w:val="left"/>
          </w:pPr>
        </w:pPrChange>
      </w:pPr>
      <w:ins w:id="3160" w:author="Okot" w:date="2019-11-19T20:36:00Z">
        <w:r>
          <w:t xml:space="preserve">Rys. 3.8. Opowieści klienta związane z </w:t>
        </w:r>
      </w:ins>
      <w:ins w:id="3161" w:author="Okot" w:date="2019-11-19T20:37:00Z">
        <w:r>
          <w:t>wyświetlaniem i przeglądaniem danych.</w:t>
        </w:r>
      </w:ins>
    </w:p>
    <w:p w14:paraId="6BA28291" w14:textId="77777777" w:rsidR="00ED7BCE" w:rsidRDefault="00ED7BCE">
      <w:pPr>
        <w:rPr>
          <w:ins w:id="3162" w:author="Okot" w:date="2019-11-19T20:39:00Z"/>
        </w:rPr>
        <w:pPrChange w:id="3163" w:author="Okot" w:date="2019-11-23T07:16:00Z">
          <w:pPr>
            <w:spacing w:after="160" w:line="259" w:lineRule="auto"/>
            <w:ind w:firstLine="0"/>
            <w:jc w:val="left"/>
          </w:pPr>
        </w:pPrChange>
      </w:pPr>
    </w:p>
    <w:p w14:paraId="5477E6A4" w14:textId="502D9E70" w:rsidR="00ED7BCE" w:rsidRDefault="00ED7BCE">
      <w:pPr>
        <w:rPr>
          <w:ins w:id="3164" w:author="Okot" w:date="2019-11-19T20:32:00Z"/>
        </w:rPr>
        <w:pPrChange w:id="3165" w:author="Okot" w:date="2019-11-23T07:16:00Z">
          <w:pPr>
            <w:spacing w:after="160" w:line="259" w:lineRule="auto"/>
            <w:ind w:firstLine="0"/>
            <w:jc w:val="left"/>
          </w:pPr>
        </w:pPrChange>
      </w:pPr>
      <w:ins w:id="3166" w:author="Okot" w:date="2019-11-19T20:39:00Z">
        <w:r>
          <w:t>Ostatnia grupa opowieści klienta dotyczy wyświetlania</w:t>
        </w:r>
      </w:ins>
      <w:ins w:id="3167" w:author="Okot" w:date="2019-11-19T20:41:00Z">
        <w:r w:rsidR="003B219A">
          <w:t xml:space="preserve"> i przeglądania</w:t>
        </w:r>
      </w:ins>
      <w:ins w:id="3168" w:author="Okot" w:date="2019-11-19T20:39:00Z">
        <w:r>
          <w:t xml:space="preserve"> danych użytkownika dotyczących posiłków oraz dostarczonych wartości odżywczych.</w:t>
        </w:r>
      </w:ins>
      <w:ins w:id="3169" w:author="Okot" w:date="2019-11-19T20:40:00Z">
        <w:r>
          <w:t xml:space="preserve"> Wspomniano o tym, że system ma udzielać informacji zwrotnej na temat realizacji zapotrzebowania, ale ponownie nie zawarto szczeg</w:t>
        </w:r>
      </w:ins>
      <w:ins w:id="3170" w:author="Okot" w:date="2019-11-19T20:41:00Z">
        <w:r>
          <w:t>ółowych informacji o formie tej informacji.</w:t>
        </w:r>
      </w:ins>
    </w:p>
    <w:p w14:paraId="70EB1698" w14:textId="7C1AFC61" w:rsidR="00512825" w:rsidRDefault="003B219A">
      <w:pPr>
        <w:rPr>
          <w:ins w:id="3171" w:author="Okot" w:date="2019-11-19T09:54:00Z"/>
        </w:rPr>
        <w:pPrChange w:id="3172" w:author="Okot" w:date="2019-11-23T07:16:00Z">
          <w:pPr>
            <w:spacing w:after="160" w:line="259" w:lineRule="auto"/>
            <w:ind w:firstLine="0"/>
            <w:jc w:val="left"/>
          </w:pPr>
        </w:pPrChange>
      </w:pPr>
      <w:ins w:id="3173" w:author="Okot" w:date="2019-11-19T20:44:00Z">
        <w:r>
          <w:t>W tym rozdziale, poprzez opowieści klienta, pokazano, czym ma zajmować się system. W nast</w:t>
        </w:r>
      </w:ins>
      <w:ins w:id="3174" w:author="Okot" w:date="2019-11-19T20:45:00Z">
        <w:r>
          <w:t>ępnym rozdziale, zostanie uszczegółowione, jak ma się tym zajmować.</w:t>
        </w:r>
      </w:ins>
      <w:ins w:id="3175" w:author="Okot" w:date="2019-11-19T09:54:00Z">
        <w:r w:rsidR="00512825">
          <w:br w:type="page"/>
        </w:r>
      </w:ins>
    </w:p>
    <w:p w14:paraId="1C40C19D" w14:textId="1230BE5E" w:rsidR="00E375D2" w:rsidRDefault="00B2137D" w:rsidP="00DA6236">
      <w:pPr>
        <w:pStyle w:val="Nagwek1"/>
      </w:pPr>
      <w:ins w:id="3176" w:author="Okot" w:date="2019-11-19T09:50:00Z">
        <w:r>
          <w:lastRenderedPageBreak/>
          <w:t>4</w:t>
        </w:r>
      </w:ins>
      <w:del w:id="3177" w:author="Okot" w:date="2019-11-19T09:50:00Z">
        <w:r w:rsidR="00D03686" w:rsidDel="00B2137D">
          <w:delText>3</w:delText>
        </w:r>
      </w:del>
      <w:r w:rsidR="00D03686">
        <w:t xml:space="preserve">. </w:t>
      </w:r>
      <w:r w:rsidR="00E375D2">
        <w:t>Analiza systemu</w:t>
      </w:r>
      <w:bookmarkEnd w:id="2484"/>
    </w:p>
    <w:p w14:paraId="454FAC7D" w14:textId="77777777" w:rsidR="00DA6236" w:rsidRDefault="00DA6236" w:rsidP="00DA6236"/>
    <w:p w14:paraId="3637F475" w14:textId="16596977" w:rsidR="00DA6236" w:rsidRDefault="00DA6236" w:rsidP="00DA6236">
      <w:moveFromRangeStart w:id="3178" w:author="Okot" w:date="2019-11-19T09:51:00Z" w:name="move25049508"/>
      <w:moveFrom w:id="3179" w:author="Okot" w:date="2019-11-19T09:51:00Z">
        <w:r w:rsidDel="00B2137D">
          <w:t>W poprz</w:t>
        </w:r>
        <w:r w:rsidR="00402FDF" w:rsidDel="00B2137D">
          <w:t xml:space="preserve">ednim rozdziale skupiono się na opowiadaniu o zagadnieniach medycznych i mechanizmach biologicznych, które będą podwalinami merytorycznymi tworzonego oprogramowania. </w:t>
        </w:r>
      </w:moveFrom>
      <w:moveFromRangeEnd w:id="3178"/>
      <w:r w:rsidR="00402FDF">
        <w:t xml:space="preserve">W tym rozdziale uwaga </w:t>
      </w:r>
      <w:r w:rsidR="00C619C3">
        <w:t>przejdzie na bardziej biznesową</w:t>
      </w:r>
      <w:r w:rsidR="00402FDF">
        <w:t xml:space="preserve"> st</w:t>
      </w:r>
      <w:r w:rsidR="00C619C3">
        <w:t>ronę aplikacji. Przybliżone zostaną</w:t>
      </w:r>
      <w:ins w:id="3180" w:author="Okot" w:date="2019-11-19T20:45:00Z">
        <w:r w:rsidR="00A51778">
          <w:t xml:space="preserve"> szczegóły</w:t>
        </w:r>
      </w:ins>
      <w:r w:rsidR="00402FDF">
        <w:t xml:space="preserve"> </w:t>
      </w:r>
      <w:r w:rsidR="00C619C3">
        <w:t>funkcj</w:t>
      </w:r>
      <w:ins w:id="3181" w:author="Okot" w:date="2019-11-19T20:45:00Z">
        <w:r w:rsidR="00A51778">
          <w:t>i</w:t>
        </w:r>
      </w:ins>
      <w:del w:id="3182" w:author="Okot" w:date="2019-11-19T20:45:00Z">
        <w:r w:rsidR="00C619C3" w:rsidDel="00A51778">
          <w:delText>e</w:delText>
        </w:r>
      </w:del>
      <w:r w:rsidR="00C619C3">
        <w:t>, które będzie realizować,</w:t>
      </w:r>
      <w:r w:rsidR="00402FDF">
        <w:t xml:space="preserve"> dane</w:t>
      </w:r>
      <w:r w:rsidR="00C619C3">
        <w:t xml:space="preserve"> oraz </w:t>
      </w:r>
      <w:del w:id="3183" w:author="Okot" w:date="2019-11-19T20:45:00Z">
        <w:r w:rsidR="00C619C3" w:rsidDel="00A51778">
          <w:delText>obiekty</w:delText>
        </w:r>
        <w:r w:rsidR="00402FDF" w:rsidDel="00A51778">
          <w:delText xml:space="preserve"> z jakimi</w:delText>
        </w:r>
      </w:del>
      <w:ins w:id="3184" w:author="Okot" w:date="2019-11-19T20:45:00Z">
        <w:r w:rsidR="00A51778">
          <w:t>obiekty, z jakimi</w:t>
        </w:r>
      </w:ins>
      <w:r w:rsidR="00402FDF">
        <w:t xml:space="preserve"> powinna współpracować.</w:t>
      </w:r>
    </w:p>
    <w:p w14:paraId="1E6CD70A" w14:textId="0CFD531D" w:rsidR="00402FDF" w:rsidRPr="00DA6236" w:rsidDel="00512825" w:rsidRDefault="00402FDF" w:rsidP="00DA6236">
      <w:pPr>
        <w:rPr>
          <w:del w:id="3185" w:author="Okot" w:date="2019-11-19T09:55:00Z"/>
        </w:rPr>
      </w:pPr>
    </w:p>
    <w:p w14:paraId="6DA59833" w14:textId="3CA89347" w:rsidR="00C619C3" w:rsidDel="00B2137D" w:rsidRDefault="00C619C3" w:rsidP="00C619C3">
      <w:pPr>
        <w:pStyle w:val="Podtytu"/>
        <w:numPr>
          <w:ilvl w:val="0"/>
          <w:numId w:val="0"/>
        </w:numPr>
        <w:rPr>
          <w:moveFrom w:id="3186" w:author="Okot" w:date="2019-11-19T09:51:00Z"/>
        </w:rPr>
      </w:pPr>
      <w:bookmarkStart w:id="3187" w:name="_Toc5963781"/>
      <w:moveFromRangeStart w:id="3188" w:author="Okot" w:date="2019-11-19T09:51:00Z" w:name="move25049492"/>
      <w:moveFrom w:id="3189" w:author="Okot" w:date="2019-11-19T09:51:00Z">
        <w:r w:rsidDel="00B2137D">
          <w:t xml:space="preserve">3.1. </w:t>
        </w:r>
        <w:bookmarkEnd w:id="3187"/>
        <w:r w:rsidDel="00B2137D">
          <w:t>Opowieści klienta</w:t>
        </w:r>
      </w:moveFrom>
    </w:p>
    <w:p w14:paraId="04CCC163" w14:textId="1DD9DA67" w:rsidR="00C619C3" w:rsidDel="00B2137D" w:rsidRDefault="00C619C3" w:rsidP="00C619C3">
      <w:pPr>
        <w:rPr>
          <w:moveFrom w:id="3190" w:author="Okot" w:date="2019-11-19T09:51:00Z"/>
        </w:rPr>
      </w:pPr>
    </w:p>
    <w:p w14:paraId="3E2392F6" w14:textId="731F22C3" w:rsidR="00C619C3" w:rsidDel="00B2137D" w:rsidRDefault="00C619C3" w:rsidP="00C619C3">
      <w:pPr>
        <w:rPr>
          <w:moveFrom w:id="3191" w:author="Okot" w:date="2019-11-19T09:51:00Z"/>
        </w:rPr>
      </w:pPr>
      <w:moveFrom w:id="3192" w:author="Okot" w:date="2019-11-19T09:51:00Z">
        <w:r w:rsidDel="00B2137D">
          <w:t>Kluczem do stworzenia dobrego oprogramowania, czyli takiego, które spełnia to, czego chce klient, jest jak najlepsze zrozumienie jego potrzeb. W tym celu na początku współpracy warto z nim jak najwięcej rozmawiać i zebrać jego wymaga w prostej zrozumiałej formie, jaką są opowieści użytkownika. Każda opowieść powinna opisywać jedno zadanie, jakie ma realizować oprogramowanie. Należy je wyrazić w jak najprostszym języku, unikając pojęć technicznych i rozważań na temat konkretnych technologii. Treść opowieści powinna być krótka, najlepiej nieprzekraczająca trzech zdań. Jeśli jest dłuższa, prawdopodobnie obejmuje za dużo zagadnień i należy rozważyć podziel</w:t>
        </w:r>
        <w:r w:rsidR="00BA3BD6" w:rsidDel="00B2137D">
          <w:t>enie jej na kilka mniejszych [23</w:t>
        </w:r>
        <w:r w:rsidDel="00B2137D">
          <w:t>].</w:t>
        </w:r>
      </w:moveFrom>
    </w:p>
    <w:moveFromRangeEnd w:id="3188"/>
    <w:p w14:paraId="6996D33F" w14:textId="6D6A2F1D" w:rsidR="00C619C3" w:rsidDel="00512825" w:rsidRDefault="00C619C3" w:rsidP="00C619C3">
      <w:pPr>
        <w:rPr>
          <w:del w:id="3193" w:author="Okot" w:date="2019-11-19T09:55:00Z"/>
        </w:rPr>
      </w:pPr>
    </w:p>
    <w:p w14:paraId="75C9B058" w14:textId="43EBA1E9" w:rsidR="00C619C3" w:rsidDel="00512825" w:rsidRDefault="00C619C3" w:rsidP="00C619C3">
      <w:pPr>
        <w:ind w:firstLine="0"/>
        <w:jc w:val="left"/>
        <w:rPr>
          <w:del w:id="3194" w:author="Okot" w:date="2019-11-19T09:55:00Z"/>
        </w:rPr>
      </w:pPr>
      <w:moveFromRangeStart w:id="3195" w:author="Okot" w:date="2019-11-19T09:53:00Z" w:name="move25049602"/>
      <w:moveFrom w:id="3196" w:author="Okot" w:date="2019-11-19T09:53:00Z">
        <w:r w:rsidDel="00B2137D">
          <w:rPr>
            <w:noProof/>
            <w:lang w:eastAsia="pl-PL"/>
          </w:rPr>
          <w:drawing>
            <wp:inline distT="0" distB="0" distL="0" distR="0" wp14:anchorId="3B784153" wp14:editId="3B475180">
              <wp:extent cx="5457600" cy="1951200"/>
              <wp:effectExtent l="95250" t="114300" r="105410" b="14478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xample OK.png"/>
                      <pic:cNvPicPr/>
                    </pic:nvPicPr>
                    <pic:blipFill>
                      <a:blip r:embed="rId51">
                        <a:extLst>
                          <a:ext uri="{28A0092B-C50C-407E-A947-70E740481C1C}">
                            <a14:useLocalDpi xmlns:a14="http://schemas.microsoft.com/office/drawing/2010/main" val="0"/>
                          </a:ext>
                        </a:extLst>
                      </a:blip>
                      <a:stretch>
                        <a:fillRect/>
                      </a:stretch>
                    </pic:blipFill>
                    <pic:spPr>
                      <a:xfrm>
                        <a:off x="0" y="0"/>
                        <a:ext cx="5457600" cy="1951200"/>
                      </a:xfrm>
                      <a:prstGeom prst="rect">
                        <a:avLst/>
                      </a:prstGeom>
                      <a:ln>
                        <a:noFill/>
                      </a:ln>
                      <a:effectLst>
                        <a:outerShdw blurRad="190500" algn="tl" rotWithShape="0">
                          <a:srgbClr val="000000">
                            <a:alpha val="70000"/>
                          </a:srgbClr>
                        </a:outerShdw>
                      </a:effectLst>
                    </pic:spPr>
                  </pic:pic>
                </a:graphicData>
              </a:graphic>
            </wp:inline>
          </w:drawing>
        </w:r>
      </w:moveFrom>
      <w:moveFromRangeEnd w:id="3195"/>
    </w:p>
    <w:p w14:paraId="557F1D06" w14:textId="5DCF4F10" w:rsidR="00C619C3" w:rsidDel="00512825" w:rsidRDefault="00C619C3">
      <w:pPr>
        <w:ind w:firstLine="0"/>
        <w:jc w:val="left"/>
        <w:rPr>
          <w:del w:id="3197" w:author="Okot" w:date="2019-11-19T09:55:00Z"/>
        </w:rPr>
        <w:pPrChange w:id="3198" w:author="Okot" w:date="2019-11-19T09:55:00Z">
          <w:pPr>
            <w:jc w:val="center"/>
          </w:pPr>
        </w:pPrChange>
      </w:pPr>
    </w:p>
    <w:p w14:paraId="08894F2B" w14:textId="687DB86D" w:rsidR="00C619C3" w:rsidDel="00B2137D" w:rsidRDefault="00C619C3" w:rsidP="00C619C3">
      <w:pPr>
        <w:jc w:val="center"/>
        <w:rPr>
          <w:moveFrom w:id="3199" w:author="Okot" w:date="2019-11-19T09:53:00Z"/>
        </w:rPr>
      </w:pPr>
      <w:moveFromRangeStart w:id="3200" w:author="Okot" w:date="2019-11-19T09:53:00Z" w:name="move25049618"/>
      <w:moveFrom w:id="3201" w:author="Okot" w:date="2019-11-19T09:53:00Z">
        <w:r w:rsidDel="00B2137D">
          <w:t>Rys. 3.1. Przykładowa opowieść klienta [2</w:t>
        </w:r>
        <w:r w:rsidR="00BA3BD6" w:rsidDel="00B2137D">
          <w:t>3</w:t>
        </w:r>
        <w:r w:rsidDel="00B2137D">
          <w:t>].</w:t>
        </w:r>
      </w:moveFrom>
    </w:p>
    <w:moveFromRangeEnd w:id="3200"/>
    <w:p w14:paraId="16AECBE3" w14:textId="751907DA" w:rsidR="00C619C3" w:rsidDel="00512825" w:rsidRDefault="00C619C3" w:rsidP="00C619C3">
      <w:pPr>
        <w:jc w:val="center"/>
        <w:rPr>
          <w:del w:id="3202" w:author="Okot" w:date="2019-11-19T09:55:00Z"/>
        </w:rPr>
      </w:pPr>
    </w:p>
    <w:p w14:paraId="4AD07DD5" w14:textId="78B425A9" w:rsidR="00C619C3" w:rsidDel="00512825" w:rsidRDefault="00C619C3" w:rsidP="00C619C3">
      <w:pPr>
        <w:ind w:firstLine="0"/>
        <w:rPr>
          <w:del w:id="3203" w:author="Okot" w:date="2019-11-19T09:55:00Z"/>
        </w:rPr>
      </w:pPr>
      <w:del w:id="3204" w:author="Okot" w:date="2019-11-19T09:55:00Z">
        <w:r w:rsidDel="00512825">
          <w:tab/>
        </w:r>
      </w:del>
      <w:moveFromRangeStart w:id="3205" w:author="Okot" w:date="2019-11-19T09:54:00Z" w:name="move25049702"/>
      <w:moveFrom w:id="3206" w:author="Okot" w:date="2019-11-19T09:54:00Z">
        <w:r w:rsidDel="00512825">
          <w:t>Przystępując do realizacji niniejszej pracy, uznano, że pomimo teg</w:t>
        </w:r>
        <w:r w:rsidR="00CE003E" w:rsidDel="00512825">
          <w:t>o, że jest to projekt autorski</w:t>
        </w:r>
        <w:r w:rsidDel="00512825">
          <w:t xml:space="preserve">, niepodlegający ocenie zewnętrznego zleceniodawcy, zapisanie opowieści będzie wartościowym procesem, który pozwoli uporządkować różne pomysły i lepiej rozplanować projekt. Dzięki zebraniu wszystkich opowieści na początku, łatwiej będzie </w:t>
        </w:r>
        <w:r w:rsidR="00CE003E" w:rsidDel="00512825">
          <w:t>określić dokładnie wymagania funkcjonalne oraz wyszczególnić przypadki użycia</w:t>
        </w:r>
        <w:r w:rsidDel="00512825">
          <w:t>.</w:t>
        </w:r>
      </w:moveFrom>
      <w:moveFromRangeEnd w:id="3205"/>
    </w:p>
    <w:p w14:paraId="7F9B4251" w14:textId="1640FA1E" w:rsidR="00AF132C" w:rsidDel="00512825" w:rsidRDefault="00AF132C" w:rsidP="00C619C3">
      <w:pPr>
        <w:ind w:firstLine="0"/>
        <w:rPr>
          <w:del w:id="3207" w:author="Okot" w:date="2019-11-19T09:55:00Z"/>
        </w:rPr>
      </w:pPr>
    </w:p>
    <w:p w14:paraId="024C15D7" w14:textId="55C8195A" w:rsidR="00AF132C" w:rsidDel="00512825" w:rsidRDefault="00AF132C" w:rsidP="00AF132C">
      <w:pPr>
        <w:ind w:firstLine="0"/>
        <w:jc w:val="center"/>
        <w:rPr>
          <w:del w:id="3208" w:author="Okot" w:date="2019-11-19T09:55:00Z"/>
        </w:rPr>
      </w:pPr>
      <w:del w:id="3209" w:author="Okot" w:date="2019-11-19T09:55:00Z">
        <w:r w:rsidDel="00512825">
          <w:rPr>
            <w:noProof/>
            <w:lang w:eastAsia="pl-PL"/>
          </w:rPr>
          <w:drawing>
            <wp:inline distT="0" distB="0" distL="0" distR="0" wp14:anchorId="126B9044" wp14:editId="6CD0453E">
              <wp:extent cx="5558400" cy="1987200"/>
              <wp:effectExtent l="95250" t="114300" r="118745" b="14668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xample OK Do Tej App.png"/>
                      <pic:cNvPicPr/>
                    </pic:nvPicPr>
                    <pic:blipFill>
                      <a:blip r:embed="rId59">
                        <a:extLst>
                          <a:ext uri="{28A0092B-C50C-407E-A947-70E740481C1C}">
                            <a14:useLocalDpi xmlns:a14="http://schemas.microsoft.com/office/drawing/2010/main" val="0"/>
                          </a:ext>
                        </a:extLst>
                      </a:blip>
                      <a:stretch>
                        <a:fillRect/>
                      </a:stretch>
                    </pic:blipFill>
                    <pic:spPr>
                      <a:xfrm>
                        <a:off x="0" y="0"/>
                        <a:ext cx="5558400" cy="1987200"/>
                      </a:xfrm>
                      <a:prstGeom prst="rect">
                        <a:avLst/>
                      </a:prstGeom>
                      <a:ln>
                        <a:noFill/>
                      </a:ln>
                      <a:effectLst>
                        <a:outerShdw blurRad="190500" algn="tl" rotWithShape="0">
                          <a:srgbClr val="000000">
                            <a:alpha val="70000"/>
                          </a:srgbClr>
                        </a:outerShdw>
                      </a:effectLst>
                    </pic:spPr>
                  </pic:pic>
                </a:graphicData>
              </a:graphic>
            </wp:inline>
          </w:drawing>
        </w:r>
      </w:del>
    </w:p>
    <w:p w14:paraId="239E4622" w14:textId="78818455" w:rsidR="00AF132C" w:rsidDel="00512825" w:rsidRDefault="00AF132C" w:rsidP="00AF132C">
      <w:pPr>
        <w:ind w:firstLine="0"/>
        <w:jc w:val="center"/>
        <w:rPr>
          <w:del w:id="3210" w:author="Okot" w:date="2019-11-19T09:55:00Z"/>
        </w:rPr>
      </w:pPr>
    </w:p>
    <w:p w14:paraId="3BEE88AF" w14:textId="4CE1AD64" w:rsidR="00AF132C" w:rsidDel="00512825" w:rsidRDefault="00AF132C" w:rsidP="00AF132C">
      <w:pPr>
        <w:ind w:firstLine="0"/>
        <w:jc w:val="center"/>
        <w:rPr>
          <w:del w:id="3211" w:author="Okot" w:date="2019-11-19T09:55:00Z"/>
        </w:rPr>
      </w:pPr>
      <w:del w:id="3212" w:author="Okot" w:date="2019-11-19T09:55:00Z">
        <w:r w:rsidDel="00512825">
          <w:delText>Rys. 3.2. Przykładowa opowieść klienta dotycząca tworzonej aplikacji.</w:delText>
        </w:r>
      </w:del>
    </w:p>
    <w:p w14:paraId="3DA232B4" w14:textId="08C5BB89" w:rsidR="00AF132C" w:rsidDel="00512825" w:rsidRDefault="00AF132C" w:rsidP="00C619C3">
      <w:pPr>
        <w:ind w:firstLine="0"/>
        <w:rPr>
          <w:del w:id="3213" w:author="Okot" w:date="2019-11-19T09:55:00Z"/>
        </w:rPr>
      </w:pPr>
    </w:p>
    <w:p w14:paraId="547DC5D0" w14:textId="4D25D360" w:rsidR="00BB018E" w:rsidDel="00512825" w:rsidRDefault="00BB018E" w:rsidP="00BB018E">
      <w:pPr>
        <w:rPr>
          <w:del w:id="3214" w:author="Okot" w:date="2019-11-19T09:55:00Z"/>
        </w:rPr>
      </w:pPr>
      <w:del w:id="3215" w:author="Okot" w:date="2019-11-19T09:55:00Z">
        <w:r w:rsidDel="00512825">
          <w:delText>W związku z ograniczoną pojemnością pracy nie będą tu przytaczane wszystkie opowieści klienta, zwłaszcza, że zostałaby za moment powtórzone w bardziej sformalizowanej formie wymagań funkcjonalnych. Niemniej uznano, że warto wspomnień o tej technice, jako dobrej praktyce – efektywnej formie zbierania wym</w:delText>
        </w:r>
        <w:r w:rsidR="0004609A" w:rsidDel="00512825">
          <w:delText>a</w:delText>
        </w:r>
        <w:r w:rsidDel="00512825">
          <w:delText>gań.</w:delText>
        </w:r>
      </w:del>
    </w:p>
    <w:p w14:paraId="773BD7CC" w14:textId="7C99A43C" w:rsidR="0004609A" w:rsidRDefault="0004609A" w:rsidP="00BB018E"/>
    <w:p w14:paraId="254733B6" w14:textId="65A5EDB7" w:rsidR="0004609A" w:rsidRDefault="00A51778" w:rsidP="0004609A">
      <w:pPr>
        <w:pStyle w:val="Podtytu"/>
      </w:pPr>
      <w:ins w:id="3216" w:author="Okot" w:date="2019-11-19T20:45:00Z">
        <w:r>
          <w:t>4</w:t>
        </w:r>
      </w:ins>
      <w:del w:id="3217" w:author="Okot" w:date="2019-11-19T20:45:00Z">
        <w:r w:rsidR="0004609A" w:rsidDel="00A51778">
          <w:delText>3</w:delText>
        </w:r>
      </w:del>
      <w:r w:rsidR="0004609A">
        <w:t>.</w:t>
      </w:r>
      <w:ins w:id="3218" w:author="Okot" w:date="2019-11-19T20:45:00Z">
        <w:r>
          <w:t>1</w:t>
        </w:r>
      </w:ins>
      <w:del w:id="3219" w:author="Okot" w:date="2019-11-19T20:45:00Z">
        <w:r w:rsidR="0004609A" w:rsidDel="00A51778">
          <w:delText>2</w:delText>
        </w:r>
      </w:del>
      <w:r w:rsidR="0004609A">
        <w:t>. Wymagania funkcjonalne</w:t>
      </w:r>
    </w:p>
    <w:p w14:paraId="4DD2A66B" w14:textId="77777777" w:rsidR="0004609A" w:rsidRDefault="0004609A" w:rsidP="00BB018E"/>
    <w:p w14:paraId="6DE29D6C" w14:textId="77777777" w:rsidR="00F21305" w:rsidRDefault="00080BE8" w:rsidP="00BB018E">
      <w:r>
        <w:t>Mając zebrane opowieści użytkownika, łatwo zanalizować, jakie dokładnie funkcje ma spełniać tworzony system i spisać je w bardziej usystematyzowany, formalny sposób opisują</w:t>
      </w:r>
      <w:r w:rsidR="006D0B90">
        <w:t>cy zachowanie systemu.</w:t>
      </w:r>
    </w:p>
    <w:p w14:paraId="53DCDEC4" w14:textId="77777777" w:rsidR="00F21305" w:rsidRDefault="00F21305" w:rsidP="00F21305">
      <w:pPr>
        <w:ind w:firstLine="0"/>
      </w:pPr>
    </w:p>
    <w:p w14:paraId="62A1F556" w14:textId="3DBDDAF5" w:rsidR="00080BE8" w:rsidRDefault="00F21305" w:rsidP="00F21305">
      <w:pPr>
        <w:pStyle w:val="Akapitzlist"/>
        <w:numPr>
          <w:ilvl w:val="0"/>
          <w:numId w:val="21"/>
        </w:numPr>
      </w:pPr>
      <w:r>
        <w:t>System ma umożliwić użytkownikowi zarejestrowanie się przy użyciu adresu e-mail i stworzeniu hasła</w:t>
      </w:r>
      <w:ins w:id="3220" w:author="Okot" w:date="2019-11-23T07:17:00Z">
        <w:r w:rsidR="00567C9F">
          <w:t xml:space="preserve"> spełniającego wymogi bezpieczeństwa: co najmniej 8 znaków, jedna mała litera, jedna wielka, jeden znak specjalny</w:t>
        </w:r>
      </w:ins>
      <w:r>
        <w:t>.</w:t>
      </w:r>
    </w:p>
    <w:p w14:paraId="332653FC" w14:textId="1A021ADF" w:rsidR="003553B1" w:rsidRDefault="003553B1" w:rsidP="00D25AA7">
      <w:pPr>
        <w:pStyle w:val="Akapitzlist"/>
        <w:numPr>
          <w:ilvl w:val="0"/>
          <w:numId w:val="21"/>
        </w:numPr>
      </w:pPr>
      <w:r>
        <w:t xml:space="preserve">System </w:t>
      </w:r>
      <w:ins w:id="3221" w:author="Okot" w:date="2019-11-23T07:16:00Z">
        <w:r w:rsidR="00A66DFE">
          <w:t>umożliwia</w:t>
        </w:r>
      </w:ins>
      <w:del w:id="3222" w:author="Okot" w:date="2019-11-23T07:16:00Z">
        <w:r w:rsidDel="00A66DFE">
          <w:delText>powinien umożliwić</w:delText>
        </w:r>
      </w:del>
      <w:r>
        <w:t xml:space="preserve"> zresetowanie hasła w przypadku, gdy użytkownik </w:t>
      </w:r>
      <w:ins w:id="3223" w:author="Okot" w:date="2019-11-23T07:17:00Z">
        <w:r w:rsidR="00A66DFE">
          <w:t xml:space="preserve">go </w:t>
        </w:r>
      </w:ins>
      <w:r>
        <w:t>zapomni</w:t>
      </w:r>
      <w:del w:id="3224" w:author="Okot" w:date="2019-11-23T07:17:00Z">
        <w:r w:rsidDel="00A66DFE">
          <w:delText>, jakie ono jest</w:delText>
        </w:r>
      </w:del>
      <w:r>
        <w:t>.</w:t>
      </w:r>
    </w:p>
    <w:p w14:paraId="6281FB7C" w14:textId="4CC5419A" w:rsidR="00F21305" w:rsidRDefault="00F21305" w:rsidP="00F21305">
      <w:pPr>
        <w:pStyle w:val="Akapitzlist"/>
        <w:numPr>
          <w:ilvl w:val="0"/>
          <w:numId w:val="21"/>
        </w:numPr>
      </w:pPr>
      <w:r>
        <w:t>System ma umożliwić zarejestrowanemu użytkownikowi zalogowanie się poprzez podanie adresu e-mail oraz hasła podanych przy rejestracji. T</w:t>
      </w:r>
      <w:r w:rsidR="003553B1">
        <w:t>ylko zalogowani</w:t>
      </w:r>
      <w:r>
        <w:t xml:space="preserve"> użytkownicy mogą korzystać z pozostałych funkcji aplikacji.</w:t>
      </w:r>
    </w:p>
    <w:p w14:paraId="7EAAB7AF" w14:textId="50F8B3FE" w:rsidR="003553B1" w:rsidRDefault="003553B1" w:rsidP="00F21305">
      <w:pPr>
        <w:pStyle w:val="Akapitzlist"/>
        <w:numPr>
          <w:ilvl w:val="0"/>
          <w:numId w:val="21"/>
        </w:numPr>
      </w:pPr>
      <w:r>
        <w:t>System ma umożliwić użytkownikowi podanie i zapisanie jego danych i wymiarów: płci, daty urodzenia, wzrostu</w:t>
      </w:r>
      <w:ins w:id="3225" w:author="Okot" w:date="2019-11-23T07:18:00Z">
        <w:r w:rsidR="00567C9F">
          <w:t> (w cm)</w:t>
        </w:r>
      </w:ins>
      <w:r>
        <w:t>, wagi</w:t>
      </w:r>
      <w:ins w:id="3226" w:author="Okot" w:date="2019-11-23T07:18:00Z">
        <w:r w:rsidR="00567C9F">
          <w:t> (w kg)</w:t>
        </w:r>
      </w:ins>
      <w:r>
        <w:t>, obwodu pasa oraz bioder</w:t>
      </w:r>
      <w:ins w:id="3227" w:author="Okot" w:date="2019-11-23T07:18:00Z">
        <w:r w:rsidR="00567C9F">
          <w:t> (w cm)</w:t>
        </w:r>
      </w:ins>
      <w:r>
        <w:t>.</w:t>
      </w:r>
    </w:p>
    <w:p w14:paraId="0FBE36F9" w14:textId="4772BA50" w:rsidR="00E6740F" w:rsidRDefault="0012116D" w:rsidP="0012116D">
      <w:pPr>
        <w:pStyle w:val="Akapitzlist"/>
        <w:numPr>
          <w:ilvl w:val="1"/>
          <w:numId w:val="21"/>
        </w:numPr>
      </w:pPr>
      <w:r>
        <w:t xml:space="preserve">W przypadku wagi i obwodów, system </w:t>
      </w:r>
      <w:del w:id="3228" w:author="Okot" w:date="2019-11-23T07:18:00Z">
        <w:r w:rsidDel="00567C9F">
          <w:delText>powinien przechowywać</w:delText>
        </w:r>
      </w:del>
      <w:ins w:id="3229" w:author="Okot" w:date="2019-11-23T07:18:00Z">
        <w:r w:rsidR="00567C9F">
          <w:t>przechowuje</w:t>
        </w:r>
      </w:ins>
      <w:r>
        <w:t xml:space="preserve"> te dane </w:t>
      </w:r>
      <w:r w:rsidR="00E6740F">
        <w:t>wraz z datą wprowadzenia.</w:t>
      </w:r>
    </w:p>
    <w:p w14:paraId="7F800F95" w14:textId="32E6D40B" w:rsidR="00D25AA7" w:rsidRDefault="00D25AA7" w:rsidP="00F21305">
      <w:pPr>
        <w:pStyle w:val="Akapitzlist"/>
        <w:numPr>
          <w:ilvl w:val="0"/>
          <w:numId w:val="21"/>
        </w:numPr>
      </w:pPr>
      <w:r>
        <w:t xml:space="preserve">System </w:t>
      </w:r>
      <w:del w:id="3230" w:author="Okot" w:date="2019-11-23T07:19:00Z">
        <w:r w:rsidDel="00567C9F">
          <w:delText>powinien umieć wyliczyć</w:delText>
        </w:r>
      </w:del>
      <w:ins w:id="3231" w:author="Okot" w:date="2019-11-23T07:19:00Z">
        <w:r w:rsidR="00567C9F">
          <w:t>oblicza</w:t>
        </w:r>
      </w:ins>
      <w:r>
        <w:t xml:space="preserve"> wiek użytkownika na podstawie podanej daty urodzenia.</w:t>
      </w:r>
    </w:p>
    <w:p w14:paraId="65B99987" w14:textId="04A13772" w:rsidR="003553B1" w:rsidRDefault="003553B1" w:rsidP="00F21305">
      <w:pPr>
        <w:pStyle w:val="Akapitzlist"/>
        <w:numPr>
          <w:ilvl w:val="0"/>
          <w:numId w:val="21"/>
        </w:numPr>
      </w:pPr>
      <w:r>
        <w:t xml:space="preserve">System </w:t>
      </w:r>
      <w:del w:id="3232" w:author="Okot" w:date="2019-11-23T07:19:00Z">
        <w:r w:rsidDel="00567C9F">
          <w:delText>powinien umożliwić</w:delText>
        </w:r>
      </w:del>
      <w:ins w:id="3233" w:author="Okot" w:date="2019-11-23T07:19:00Z">
        <w:r w:rsidR="00567C9F">
          <w:t>umożliwia</w:t>
        </w:r>
      </w:ins>
      <w:r>
        <w:t xml:space="preserve"> użytkownikowi zaktualizowanie </w:t>
      </w:r>
      <w:r w:rsidR="00860381">
        <w:t>wymiarów: wagi, obwodu pasa lub</w:t>
      </w:r>
      <w:r>
        <w:t xml:space="preserve"> bioder.</w:t>
      </w:r>
    </w:p>
    <w:p w14:paraId="4F0C6570" w14:textId="14697646" w:rsidR="00E6740F" w:rsidRDefault="00E6740F" w:rsidP="00F21305">
      <w:pPr>
        <w:pStyle w:val="Akapitzlist"/>
        <w:numPr>
          <w:ilvl w:val="0"/>
          <w:numId w:val="21"/>
        </w:numPr>
      </w:pPr>
      <w:r>
        <w:t xml:space="preserve">System </w:t>
      </w:r>
      <w:del w:id="3234" w:author="Okot" w:date="2019-11-23T07:19:00Z">
        <w:r w:rsidDel="00567C9F">
          <w:delText>powinien przechowywać</w:delText>
        </w:r>
      </w:del>
      <w:ins w:id="3235" w:author="Okot" w:date="2019-11-23T07:19:00Z">
        <w:r w:rsidR="00567C9F">
          <w:t>przechowuje</w:t>
        </w:r>
      </w:ins>
      <w:r>
        <w:t xml:space="preserve"> każdą aktualizację w/w w</w:t>
      </w:r>
      <w:r w:rsidR="00860381">
        <w:t>ymiarów wraz z datą zmiany</w:t>
      </w:r>
      <w:r>
        <w:t>.</w:t>
      </w:r>
    </w:p>
    <w:p w14:paraId="5889AF67" w14:textId="4A3C8E39" w:rsidR="003553B1" w:rsidRDefault="003553B1" w:rsidP="00F21305">
      <w:pPr>
        <w:pStyle w:val="Akapitzlist"/>
        <w:numPr>
          <w:ilvl w:val="0"/>
          <w:numId w:val="21"/>
        </w:numPr>
      </w:pPr>
      <w:r>
        <w:t xml:space="preserve">System </w:t>
      </w:r>
      <w:del w:id="3236" w:author="Okot" w:date="2019-11-23T07:19:00Z">
        <w:r w:rsidDel="00567C9F">
          <w:delText xml:space="preserve">powinien umożliwić </w:delText>
        </w:r>
      </w:del>
      <w:ins w:id="3237" w:author="Okot" w:date="2019-11-23T07:19:00Z">
        <w:r w:rsidR="00567C9F">
          <w:t xml:space="preserve">daje </w:t>
        </w:r>
      </w:ins>
      <w:r>
        <w:t xml:space="preserve">użytkownikowi </w:t>
      </w:r>
      <w:ins w:id="3238" w:author="Okot" w:date="2019-11-23T07:19:00Z">
        <w:r w:rsidR="00567C9F">
          <w:t xml:space="preserve">możliwość </w:t>
        </w:r>
      </w:ins>
      <w:r>
        <w:t>edyc</w:t>
      </w:r>
      <w:r w:rsidR="00860381">
        <w:t>j</w:t>
      </w:r>
      <w:ins w:id="3239" w:author="Okot" w:date="2019-11-23T07:19:00Z">
        <w:r w:rsidR="00567C9F">
          <w:t>i</w:t>
        </w:r>
      </w:ins>
      <w:del w:id="3240" w:author="Okot" w:date="2019-11-23T07:19:00Z">
        <w:r w:rsidR="00860381" w:rsidDel="00567C9F">
          <w:delText>ę</w:delText>
        </w:r>
      </w:del>
      <w:r w:rsidR="00860381">
        <w:t xml:space="preserve"> istniejącego zapisu wagi, obwodu pasa lub</w:t>
      </w:r>
      <w:r>
        <w:t xml:space="preserve"> bioder.</w:t>
      </w:r>
    </w:p>
    <w:p w14:paraId="11570AA1" w14:textId="63DA7B6E" w:rsidR="003553B1" w:rsidRDefault="003553B1" w:rsidP="00F21305">
      <w:pPr>
        <w:pStyle w:val="Akapitzlist"/>
        <w:numPr>
          <w:ilvl w:val="0"/>
          <w:numId w:val="21"/>
        </w:numPr>
      </w:pPr>
      <w:r>
        <w:t xml:space="preserve">System </w:t>
      </w:r>
      <w:del w:id="3241" w:author="Okot" w:date="2019-11-23T07:21:00Z">
        <w:r w:rsidDel="00567C9F">
          <w:delText>powinien umożliwić</w:delText>
        </w:r>
      </w:del>
      <w:ins w:id="3242" w:author="Okot" w:date="2019-11-23T07:21:00Z">
        <w:r w:rsidR="00567C9F">
          <w:t>umożliwia</w:t>
        </w:r>
      </w:ins>
      <w:r>
        <w:t xml:space="preserve"> użytkownikowi usunięc</w:t>
      </w:r>
      <w:r w:rsidR="00860381">
        <w:t>ie istniejącego zapisu wagi, obwodu</w:t>
      </w:r>
      <w:r w:rsidRPr="003553B1">
        <w:t xml:space="preserve"> </w:t>
      </w:r>
      <w:r w:rsidR="00860381">
        <w:t>pasa lub</w:t>
      </w:r>
      <w:r>
        <w:t xml:space="preserve"> bioder.</w:t>
      </w:r>
    </w:p>
    <w:p w14:paraId="7542AF45" w14:textId="4FBE11D6" w:rsidR="00E57467" w:rsidRDefault="00E57467" w:rsidP="00F21305">
      <w:pPr>
        <w:pStyle w:val="Akapitzlist"/>
        <w:numPr>
          <w:ilvl w:val="0"/>
          <w:numId w:val="21"/>
        </w:numPr>
      </w:pPr>
      <w:r>
        <w:t xml:space="preserve">System </w:t>
      </w:r>
      <w:del w:id="3243" w:author="Okot" w:date="2019-11-23T07:21:00Z">
        <w:r w:rsidDel="00567C9F">
          <w:delText xml:space="preserve">powinien </w:delText>
        </w:r>
      </w:del>
      <w:r>
        <w:t>oblicza</w:t>
      </w:r>
      <w:del w:id="3244" w:author="Okot" w:date="2019-11-23T07:21:00Z">
        <w:r w:rsidDel="00567C9F">
          <w:delText>ć</w:delText>
        </w:r>
      </w:del>
      <w:r>
        <w:t xml:space="preserve"> różnicę w wadze użytkownika pomiędzy kolejnymi aktualizacjami oraz od pierwszego wprowadzenia do najbardziej aktualnego zapisu.</w:t>
      </w:r>
    </w:p>
    <w:p w14:paraId="6F8FB7F3" w14:textId="2778FEE3" w:rsidR="00E57467" w:rsidRDefault="00562A43" w:rsidP="00F21305">
      <w:pPr>
        <w:pStyle w:val="Akapitzlist"/>
        <w:numPr>
          <w:ilvl w:val="0"/>
          <w:numId w:val="21"/>
        </w:numPr>
      </w:pPr>
      <w:r>
        <w:lastRenderedPageBreak/>
        <w:t xml:space="preserve">System </w:t>
      </w:r>
      <w:del w:id="3245" w:author="Okot" w:date="2019-11-23T07:21:00Z">
        <w:r w:rsidDel="00567C9F">
          <w:delText>powinien generować</w:delText>
        </w:r>
      </w:del>
      <w:ins w:id="3246" w:author="Okot" w:date="2019-11-23T07:21:00Z">
        <w:r w:rsidR="00567C9F">
          <w:t>generuje</w:t>
        </w:r>
      </w:ins>
      <w:r w:rsidR="00E57467">
        <w:t xml:space="preserve"> wykres </w:t>
      </w:r>
      <w:ins w:id="3247" w:author="Okot" w:date="2019-11-23T07:21:00Z">
        <w:r w:rsidR="00567C9F">
          <w:t xml:space="preserve">punktowy </w:t>
        </w:r>
      </w:ins>
      <w:r w:rsidR="00E57467">
        <w:t>przedstawiający zmianę wagi w czasie.</w:t>
      </w:r>
    </w:p>
    <w:p w14:paraId="3DFEC42C" w14:textId="41A46C83" w:rsidR="00E57467" w:rsidRDefault="00E57467" w:rsidP="00E57467">
      <w:pPr>
        <w:pStyle w:val="Akapitzlist"/>
        <w:numPr>
          <w:ilvl w:val="0"/>
          <w:numId w:val="21"/>
        </w:numPr>
      </w:pPr>
      <w:r>
        <w:t xml:space="preserve">System </w:t>
      </w:r>
      <w:del w:id="3248" w:author="Okot" w:date="2019-11-23T07:22:00Z">
        <w:r w:rsidDel="00567C9F">
          <w:delText>powinien obliczać</w:delText>
        </w:r>
      </w:del>
      <w:ins w:id="3249" w:author="Okot" w:date="2019-11-23T07:22:00Z">
        <w:r w:rsidR="00567C9F">
          <w:t>oblicza</w:t>
        </w:r>
      </w:ins>
      <w:r>
        <w:t xml:space="preserve"> różnicę w obwodzie pasa użytkownika pomiędzy kolejnymi aktualizacjami oraz od pierwszego wprowadzenia do najbardziej aktualnego zapisu.</w:t>
      </w:r>
    </w:p>
    <w:p w14:paraId="71B8AEF6" w14:textId="48295DD8" w:rsidR="00E57467" w:rsidRDefault="00562A43" w:rsidP="00E57467">
      <w:pPr>
        <w:pStyle w:val="Akapitzlist"/>
        <w:numPr>
          <w:ilvl w:val="0"/>
          <w:numId w:val="21"/>
        </w:numPr>
      </w:pPr>
      <w:r>
        <w:t xml:space="preserve">System </w:t>
      </w:r>
      <w:del w:id="3250" w:author="Okot" w:date="2019-11-23T07:22:00Z">
        <w:r w:rsidDel="00567C9F">
          <w:delText>powinien generować</w:delText>
        </w:r>
      </w:del>
      <w:ins w:id="3251" w:author="Okot" w:date="2019-11-23T07:22:00Z">
        <w:r w:rsidR="00567C9F">
          <w:t>generuje</w:t>
        </w:r>
      </w:ins>
      <w:r w:rsidR="00E57467">
        <w:t xml:space="preserve"> wykres przedstawiający zmianę obwodu pasa w czasie.</w:t>
      </w:r>
    </w:p>
    <w:p w14:paraId="1201E9AA" w14:textId="4C722128" w:rsidR="00E57467" w:rsidRDefault="00E57467" w:rsidP="00E57467">
      <w:pPr>
        <w:pStyle w:val="Akapitzlist"/>
        <w:numPr>
          <w:ilvl w:val="0"/>
          <w:numId w:val="21"/>
        </w:numPr>
      </w:pPr>
      <w:r>
        <w:t xml:space="preserve">System </w:t>
      </w:r>
      <w:ins w:id="3252" w:author="Okot" w:date="2019-11-23T07:24:00Z">
        <w:r w:rsidR="007C787B">
          <w:t>oblicza</w:t>
        </w:r>
      </w:ins>
      <w:del w:id="3253" w:author="Okot" w:date="2019-11-23T07:24:00Z">
        <w:r w:rsidDel="007C787B">
          <w:delText>powinien obliczać</w:delText>
        </w:r>
      </w:del>
      <w:r>
        <w:t xml:space="preserve"> różnicę w obwodzie bioder użytkownika pomiędzy kolejnymi aktualizacjami oraz od pierwszego wprowadzenia do najbardziej aktualnego zapisu.</w:t>
      </w:r>
    </w:p>
    <w:p w14:paraId="075E0BFE" w14:textId="5D2FAEAD" w:rsidR="00E57467" w:rsidRDefault="00562A43" w:rsidP="00990AD3">
      <w:pPr>
        <w:pStyle w:val="Akapitzlist"/>
        <w:numPr>
          <w:ilvl w:val="0"/>
          <w:numId w:val="21"/>
        </w:numPr>
      </w:pPr>
      <w:r>
        <w:t xml:space="preserve">System </w:t>
      </w:r>
      <w:del w:id="3254" w:author="Okot" w:date="2019-11-23T07:24:00Z">
        <w:r w:rsidDel="007C787B">
          <w:delText>powinien generować</w:delText>
        </w:r>
      </w:del>
      <w:ins w:id="3255" w:author="Okot" w:date="2019-11-23T07:24:00Z">
        <w:r w:rsidR="007C787B">
          <w:t>generuje</w:t>
        </w:r>
      </w:ins>
      <w:r w:rsidR="00E57467">
        <w:t xml:space="preserve"> wykres przedstawiający zmianę obwodu </w:t>
      </w:r>
      <w:ins w:id="3256" w:author="Okot" w:date="2019-11-23T07:24:00Z">
        <w:r w:rsidR="007C787B">
          <w:t>bioder</w:t>
        </w:r>
      </w:ins>
      <w:del w:id="3257" w:author="Okot" w:date="2019-11-23T07:24:00Z">
        <w:r w:rsidR="00E57467" w:rsidDel="007C787B">
          <w:delText>pasa</w:delText>
        </w:r>
      </w:del>
      <w:r w:rsidR="00E57467">
        <w:t xml:space="preserve"> w czasie.</w:t>
      </w:r>
    </w:p>
    <w:p w14:paraId="024D74BA" w14:textId="1B368086" w:rsidR="003553B1" w:rsidRDefault="003553B1" w:rsidP="00F21305">
      <w:pPr>
        <w:pStyle w:val="Akapitzlist"/>
        <w:numPr>
          <w:ilvl w:val="0"/>
          <w:numId w:val="21"/>
        </w:numPr>
      </w:pPr>
      <w:r>
        <w:t>System ma umożliwić użytkownikowi określenie jego stopnia aktywności fizycznej.</w:t>
      </w:r>
    </w:p>
    <w:p w14:paraId="1CF1DE3B" w14:textId="4D14E325" w:rsidR="00D25AA7" w:rsidRDefault="00D25AA7" w:rsidP="00F21305">
      <w:pPr>
        <w:pStyle w:val="Akapitzlist"/>
        <w:numPr>
          <w:ilvl w:val="0"/>
          <w:numId w:val="21"/>
        </w:numPr>
      </w:pPr>
      <w:r>
        <w:t xml:space="preserve">System </w:t>
      </w:r>
      <w:del w:id="3258" w:author="Okot" w:date="2019-11-23T07:24:00Z">
        <w:r w:rsidDel="007C787B">
          <w:delText>powinien umieć wyliczyć</w:delText>
        </w:r>
      </w:del>
      <w:ins w:id="3259" w:author="Okot" w:date="2019-11-23T07:24:00Z">
        <w:r w:rsidR="007C787B">
          <w:t>oblicza</w:t>
        </w:r>
      </w:ins>
      <w:r>
        <w:t xml:space="preserve"> PPM na podstawie podanych danych użytkownika</w:t>
      </w:r>
      <w:ins w:id="3260" w:author="Okot" w:date="2019-11-23T07:24:00Z">
        <w:r w:rsidR="00DC3D7A">
          <w:t xml:space="preserve"> zgodnie ze wzorami </w:t>
        </w:r>
      </w:ins>
      <w:ins w:id="3261" w:author="Okot" w:date="2019-11-23T07:27:00Z">
        <w:r w:rsidR="00DC3D7A">
          <w:t>(</w:t>
        </w:r>
      </w:ins>
      <w:ins w:id="3262" w:author="Okot" w:date="2019-11-23T07:24:00Z">
        <w:r w:rsidR="00DC3D7A">
          <w:t>2.</w:t>
        </w:r>
      </w:ins>
      <w:ins w:id="3263" w:author="Okot" w:date="2019-11-23T07:27:00Z">
        <w:r w:rsidR="00DC3D7A">
          <w:t>1.)</w:t>
        </w:r>
      </w:ins>
      <w:ins w:id="3264" w:author="Okot" w:date="2019-11-23T07:28:00Z">
        <w:r w:rsidR="00DC3D7A">
          <w:t xml:space="preserve"> – dla kobiet</w:t>
        </w:r>
      </w:ins>
      <w:ins w:id="3265" w:author="Okot" w:date="2019-11-23T07:27:00Z">
        <w:r w:rsidR="00DC3D7A">
          <w:t xml:space="preserve"> i (2.2.)</w:t>
        </w:r>
      </w:ins>
      <w:ins w:id="3266" w:author="Okot" w:date="2019-11-23T07:28:00Z">
        <w:r w:rsidR="00DC3D7A">
          <w:t xml:space="preserve"> – dla mężczyzn</w:t>
        </w:r>
      </w:ins>
      <w:r>
        <w:t>.</w:t>
      </w:r>
    </w:p>
    <w:p w14:paraId="3F465134" w14:textId="5BAE426F" w:rsidR="00D25AA7" w:rsidRDefault="00D25AA7" w:rsidP="00F21305">
      <w:pPr>
        <w:pStyle w:val="Akapitzlist"/>
        <w:numPr>
          <w:ilvl w:val="0"/>
          <w:numId w:val="21"/>
        </w:numPr>
      </w:pPr>
      <w:r>
        <w:t xml:space="preserve">System </w:t>
      </w:r>
      <w:del w:id="3267" w:author="Okot" w:date="2019-11-23T07:27:00Z">
        <w:r w:rsidDel="00DC3D7A">
          <w:delText>powinien umieć wyliczyć</w:delText>
        </w:r>
      </w:del>
      <w:ins w:id="3268" w:author="Okot" w:date="2019-11-23T07:27:00Z">
        <w:r w:rsidR="00DC3D7A">
          <w:t>oblicza</w:t>
        </w:r>
      </w:ins>
      <w:r>
        <w:t xml:space="preserve"> CPM na podstawie podanych danych użytkownika</w:t>
      </w:r>
      <w:ins w:id="3269" w:author="Okot" w:date="2019-11-23T07:27:00Z">
        <w:r w:rsidR="00DC3D7A">
          <w:t xml:space="preserve"> zgodnie ze wzorem (2.3.)</w:t>
        </w:r>
      </w:ins>
      <w:r>
        <w:t>.</w:t>
      </w:r>
    </w:p>
    <w:p w14:paraId="074899B5" w14:textId="3120268E" w:rsidR="00D25AA7" w:rsidRDefault="00D25AA7" w:rsidP="00F21305">
      <w:pPr>
        <w:pStyle w:val="Akapitzlist"/>
        <w:numPr>
          <w:ilvl w:val="0"/>
          <w:numId w:val="21"/>
        </w:numPr>
      </w:pPr>
      <w:r>
        <w:t xml:space="preserve">System </w:t>
      </w:r>
      <w:del w:id="3270" w:author="Okot" w:date="2019-11-23T07:28:00Z">
        <w:r w:rsidDel="00DC3D7A">
          <w:delText>powinien umożliwić</w:delText>
        </w:r>
      </w:del>
      <w:ins w:id="3271" w:author="Okot" w:date="2019-11-23T07:28:00Z">
        <w:r w:rsidR="00DC3D7A">
          <w:t>umożliwia</w:t>
        </w:r>
      </w:ins>
      <w:r>
        <w:t xml:space="preserve"> użytkownikowi określenie celu, jaki chce osiągnąć korzystając z aplikacji: schudnięcie, utrzymanie wagi, przytycie</w:t>
      </w:r>
      <w:ins w:id="3272" w:author="Okot" w:date="2019-12-13T11:45:00Z">
        <w:r w:rsidR="00681B15">
          <w:t>.</w:t>
        </w:r>
      </w:ins>
      <w:del w:id="3273" w:author="Okot" w:date="2019-12-13T11:45:00Z">
        <w:r w:rsidDel="00681B15">
          <w:delText>,</w:delText>
        </w:r>
      </w:del>
    </w:p>
    <w:p w14:paraId="3EA46CE6" w14:textId="109971F4" w:rsidR="00D25AA7" w:rsidRDefault="00D25AA7" w:rsidP="00F21305">
      <w:pPr>
        <w:pStyle w:val="Akapitzlist"/>
        <w:numPr>
          <w:ilvl w:val="0"/>
          <w:numId w:val="21"/>
        </w:numPr>
      </w:pPr>
      <w:r>
        <w:t xml:space="preserve">System </w:t>
      </w:r>
      <w:del w:id="3274" w:author="Okot" w:date="2019-11-23T07:28:00Z">
        <w:r w:rsidDel="00DC3D7A">
          <w:delText>powinien umieć obliczyć</w:delText>
        </w:r>
      </w:del>
      <w:ins w:id="3275" w:author="Okot" w:date="2019-11-23T07:28:00Z">
        <w:r w:rsidR="00DC3D7A">
          <w:t>oblicza</w:t>
        </w:r>
      </w:ins>
      <w:r>
        <w:t xml:space="preserve">, ile kalorii </w:t>
      </w:r>
      <w:r w:rsidR="00953093">
        <w:t xml:space="preserve">dziennie </w:t>
      </w:r>
      <w:r>
        <w:t>użytkownik powinien spożywać, żeby realizować wybrany cel. Ustalony wynik nie może być niższy niż PPM.</w:t>
      </w:r>
    </w:p>
    <w:p w14:paraId="45EFA392" w14:textId="385BEA94" w:rsidR="00D25AA7" w:rsidRDefault="00D25AA7" w:rsidP="00F21305">
      <w:pPr>
        <w:pStyle w:val="Akapitzlist"/>
        <w:numPr>
          <w:ilvl w:val="0"/>
          <w:numId w:val="21"/>
        </w:numPr>
      </w:pPr>
      <w:r>
        <w:t xml:space="preserve">System </w:t>
      </w:r>
      <w:del w:id="3276" w:author="Okot" w:date="2019-11-23T07:28:00Z">
        <w:r w:rsidDel="00DC3D7A">
          <w:delText xml:space="preserve">powinien </w:delText>
        </w:r>
      </w:del>
      <w:r>
        <w:t>umożliwi</w:t>
      </w:r>
      <w:ins w:id="3277" w:author="Okot" w:date="2019-11-23T07:28:00Z">
        <w:r w:rsidR="00DC3D7A">
          <w:t>a</w:t>
        </w:r>
      </w:ins>
      <w:del w:id="3278" w:author="Okot" w:date="2019-11-23T07:28:00Z">
        <w:r w:rsidDel="00DC3D7A">
          <w:delText>ć</w:delText>
        </w:r>
      </w:del>
      <w:r>
        <w:t xml:space="preserve"> użytkownikowi akceptacji wyliczonej dla niego kaloryczności.</w:t>
      </w:r>
    </w:p>
    <w:p w14:paraId="63030392" w14:textId="52212571" w:rsidR="00D25AA7" w:rsidRDefault="00D25AA7" w:rsidP="00F21305">
      <w:pPr>
        <w:pStyle w:val="Akapitzlist"/>
        <w:numPr>
          <w:ilvl w:val="0"/>
          <w:numId w:val="21"/>
        </w:numPr>
      </w:pPr>
      <w:r>
        <w:t xml:space="preserve">System </w:t>
      </w:r>
      <w:del w:id="3279" w:author="Okot" w:date="2019-11-23T07:28:00Z">
        <w:r w:rsidDel="00F1205D">
          <w:delText xml:space="preserve">powinien </w:delText>
        </w:r>
      </w:del>
      <w:ins w:id="3280" w:author="Okot" w:date="2019-11-23T07:28:00Z">
        <w:r w:rsidR="00F1205D">
          <w:t>daje</w:t>
        </w:r>
      </w:ins>
      <w:del w:id="3281" w:author="Okot" w:date="2019-11-23T07:29:00Z">
        <w:r w:rsidDel="00F1205D">
          <w:delText>umożliwić</w:delText>
        </w:r>
      </w:del>
      <w:r>
        <w:t xml:space="preserve"> użytkownikowi</w:t>
      </w:r>
      <w:ins w:id="3282" w:author="Okot" w:date="2019-11-23T07:29:00Z">
        <w:r w:rsidR="00F1205D">
          <w:t xml:space="preserve"> możliwość</w:t>
        </w:r>
      </w:ins>
      <w:r>
        <w:t xml:space="preserve"> zmodyfikowani</w:t>
      </w:r>
      <w:ins w:id="3283" w:author="Okot" w:date="2019-11-23T07:29:00Z">
        <w:r w:rsidR="00F1205D">
          <w:t>a</w:t>
        </w:r>
      </w:ins>
      <w:del w:id="3284" w:author="Okot" w:date="2019-11-23T07:29:00Z">
        <w:r w:rsidDel="00F1205D">
          <w:delText>e</w:delText>
        </w:r>
      </w:del>
      <w:r>
        <w:t xml:space="preserve"> wartości docelowej </w:t>
      </w:r>
      <w:r w:rsidR="00953093">
        <w:t xml:space="preserve">dobowej </w:t>
      </w:r>
      <w:r>
        <w:t>kaloryczności z zastrzeżeniem, że wartość niższa niż obliczone PPM użytkownika nie zostanie zaakceptowana.</w:t>
      </w:r>
    </w:p>
    <w:p w14:paraId="0B089E67" w14:textId="713E2388" w:rsidR="00D25AA7" w:rsidRDefault="00D25AA7" w:rsidP="00D25AA7">
      <w:pPr>
        <w:pStyle w:val="Akapitzlist"/>
        <w:numPr>
          <w:ilvl w:val="1"/>
          <w:numId w:val="21"/>
        </w:numPr>
      </w:pPr>
      <w:r>
        <w:t xml:space="preserve">System </w:t>
      </w:r>
      <w:del w:id="3285" w:author="Okot" w:date="2019-11-23T07:29:00Z">
        <w:r w:rsidDel="00F1205D">
          <w:delText>powinien ostrzec</w:delText>
        </w:r>
      </w:del>
      <w:ins w:id="3286" w:author="Okot" w:date="2019-11-23T07:29:00Z">
        <w:r w:rsidR="00F1205D">
          <w:t>ostrzega</w:t>
        </w:r>
      </w:ins>
      <w:r>
        <w:t xml:space="preserve"> użytkownika, gdy wprowadzona przez niego docelowa kaloryczność jest sprzeczna z wybranym wcześniej celem.</w:t>
      </w:r>
    </w:p>
    <w:p w14:paraId="34D0B90B" w14:textId="68DFBA49" w:rsidR="00D25AA7" w:rsidRDefault="00D25AA7" w:rsidP="00F21305">
      <w:pPr>
        <w:pStyle w:val="Akapitzlist"/>
        <w:numPr>
          <w:ilvl w:val="0"/>
          <w:numId w:val="21"/>
        </w:numPr>
      </w:pPr>
      <w:r>
        <w:t xml:space="preserve">System </w:t>
      </w:r>
      <w:del w:id="3287" w:author="Okot" w:date="2019-11-23T07:29:00Z">
        <w:r w:rsidDel="00F1205D">
          <w:delText>powinien umożliwić</w:delText>
        </w:r>
      </w:del>
      <w:ins w:id="3288" w:author="Okot" w:date="2019-11-23T07:29:00Z">
        <w:r w:rsidR="00F1205D">
          <w:t>umożliwia</w:t>
        </w:r>
      </w:ins>
      <w:r>
        <w:t xml:space="preserve"> użytkownikowi zmodyfikowanie jego celu.</w:t>
      </w:r>
    </w:p>
    <w:p w14:paraId="73BF8F63" w14:textId="6D54F66A" w:rsidR="00D25AA7" w:rsidRDefault="00DF0587" w:rsidP="00D25AA7">
      <w:pPr>
        <w:pStyle w:val="Akapitzlist"/>
        <w:numPr>
          <w:ilvl w:val="1"/>
          <w:numId w:val="21"/>
        </w:numPr>
      </w:pPr>
      <w:r>
        <w:t xml:space="preserve">System </w:t>
      </w:r>
      <w:del w:id="3289" w:author="Okot" w:date="2019-11-23T07:29:00Z">
        <w:r w:rsidDel="00F1205D">
          <w:delText xml:space="preserve">powinien </w:delText>
        </w:r>
      </w:del>
      <w:r>
        <w:t>ponownie</w:t>
      </w:r>
      <w:r w:rsidR="00D25AA7">
        <w:t xml:space="preserve"> </w:t>
      </w:r>
      <w:ins w:id="3290" w:author="Okot" w:date="2019-11-23T07:29:00Z">
        <w:r w:rsidR="00F1205D">
          <w:t xml:space="preserve">oblicza, ile </w:t>
        </w:r>
      </w:ins>
      <w:del w:id="3291" w:author="Okot" w:date="2019-11-23T07:29:00Z">
        <w:r w:rsidR="00D25AA7" w:rsidDel="00F1205D">
          <w:delText>wyliczyć</w:delText>
        </w:r>
      </w:del>
      <w:del w:id="3292" w:author="Okot" w:date="2019-11-23T07:30:00Z">
        <w:r w:rsidR="00D25AA7" w:rsidDel="00F1205D">
          <w:delText xml:space="preserve"> ile </w:delText>
        </w:r>
      </w:del>
      <w:r w:rsidR="00D25AA7">
        <w:t xml:space="preserve">kalorii </w:t>
      </w:r>
      <w:r w:rsidR="00953093">
        <w:t xml:space="preserve">dziennie </w:t>
      </w:r>
      <w:r w:rsidR="00D25AA7">
        <w:t>użytkownik powinien spożywać, żeby realizować nowy cel. Ustalony wynik nie może być niższy niż PPM.</w:t>
      </w:r>
    </w:p>
    <w:p w14:paraId="362CAE14" w14:textId="61516341" w:rsidR="00D25AA7" w:rsidRDefault="00D25AA7" w:rsidP="00D25AA7">
      <w:pPr>
        <w:pStyle w:val="Akapitzlist"/>
        <w:numPr>
          <w:ilvl w:val="2"/>
          <w:numId w:val="21"/>
        </w:numPr>
      </w:pPr>
      <w:r>
        <w:t xml:space="preserve">System </w:t>
      </w:r>
      <w:del w:id="3293" w:author="Okot" w:date="2019-11-23T07:29:00Z">
        <w:r w:rsidDel="00F1205D">
          <w:delText xml:space="preserve">powinien </w:delText>
        </w:r>
      </w:del>
      <w:ins w:id="3294" w:author="Okot" w:date="2019-11-23T07:29:00Z">
        <w:r w:rsidR="00F1205D">
          <w:t xml:space="preserve">daje </w:t>
        </w:r>
      </w:ins>
      <w:del w:id="3295" w:author="Okot" w:date="2019-11-23T07:29:00Z">
        <w:r w:rsidDel="00F1205D">
          <w:delText xml:space="preserve">umożliwić </w:delText>
        </w:r>
      </w:del>
      <w:r>
        <w:t xml:space="preserve">użytkownikowi </w:t>
      </w:r>
      <w:ins w:id="3296" w:author="Okot" w:date="2019-11-23T07:30:00Z">
        <w:r w:rsidR="00F1205D">
          <w:t xml:space="preserve">możliwość </w:t>
        </w:r>
      </w:ins>
      <w:r>
        <w:t>akceptacj</w:t>
      </w:r>
      <w:ins w:id="3297" w:author="Okot" w:date="2019-11-23T07:30:00Z">
        <w:r w:rsidR="00F1205D">
          <w:t>i</w:t>
        </w:r>
      </w:ins>
      <w:del w:id="3298" w:author="Okot" w:date="2019-11-23T07:30:00Z">
        <w:r w:rsidDel="00F1205D">
          <w:delText>ę</w:delText>
        </w:r>
      </w:del>
      <w:r>
        <w:t xml:space="preserve"> lub modyfikacj</w:t>
      </w:r>
      <w:ins w:id="3299" w:author="Okot" w:date="2019-11-23T07:30:00Z">
        <w:r w:rsidR="00F1205D">
          <w:t>i</w:t>
        </w:r>
      </w:ins>
      <w:del w:id="3300" w:author="Okot" w:date="2019-11-23T07:30:00Z">
        <w:r w:rsidDel="00F1205D">
          <w:delText>ę</w:delText>
        </w:r>
      </w:del>
      <w:r>
        <w:t xml:space="preserve"> nowej wartości docelowej kaloryczności z tymi samymi obwarowaniami, co przy akceptacji/modyfikacji pierwotnego wyliczenia.</w:t>
      </w:r>
    </w:p>
    <w:p w14:paraId="422C3AD9" w14:textId="0B684B40" w:rsidR="00DF0587" w:rsidRDefault="00DF0587" w:rsidP="00DF0587">
      <w:pPr>
        <w:pStyle w:val="Akapitzlist"/>
        <w:numPr>
          <w:ilvl w:val="0"/>
          <w:numId w:val="21"/>
        </w:numPr>
      </w:pPr>
      <w:r>
        <w:t xml:space="preserve">System </w:t>
      </w:r>
      <w:del w:id="3301" w:author="Okot" w:date="2019-11-23T07:30:00Z">
        <w:r w:rsidDel="00F1205D">
          <w:delText>powinien umożliwić</w:delText>
        </w:r>
      </w:del>
      <w:ins w:id="3302" w:author="Okot" w:date="2019-11-23T07:31:00Z">
        <w:r w:rsidR="00F1205D">
          <w:t>umożliwia</w:t>
        </w:r>
      </w:ins>
      <w:r>
        <w:t xml:space="preserve"> użytkownikowi zmianę jego stopnia aktywności fizycznej. </w:t>
      </w:r>
    </w:p>
    <w:p w14:paraId="2C555F71" w14:textId="4B9EC4AE" w:rsidR="00DF0587" w:rsidRDefault="00DF0587" w:rsidP="00BE7156">
      <w:pPr>
        <w:pStyle w:val="Akapitzlist"/>
        <w:numPr>
          <w:ilvl w:val="1"/>
          <w:numId w:val="21"/>
        </w:numPr>
      </w:pPr>
      <w:r>
        <w:t xml:space="preserve">System </w:t>
      </w:r>
      <w:del w:id="3303" w:author="Okot" w:date="2019-11-23T07:30:00Z">
        <w:r w:rsidDel="00F1205D">
          <w:delText xml:space="preserve">powinien </w:delText>
        </w:r>
      </w:del>
      <w:r>
        <w:t xml:space="preserve">ponownie </w:t>
      </w:r>
      <w:del w:id="3304" w:author="Okot" w:date="2019-11-23T07:31:00Z">
        <w:r w:rsidDel="00F1205D">
          <w:delText xml:space="preserve">wyliczyć </w:delText>
        </w:r>
      </w:del>
      <w:ins w:id="3305" w:author="Okot" w:date="2019-11-23T07:31:00Z">
        <w:r w:rsidR="00F1205D">
          <w:t xml:space="preserve">oblicza </w:t>
        </w:r>
      </w:ins>
      <w:r>
        <w:t>CPM</w:t>
      </w:r>
      <w:ins w:id="3306" w:author="Okot" w:date="2019-11-23T07:31:00Z">
        <w:r w:rsidR="00F1205D">
          <w:t>,</w:t>
        </w:r>
      </w:ins>
      <w:r>
        <w:t xml:space="preserve"> uwzględniając nowy stopień aktywności fizycznej.</w:t>
      </w:r>
    </w:p>
    <w:p w14:paraId="6C915DEB" w14:textId="2406B5EC" w:rsidR="00DF0587" w:rsidRDefault="00DF0587" w:rsidP="00DF0587">
      <w:pPr>
        <w:pStyle w:val="Akapitzlist"/>
        <w:numPr>
          <w:ilvl w:val="2"/>
          <w:numId w:val="21"/>
        </w:numPr>
      </w:pPr>
      <w:r>
        <w:lastRenderedPageBreak/>
        <w:t xml:space="preserve">System </w:t>
      </w:r>
      <w:del w:id="3307" w:author="Okot" w:date="2019-11-23T07:31:00Z">
        <w:r w:rsidDel="00F1205D">
          <w:delText xml:space="preserve">powinien </w:delText>
        </w:r>
      </w:del>
      <w:r>
        <w:t xml:space="preserve">ponownie </w:t>
      </w:r>
      <w:ins w:id="3308" w:author="Okot" w:date="2019-11-23T07:31:00Z">
        <w:r w:rsidR="00F1205D">
          <w:t>oblicza, ile</w:t>
        </w:r>
      </w:ins>
      <w:del w:id="3309" w:author="Okot" w:date="2019-11-23T07:31:00Z">
        <w:r w:rsidDel="00F1205D">
          <w:delText>wyliczyć ile</w:delText>
        </w:r>
      </w:del>
      <w:r>
        <w:t xml:space="preserve"> kalorii </w:t>
      </w:r>
      <w:r w:rsidR="00953093">
        <w:t xml:space="preserve">dziennie </w:t>
      </w:r>
      <w:r>
        <w:t>użytkownik powinien spożywać, żeby realizować swój cel, uwzględniając zmienione CPM. Ustalony wynik nie może być niższy niż PPM.</w:t>
      </w:r>
    </w:p>
    <w:p w14:paraId="1FCCE693" w14:textId="50BF2F18" w:rsidR="00DF0587" w:rsidRDefault="00DF0587" w:rsidP="00DF0587">
      <w:pPr>
        <w:pStyle w:val="Akapitzlist"/>
        <w:numPr>
          <w:ilvl w:val="3"/>
          <w:numId w:val="21"/>
        </w:numPr>
      </w:pPr>
      <w:r>
        <w:t xml:space="preserve">System </w:t>
      </w:r>
      <w:del w:id="3310" w:author="Okot" w:date="2019-11-23T07:31:00Z">
        <w:r w:rsidDel="00F1205D">
          <w:delText xml:space="preserve">powinien </w:delText>
        </w:r>
      </w:del>
      <w:ins w:id="3311" w:author="Okot" w:date="2019-11-23T07:31:00Z">
        <w:r w:rsidR="00F1205D">
          <w:t xml:space="preserve">daje </w:t>
        </w:r>
      </w:ins>
      <w:del w:id="3312" w:author="Okot" w:date="2019-11-23T07:31:00Z">
        <w:r w:rsidDel="00F1205D">
          <w:delText xml:space="preserve">umożliwić </w:delText>
        </w:r>
      </w:del>
      <w:r>
        <w:t xml:space="preserve">użytkownikowi </w:t>
      </w:r>
      <w:ins w:id="3313" w:author="Okot" w:date="2019-11-23T07:31:00Z">
        <w:r w:rsidR="00F1205D">
          <w:t xml:space="preserve">możliwość </w:t>
        </w:r>
      </w:ins>
      <w:r>
        <w:t>akceptacj</w:t>
      </w:r>
      <w:ins w:id="3314" w:author="Okot" w:date="2019-11-23T07:31:00Z">
        <w:r w:rsidR="00F1205D">
          <w:t>i</w:t>
        </w:r>
      </w:ins>
      <w:del w:id="3315" w:author="Okot" w:date="2019-11-23T07:31:00Z">
        <w:r w:rsidDel="00F1205D">
          <w:delText>ę</w:delText>
        </w:r>
      </w:del>
      <w:r>
        <w:t xml:space="preserve"> lub modyfikacj</w:t>
      </w:r>
      <w:ins w:id="3316" w:author="Okot" w:date="2019-11-23T07:31:00Z">
        <w:r w:rsidR="00F1205D">
          <w:t>i</w:t>
        </w:r>
      </w:ins>
      <w:del w:id="3317" w:author="Okot" w:date="2019-11-23T07:31:00Z">
        <w:r w:rsidDel="00F1205D">
          <w:delText>ę</w:delText>
        </w:r>
      </w:del>
      <w:r>
        <w:t xml:space="preserve"> nowej wartości docelowej kaloryczności z tymi samymi obwarowaniami, co przy akceptacji/modyfikacji pierwotnego wyliczenia.</w:t>
      </w:r>
    </w:p>
    <w:p w14:paraId="4E0F41E1" w14:textId="7CF09AF7" w:rsidR="00E6740F" w:rsidRDefault="00E6740F" w:rsidP="00E6740F">
      <w:pPr>
        <w:pStyle w:val="Akapitzlist"/>
        <w:numPr>
          <w:ilvl w:val="0"/>
          <w:numId w:val="21"/>
        </w:numPr>
      </w:pPr>
      <w:r>
        <w:t xml:space="preserve">System </w:t>
      </w:r>
      <w:del w:id="3318" w:author="Okot" w:date="2019-11-23T07:32:00Z">
        <w:r w:rsidDel="00F1205D">
          <w:delText xml:space="preserve">powinien </w:delText>
        </w:r>
      </w:del>
      <w:r>
        <w:t>przechow</w:t>
      </w:r>
      <w:ins w:id="3319" w:author="Okot" w:date="2019-11-23T07:32:00Z">
        <w:r w:rsidR="00F1205D">
          <w:t>uje</w:t>
        </w:r>
      </w:ins>
      <w:del w:id="3320" w:author="Okot" w:date="2019-11-23T07:32:00Z">
        <w:r w:rsidDel="00F1205D">
          <w:delText>ywać</w:delText>
        </w:r>
      </w:del>
      <w:r>
        <w:t xml:space="preserve"> informacje o wyliczonym PPM, CPM oraz ustalonej dziennej kaloryczności diety.</w:t>
      </w:r>
    </w:p>
    <w:p w14:paraId="48C61412" w14:textId="004E6C1B" w:rsidR="00E57467" w:rsidRDefault="00E57467" w:rsidP="00E6740F">
      <w:pPr>
        <w:pStyle w:val="Akapitzlist"/>
        <w:numPr>
          <w:ilvl w:val="0"/>
          <w:numId w:val="21"/>
        </w:numPr>
      </w:pPr>
      <w:r>
        <w:t xml:space="preserve">System </w:t>
      </w:r>
      <w:del w:id="3321" w:author="Okot" w:date="2019-11-23T07:32:00Z">
        <w:r w:rsidDel="00F1205D">
          <w:delText>powinien umożliwić</w:delText>
        </w:r>
      </w:del>
      <w:ins w:id="3322" w:author="Okot" w:date="2019-11-23T07:32:00Z">
        <w:r w:rsidR="00F1205D">
          <w:t xml:space="preserve">daje </w:t>
        </w:r>
      </w:ins>
      <w:del w:id="3323" w:author="Okot" w:date="2019-11-23T07:32:00Z">
        <w:r w:rsidDel="00F1205D">
          <w:delText xml:space="preserve"> </w:delText>
        </w:r>
      </w:del>
      <w:r>
        <w:t xml:space="preserve">użytkownikowi </w:t>
      </w:r>
      <w:ins w:id="3324" w:author="Okot" w:date="2019-11-23T07:32:00Z">
        <w:r w:rsidR="00F1205D">
          <w:t>możliwość za</w:t>
        </w:r>
      </w:ins>
      <w:r>
        <w:t>żądani</w:t>
      </w:r>
      <w:ins w:id="3325" w:author="Okot" w:date="2019-11-23T07:32:00Z">
        <w:r w:rsidR="00F1205D">
          <w:t>a</w:t>
        </w:r>
      </w:ins>
      <w:del w:id="3326" w:author="Okot" w:date="2019-11-23T07:32:00Z">
        <w:r w:rsidDel="00F1205D">
          <w:delText>e</w:delText>
        </w:r>
      </w:del>
      <w:r>
        <w:t xml:space="preserve"> ponownego przeliczenia PPM, CPM i doc</w:t>
      </w:r>
      <w:r w:rsidR="00562A43">
        <w:t xml:space="preserve">elowej kaloryczności przy uwzględnieniu </w:t>
      </w:r>
      <w:ins w:id="3327" w:author="Okot" w:date="2019-11-23T07:32:00Z">
        <w:r w:rsidR="00F1205D">
          <w:t xml:space="preserve">jego </w:t>
        </w:r>
      </w:ins>
      <w:r>
        <w:t>aktualnych danych.</w:t>
      </w:r>
    </w:p>
    <w:p w14:paraId="3D33D73E" w14:textId="162A2472" w:rsidR="00E57467" w:rsidRDefault="00E57467" w:rsidP="00E57467">
      <w:pPr>
        <w:pStyle w:val="Akapitzlist"/>
        <w:numPr>
          <w:ilvl w:val="1"/>
          <w:numId w:val="21"/>
        </w:numPr>
      </w:pPr>
      <w:r>
        <w:t xml:space="preserve">System </w:t>
      </w:r>
      <w:del w:id="3328" w:author="Okot" w:date="2019-11-23T07:32:00Z">
        <w:r w:rsidDel="00F1205D">
          <w:delText xml:space="preserve">powinien </w:delText>
        </w:r>
      </w:del>
      <w:r>
        <w:t xml:space="preserve">ponownie </w:t>
      </w:r>
      <w:del w:id="3329" w:author="Okot" w:date="2019-11-23T07:32:00Z">
        <w:r w:rsidDel="00F1205D">
          <w:delText xml:space="preserve">wyliczyć </w:delText>
        </w:r>
      </w:del>
      <w:ins w:id="3330" w:author="Okot" w:date="2019-11-23T07:32:00Z">
        <w:r w:rsidR="00F1205D">
          <w:t xml:space="preserve">oblicza, </w:t>
        </w:r>
      </w:ins>
      <w:r>
        <w:t>ile kalorii dziennie użytkownik powinien spożywać, żeby realizować swój cel, uwzględniając zmienione CPM. Ustalony wynik nie może być niższy niż PPM.</w:t>
      </w:r>
    </w:p>
    <w:p w14:paraId="08D54237" w14:textId="3B72589B" w:rsidR="00E57467" w:rsidRDefault="00E57467" w:rsidP="00E57467">
      <w:pPr>
        <w:pStyle w:val="Akapitzlist"/>
        <w:numPr>
          <w:ilvl w:val="2"/>
          <w:numId w:val="21"/>
        </w:numPr>
      </w:pPr>
      <w:r>
        <w:t xml:space="preserve">System </w:t>
      </w:r>
      <w:del w:id="3331" w:author="Okot" w:date="2019-11-23T07:32:00Z">
        <w:r w:rsidDel="00F1205D">
          <w:delText>powinien umożliwić</w:delText>
        </w:r>
      </w:del>
      <w:ins w:id="3332" w:author="Okot" w:date="2019-11-23T07:32:00Z">
        <w:r w:rsidR="00F1205D">
          <w:t>umożliwia</w:t>
        </w:r>
      </w:ins>
      <w:r>
        <w:t xml:space="preserve"> użytkownikowi akceptację lub modyfikację nowej wartości docelowej kaloryczności z tymi samymi obwarowaniami, co przy akceptacji/modyfikacji pierwotnego wyliczenia.</w:t>
      </w:r>
    </w:p>
    <w:p w14:paraId="1E4F8AED" w14:textId="130172AD" w:rsidR="00DF0587" w:rsidRDefault="00DF0587" w:rsidP="00DF0587">
      <w:pPr>
        <w:pStyle w:val="Akapitzlist"/>
        <w:numPr>
          <w:ilvl w:val="0"/>
          <w:numId w:val="21"/>
        </w:numPr>
      </w:pPr>
      <w:r>
        <w:t xml:space="preserve">System </w:t>
      </w:r>
      <w:del w:id="3333" w:author="Okot" w:date="2019-11-23T07:33:00Z">
        <w:r w:rsidDel="00F1205D">
          <w:delText>powinien umieć wyliczyć</w:delText>
        </w:r>
      </w:del>
      <w:ins w:id="3334" w:author="Okot" w:date="2019-11-23T07:33:00Z">
        <w:r w:rsidR="00F1205D">
          <w:t>oblicza</w:t>
        </w:r>
      </w:ins>
      <w:r>
        <w:t xml:space="preserve"> dzienne zapotrzebowanie</w:t>
      </w:r>
      <w:r w:rsidR="00AA3730">
        <w:t xml:space="preserve"> użytkownika</w:t>
      </w:r>
      <w:r>
        <w:t xml:space="preserve"> na </w:t>
      </w:r>
      <w:r w:rsidR="009B0616">
        <w:t>białko</w:t>
      </w:r>
      <w:r w:rsidR="0082115B">
        <w:t xml:space="preserve"> w gramach uwzględniając</w:t>
      </w:r>
      <w:r w:rsidR="009B0616">
        <w:t xml:space="preserve"> wagę</w:t>
      </w:r>
      <w:r w:rsidR="0082115B">
        <w:t xml:space="preserve"> użytkownika</w:t>
      </w:r>
      <w:r w:rsidR="009B0616">
        <w:t>.</w:t>
      </w:r>
    </w:p>
    <w:p w14:paraId="14EFA775" w14:textId="41362C6B" w:rsidR="00F33F2E" w:rsidRDefault="009B0616" w:rsidP="00F33F2E">
      <w:pPr>
        <w:pStyle w:val="Akapitzlist"/>
        <w:numPr>
          <w:ilvl w:val="1"/>
          <w:numId w:val="21"/>
        </w:numPr>
      </w:pPr>
      <w:r>
        <w:t>Każda zmiana wagi</w:t>
      </w:r>
      <w:r w:rsidR="00F33F2E">
        <w:t xml:space="preserve"> </w:t>
      </w:r>
      <w:del w:id="3335" w:author="Okot" w:date="2019-11-23T07:33:00Z">
        <w:r w:rsidR="00F33F2E" w:rsidDel="00F1205D">
          <w:delText>powinna powodować</w:delText>
        </w:r>
      </w:del>
      <w:ins w:id="3336" w:author="Okot" w:date="2019-11-23T07:33:00Z">
        <w:r w:rsidR="00F1205D">
          <w:t>powoduje</w:t>
        </w:r>
      </w:ins>
      <w:r w:rsidR="00F33F2E">
        <w:t xml:space="preserve"> ponowne wyliczanie dziennego z</w:t>
      </w:r>
      <w:r>
        <w:t>apotrzebowania na białko</w:t>
      </w:r>
      <w:r w:rsidR="00F33F2E">
        <w:t>.</w:t>
      </w:r>
    </w:p>
    <w:p w14:paraId="204466BD" w14:textId="5652CD40" w:rsidR="009B0616" w:rsidRDefault="009B0616" w:rsidP="009B0616">
      <w:pPr>
        <w:pStyle w:val="Akapitzlist"/>
        <w:numPr>
          <w:ilvl w:val="0"/>
          <w:numId w:val="21"/>
        </w:numPr>
      </w:pPr>
      <w:r>
        <w:t xml:space="preserve">System </w:t>
      </w:r>
      <w:del w:id="3337" w:author="Okot" w:date="2019-11-23T07:33:00Z">
        <w:r w:rsidDel="00F1205D">
          <w:delText xml:space="preserve">powinien </w:delText>
        </w:r>
      </w:del>
      <w:r>
        <w:t>przecho</w:t>
      </w:r>
      <w:ins w:id="3338" w:author="Okot" w:date="2019-11-23T07:33:00Z">
        <w:r w:rsidR="00F1205D">
          <w:t>wuje</w:t>
        </w:r>
      </w:ins>
      <w:del w:id="3339" w:author="Okot" w:date="2019-11-23T07:33:00Z">
        <w:r w:rsidDel="00F1205D">
          <w:delText>wywać</w:delText>
        </w:r>
      </w:del>
      <w:r>
        <w:t xml:space="preserve"> wytyczne odnośnie dziennego zapotrzebowania użytkownika na węglowodany w gramach. </w:t>
      </w:r>
    </w:p>
    <w:p w14:paraId="3FF2A0BA" w14:textId="5B56C5E9" w:rsidR="00DF0587" w:rsidRDefault="00DF0587" w:rsidP="00DF0587">
      <w:pPr>
        <w:pStyle w:val="Akapitzlist"/>
        <w:numPr>
          <w:ilvl w:val="0"/>
          <w:numId w:val="21"/>
        </w:numPr>
      </w:pPr>
      <w:r>
        <w:t xml:space="preserve">System </w:t>
      </w:r>
      <w:del w:id="3340" w:author="Okot" w:date="2019-11-23T07:33:00Z">
        <w:r w:rsidDel="00F1205D">
          <w:delText xml:space="preserve">powinien </w:delText>
        </w:r>
        <w:r w:rsidR="009B0616" w:rsidDel="00F1205D">
          <w:delText>przechowywać</w:delText>
        </w:r>
      </w:del>
      <w:ins w:id="3341" w:author="Okot" w:date="2019-11-23T07:33:00Z">
        <w:r w:rsidR="00F1205D">
          <w:t>przechowuje</w:t>
        </w:r>
      </w:ins>
      <w:r w:rsidR="009B0616">
        <w:t xml:space="preserve"> wytyczne odnośnie</w:t>
      </w:r>
      <w:r>
        <w:t xml:space="preserve"> </w:t>
      </w:r>
      <w:r w:rsidR="009B0616">
        <w:t>dziennego procentowego</w:t>
      </w:r>
      <w:r w:rsidR="00953093">
        <w:t xml:space="preserve"> rozkład</w:t>
      </w:r>
      <w:r w:rsidR="009B0616">
        <w:t>u</w:t>
      </w:r>
      <w:r w:rsidR="00953093">
        <w:t xml:space="preserve"> spożycia makroskładników oraz ich składowych zgodny z zaleceniami IŻŻ zawartymi w tabeli 2.9.</w:t>
      </w:r>
    </w:p>
    <w:p w14:paraId="3F26EF9B" w14:textId="5442E64C" w:rsidR="00720DC0" w:rsidRDefault="00720DC0" w:rsidP="00E6740F">
      <w:pPr>
        <w:pStyle w:val="Akapitzlist"/>
        <w:numPr>
          <w:ilvl w:val="0"/>
          <w:numId w:val="22"/>
        </w:numPr>
      </w:pPr>
      <w:r>
        <w:t xml:space="preserve">System </w:t>
      </w:r>
      <w:del w:id="3342" w:author="Okot" w:date="2019-11-23T07:33:00Z">
        <w:r w:rsidDel="00F1205D">
          <w:delText>powinien umieć obliczyć</w:delText>
        </w:r>
      </w:del>
      <w:ins w:id="3343" w:author="Okot" w:date="2019-11-23T07:33:00Z">
        <w:r w:rsidR="00F1205D">
          <w:t>oblicza</w:t>
        </w:r>
      </w:ins>
      <w:r>
        <w:t xml:space="preserve"> dzienne</w:t>
      </w:r>
      <w:r w:rsidR="00E6740F">
        <w:t>,</w:t>
      </w:r>
      <w:r w:rsidR="00E6740F" w:rsidRPr="00E6740F">
        <w:t xml:space="preserve"> </w:t>
      </w:r>
      <w:r w:rsidR="00E6740F">
        <w:t>zgodne z zaleceniami IŻŻ</w:t>
      </w:r>
      <w:r>
        <w:t xml:space="preserve"> zapotrzebowanie użytkownika na</w:t>
      </w:r>
      <w:r w:rsidR="00E6740F">
        <w:t xml:space="preserve"> aminokwasy,</w:t>
      </w:r>
      <w:r>
        <w:t xml:space="preserve"> witaminy i składniki mineralne</w:t>
      </w:r>
      <w:r w:rsidR="00E6740F">
        <w:t xml:space="preserve"> w oparciu o jego wiek i płeć</w:t>
      </w:r>
      <w:r w:rsidR="00716CC5">
        <w:t xml:space="preserve"> oraz wagę w przypadku aminokwasów egzogennych</w:t>
      </w:r>
      <w:r w:rsidR="00E6740F">
        <w:t>.</w:t>
      </w:r>
    </w:p>
    <w:p w14:paraId="3357F0E9" w14:textId="30603CC4" w:rsidR="00F52418" w:rsidRDefault="00F52418" w:rsidP="00F52418">
      <w:pPr>
        <w:pStyle w:val="Akapitzlist"/>
        <w:numPr>
          <w:ilvl w:val="1"/>
          <w:numId w:val="22"/>
        </w:numPr>
      </w:pPr>
      <w:r>
        <w:t xml:space="preserve">System </w:t>
      </w:r>
      <w:del w:id="3344" w:author="Okot" w:date="2019-11-23T07:33:00Z">
        <w:r w:rsidDel="00F1205D">
          <w:delText>powinien zauważyć</w:delText>
        </w:r>
      </w:del>
      <w:ins w:id="3345" w:author="Okot" w:date="2019-11-23T07:33:00Z">
        <w:r w:rsidR="00F1205D">
          <w:t>zauważa</w:t>
        </w:r>
      </w:ins>
      <w:r>
        <w:t xml:space="preserve">, kiedy zmienia się wiek użytkownika i </w:t>
      </w:r>
      <w:del w:id="3346" w:author="Okot" w:date="2019-11-23T07:34:00Z">
        <w:r w:rsidDel="00F1205D">
          <w:delText xml:space="preserve">zaktualizować </w:delText>
        </w:r>
      </w:del>
      <w:ins w:id="3347" w:author="Okot" w:date="2019-11-23T07:34:00Z">
        <w:r w:rsidR="00F1205D">
          <w:t xml:space="preserve">aktualizuje </w:t>
        </w:r>
      </w:ins>
      <w:r>
        <w:t>potencjalne zmiany zapotrzebowań uzależnione od wieku.</w:t>
      </w:r>
    </w:p>
    <w:p w14:paraId="6D8EFD7A" w14:textId="312DBEB2" w:rsidR="00716CC5" w:rsidRDefault="00716CC5" w:rsidP="0082115B">
      <w:pPr>
        <w:pStyle w:val="Akapitzlist"/>
        <w:numPr>
          <w:ilvl w:val="1"/>
          <w:numId w:val="22"/>
        </w:numPr>
      </w:pPr>
      <w:r>
        <w:t xml:space="preserve">Kiedy użytkownik aktualizuje swoją wagę, system </w:t>
      </w:r>
      <w:del w:id="3348" w:author="Okot" w:date="2019-11-23T07:34:00Z">
        <w:r w:rsidDel="00F1205D">
          <w:delText xml:space="preserve">powinien </w:delText>
        </w:r>
      </w:del>
      <w:r>
        <w:t xml:space="preserve">ponownie </w:t>
      </w:r>
      <w:ins w:id="3349" w:author="Okot" w:date="2019-11-23T07:34:00Z">
        <w:r w:rsidR="00F1205D">
          <w:t>oblicza</w:t>
        </w:r>
      </w:ins>
      <w:del w:id="3350" w:author="Okot" w:date="2019-11-23T07:34:00Z">
        <w:r w:rsidDel="00F1205D">
          <w:delText>przeliczyć</w:delText>
        </w:r>
      </w:del>
      <w:r>
        <w:t xml:space="preserve"> i </w:t>
      </w:r>
      <w:del w:id="3351" w:author="Okot" w:date="2019-11-23T07:34:00Z">
        <w:r w:rsidDel="00F1205D">
          <w:delText>z</w:delText>
        </w:r>
      </w:del>
      <w:r>
        <w:t>aktualiz</w:t>
      </w:r>
      <w:ins w:id="3352" w:author="Okot" w:date="2019-11-23T07:34:00Z">
        <w:r w:rsidR="00F1205D">
          <w:t>uje</w:t>
        </w:r>
      </w:ins>
      <w:del w:id="3353" w:author="Okot" w:date="2019-11-23T07:34:00Z">
        <w:r w:rsidDel="00F1205D">
          <w:delText>ować</w:delText>
        </w:r>
      </w:del>
      <w:r>
        <w:t xml:space="preserve"> zapotrzebowanie na aminokwasy </w:t>
      </w:r>
      <w:r w:rsidR="00561A6D">
        <w:t>egzogenne</w:t>
      </w:r>
      <w:r w:rsidR="0082115B">
        <w:t>.</w:t>
      </w:r>
      <w:r w:rsidR="00561A6D">
        <w:t xml:space="preserve"> </w:t>
      </w:r>
    </w:p>
    <w:p w14:paraId="0A8B2E92" w14:textId="4D4C0779" w:rsidR="00E6740F" w:rsidRDefault="00E6740F" w:rsidP="00E6740F">
      <w:pPr>
        <w:pStyle w:val="Akapitzlist"/>
        <w:numPr>
          <w:ilvl w:val="0"/>
          <w:numId w:val="22"/>
        </w:numPr>
      </w:pPr>
      <w:r>
        <w:lastRenderedPageBreak/>
        <w:t xml:space="preserve">System </w:t>
      </w:r>
      <w:del w:id="3354" w:author="Okot" w:date="2019-11-23T07:34:00Z">
        <w:r w:rsidDel="00F1205D">
          <w:delText>powinien przechowywać</w:delText>
        </w:r>
      </w:del>
      <w:ins w:id="3355" w:author="Okot" w:date="2019-11-23T07:34:00Z">
        <w:r w:rsidR="00F1205D">
          <w:t>przechowuje</w:t>
        </w:r>
      </w:ins>
      <w:r>
        <w:t xml:space="preserve"> informacje o zapotrzebowaniu użytkownika na aminokwasy,</w:t>
      </w:r>
      <w:r w:rsidR="00A07B02">
        <w:t xml:space="preserve"> witaminy, składniki mineralne oraz białko.</w:t>
      </w:r>
    </w:p>
    <w:p w14:paraId="2D5C3661" w14:textId="5657BC03" w:rsidR="00F52418" w:rsidRDefault="00BE7156" w:rsidP="00E6740F">
      <w:pPr>
        <w:pStyle w:val="Akapitzlist"/>
        <w:numPr>
          <w:ilvl w:val="0"/>
          <w:numId w:val="22"/>
        </w:numPr>
      </w:pPr>
      <w:r>
        <w:t xml:space="preserve">System </w:t>
      </w:r>
      <w:del w:id="3356" w:author="Okot" w:date="2019-11-23T07:34:00Z">
        <w:r w:rsidDel="00F1205D">
          <w:delText xml:space="preserve">powinien </w:delText>
        </w:r>
      </w:del>
      <w:r>
        <w:t>umożliwi</w:t>
      </w:r>
      <w:ins w:id="3357" w:author="Okot" w:date="2019-11-23T07:34:00Z">
        <w:r w:rsidR="00F1205D">
          <w:t>a</w:t>
        </w:r>
      </w:ins>
      <w:del w:id="3358" w:author="Okot" w:date="2019-11-23T07:34:00Z">
        <w:r w:rsidDel="00F1205D">
          <w:delText>ć</w:delText>
        </w:r>
      </w:del>
      <w:r>
        <w:t xml:space="preserve"> użytkownikowi wprowadzanie spożytego w ciągu dnia pożywienia z podziałem na konkretne posiłki (śniadanie, drugie śniadanie, obiad, po</w:t>
      </w:r>
      <w:r w:rsidR="008F6086">
        <w:t>dwieczorek, kolacja, dodatkowy).</w:t>
      </w:r>
      <w:r w:rsidR="000E308D">
        <w:t xml:space="preserve"> Użytkownik </w:t>
      </w:r>
      <w:r w:rsidR="005416A8">
        <w:t>musi wybrać</w:t>
      </w:r>
      <w:r w:rsidR="000E308D">
        <w:t xml:space="preserve"> datę, godzinę i rodzaj posiłku. Użytkownik może wybrać produkt istniejący w systemie, dodać nowy lub skorzystać z potrawy z przepisu. Do danego posiłku użytkownik </w:t>
      </w:r>
      <w:del w:id="3359" w:author="Okot" w:date="2019-11-23T07:34:00Z">
        <w:r w:rsidR="000E308D" w:rsidDel="00F1205D">
          <w:delText>powinien móc</w:delText>
        </w:r>
      </w:del>
      <w:ins w:id="3360" w:author="Okot" w:date="2019-11-23T07:34:00Z">
        <w:r w:rsidR="00F1205D">
          <w:t>może</w:t>
        </w:r>
      </w:ins>
      <w:r w:rsidR="000E308D">
        <w:t xml:space="preserve"> dodać dowolną ilość składowych.</w:t>
      </w:r>
    </w:p>
    <w:p w14:paraId="45154741" w14:textId="239C3354" w:rsidR="005416A8" w:rsidRDefault="005416A8" w:rsidP="005416A8">
      <w:pPr>
        <w:pStyle w:val="Akapitzlist"/>
        <w:numPr>
          <w:ilvl w:val="1"/>
          <w:numId w:val="22"/>
        </w:numPr>
      </w:pPr>
      <w:r>
        <w:t xml:space="preserve">System </w:t>
      </w:r>
      <w:del w:id="3361" w:author="Okot" w:date="2019-11-23T07:35:00Z">
        <w:r w:rsidDel="00F1205D">
          <w:delText xml:space="preserve">powinien </w:delText>
        </w:r>
      </w:del>
      <w:r>
        <w:t>umożliwi</w:t>
      </w:r>
      <w:ins w:id="3362" w:author="Okot" w:date="2019-11-23T07:35:00Z">
        <w:r w:rsidR="00F1205D">
          <w:t>a</w:t>
        </w:r>
      </w:ins>
      <w:del w:id="3363" w:author="Okot" w:date="2019-11-23T07:35:00Z">
        <w:r w:rsidDel="00F1205D">
          <w:delText>ć</w:delText>
        </w:r>
      </w:del>
      <w:r>
        <w:t xml:space="preserve"> użytkownikowi wybór daty posiłku z kalendarza. </w:t>
      </w:r>
    </w:p>
    <w:p w14:paraId="374E136F" w14:textId="0AE4D688" w:rsidR="005416A8" w:rsidRDefault="005416A8" w:rsidP="005416A8">
      <w:pPr>
        <w:pStyle w:val="Akapitzlist"/>
        <w:numPr>
          <w:ilvl w:val="2"/>
          <w:numId w:val="22"/>
        </w:numPr>
      </w:pPr>
      <w:r>
        <w:t xml:space="preserve">Jeśli użytkownik nie wybierze innej daty, system </w:t>
      </w:r>
      <w:del w:id="3364" w:author="Okot" w:date="2019-11-23T07:35:00Z">
        <w:r w:rsidDel="00F1205D">
          <w:delText xml:space="preserve">powinien </w:delText>
        </w:r>
      </w:del>
      <w:r>
        <w:t>przypis</w:t>
      </w:r>
      <w:ins w:id="3365" w:author="Okot" w:date="2019-11-23T07:35:00Z">
        <w:r w:rsidR="00F1205D">
          <w:t>uje</w:t>
        </w:r>
      </w:ins>
      <w:del w:id="3366" w:author="Okot" w:date="2019-11-23T07:35:00Z">
        <w:r w:rsidDel="00F1205D">
          <w:delText>ać</w:delText>
        </w:r>
      </w:del>
      <w:r>
        <w:t xml:space="preserve"> posiłek do daty bieżącej.</w:t>
      </w:r>
    </w:p>
    <w:p w14:paraId="25477B33" w14:textId="56C1A415" w:rsidR="005416A8" w:rsidRDefault="003B628C" w:rsidP="005416A8">
      <w:pPr>
        <w:pStyle w:val="Akapitzlist"/>
        <w:numPr>
          <w:ilvl w:val="2"/>
          <w:numId w:val="22"/>
        </w:numPr>
      </w:pPr>
      <w:r>
        <w:t xml:space="preserve">System </w:t>
      </w:r>
      <w:del w:id="3367" w:author="Okot" w:date="2019-11-23T07:35:00Z">
        <w:r w:rsidDel="00F1205D">
          <w:delText xml:space="preserve">powinien </w:delText>
        </w:r>
      </w:del>
      <w:ins w:id="3368" w:author="Okot" w:date="2019-11-23T07:35:00Z">
        <w:r w:rsidR="00F1205D">
          <w:t>daje</w:t>
        </w:r>
      </w:ins>
      <w:del w:id="3369" w:author="Okot" w:date="2019-11-23T07:35:00Z">
        <w:r w:rsidDel="00F1205D">
          <w:delText>umożliwić</w:delText>
        </w:r>
      </w:del>
      <w:r>
        <w:t xml:space="preserve"> użytkownikowi </w:t>
      </w:r>
      <w:ins w:id="3370" w:author="Okot" w:date="2019-11-23T07:35:00Z">
        <w:r w:rsidR="00F1205D">
          <w:t xml:space="preserve">możliwość </w:t>
        </w:r>
      </w:ins>
      <w:r>
        <w:t>zmian</w:t>
      </w:r>
      <w:ins w:id="3371" w:author="Okot" w:date="2019-11-23T07:35:00Z">
        <w:r w:rsidR="00F1205D">
          <w:t>y</w:t>
        </w:r>
      </w:ins>
      <w:del w:id="3372" w:author="Okot" w:date="2019-11-23T07:35:00Z">
        <w:r w:rsidDel="00F1205D">
          <w:delText>ę</w:delText>
        </w:r>
      </w:del>
      <w:r>
        <w:t xml:space="preserve"> daty spożytego pożywienia.</w:t>
      </w:r>
    </w:p>
    <w:p w14:paraId="60296DEC" w14:textId="409DEB95" w:rsidR="003B628C" w:rsidRDefault="003B628C" w:rsidP="003B628C">
      <w:pPr>
        <w:pStyle w:val="Akapitzlist"/>
        <w:numPr>
          <w:ilvl w:val="1"/>
          <w:numId w:val="22"/>
        </w:numPr>
      </w:pPr>
      <w:r>
        <w:t xml:space="preserve">System </w:t>
      </w:r>
      <w:del w:id="3373" w:author="Okot" w:date="2019-11-23T07:35:00Z">
        <w:r w:rsidDel="00F1205D">
          <w:delText>powinien umożliwić</w:delText>
        </w:r>
      </w:del>
      <w:ins w:id="3374" w:author="Okot" w:date="2019-11-23T07:35:00Z">
        <w:r w:rsidR="00F1205D">
          <w:t>umożliwia</w:t>
        </w:r>
      </w:ins>
      <w:r>
        <w:t xml:space="preserve"> użytkownikowi wybór godziny z zegara.</w:t>
      </w:r>
    </w:p>
    <w:p w14:paraId="1BA854A8" w14:textId="5460B794" w:rsidR="003B628C" w:rsidRDefault="003B628C" w:rsidP="003B628C">
      <w:pPr>
        <w:pStyle w:val="Akapitzlist"/>
        <w:numPr>
          <w:ilvl w:val="2"/>
          <w:numId w:val="22"/>
        </w:numPr>
      </w:pPr>
      <w:r>
        <w:t xml:space="preserve">Jeżeli użytkownik nie wybierze innej daty, system </w:t>
      </w:r>
      <w:del w:id="3375" w:author="Okot" w:date="2019-11-23T07:35:00Z">
        <w:r w:rsidDel="00F1205D">
          <w:delText xml:space="preserve">powinien </w:delText>
        </w:r>
      </w:del>
      <w:r>
        <w:t>przypis</w:t>
      </w:r>
      <w:ins w:id="3376" w:author="Okot" w:date="2019-11-23T07:35:00Z">
        <w:r w:rsidR="00F1205D">
          <w:t>uje</w:t>
        </w:r>
      </w:ins>
      <w:del w:id="3377" w:author="Okot" w:date="2019-11-23T07:35:00Z">
        <w:r w:rsidDel="00F1205D">
          <w:delText>ać</w:delText>
        </w:r>
      </w:del>
      <w:r>
        <w:t xml:space="preserve"> posiłek do godziny bieżącej.</w:t>
      </w:r>
    </w:p>
    <w:p w14:paraId="11C2DA15" w14:textId="76DEECD1" w:rsidR="003B628C" w:rsidRDefault="003B628C" w:rsidP="003B628C">
      <w:pPr>
        <w:pStyle w:val="Akapitzlist"/>
        <w:numPr>
          <w:ilvl w:val="2"/>
          <w:numId w:val="22"/>
        </w:numPr>
      </w:pPr>
      <w:r>
        <w:t xml:space="preserve">System </w:t>
      </w:r>
      <w:del w:id="3378" w:author="Okot" w:date="2019-11-23T07:35:00Z">
        <w:r w:rsidDel="00F1205D">
          <w:delText>powinien umożliwić</w:delText>
        </w:r>
      </w:del>
      <w:ins w:id="3379" w:author="Okot" w:date="2019-11-23T07:35:00Z">
        <w:r w:rsidR="00F1205D">
          <w:t>daje</w:t>
        </w:r>
      </w:ins>
      <w:r>
        <w:t xml:space="preserve"> użytkownikowi</w:t>
      </w:r>
      <w:ins w:id="3380" w:author="Okot" w:date="2019-11-23T07:35:00Z">
        <w:r w:rsidR="00F1205D">
          <w:t xml:space="preserve"> możliwo</w:t>
        </w:r>
      </w:ins>
      <w:ins w:id="3381" w:author="Okot" w:date="2019-11-23T07:36:00Z">
        <w:r w:rsidR="00F1205D">
          <w:t>ść</w:t>
        </w:r>
      </w:ins>
      <w:r>
        <w:t xml:space="preserve"> zmian</w:t>
      </w:r>
      <w:ins w:id="3382" w:author="Okot" w:date="2019-11-23T07:36:00Z">
        <w:r w:rsidR="00F1205D">
          <w:t>y</w:t>
        </w:r>
      </w:ins>
      <w:del w:id="3383" w:author="Okot" w:date="2019-11-23T07:36:00Z">
        <w:r w:rsidDel="00F1205D">
          <w:delText>ę</w:delText>
        </w:r>
      </w:del>
      <w:r>
        <w:t xml:space="preserve"> godziny spożytego pożywienia.</w:t>
      </w:r>
    </w:p>
    <w:p w14:paraId="226D16E2" w14:textId="0927BFA2" w:rsidR="003B628C" w:rsidDel="00773427" w:rsidRDefault="00A9641B" w:rsidP="003B628C">
      <w:pPr>
        <w:pStyle w:val="Akapitzlist"/>
        <w:numPr>
          <w:ilvl w:val="1"/>
          <w:numId w:val="22"/>
        </w:numPr>
        <w:rPr>
          <w:del w:id="3384" w:author="Okot" w:date="2020-01-16T17:00:00Z"/>
        </w:rPr>
      </w:pPr>
      <w:del w:id="3385" w:author="Okot" w:date="2020-01-16T17:00:00Z">
        <w:r w:rsidDel="00773427">
          <w:delText xml:space="preserve">System </w:delText>
        </w:r>
      </w:del>
      <w:del w:id="3386" w:author="Okot" w:date="2019-11-23T07:36:00Z">
        <w:r w:rsidDel="00F1205D">
          <w:delText>powinien umożliwić</w:delText>
        </w:r>
      </w:del>
      <w:del w:id="3387" w:author="Okot" w:date="2020-01-16T17:00:00Z">
        <w:r w:rsidDel="00773427">
          <w:delText xml:space="preserve"> użytkownikowi przeniesie</w:delText>
        </w:r>
        <w:r w:rsidR="00990AD3" w:rsidDel="00773427">
          <w:delText>nie</w:delText>
        </w:r>
        <w:r w:rsidDel="00773427">
          <w:delText xml:space="preserve"> wprowadzonego pożywienia do innego posiłku.</w:delText>
        </w:r>
      </w:del>
    </w:p>
    <w:p w14:paraId="34FAA384" w14:textId="2A9F3559" w:rsidR="008F6086" w:rsidRDefault="008F6086" w:rsidP="008F6086">
      <w:pPr>
        <w:pStyle w:val="Akapitzlist"/>
        <w:numPr>
          <w:ilvl w:val="1"/>
          <w:numId w:val="22"/>
        </w:numPr>
      </w:pPr>
      <w:r>
        <w:t xml:space="preserve">System </w:t>
      </w:r>
      <w:del w:id="3388" w:author="Okot" w:date="2019-11-23T07:36:00Z">
        <w:r w:rsidDel="009C27A5">
          <w:delText>powinien umożliwić</w:delText>
        </w:r>
      </w:del>
      <w:ins w:id="3389" w:author="Okot" w:date="2019-11-23T07:36:00Z">
        <w:r w:rsidR="009C27A5">
          <w:t>umożliwia</w:t>
        </w:r>
      </w:ins>
      <w:r>
        <w:t xml:space="preserve"> użytkownikowi wybranie istniejącego w systemie produktu i dodanie go do posiłku poprzez wprowadzenie wagi składnika, jaką spożył.</w:t>
      </w:r>
    </w:p>
    <w:p w14:paraId="730017DC" w14:textId="05673B5B" w:rsidR="000E308D" w:rsidRDefault="000E308D" w:rsidP="000E308D">
      <w:pPr>
        <w:pStyle w:val="Akapitzlist"/>
        <w:numPr>
          <w:ilvl w:val="2"/>
          <w:numId w:val="22"/>
        </w:numPr>
      </w:pPr>
      <w:r>
        <w:t xml:space="preserve">System </w:t>
      </w:r>
      <w:del w:id="3390" w:author="Okot" w:date="2019-11-23T07:36:00Z">
        <w:r w:rsidDel="009C27A5">
          <w:delText>powinien umożliwić</w:delText>
        </w:r>
      </w:del>
      <w:ins w:id="3391" w:author="Okot" w:date="2019-11-23T07:36:00Z">
        <w:r w:rsidR="009C27A5">
          <w:t>pozwala</w:t>
        </w:r>
      </w:ins>
      <w:r>
        <w:t xml:space="preserve"> użytkownikowi </w:t>
      </w:r>
      <w:ins w:id="3392" w:author="Okot" w:date="2019-11-23T07:36:00Z">
        <w:r w:rsidR="009C27A5">
          <w:t>na edycję</w:t>
        </w:r>
      </w:ins>
      <w:del w:id="3393" w:author="Okot" w:date="2019-11-23T07:36:00Z">
        <w:r w:rsidDel="009C27A5">
          <w:delText>zmianę</w:delText>
        </w:r>
      </w:del>
      <w:r>
        <w:t xml:space="preserve"> wagi dodanego produktu.</w:t>
      </w:r>
    </w:p>
    <w:p w14:paraId="17BE7DAA" w14:textId="563568E3" w:rsidR="000E308D" w:rsidRDefault="000E308D" w:rsidP="000E308D">
      <w:pPr>
        <w:pStyle w:val="Akapitzlist"/>
        <w:numPr>
          <w:ilvl w:val="2"/>
          <w:numId w:val="22"/>
        </w:numPr>
      </w:pPr>
      <w:r>
        <w:t xml:space="preserve">System </w:t>
      </w:r>
      <w:del w:id="3394" w:author="Okot" w:date="2019-11-23T07:36:00Z">
        <w:r w:rsidDel="009C27A5">
          <w:delText xml:space="preserve">powinien </w:delText>
        </w:r>
      </w:del>
      <w:r>
        <w:t>umożliwi</w:t>
      </w:r>
      <w:ins w:id="3395" w:author="Okot" w:date="2019-11-23T07:37:00Z">
        <w:r w:rsidR="009C27A5">
          <w:t>a</w:t>
        </w:r>
      </w:ins>
      <w:del w:id="3396" w:author="Okot" w:date="2019-11-23T07:37:00Z">
        <w:r w:rsidDel="009C27A5">
          <w:delText>ć</w:delText>
        </w:r>
      </w:del>
      <w:r>
        <w:t xml:space="preserve"> użytkownikowi usunięcie produktu z posiłku.</w:t>
      </w:r>
    </w:p>
    <w:p w14:paraId="03DD446F" w14:textId="56F98290" w:rsidR="008F6086" w:rsidRDefault="008F6086" w:rsidP="008F6086">
      <w:pPr>
        <w:pStyle w:val="Akapitzlist"/>
        <w:numPr>
          <w:ilvl w:val="1"/>
          <w:numId w:val="22"/>
        </w:numPr>
      </w:pPr>
      <w:r>
        <w:t xml:space="preserve">System </w:t>
      </w:r>
      <w:del w:id="3397" w:author="Okot" w:date="2019-11-23T07:37:00Z">
        <w:r w:rsidDel="009C27A5">
          <w:delText>powinien umożliwić</w:delText>
        </w:r>
      </w:del>
      <w:ins w:id="3398" w:author="Okot" w:date="2019-11-23T07:37:00Z">
        <w:r w:rsidR="009C27A5">
          <w:t>umożliwia</w:t>
        </w:r>
      </w:ins>
      <w:r>
        <w:t xml:space="preserve"> użytkownikowi dodanie do posiłku produktu nieistniejącego w bazie. Użytkownik </w:t>
      </w:r>
      <w:ins w:id="3399" w:author="Okot" w:date="2019-11-23T07:37:00Z">
        <w:r w:rsidR="009C27A5">
          <w:t>ma</w:t>
        </w:r>
      </w:ins>
      <w:del w:id="3400" w:author="Okot" w:date="2019-11-23T07:37:00Z">
        <w:r w:rsidDel="009C27A5">
          <w:delText>powinien móc</w:delText>
        </w:r>
      </w:del>
      <w:r>
        <w:t xml:space="preserve"> wprowadzić nazwę produktu</w:t>
      </w:r>
      <w:ins w:id="3401" w:author="Okot" w:date="2019-11-23T07:37:00Z">
        <w:r w:rsidR="009C27A5">
          <w:t xml:space="preserve"> oraz może wprowadzić </w:t>
        </w:r>
      </w:ins>
      <w:del w:id="3402" w:author="Okot" w:date="2019-11-23T07:37:00Z">
        <w:r w:rsidDel="009C27A5">
          <w:delText xml:space="preserve">, </w:delText>
        </w:r>
      </w:del>
      <w:r>
        <w:t>spożytą kaloryczność oraz znaną zawartość makro- i mikroskładników.</w:t>
      </w:r>
    </w:p>
    <w:p w14:paraId="0D10867C" w14:textId="591E69F5" w:rsidR="008F6086" w:rsidRDefault="008F6086" w:rsidP="008F6086">
      <w:pPr>
        <w:pStyle w:val="Akapitzlist"/>
        <w:numPr>
          <w:ilvl w:val="2"/>
          <w:numId w:val="22"/>
        </w:numPr>
        <w:rPr>
          <w:ins w:id="3403" w:author="Okot" w:date="2019-11-27T12:28:00Z"/>
        </w:rPr>
      </w:pPr>
      <w:r>
        <w:t xml:space="preserve">System </w:t>
      </w:r>
      <w:del w:id="3404" w:author="Okot" w:date="2019-11-23T08:05:00Z">
        <w:r w:rsidDel="00D94DF9">
          <w:delText>powinien umożliwić</w:delText>
        </w:r>
      </w:del>
      <w:ins w:id="3405" w:author="Okot" w:date="2019-11-23T08:05:00Z">
        <w:r w:rsidR="00D94DF9">
          <w:t>daje</w:t>
        </w:r>
      </w:ins>
      <w:r>
        <w:t xml:space="preserve"> użytkownikowi </w:t>
      </w:r>
      <w:ins w:id="3406" w:author="Okot" w:date="2019-11-23T08:05:00Z">
        <w:r w:rsidR="00D94DF9">
          <w:t xml:space="preserve">możliwość </w:t>
        </w:r>
      </w:ins>
      <w:r>
        <w:t>zapisani</w:t>
      </w:r>
      <w:ins w:id="3407" w:author="Okot" w:date="2019-11-23T08:05:00Z">
        <w:r w:rsidR="00D94DF9">
          <w:t>a</w:t>
        </w:r>
      </w:ins>
      <w:del w:id="3408" w:author="Okot" w:date="2019-11-23T08:05:00Z">
        <w:r w:rsidDel="00D94DF9">
          <w:delText>e</w:delText>
        </w:r>
      </w:del>
      <w:r>
        <w:t xml:space="preserve"> nowego produktu w bazie produktów. Użytkownik musi wprowadzić nazwę produktu, jego kaloryczność oraz wagę. Użytkownik może wprowadzić znaną mu zawartość makro- i mikroskładników. Wszystkie wartości odżywcze </w:t>
      </w:r>
      <w:del w:id="3409" w:author="Okot" w:date="2019-11-23T08:05:00Z">
        <w:r w:rsidDel="00D94DF9">
          <w:delText xml:space="preserve">powinny </w:delText>
        </w:r>
      </w:del>
      <w:ins w:id="3410" w:author="Okot" w:date="2019-11-23T08:05:00Z">
        <w:r w:rsidR="00D94DF9">
          <w:t xml:space="preserve">mają </w:t>
        </w:r>
      </w:ins>
      <w:r>
        <w:t xml:space="preserve">być zapisane w przeliczeniu na 100 </w:t>
      </w:r>
      <w:del w:id="3411" w:author="Okot" w:date="2019-11-23T08:05:00Z">
        <w:r w:rsidDel="00D94DF9">
          <w:delText>g. Jeśli</w:delText>
        </w:r>
      </w:del>
      <w:ins w:id="3412" w:author="Okot" w:date="2019-11-23T08:05:00Z">
        <w:r w:rsidR="00D94DF9">
          <w:t>g. Jeśli</w:t>
        </w:r>
      </w:ins>
      <w:r>
        <w:t xml:space="preserve"> podana </w:t>
      </w:r>
      <w:ins w:id="3413" w:author="Okot" w:date="2019-11-23T08:05:00Z">
        <w:r w:rsidR="00D94DF9">
          <w:t xml:space="preserve">przez użytkownika </w:t>
        </w:r>
      </w:ins>
      <w:r>
        <w:t>waga produktu nie wynosi 100 g, przed zapisaniem w bazie produktów</w:t>
      </w:r>
      <w:ins w:id="3414" w:author="Okot" w:date="2019-11-23T08:05:00Z">
        <w:r w:rsidR="00D94DF9">
          <w:t>,</w:t>
        </w:r>
      </w:ins>
      <w:r>
        <w:t xml:space="preserve"> system p</w:t>
      </w:r>
      <w:ins w:id="3415" w:author="Okot" w:date="2019-11-23T08:06:00Z">
        <w:r w:rsidR="00D94DF9">
          <w:t>rzelicza</w:t>
        </w:r>
      </w:ins>
      <w:del w:id="3416" w:author="Okot" w:date="2019-11-23T08:06:00Z">
        <w:r w:rsidDel="00D94DF9">
          <w:delText>owinien przeliczyć</w:delText>
        </w:r>
      </w:del>
      <w:r>
        <w:t xml:space="preserve"> podane informacje na zawartość w 100 g. Tylko użytkownik, który dodał dany produkt do systemu ma do niego dostęp.</w:t>
      </w:r>
    </w:p>
    <w:p w14:paraId="435A5623" w14:textId="06D6A41D" w:rsidR="002272A1" w:rsidRDefault="002272A1">
      <w:pPr>
        <w:pStyle w:val="Akapitzlist"/>
        <w:numPr>
          <w:ilvl w:val="3"/>
          <w:numId w:val="22"/>
        </w:numPr>
        <w:rPr>
          <w:ins w:id="3417" w:author="Okot" w:date="2019-11-27T12:35:00Z"/>
        </w:rPr>
        <w:pPrChange w:id="3418" w:author="Okot" w:date="2019-11-27T12:34:00Z">
          <w:pPr>
            <w:pStyle w:val="Akapitzlist"/>
            <w:numPr>
              <w:ilvl w:val="2"/>
              <w:numId w:val="22"/>
            </w:numPr>
            <w:ind w:left="2215" w:hanging="360"/>
          </w:pPr>
        </w:pPrChange>
      </w:pPr>
      <w:ins w:id="3419" w:author="Okot" w:date="2019-11-27T12:28:00Z">
        <w:r>
          <w:lastRenderedPageBreak/>
          <w:t>Użytkownik mo</w:t>
        </w:r>
      </w:ins>
      <w:ins w:id="3420" w:author="Okot" w:date="2019-11-27T12:33:00Z">
        <w:r>
          <w:t>że</w:t>
        </w:r>
      </w:ins>
      <w:ins w:id="3421" w:author="Okot" w:date="2019-11-27T12:28:00Z">
        <w:r>
          <w:t xml:space="preserve"> przeglądać produkty, która sam doda</w:t>
        </w:r>
      </w:ins>
      <w:ins w:id="3422" w:author="Okot" w:date="2019-11-27T12:29:00Z">
        <w:r>
          <w:t>ł.</w:t>
        </w:r>
      </w:ins>
    </w:p>
    <w:p w14:paraId="224EE893" w14:textId="5A1CAA45" w:rsidR="002272A1" w:rsidRDefault="002272A1">
      <w:pPr>
        <w:pStyle w:val="Akapitzlist"/>
        <w:numPr>
          <w:ilvl w:val="3"/>
          <w:numId w:val="22"/>
        </w:numPr>
        <w:rPr>
          <w:ins w:id="3423" w:author="Okot" w:date="2019-11-27T12:35:00Z"/>
        </w:rPr>
        <w:pPrChange w:id="3424" w:author="Okot" w:date="2019-11-27T12:34:00Z">
          <w:pPr>
            <w:pStyle w:val="Akapitzlist"/>
            <w:numPr>
              <w:ilvl w:val="2"/>
              <w:numId w:val="22"/>
            </w:numPr>
            <w:ind w:left="2215" w:hanging="360"/>
          </w:pPr>
        </w:pPrChange>
      </w:pPr>
      <w:ins w:id="3425" w:author="Okot" w:date="2019-11-27T12:35:00Z">
        <w:r>
          <w:t>Użytkownik ma możliwość edytowania produktów, które sam dodał.</w:t>
        </w:r>
      </w:ins>
    </w:p>
    <w:p w14:paraId="09D8B822" w14:textId="5ADF2C4B" w:rsidR="002272A1" w:rsidRDefault="002272A1">
      <w:pPr>
        <w:pStyle w:val="Akapitzlist"/>
        <w:numPr>
          <w:ilvl w:val="3"/>
          <w:numId w:val="22"/>
        </w:numPr>
        <w:pPrChange w:id="3426" w:author="Okot" w:date="2019-11-27T12:34:00Z">
          <w:pPr>
            <w:pStyle w:val="Akapitzlist"/>
            <w:numPr>
              <w:ilvl w:val="2"/>
              <w:numId w:val="22"/>
            </w:numPr>
            <w:ind w:left="2215" w:hanging="360"/>
          </w:pPr>
        </w:pPrChange>
      </w:pPr>
      <w:ins w:id="3427" w:author="Okot" w:date="2019-11-27T12:35:00Z">
        <w:r>
          <w:t>Użytkownik ma możliwość usunięcia produktów, które sam dodał.</w:t>
        </w:r>
      </w:ins>
    </w:p>
    <w:p w14:paraId="706D1D53" w14:textId="77086676" w:rsidR="00A9641B" w:rsidRDefault="00A9641B" w:rsidP="008F6086">
      <w:pPr>
        <w:pStyle w:val="Akapitzlist"/>
        <w:numPr>
          <w:ilvl w:val="2"/>
          <w:numId w:val="22"/>
        </w:numPr>
      </w:pPr>
      <w:r>
        <w:t xml:space="preserve">System </w:t>
      </w:r>
      <w:del w:id="3428" w:author="Okot" w:date="2019-11-23T08:06:00Z">
        <w:r w:rsidDel="00D94DF9">
          <w:delText>powinien umożliwić</w:delText>
        </w:r>
      </w:del>
      <w:del w:id="3429" w:author="Okot" w:date="2019-11-23T08:21:00Z">
        <w:r w:rsidDel="00A0080C">
          <w:delText xml:space="preserve"> użytkownikowi</w:delText>
        </w:r>
      </w:del>
      <w:ins w:id="3430" w:author="Okot" w:date="2019-11-23T08:21:00Z">
        <w:r w:rsidR="00A0080C">
          <w:t>umożliwia użytkownikowi</w:t>
        </w:r>
      </w:ins>
      <w:r>
        <w:t xml:space="preserve"> dekompozycję spożytego produktu. </w:t>
      </w:r>
    </w:p>
    <w:p w14:paraId="13B29478" w14:textId="55EEAD04" w:rsidR="00A9641B" w:rsidRDefault="00A9641B" w:rsidP="00A9641B">
      <w:pPr>
        <w:pStyle w:val="Akapitzlist"/>
        <w:numPr>
          <w:ilvl w:val="3"/>
          <w:numId w:val="22"/>
        </w:numPr>
      </w:pPr>
      <w:r>
        <w:t xml:space="preserve">Wprowadzając nowy produkt użytkownik </w:t>
      </w:r>
      <w:del w:id="3431" w:author="Okot" w:date="2019-11-23T08:06:00Z">
        <w:r w:rsidDel="00D94DF9">
          <w:delText>powinien móc</w:delText>
        </w:r>
      </w:del>
      <w:ins w:id="3432" w:author="Okot" w:date="2019-11-23T08:06:00Z">
        <w:r w:rsidR="00D94DF9">
          <w:t>może</w:t>
        </w:r>
      </w:ins>
      <w:r>
        <w:t xml:space="preserve"> wybrać, że chce go rozłożyć na składniki. System </w:t>
      </w:r>
      <w:del w:id="3433" w:author="Okot" w:date="2019-11-23T08:06:00Z">
        <w:r w:rsidDel="00D94DF9">
          <w:delText xml:space="preserve">powinien </w:delText>
        </w:r>
      </w:del>
      <w:ins w:id="3434" w:author="Okot" w:date="2019-11-23T08:06:00Z">
        <w:r w:rsidR="00D94DF9">
          <w:t xml:space="preserve">daje mu </w:t>
        </w:r>
      </w:ins>
      <w:r>
        <w:t xml:space="preserve">wtedy </w:t>
      </w:r>
      <w:del w:id="3435" w:author="Okot" w:date="2019-11-23T08:06:00Z">
        <w:r w:rsidDel="00D94DF9">
          <w:delText>u</w:delText>
        </w:r>
      </w:del>
      <w:r>
        <w:t>możliw</w:t>
      </w:r>
      <w:ins w:id="3436" w:author="Okot" w:date="2019-11-23T08:06:00Z">
        <w:r w:rsidR="00D94DF9">
          <w:t>ość</w:t>
        </w:r>
      </w:ins>
      <w:del w:id="3437" w:author="Okot" w:date="2019-11-23T08:06:00Z">
        <w:r w:rsidDel="00D94DF9">
          <w:delText>ić</w:delText>
        </w:r>
      </w:del>
      <w:r>
        <w:t xml:space="preserve"> </w:t>
      </w:r>
      <w:del w:id="3438" w:author="Okot" w:date="2019-11-23T08:06:00Z">
        <w:r w:rsidDel="00D94DF9">
          <w:delText xml:space="preserve">użytkownikowi </w:delText>
        </w:r>
      </w:del>
      <w:r>
        <w:t>wyb</w:t>
      </w:r>
      <w:ins w:id="3439" w:author="Okot" w:date="2019-11-23T08:06:00Z">
        <w:r w:rsidR="00D94DF9">
          <w:t>oru</w:t>
        </w:r>
      </w:ins>
      <w:del w:id="3440" w:author="Okot" w:date="2019-11-23T08:06:00Z">
        <w:r w:rsidDel="00D94DF9">
          <w:delText>ór</w:delText>
        </w:r>
      </w:del>
      <w:r>
        <w:t xml:space="preserve"> pojedynczych produktów z bazy i podani</w:t>
      </w:r>
      <w:del w:id="3441" w:author="Okot" w:date="2019-11-23T08:06:00Z">
        <w:r w:rsidDel="00D94DF9">
          <w:delText>e</w:delText>
        </w:r>
      </w:del>
      <w:ins w:id="3442" w:author="Okot" w:date="2019-11-23T08:06:00Z">
        <w:r w:rsidR="00D94DF9">
          <w:t>a</w:t>
        </w:r>
      </w:ins>
      <w:r>
        <w:t xml:space="preserve"> ich wagi.</w:t>
      </w:r>
    </w:p>
    <w:p w14:paraId="1A8EEF7F" w14:textId="30D237E9" w:rsidR="00A9641B" w:rsidRDefault="00A9641B" w:rsidP="00A9641B">
      <w:pPr>
        <w:pStyle w:val="Akapitzlist"/>
        <w:numPr>
          <w:ilvl w:val="4"/>
          <w:numId w:val="22"/>
        </w:numPr>
      </w:pPr>
      <w:r>
        <w:t xml:space="preserve">Na podstawie wprowadzonych produktów system </w:t>
      </w:r>
      <w:del w:id="3443" w:author="Okot" w:date="2019-11-23T08:06:00Z">
        <w:r w:rsidDel="00D94DF9">
          <w:delText>powinien obliczyć</w:delText>
        </w:r>
      </w:del>
      <w:ins w:id="3444" w:author="Okot" w:date="2019-11-23T08:06:00Z">
        <w:r w:rsidR="00D94DF9">
          <w:t>oblicza</w:t>
        </w:r>
      </w:ins>
      <w:r>
        <w:t xml:space="preserve"> zawartość kalorii (jeśli nie została wprowadzona ręcznie przez użytkownika) oraz tych makro- i mikroskładników, których użytkownik nie wprowadził samodzielnie.</w:t>
      </w:r>
    </w:p>
    <w:p w14:paraId="7FDB337A" w14:textId="590F0A12" w:rsidR="008F6086" w:rsidRDefault="008F6086">
      <w:pPr>
        <w:pStyle w:val="Akapitzlist"/>
        <w:numPr>
          <w:ilvl w:val="1"/>
          <w:numId w:val="22"/>
        </w:numPr>
        <w:pPrChange w:id="3445" w:author="Okot" w:date="2019-11-23T08:07:00Z">
          <w:pPr>
            <w:pStyle w:val="Akapitzlist"/>
            <w:numPr>
              <w:ilvl w:val="1"/>
              <w:numId w:val="22"/>
            </w:numPr>
            <w:ind w:left="1495" w:hanging="360"/>
            <w:jc w:val="left"/>
          </w:pPr>
        </w:pPrChange>
      </w:pPr>
      <w:r>
        <w:t xml:space="preserve">System </w:t>
      </w:r>
      <w:del w:id="3446" w:author="Okot" w:date="2019-11-23T08:07:00Z">
        <w:r w:rsidDel="00D94DF9">
          <w:delText>powinien umożliwić</w:delText>
        </w:r>
      </w:del>
      <w:ins w:id="3447" w:author="Okot" w:date="2019-11-23T08:07:00Z">
        <w:r w:rsidR="00D94DF9">
          <w:t>umożliwia</w:t>
        </w:r>
      </w:ins>
      <w:r>
        <w:t xml:space="preserve"> użytkownikowi dodanie do posiłku gotowego dania </w:t>
      </w:r>
      <w:del w:id="3448" w:author="Okot" w:date="2019-11-23T08:07:00Z">
        <w:r w:rsidDel="00D94DF9">
          <w:delText>p</w:delText>
        </w:r>
      </w:del>
      <w:ins w:id="3449" w:author="Okot" w:date="2019-11-23T08:07:00Z">
        <w:r w:rsidR="00D94DF9">
          <w:t>p</w:t>
        </w:r>
      </w:ins>
      <w:r>
        <w:t xml:space="preserve">rzygotowanego z zapisanego w systemie przepisu. </w:t>
      </w:r>
      <w:r w:rsidR="00D42326">
        <w:t xml:space="preserve">W zależności od wybranego wcześniej sposobu pomiaru porcji, użytkownik </w:t>
      </w:r>
      <w:ins w:id="3450" w:author="Okot" w:date="2019-11-23T08:07:00Z">
        <w:r w:rsidR="00D94DF9">
          <w:t xml:space="preserve">musi </w:t>
        </w:r>
      </w:ins>
      <w:r w:rsidR="00D42326">
        <w:t>w</w:t>
      </w:r>
      <w:ins w:id="3451" w:author="Okot" w:date="2019-11-23T08:07:00Z">
        <w:r w:rsidR="00D94DF9">
          <w:t>prowadzić</w:t>
        </w:r>
      </w:ins>
      <w:del w:id="3452" w:author="Okot" w:date="2019-11-23T08:07:00Z">
        <w:r w:rsidR="00D42326" w:rsidDel="00D94DF9">
          <w:delText>ybiera</w:delText>
        </w:r>
      </w:del>
      <w:r w:rsidR="00D42326">
        <w:t>, ile porcji lub gram dania spożył.</w:t>
      </w:r>
    </w:p>
    <w:p w14:paraId="097006B0" w14:textId="12EC13F5" w:rsidR="00F52418" w:rsidRDefault="00F52418" w:rsidP="008F6086">
      <w:pPr>
        <w:pStyle w:val="Akapitzlist"/>
        <w:numPr>
          <w:ilvl w:val="2"/>
          <w:numId w:val="22"/>
        </w:numPr>
      </w:pPr>
      <w:r>
        <w:t xml:space="preserve">System </w:t>
      </w:r>
      <w:ins w:id="3453" w:author="Okot" w:date="2019-11-23T08:07:00Z">
        <w:r w:rsidR="00D94DF9">
          <w:t xml:space="preserve">ma </w:t>
        </w:r>
      </w:ins>
      <w:del w:id="3454" w:author="Okot" w:date="2019-11-23T08:07:00Z">
        <w:r w:rsidDel="00D94DF9">
          <w:delText xml:space="preserve">powinien </w:delText>
        </w:r>
      </w:del>
      <w:r>
        <w:t>umożliwi</w:t>
      </w:r>
      <w:ins w:id="3455" w:author="Okot" w:date="2019-11-23T08:07:00Z">
        <w:r w:rsidR="00D94DF9">
          <w:t>ać</w:t>
        </w:r>
      </w:ins>
      <w:del w:id="3456" w:author="Okot" w:date="2019-11-23T08:07:00Z">
        <w:r w:rsidDel="00D94DF9">
          <w:delText>ć</w:delText>
        </w:r>
      </w:del>
      <w:r>
        <w:t xml:space="preserve"> użytkownikowi stworzenie nowego przepisu. Przepis należy nazwać oraz wybrać produkty, które się na niego składają.</w:t>
      </w:r>
    </w:p>
    <w:p w14:paraId="3378BA63" w14:textId="1887E34C" w:rsidR="00F52418" w:rsidRDefault="00F52418" w:rsidP="008F6086">
      <w:pPr>
        <w:pStyle w:val="Akapitzlist"/>
        <w:numPr>
          <w:ilvl w:val="3"/>
          <w:numId w:val="22"/>
        </w:numPr>
      </w:pPr>
      <w:r>
        <w:t xml:space="preserve">System </w:t>
      </w:r>
      <w:ins w:id="3457" w:author="Okot" w:date="2019-11-23T08:08:00Z">
        <w:r w:rsidR="00D94DF9">
          <w:t>daje użytkownikowi</w:t>
        </w:r>
      </w:ins>
      <w:del w:id="3458" w:author="Okot" w:date="2019-11-23T08:08:00Z">
        <w:r w:rsidDel="00D94DF9">
          <w:delText>powinien</w:delText>
        </w:r>
      </w:del>
      <w:r>
        <w:t xml:space="preserve"> </w:t>
      </w:r>
      <w:ins w:id="3459" w:author="Okot" w:date="2019-11-23T08:08:00Z">
        <w:r w:rsidR="00D94DF9">
          <w:t>możliwość</w:t>
        </w:r>
      </w:ins>
      <w:del w:id="3460" w:author="Okot" w:date="2019-11-23T08:08:00Z">
        <w:r w:rsidDel="00D94DF9">
          <w:delText>umożliwiać</w:delText>
        </w:r>
      </w:del>
      <w:r>
        <w:t xml:space="preserve"> dodani</w:t>
      </w:r>
      <w:ins w:id="3461" w:author="Okot" w:date="2019-11-23T08:08:00Z">
        <w:r w:rsidR="00D94DF9">
          <w:t>a</w:t>
        </w:r>
      </w:ins>
      <w:del w:id="3462" w:author="Okot" w:date="2019-11-23T08:08:00Z">
        <w:r w:rsidDel="00D94DF9">
          <w:delText>e</w:delText>
        </w:r>
      </w:del>
      <w:r>
        <w:t xml:space="preserve"> lub usunięci</w:t>
      </w:r>
      <w:ins w:id="3463" w:author="Okot" w:date="2019-11-23T08:08:00Z">
        <w:r w:rsidR="00D94DF9">
          <w:t>a</w:t>
        </w:r>
      </w:ins>
      <w:del w:id="3464" w:author="Okot" w:date="2019-11-23T08:08:00Z">
        <w:r w:rsidDel="00D94DF9">
          <w:delText>e</w:delText>
        </w:r>
      </w:del>
      <w:r>
        <w:t xml:space="preserve"> składnika z przepisu.</w:t>
      </w:r>
    </w:p>
    <w:p w14:paraId="080830D4" w14:textId="7B7C7164" w:rsidR="00F52418" w:rsidRDefault="00F52418" w:rsidP="008F6086">
      <w:pPr>
        <w:pStyle w:val="Akapitzlist"/>
        <w:numPr>
          <w:ilvl w:val="2"/>
          <w:numId w:val="22"/>
        </w:numPr>
        <w:rPr>
          <w:ins w:id="3465" w:author="Okot" w:date="2019-11-27T13:43:00Z"/>
        </w:rPr>
      </w:pPr>
      <w:r>
        <w:t xml:space="preserve">System </w:t>
      </w:r>
      <w:del w:id="3466" w:author="Okot" w:date="2019-11-23T08:08:00Z">
        <w:r w:rsidDel="00D94DF9">
          <w:delText>powinien przechowywać</w:delText>
        </w:r>
      </w:del>
      <w:ins w:id="3467" w:author="Okot" w:date="2019-11-23T08:08:00Z">
        <w:r w:rsidR="00D94DF9">
          <w:t>przechowuje</w:t>
        </w:r>
      </w:ins>
      <w:r>
        <w:t xml:space="preserve"> stworzone przepisy.</w:t>
      </w:r>
    </w:p>
    <w:p w14:paraId="57DC909C" w14:textId="3BA7A8E8" w:rsidR="00AF4BA2" w:rsidRDefault="00AF4BA2">
      <w:pPr>
        <w:pStyle w:val="Akapitzlist"/>
        <w:numPr>
          <w:ilvl w:val="3"/>
          <w:numId w:val="22"/>
        </w:numPr>
        <w:pPrChange w:id="3468" w:author="Okot" w:date="2019-11-27T13:43:00Z">
          <w:pPr>
            <w:pStyle w:val="Akapitzlist"/>
            <w:numPr>
              <w:ilvl w:val="2"/>
              <w:numId w:val="22"/>
            </w:numPr>
            <w:ind w:left="2215" w:hanging="360"/>
          </w:pPr>
        </w:pPrChange>
      </w:pPr>
      <w:ins w:id="3469" w:author="Okot" w:date="2019-11-27T13:43:00Z">
        <w:r>
          <w:t>System umożliwia użytkownikowi usunięcie przepisu.</w:t>
        </w:r>
      </w:ins>
    </w:p>
    <w:p w14:paraId="06C5964B" w14:textId="3C1537EA" w:rsidR="00F52418" w:rsidRDefault="00F52418" w:rsidP="008F6086">
      <w:pPr>
        <w:pStyle w:val="Akapitzlist"/>
        <w:numPr>
          <w:ilvl w:val="2"/>
          <w:numId w:val="22"/>
        </w:numPr>
      </w:pPr>
      <w:r>
        <w:t xml:space="preserve">System </w:t>
      </w:r>
      <w:del w:id="3470" w:author="Okot" w:date="2019-11-23T08:08:00Z">
        <w:r w:rsidDel="00D94DF9">
          <w:delText xml:space="preserve">powinien </w:delText>
        </w:r>
      </w:del>
      <w:r>
        <w:t>umożliwi</w:t>
      </w:r>
      <w:ins w:id="3471" w:author="Okot" w:date="2019-11-23T08:08:00Z">
        <w:r w:rsidR="00D94DF9">
          <w:t>a</w:t>
        </w:r>
      </w:ins>
      <w:del w:id="3472" w:author="Okot" w:date="2019-11-23T08:08:00Z">
        <w:r w:rsidDel="00D94DF9">
          <w:delText>ć</w:delText>
        </w:r>
      </w:del>
      <w:r>
        <w:t xml:space="preserve"> stworzenie potrawy z </w:t>
      </w:r>
      <w:r w:rsidR="008F6086">
        <w:t>przepisu. Użytkownik wybiera</w:t>
      </w:r>
      <w:r>
        <w:t xml:space="preserve"> istniejący w systemie przepis i podaje gramaturę użytyc</w:t>
      </w:r>
      <w:r w:rsidR="008F6086">
        <w:t>h produktów, a następnie decyduje</w:t>
      </w:r>
      <w:r>
        <w:t xml:space="preserve"> czy danie ma być podzielone na równe porcje czy ma być podana waga gotowej potrawy.</w:t>
      </w:r>
    </w:p>
    <w:p w14:paraId="7703E147" w14:textId="39E9BB9F" w:rsidR="00D42326" w:rsidRDefault="00D42326" w:rsidP="00D42326">
      <w:pPr>
        <w:pStyle w:val="Akapitzlist"/>
        <w:numPr>
          <w:ilvl w:val="3"/>
          <w:numId w:val="22"/>
        </w:numPr>
      </w:pPr>
      <w:r>
        <w:t xml:space="preserve">System </w:t>
      </w:r>
      <w:del w:id="3473" w:author="Okot" w:date="2019-11-23T08:10:00Z">
        <w:r w:rsidDel="00D94DF9">
          <w:delText>powinien przechowywać</w:delText>
        </w:r>
      </w:del>
      <w:ins w:id="3474" w:author="Okot" w:date="2019-11-23T08:10:00Z">
        <w:r w:rsidR="00D94DF9">
          <w:t>przechowuje</w:t>
        </w:r>
      </w:ins>
      <w:r>
        <w:t xml:space="preserve"> stworzoną potrawę do momentu, </w:t>
      </w:r>
      <w:ins w:id="3475" w:author="Okot" w:date="2019-11-23T08:10:00Z">
        <w:r w:rsidR="00D94DF9">
          <w:t>gdy</w:t>
        </w:r>
      </w:ins>
      <w:del w:id="3476" w:author="Okot" w:date="2019-11-23T08:10:00Z">
        <w:r w:rsidDel="00D94DF9">
          <w:delText>kiedy</w:delText>
        </w:r>
      </w:del>
      <w:r>
        <w:t xml:space="preserve"> użytkownik nie spożyje całości dania lub nie usunie go ręcznie.</w:t>
      </w:r>
    </w:p>
    <w:p w14:paraId="6114B485" w14:textId="0A9A9C83" w:rsidR="00D42326" w:rsidRDefault="00D42326" w:rsidP="00D42326">
      <w:pPr>
        <w:pStyle w:val="Akapitzlist"/>
        <w:numPr>
          <w:ilvl w:val="4"/>
          <w:numId w:val="22"/>
        </w:numPr>
      </w:pPr>
      <w:r>
        <w:t xml:space="preserve">System </w:t>
      </w:r>
      <w:del w:id="3477" w:author="Okot" w:date="2019-11-23T08:11:00Z">
        <w:r w:rsidDel="00D94DF9">
          <w:delText>powinien wyliczać</w:delText>
        </w:r>
      </w:del>
      <w:ins w:id="3478" w:author="Okot" w:date="2019-11-23T08:11:00Z">
        <w:r w:rsidR="00D94DF9">
          <w:t>oblicza</w:t>
        </w:r>
      </w:ins>
      <w:r>
        <w:t xml:space="preserve">, ile porcji lub gram potrawy pozostało, po tym jak użytkownik doda cześć potrawy do </w:t>
      </w:r>
      <w:del w:id="3479" w:author="Okot" w:date="2019-11-23T08:11:00Z">
        <w:r w:rsidDel="00D94DF9">
          <w:delText xml:space="preserve">któregoś </w:delText>
        </w:r>
      </w:del>
      <w:r>
        <w:t>posiłku.</w:t>
      </w:r>
    </w:p>
    <w:p w14:paraId="012689C2" w14:textId="5913481F" w:rsidR="00D42326" w:rsidRDefault="00D42326" w:rsidP="00D42326">
      <w:pPr>
        <w:pStyle w:val="Akapitzlist"/>
        <w:numPr>
          <w:ilvl w:val="4"/>
          <w:numId w:val="22"/>
        </w:numPr>
      </w:pPr>
      <w:r>
        <w:t xml:space="preserve">System </w:t>
      </w:r>
      <w:del w:id="3480" w:author="Okot" w:date="2019-11-23T08:11:00Z">
        <w:r w:rsidDel="00D94DF9">
          <w:delText>powinien umożliwić</w:delText>
        </w:r>
      </w:del>
      <w:ins w:id="3481" w:author="Okot" w:date="2019-11-23T08:11:00Z">
        <w:r w:rsidR="00D94DF9">
          <w:t>umożliwia</w:t>
        </w:r>
      </w:ins>
      <w:r>
        <w:t xml:space="preserve"> użytkownikowi usunięcie istniejącej potrawy.</w:t>
      </w:r>
    </w:p>
    <w:p w14:paraId="561C3103" w14:textId="6D91621D" w:rsidR="000E308D" w:rsidRDefault="000E308D" w:rsidP="000E308D">
      <w:pPr>
        <w:pStyle w:val="Akapitzlist"/>
        <w:numPr>
          <w:ilvl w:val="0"/>
          <w:numId w:val="22"/>
        </w:numPr>
      </w:pPr>
      <w:r>
        <w:lastRenderedPageBreak/>
        <w:t>S</w:t>
      </w:r>
      <w:r w:rsidR="00395D9C">
        <w:t xml:space="preserve">ystem </w:t>
      </w:r>
      <w:del w:id="3482" w:author="Okot" w:date="2019-11-23T08:11:00Z">
        <w:r w:rsidR="00395D9C" w:rsidDel="00D94DF9">
          <w:delText xml:space="preserve">powinien </w:delText>
        </w:r>
      </w:del>
      <w:r w:rsidR="00395D9C">
        <w:t>oblicza</w:t>
      </w:r>
      <w:del w:id="3483" w:author="Okot" w:date="2019-11-23T08:11:00Z">
        <w:r w:rsidR="00395D9C" w:rsidDel="00D94DF9">
          <w:delText>ć</w:delText>
        </w:r>
      </w:del>
      <w:r w:rsidR="00395D9C">
        <w:t xml:space="preserve"> kaloryczność każdego wprowadzonego posiłku.</w:t>
      </w:r>
    </w:p>
    <w:p w14:paraId="2FA51096" w14:textId="7DF4CF2E" w:rsidR="00F4452E" w:rsidRDefault="00F4452E" w:rsidP="000E308D">
      <w:pPr>
        <w:pStyle w:val="Akapitzlist"/>
        <w:numPr>
          <w:ilvl w:val="0"/>
          <w:numId w:val="22"/>
        </w:numPr>
      </w:pPr>
      <w:r>
        <w:t xml:space="preserve">System </w:t>
      </w:r>
      <w:del w:id="3484" w:author="Okot" w:date="2019-11-23T08:11:00Z">
        <w:r w:rsidDel="00D94DF9">
          <w:delText xml:space="preserve">powinien </w:delText>
        </w:r>
      </w:del>
      <w:r>
        <w:t>oblicza</w:t>
      </w:r>
      <w:del w:id="3485" w:author="Okot" w:date="2019-11-23T08:11:00Z">
        <w:r w:rsidDel="00D94DF9">
          <w:delText>ć</w:delText>
        </w:r>
      </w:del>
      <w:r>
        <w:t xml:space="preserve"> łączną kaloryczność wszystkich posiłków z danego dnia.</w:t>
      </w:r>
    </w:p>
    <w:p w14:paraId="0BC6413A" w14:textId="773D09E8" w:rsidR="00F4452E" w:rsidRDefault="00F4452E" w:rsidP="000E308D">
      <w:pPr>
        <w:pStyle w:val="Akapitzlist"/>
        <w:numPr>
          <w:ilvl w:val="0"/>
          <w:numId w:val="22"/>
        </w:numPr>
      </w:pPr>
      <w:r>
        <w:t xml:space="preserve">System </w:t>
      </w:r>
      <w:del w:id="3486" w:author="Okot" w:date="2019-11-23T08:12:00Z">
        <w:r w:rsidDel="00D94DF9">
          <w:delText xml:space="preserve">powinien </w:delText>
        </w:r>
      </w:del>
      <w:r>
        <w:t>na bieżąco oblicza</w:t>
      </w:r>
      <w:del w:id="3487" w:author="Okot" w:date="2019-11-23T08:12:00Z">
        <w:r w:rsidDel="00D94DF9">
          <w:delText>ć</w:delText>
        </w:r>
      </w:del>
      <w:r>
        <w:t xml:space="preserve"> zawartość makroskładników z dotychczas wprowadzonych w ciągu dnia posiłków.</w:t>
      </w:r>
    </w:p>
    <w:p w14:paraId="0C936126" w14:textId="0D69C4FE" w:rsidR="00F4452E" w:rsidRDefault="00F4452E">
      <w:pPr>
        <w:pStyle w:val="Akapitzlist"/>
        <w:numPr>
          <w:ilvl w:val="1"/>
          <w:numId w:val="22"/>
        </w:numPr>
        <w:pPrChange w:id="3488" w:author="Okot" w:date="2019-11-23T08:13:00Z">
          <w:pPr>
            <w:pStyle w:val="Akapitzlist"/>
            <w:numPr>
              <w:ilvl w:val="1"/>
              <w:numId w:val="22"/>
            </w:numPr>
            <w:ind w:left="2124" w:hanging="989"/>
          </w:pPr>
        </w:pPrChange>
      </w:pPr>
      <w:r>
        <w:t xml:space="preserve">System </w:t>
      </w:r>
      <w:del w:id="3489" w:author="Okot" w:date="2019-11-23T08:13:00Z">
        <w:r w:rsidDel="00D94DF9">
          <w:delText xml:space="preserve">powinien </w:delText>
        </w:r>
      </w:del>
      <w:r>
        <w:t>o</w:t>
      </w:r>
      <w:r w:rsidR="00315196">
        <w:t>blicza</w:t>
      </w:r>
      <w:del w:id="3490" w:author="Okot" w:date="2019-11-23T08:13:00Z">
        <w:r w:rsidR="00315196" w:rsidDel="00D94DF9">
          <w:delText>ć</w:delText>
        </w:r>
      </w:del>
      <w:r w:rsidR="00315196">
        <w:t xml:space="preserve"> zawartość makroskładników w gramach</w:t>
      </w:r>
      <w:ins w:id="3491" w:author="Okot" w:date="2019-11-23T08:13:00Z">
        <w:r w:rsidR="00D94DF9">
          <w:t>.</w:t>
        </w:r>
      </w:ins>
    </w:p>
    <w:p w14:paraId="276C638E" w14:textId="0896893F" w:rsidR="00315196" w:rsidRDefault="00315196">
      <w:pPr>
        <w:pStyle w:val="Akapitzlist"/>
        <w:numPr>
          <w:ilvl w:val="1"/>
          <w:numId w:val="22"/>
        </w:numPr>
        <w:pPrChange w:id="3492" w:author="Okot" w:date="2019-11-23T08:13:00Z">
          <w:pPr>
            <w:pStyle w:val="Akapitzlist"/>
            <w:numPr>
              <w:ilvl w:val="1"/>
              <w:numId w:val="22"/>
            </w:numPr>
            <w:ind w:left="2124" w:hanging="989"/>
          </w:pPr>
        </w:pPrChange>
      </w:pPr>
      <w:r>
        <w:t xml:space="preserve">System </w:t>
      </w:r>
      <w:del w:id="3493" w:author="Okot" w:date="2019-11-23T08:13:00Z">
        <w:r w:rsidDel="00D94DF9">
          <w:delText xml:space="preserve">powinien </w:delText>
        </w:r>
      </w:del>
      <w:r>
        <w:t>oblicza</w:t>
      </w:r>
      <w:del w:id="3494" w:author="Okot" w:date="2019-11-23T08:13:00Z">
        <w:r w:rsidDel="00D94DF9">
          <w:delText>ć</w:delText>
        </w:r>
      </w:del>
      <w:r>
        <w:t xml:space="preserve"> procentową zawartość każdego makroskładnika</w:t>
      </w:r>
      <w:ins w:id="3495" w:author="Okot" w:date="2019-11-23T08:13:00Z">
        <w:r w:rsidR="00D94DF9">
          <w:t>.</w:t>
        </w:r>
      </w:ins>
    </w:p>
    <w:p w14:paraId="7785CAAD" w14:textId="56B44559" w:rsidR="00315196" w:rsidRDefault="00315196">
      <w:pPr>
        <w:pStyle w:val="Akapitzlist"/>
        <w:numPr>
          <w:ilvl w:val="1"/>
          <w:numId w:val="22"/>
        </w:numPr>
        <w:pPrChange w:id="3496" w:author="Okot" w:date="2019-11-23T08:13:00Z">
          <w:pPr>
            <w:pStyle w:val="Akapitzlist"/>
            <w:numPr>
              <w:ilvl w:val="1"/>
              <w:numId w:val="22"/>
            </w:numPr>
            <w:ind w:left="2124" w:hanging="989"/>
          </w:pPr>
        </w:pPrChange>
      </w:pPr>
      <w:r>
        <w:t xml:space="preserve">System </w:t>
      </w:r>
      <w:del w:id="3497" w:author="Okot" w:date="2019-11-23T08:13:00Z">
        <w:r w:rsidDel="00D94DF9">
          <w:delText xml:space="preserve">powinien </w:delText>
        </w:r>
      </w:del>
      <w:r>
        <w:t>oblicza</w:t>
      </w:r>
      <w:del w:id="3498" w:author="Okot" w:date="2019-11-23T08:13:00Z">
        <w:r w:rsidDel="00D94DF9">
          <w:delText>ć</w:delText>
        </w:r>
      </w:del>
      <w:r>
        <w:t xml:space="preserve"> zawartość składowych poszczególnych makroskładników, jeśli jest znana (cukrów, błonnika – w gramach, poszczególnych rodzajów tłuszczów – w procentach zgodnie z tabelą 2.9).</w:t>
      </w:r>
    </w:p>
    <w:p w14:paraId="16AEB84D" w14:textId="49866194" w:rsidR="00AA7E71" w:rsidRDefault="00AA7E71" w:rsidP="00AA7E71">
      <w:pPr>
        <w:pStyle w:val="Akapitzlist"/>
        <w:numPr>
          <w:ilvl w:val="0"/>
          <w:numId w:val="22"/>
        </w:numPr>
      </w:pPr>
      <w:r>
        <w:t xml:space="preserve">System </w:t>
      </w:r>
      <w:del w:id="3499" w:author="Okot" w:date="2019-11-23T08:14:00Z">
        <w:r w:rsidDel="00A0080C">
          <w:delText xml:space="preserve">powinien </w:delText>
        </w:r>
      </w:del>
      <w:r>
        <w:t>na bieżąco oblicza</w:t>
      </w:r>
      <w:del w:id="3500" w:author="Okot" w:date="2019-11-23T08:14:00Z">
        <w:r w:rsidDel="00A0080C">
          <w:delText>ć</w:delText>
        </w:r>
      </w:del>
      <w:r>
        <w:t xml:space="preserve"> zawartość witamin i składników mineralnych z dotychczas wprowadzonych w ciągu dnia posiłków.</w:t>
      </w:r>
    </w:p>
    <w:p w14:paraId="5022711A" w14:textId="3973E190" w:rsidR="00932A94" w:rsidRDefault="00932A94" w:rsidP="00932A94">
      <w:pPr>
        <w:pStyle w:val="Akapitzlist"/>
        <w:numPr>
          <w:ilvl w:val="1"/>
          <w:numId w:val="22"/>
        </w:numPr>
      </w:pPr>
      <w:r>
        <w:t xml:space="preserve">System </w:t>
      </w:r>
      <w:del w:id="3501" w:author="Okot" w:date="2019-11-23T08:14:00Z">
        <w:r w:rsidDel="00A0080C">
          <w:delText xml:space="preserve">powinien </w:delText>
        </w:r>
      </w:del>
      <w:r>
        <w:t>wylicza</w:t>
      </w:r>
      <w:del w:id="3502" w:author="Okot" w:date="2019-11-23T08:14:00Z">
        <w:r w:rsidDel="00A0080C">
          <w:delText>ć</w:delText>
        </w:r>
      </w:del>
      <w:r>
        <w:t xml:space="preserve"> proporcję między spożyciem</w:t>
      </w:r>
      <w:r w:rsidR="000369A9">
        <w:t xml:space="preserve"> wapnia i fosforu</w:t>
      </w:r>
      <w:ins w:id="3503" w:author="Okot" w:date="2019-12-13T11:46:00Z">
        <w:r w:rsidR="00681B15">
          <w:t>.</w:t>
        </w:r>
      </w:ins>
    </w:p>
    <w:p w14:paraId="369671AB" w14:textId="2DA13232" w:rsidR="000369A9" w:rsidRDefault="000369A9" w:rsidP="00932A94">
      <w:pPr>
        <w:pStyle w:val="Akapitzlist"/>
        <w:numPr>
          <w:ilvl w:val="1"/>
          <w:numId w:val="22"/>
        </w:numPr>
      </w:pPr>
      <w:r>
        <w:t xml:space="preserve">System </w:t>
      </w:r>
      <w:del w:id="3504" w:author="Okot" w:date="2019-11-23T08:14:00Z">
        <w:r w:rsidDel="00A0080C">
          <w:delText xml:space="preserve">powinien </w:delText>
        </w:r>
      </w:del>
      <w:r>
        <w:t>wylicza</w:t>
      </w:r>
      <w:del w:id="3505" w:author="Okot" w:date="2019-11-23T08:14:00Z">
        <w:r w:rsidDel="00A0080C">
          <w:delText>ć</w:delText>
        </w:r>
      </w:del>
      <w:r>
        <w:t xml:space="preserve"> proporcję między spożyciem sodu i potasu</w:t>
      </w:r>
      <w:ins w:id="3506" w:author="Okot" w:date="2019-12-13T11:46:00Z">
        <w:r w:rsidR="00681B15">
          <w:t>.</w:t>
        </w:r>
      </w:ins>
    </w:p>
    <w:p w14:paraId="77ED3991" w14:textId="438B8A83" w:rsidR="00AA7E71" w:rsidRDefault="00AA7E71" w:rsidP="00AA7E71">
      <w:pPr>
        <w:pStyle w:val="Akapitzlist"/>
        <w:numPr>
          <w:ilvl w:val="0"/>
          <w:numId w:val="22"/>
        </w:numPr>
      </w:pPr>
      <w:r>
        <w:t xml:space="preserve">System </w:t>
      </w:r>
      <w:del w:id="3507" w:author="Okot" w:date="2019-11-23T08:21:00Z">
        <w:r w:rsidDel="00A0080C">
          <w:delText xml:space="preserve">powinien </w:delText>
        </w:r>
      </w:del>
      <w:r w:rsidR="00747986">
        <w:t xml:space="preserve">na bieżąco </w:t>
      </w:r>
      <w:r>
        <w:t>wyświetla</w:t>
      </w:r>
      <w:del w:id="3508" w:author="Okot" w:date="2019-11-23T08:21:00Z">
        <w:r w:rsidDel="00A0080C">
          <w:delText>ć</w:delText>
        </w:r>
      </w:del>
      <w:r>
        <w:t xml:space="preserve"> spożyte w ciągu danego dnia pożywienie posortowane według rodzaju posiłku. </w:t>
      </w:r>
    </w:p>
    <w:p w14:paraId="190CA1B3" w14:textId="5B4DAE96" w:rsidR="00AA7E71" w:rsidRDefault="00AA7E71" w:rsidP="00AA7E71">
      <w:pPr>
        <w:pStyle w:val="Akapitzlist"/>
        <w:numPr>
          <w:ilvl w:val="1"/>
          <w:numId w:val="22"/>
        </w:numPr>
      </w:pPr>
      <w:r>
        <w:t xml:space="preserve">System </w:t>
      </w:r>
      <w:del w:id="3509" w:author="Okot" w:date="2019-11-23T08:21:00Z">
        <w:r w:rsidDel="00A0080C">
          <w:delText xml:space="preserve">powinien </w:delText>
        </w:r>
      </w:del>
      <w:r>
        <w:t>wyświetla</w:t>
      </w:r>
      <w:del w:id="3510" w:author="Okot" w:date="2019-11-23T08:21:00Z">
        <w:r w:rsidDel="00A0080C">
          <w:delText>ć</w:delText>
        </w:r>
      </w:del>
      <w:r>
        <w:t xml:space="preserve"> rodzaj posiłku, jego godzinę, nazwy produktów lub dań oraz jego całkowitą kaloryczność.</w:t>
      </w:r>
    </w:p>
    <w:p w14:paraId="6B6D68CC" w14:textId="1C0F7CB0" w:rsidR="00747986" w:rsidRDefault="00747986" w:rsidP="00747986">
      <w:pPr>
        <w:pStyle w:val="Akapitzlist"/>
        <w:numPr>
          <w:ilvl w:val="0"/>
          <w:numId w:val="22"/>
        </w:numPr>
      </w:pPr>
      <w:r>
        <w:t xml:space="preserve">System </w:t>
      </w:r>
      <w:del w:id="3511" w:author="Okot" w:date="2019-11-23T08:21:00Z">
        <w:r w:rsidDel="00A0080C">
          <w:delText xml:space="preserve">powinien </w:delText>
        </w:r>
      </w:del>
      <w:r>
        <w:t>na bieżąco wyświetla</w:t>
      </w:r>
      <w:del w:id="3512" w:author="Okot" w:date="2019-11-23T08:21:00Z">
        <w:r w:rsidDel="00A0080C">
          <w:delText>ć</w:delText>
        </w:r>
      </w:del>
      <w:r>
        <w:t xml:space="preserve"> informacje o łącznej kaloryczności z całego dnia</w:t>
      </w:r>
      <w:ins w:id="3513" w:author="Okot" w:date="2019-12-13T11:46:00Z">
        <w:r w:rsidR="00681B15">
          <w:t>.</w:t>
        </w:r>
      </w:ins>
    </w:p>
    <w:p w14:paraId="5EA304CB" w14:textId="07A9BF02" w:rsidR="00747986" w:rsidRDefault="00747986" w:rsidP="00747986">
      <w:pPr>
        <w:pStyle w:val="Akapitzlist"/>
        <w:numPr>
          <w:ilvl w:val="1"/>
          <w:numId w:val="22"/>
        </w:numPr>
      </w:pPr>
      <w:r>
        <w:t xml:space="preserve">System </w:t>
      </w:r>
      <w:del w:id="3514" w:author="Okot" w:date="2019-11-23T08:21:00Z">
        <w:r w:rsidDel="00A0080C">
          <w:delText xml:space="preserve">powinien </w:delText>
        </w:r>
      </w:del>
      <w:r>
        <w:t>porówn</w:t>
      </w:r>
      <w:ins w:id="3515" w:author="Okot" w:date="2019-11-23T08:21:00Z">
        <w:r w:rsidR="00A0080C">
          <w:t>uje</w:t>
        </w:r>
      </w:ins>
      <w:del w:id="3516" w:author="Okot" w:date="2019-11-23T08:21:00Z">
        <w:r w:rsidDel="00A0080C">
          <w:delText>ywać</w:delText>
        </w:r>
      </w:del>
      <w:r>
        <w:t xml:space="preserve"> sumę kalorii spożytych w ciągu dnia z kalorycznością docelową i </w:t>
      </w:r>
      <w:ins w:id="3517" w:author="Okot" w:date="2019-11-23T08:22:00Z">
        <w:r w:rsidR="00A0080C">
          <w:t>oblicza</w:t>
        </w:r>
      </w:ins>
      <w:del w:id="3518" w:author="Okot" w:date="2019-11-23T08:21:00Z">
        <w:r w:rsidDel="00A0080C">
          <w:delText>wyliczać</w:delText>
        </w:r>
      </w:del>
      <w:r>
        <w:t xml:space="preserve"> różnicę pomiędzy nimi.</w:t>
      </w:r>
    </w:p>
    <w:p w14:paraId="1F9B5297" w14:textId="3206AB5C" w:rsidR="00747986" w:rsidRDefault="00747986" w:rsidP="00747986">
      <w:pPr>
        <w:pStyle w:val="Akapitzlist"/>
        <w:numPr>
          <w:ilvl w:val="2"/>
          <w:numId w:val="22"/>
        </w:numPr>
      </w:pPr>
      <w:r>
        <w:t xml:space="preserve">System </w:t>
      </w:r>
      <w:del w:id="3519" w:author="Okot" w:date="2019-11-23T08:22:00Z">
        <w:r w:rsidDel="00A0080C">
          <w:delText xml:space="preserve">powinien </w:delText>
        </w:r>
      </w:del>
      <w:r>
        <w:t>wyświetla</w:t>
      </w:r>
      <w:del w:id="3520" w:author="Okot" w:date="2019-11-23T08:22:00Z">
        <w:r w:rsidDel="00A0080C">
          <w:delText>ć</w:delText>
        </w:r>
      </w:del>
      <w:r>
        <w:t xml:space="preserve"> informację o różnicy pomiędzy spożytymi kaloriami a docelową kalorycznością i sygnalizować przekroczenie lub niedobór.</w:t>
      </w:r>
    </w:p>
    <w:p w14:paraId="5CEC9022" w14:textId="192F1B38" w:rsidR="00287630" w:rsidRDefault="001B13ED" w:rsidP="00287630">
      <w:pPr>
        <w:pStyle w:val="Akapitzlist"/>
        <w:numPr>
          <w:ilvl w:val="0"/>
          <w:numId w:val="22"/>
        </w:numPr>
      </w:pPr>
      <w:r>
        <w:t xml:space="preserve">System </w:t>
      </w:r>
      <w:del w:id="3521" w:author="Okot" w:date="2019-11-23T08:22:00Z">
        <w:r w:rsidDel="00A0080C">
          <w:delText xml:space="preserve">powinien </w:delText>
        </w:r>
      </w:del>
      <w:r>
        <w:t>na bieżąco wyświetla</w:t>
      </w:r>
      <w:del w:id="3522" w:author="Okot" w:date="2019-11-23T08:22:00Z">
        <w:r w:rsidDel="00A0080C">
          <w:delText>ć</w:delText>
        </w:r>
      </w:del>
      <w:r>
        <w:t xml:space="preserve"> informacje o zawartości makroskładników w dotychczas spożytym w ciągu dnia pożywieniu</w:t>
      </w:r>
      <w:ins w:id="3523" w:author="Okot" w:date="2019-12-13T11:46:00Z">
        <w:r w:rsidR="00681B15">
          <w:t>.</w:t>
        </w:r>
      </w:ins>
    </w:p>
    <w:p w14:paraId="2FF48094" w14:textId="40556C42" w:rsidR="001B13ED" w:rsidRDefault="001B13ED" w:rsidP="001B13ED">
      <w:pPr>
        <w:pStyle w:val="Akapitzlist"/>
        <w:numPr>
          <w:ilvl w:val="1"/>
          <w:numId w:val="22"/>
        </w:numPr>
      </w:pPr>
      <w:r>
        <w:t xml:space="preserve">System </w:t>
      </w:r>
      <w:del w:id="3524" w:author="Okot" w:date="2019-11-23T08:22:00Z">
        <w:r w:rsidDel="00A0080C">
          <w:delText xml:space="preserve">powinien </w:delText>
        </w:r>
      </w:del>
      <w:r>
        <w:t>wyświetlać informację o dziennej wagowej zawartości makroskładników w spożytym pożywieniu.</w:t>
      </w:r>
    </w:p>
    <w:p w14:paraId="60FA33FC" w14:textId="40FCDD54" w:rsidR="001B13ED" w:rsidRDefault="001B13ED" w:rsidP="001B13ED">
      <w:pPr>
        <w:pStyle w:val="Akapitzlist"/>
        <w:numPr>
          <w:ilvl w:val="1"/>
          <w:numId w:val="22"/>
        </w:numPr>
      </w:pPr>
      <w:r>
        <w:t xml:space="preserve">System </w:t>
      </w:r>
      <w:del w:id="3525" w:author="Okot" w:date="2019-11-23T08:22:00Z">
        <w:r w:rsidDel="00A0080C">
          <w:delText xml:space="preserve">powinien </w:delText>
        </w:r>
      </w:del>
      <w:r>
        <w:t>porów</w:t>
      </w:r>
      <w:ins w:id="3526" w:author="Okot" w:date="2019-11-23T08:22:00Z">
        <w:r w:rsidR="00A0080C">
          <w:t>nuje</w:t>
        </w:r>
      </w:ins>
      <w:del w:id="3527" w:author="Okot" w:date="2019-11-23T08:22:00Z">
        <w:r w:rsidDel="00A0080C">
          <w:delText>nywać</w:delText>
        </w:r>
      </w:del>
      <w:r>
        <w:t xml:space="preserve"> gramaturę spożytych w ciągu dnia makroskładników z wartością docelową i </w:t>
      </w:r>
      <w:ins w:id="3528" w:author="Okot" w:date="2019-11-23T08:22:00Z">
        <w:r w:rsidR="00A0080C">
          <w:t>obl</w:t>
        </w:r>
      </w:ins>
      <w:del w:id="3529" w:author="Okot" w:date="2019-11-23T08:22:00Z">
        <w:r w:rsidDel="00A0080C">
          <w:delText>wyl</w:delText>
        </w:r>
      </w:del>
      <w:r>
        <w:t>icza</w:t>
      </w:r>
      <w:del w:id="3530" w:author="Okot" w:date="2019-11-23T08:22:00Z">
        <w:r w:rsidDel="00A0080C">
          <w:delText>ć</w:delText>
        </w:r>
      </w:del>
      <w:r>
        <w:t xml:space="preserve"> różnicę pomiędzy nimi.</w:t>
      </w:r>
    </w:p>
    <w:p w14:paraId="79A94427" w14:textId="5A81CBC9" w:rsidR="001B13ED" w:rsidRDefault="001B13ED" w:rsidP="001B13ED">
      <w:pPr>
        <w:pStyle w:val="Akapitzlist"/>
        <w:numPr>
          <w:ilvl w:val="2"/>
          <w:numId w:val="22"/>
        </w:numPr>
      </w:pPr>
      <w:r>
        <w:t xml:space="preserve">System </w:t>
      </w:r>
      <w:del w:id="3531" w:author="Okot" w:date="2019-11-23T08:22:00Z">
        <w:r w:rsidDel="00A0080C">
          <w:delText xml:space="preserve">powinien </w:delText>
        </w:r>
      </w:del>
      <w:r>
        <w:t>wyświetla</w:t>
      </w:r>
      <w:del w:id="3532" w:author="Okot" w:date="2019-11-23T08:22:00Z">
        <w:r w:rsidDel="00A0080C">
          <w:delText>ć</w:delText>
        </w:r>
      </w:del>
      <w:r>
        <w:t xml:space="preserve"> informację o różnicy i sygnaliz</w:t>
      </w:r>
      <w:ins w:id="3533" w:author="Okot" w:date="2019-11-23T08:22:00Z">
        <w:r w:rsidR="00A0080C">
          <w:t>uje</w:t>
        </w:r>
      </w:ins>
      <w:del w:id="3534" w:author="Okot" w:date="2019-11-23T08:22:00Z">
        <w:r w:rsidDel="00A0080C">
          <w:delText>ować</w:delText>
        </w:r>
      </w:del>
      <w:r>
        <w:t xml:space="preserve"> przekroczenie lub niedobór.</w:t>
      </w:r>
    </w:p>
    <w:p w14:paraId="6682A0CB" w14:textId="3372584F" w:rsidR="001B13ED" w:rsidRDefault="005B1A07" w:rsidP="001B13ED">
      <w:pPr>
        <w:pStyle w:val="Akapitzlist"/>
        <w:numPr>
          <w:ilvl w:val="1"/>
          <w:numId w:val="22"/>
        </w:numPr>
      </w:pPr>
      <w:r>
        <w:t xml:space="preserve">System </w:t>
      </w:r>
      <w:del w:id="3535" w:author="Okot" w:date="2019-11-23T08:22:00Z">
        <w:r w:rsidDel="00A0080C">
          <w:delText xml:space="preserve">powinien </w:delText>
        </w:r>
      </w:del>
      <w:r>
        <w:t>gener</w:t>
      </w:r>
      <w:ins w:id="3536" w:author="Okot" w:date="2019-11-23T08:22:00Z">
        <w:r w:rsidR="00A0080C">
          <w:t>uje</w:t>
        </w:r>
      </w:ins>
      <w:del w:id="3537" w:author="Okot" w:date="2019-11-23T08:22:00Z">
        <w:r w:rsidDel="00A0080C">
          <w:delText>ować</w:delText>
        </w:r>
      </w:del>
      <w:r w:rsidR="001B13ED">
        <w:t xml:space="preserve"> wykres procentowego rozkładu spożycia makroskładników w pożytym w ciągu dnia pożywieniu.</w:t>
      </w:r>
    </w:p>
    <w:p w14:paraId="39813F1F" w14:textId="33E84CA7" w:rsidR="001B13ED" w:rsidRDefault="001B13ED" w:rsidP="001B13ED">
      <w:pPr>
        <w:pStyle w:val="Akapitzlist"/>
        <w:numPr>
          <w:ilvl w:val="2"/>
          <w:numId w:val="22"/>
        </w:numPr>
      </w:pPr>
      <w:r>
        <w:lastRenderedPageBreak/>
        <w:t xml:space="preserve">System </w:t>
      </w:r>
      <w:del w:id="3538" w:author="Okot" w:date="2019-11-23T08:23:00Z">
        <w:r w:rsidDel="00A0080C">
          <w:delText xml:space="preserve">powinien </w:delText>
        </w:r>
      </w:del>
      <w:r>
        <w:t>porówn</w:t>
      </w:r>
      <w:del w:id="3539" w:author="Okot" w:date="2019-11-23T08:23:00Z">
        <w:r w:rsidDel="00A0080C">
          <w:delText>ywać</w:delText>
        </w:r>
      </w:del>
      <w:ins w:id="3540" w:author="Okot" w:date="2019-11-23T08:23:00Z">
        <w:r w:rsidR="00A0080C">
          <w:t>uje</w:t>
        </w:r>
      </w:ins>
      <w:r>
        <w:t xml:space="preserve"> procent spożycia danego makroskładnika z docelowym procentowym zapotrzebowaniem na niego i sygnaliz</w:t>
      </w:r>
      <w:ins w:id="3541" w:author="Okot" w:date="2019-11-23T08:23:00Z">
        <w:r w:rsidR="00A0080C">
          <w:t>uje</w:t>
        </w:r>
      </w:ins>
      <w:del w:id="3542" w:author="Okot" w:date="2019-11-23T08:23:00Z">
        <w:r w:rsidDel="00A0080C">
          <w:delText>ować</w:delText>
        </w:r>
      </w:del>
      <w:r>
        <w:t xml:space="preserve"> niedobór lub nadmierne spożycie.</w:t>
      </w:r>
    </w:p>
    <w:p w14:paraId="44B8E0CA" w14:textId="0C93F98C" w:rsidR="00E21318" w:rsidRDefault="00E21318" w:rsidP="00E21318">
      <w:pPr>
        <w:pStyle w:val="Akapitzlist"/>
        <w:numPr>
          <w:ilvl w:val="1"/>
          <w:numId w:val="22"/>
        </w:numPr>
      </w:pPr>
      <w:r>
        <w:t xml:space="preserve">System </w:t>
      </w:r>
      <w:del w:id="3543" w:author="Okot" w:date="2019-11-23T08:23:00Z">
        <w:r w:rsidDel="00A0080C">
          <w:delText xml:space="preserve">powinien </w:delText>
        </w:r>
      </w:del>
      <w:r>
        <w:t>wyświetla</w:t>
      </w:r>
      <w:del w:id="3544" w:author="Okot" w:date="2019-11-23T08:23:00Z">
        <w:r w:rsidDel="00A0080C">
          <w:delText>ć</w:delText>
        </w:r>
      </w:del>
      <w:r>
        <w:t xml:space="preserve"> informacje o zawartości składowych makroskładników w spożytym w ciągu dnia pożywieniu.</w:t>
      </w:r>
    </w:p>
    <w:p w14:paraId="2CE896FF" w14:textId="27ABE031" w:rsidR="001B13ED" w:rsidRDefault="00B13CEA" w:rsidP="00B13CEA">
      <w:pPr>
        <w:pStyle w:val="Akapitzlist"/>
        <w:numPr>
          <w:ilvl w:val="0"/>
          <w:numId w:val="22"/>
        </w:numPr>
      </w:pPr>
      <w:r>
        <w:t xml:space="preserve">System </w:t>
      </w:r>
      <w:del w:id="3545" w:author="Okot" w:date="2019-11-23T08:23:00Z">
        <w:r w:rsidDel="00A0080C">
          <w:delText xml:space="preserve">powinien </w:delText>
        </w:r>
      </w:del>
      <w:r>
        <w:t>wyświetla</w:t>
      </w:r>
      <w:del w:id="3546" w:author="Okot" w:date="2019-11-23T08:23:00Z">
        <w:r w:rsidDel="00A0080C">
          <w:delText>ć</w:delText>
        </w:r>
      </w:del>
      <w:r>
        <w:t xml:space="preserve"> informację o dziennym spożyciu witamin i składników mineralnych.</w:t>
      </w:r>
    </w:p>
    <w:p w14:paraId="3085B6C3" w14:textId="5D7827BA" w:rsidR="00B13CEA" w:rsidRDefault="00B13CEA" w:rsidP="00B13CEA">
      <w:pPr>
        <w:pStyle w:val="Akapitzlist"/>
        <w:numPr>
          <w:ilvl w:val="1"/>
          <w:numId w:val="22"/>
        </w:numPr>
      </w:pPr>
      <w:r>
        <w:t xml:space="preserve">System </w:t>
      </w:r>
      <w:del w:id="3547" w:author="Okot" w:date="2019-11-23T08:23:00Z">
        <w:r w:rsidDel="00A0080C">
          <w:delText xml:space="preserve">powinien </w:delText>
        </w:r>
      </w:del>
      <w:r>
        <w:t>porówn</w:t>
      </w:r>
      <w:del w:id="3548" w:author="Okot" w:date="2019-11-23T08:23:00Z">
        <w:r w:rsidDel="00A0080C">
          <w:delText>ywać</w:delText>
        </w:r>
      </w:del>
      <w:ins w:id="3549" w:author="Okot" w:date="2019-11-23T08:23:00Z">
        <w:r w:rsidR="00A0080C">
          <w:t>uje</w:t>
        </w:r>
      </w:ins>
      <w:r>
        <w:t xml:space="preserve"> dzienne spożycia danej witaminy lub składnika mineralnego z wyliczonym zapotrzebowaniem użytkownika i sygnaliz</w:t>
      </w:r>
      <w:del w:id="3550" w:author="Okot" w:date="2019-11-23T08:23:00Z">
        <w:r w:rsidDel="00A0080C">
          <w:delText>ować</w:delText>
        </w:r>
      </w:del>
      <w:ins w:id="3551" w:author="Okot" w:date="2019-11-23T08:23:00Z">
        <w:r w:rsidR="00A0080C">
          <w:t>uje</w:t>
        </w:r>
      </w:ins>
      <w:r>
        <w:t xml:space="preserve"> niedobory lub nadmierną podaż.</w:t>
      </w:r>
    </w:p>
    <w:p w14:paraId="3DAE5709" w14:textId="66A1DE0F" w:rsidR="00932A94" w:rsidRDefault="00932A94" w:rsidP="00B13CEA">
      <w:pPr>
        <w:pStyle w:val="Akapitzlist"/>
        <w:numPr>
          <w:ilvl w:val="1"/>
          <w:numId w:val="22"/>
        </w:numPr>
        <w:rPr>
          <w:ins w:id="3552" w:author="Okot" w:date="2019-12-09T20:24:00Z"/>
        </w:rPr>
      </w:pPr>
      <w:r>
        <w:t xml:space="preserve">System </w:t>
      </w:r>
      <w:del w:id="3553" w:author="Okot" w:date="2019-11-23T08:23:00Z">
        <w:r w:rsidDel="00A0080C">
          <w:delText xml:space="preserve">powinien </w:delText>
        </w:r>
      </w:del>
      <w:r>
        <w:t>porówn</w:t>
      </w:r>
      <w:del w:id="3554" w:author="Okot" w:date="2019-11-23T08:24:00Z">
        <w:r w:rsidDel="00A0080C">
          <w:delText>ywać</w:delText>
        </w:r>
      </w:del>
      <w:ins w:id="3555" w:author="Okot" w:date="2019-11-23T08:24:00Z">
        <w:r w:rsidR="00A0080C">
          <w:t>uje</w:t>
        </w:r>
      </w:ins>
      <w:r>
        <w:t xml:space="preserve"> proporcję dziennego spożycia </w:t>
      </w:r>
      <w:r w:rsidR="000369A9">
        <w:t>wapnia i fosforu oraz sodu i potasu ze wzorcem</w:t>
      </w:r>
      <w:r w:rsidR="00DA1E4A">
        <w:t xml:space="preserve"> (1:1 oraz 1:2)</w:t>
      </w:r>
      <w:r w:rsidR="000369A9">
        <w:t xml:space="preserve"> i sygnaliz</w:t>
      </w:r>
      <w:ins w:id="3556" w:author="Okot" w:date="2019-11-23T08:24:00Z">
        <w:r w:rsidR="00F564ED">
          <w:t>uje</w:t>
        </w:r>
      </w:ins>
      <w:del w:id="3557" w:author="Okot" w:date="2019-11-23T08:24:00Z">
        <w:r w:rsidR="000369A9" w:rsidDel="00F564ED">
          <w:delText>ować</w:delText>
        </w:r>
      </w:del>
      <w:r w:rsidR="000369A9">
        <w:t xml:space="preserve"> nieprawidłowość</w:t>
      </w:r>
      <w:ins w:id="3558" w:author="Okot" w:date="2019-12-09T20:24:00Z">
        <w:r w:rsidR="001727FC">
          <w:t>.</w:t>
        </w:r>
      </w:ins>
    </w:p>
    <w:p w14:paraId="21983123" w14:textId="7748B563" w:rsidR="001727FC" w:rsidRDefault="001727FC">
      <w:pPr>
        <w:pStyle w:val="Akapitzlist"/>
        <w:numPr>
          <w:ilvl w:val="0"/>
          <w:numId w:val="22"/>
        </w:numPr>
        <w:pPrChange w:id="3559" w:author="Okot" w:date="2019-12-09T20:24:00Z">
          <w:pPr>
            <w:pStyle w:val="Akapitzlist"/>
            <w:numPr>
              <w:ilvl w:val="1"/>
              <w:numId w:val="22"/>
            </w:numPr>
            <w:ind w:left="1495" w:hanging="360"/>
          </w:pPr>
        </w:pPrChange>
      </w:pPr>
      <w:ins w:id="3560" w:author="Okot" w:date="2019-12-09T20:24:00Z">
        <w:r>
          <w:t>System umożliwia użytkownikowi przeglądanie zapisanych posiłków i ich wartości odżywczych z poprzednich dni.</w:t>
        </w:r>
      </w:ins>
    </w:p>
    <w:p w14:paraId="775F245D" w14:textId="32FB9F31" w:rsidR="00E21318" w:rsidRDefault="00E21318" w:rsidP="00E21318">
      <w:pPr>
        <w:pStyle w:val="Akapitzlist"/>
        <w:numPr>
          <w:ilvl w:val="0"/>
          <w:numId w:val="22"/>
        </w:numPr>
        <w:rPr>
          <w:ins w:id="3561" w:author="Okot" w:date="2019-12-09T20:22:00Z"/>
        </w:rPr>
      </w:pPr>
      <w:r>
        <w:t xml:space="preserve">System </w:t>
      </w:r>
      <w:del w:id="3562" w:author="Okot" w:date="2019-11-23T08:24:00Z">
        <w:r w:rsidDel="00F564ED">
          <w:delText xml:space="preserve">powinien </w:delText>
        </w:r>
      </w:del>
      <w:r>
        <w:t>umożliwi</w:t>
      </w:r>
      <w:ins w:id="3563" w:author="Okot" w:date="2019-11-23T08:24:00Z">
        <w:r w:rsidR="00F564ED">
          <w:t>a</w:t>
        </w:r>
      </w:ins>
      <w:del w:id="3564" w:author="Okot" w:date="2019-11-23T08:24:00Z">
        <w:r w:rsidDel="00F564ED">
          <w:delText>ć</w:delText>
        </w:r>
      </w:del>
      <w:r>
        <w:t xml:space="preserve"> użytkownikowi częściowe przeglądanie bazy produktów pod kątem zawartości konkretnego </w:t>
      </w:r>
      <w:r w:rsidR="00F94C51">
        <w:t>składnika odżywczego.</w:t>
      </w:r>
    </w:p>
    <w:p w14:paraId="76B2AC1B" w14:textId="582DD4D8" w:rsidR="008909AE" w:rsidRDefault="008909AE" w:rsidP="00E21318">
      <w:pPr>
        <w:pStyle w:val="Akapitzlist"/>
        <w:numPr>
          <w:ilvl w:val="0"/>
          <w:numId w:val="22"/>
        </w:numPr>
      </w:pPr>
      <w:ins w:id="3565" w:author="Okot" w:date="2019-12-09T20:22:00Z">
        <w:r>
          <w:t>System umożliwia u</w:t>
        </w:r>
      </w:ins>
      <w:ins w:id="3566" w:author="Okot" w:date="2019-12-09T20:23:00Z">
        <w:r>
          <w:t>żytkownikowi wylogowanie się.</w:t>
        </w:r>
      </w:ins>
    </w:p>
    <w:p w14:paraId="36AA00F4" w14:textId="77777777" w:rsidR="00DF0587" w:rsidRDefault="00DF0587" w:rsidP="00DF0587">
      <w:pPr>
        <w:ind w:left="1495" w:firstLine="0"/>
      </w:pPr>
    </w:p>
    <w:p w14:paraId="06D01B3E" w14:textId="0BA9EAF7" w:rsidR="00455D73" w:rsidRPr="00212F1F" w:rsidRDefault="00455D73" w:rsidP="00455D73">
      <w:pPr>
        <w:pStyle w:val="Podtytu"/>
      </w:pPr>
      <w:del w:id="3567" w:author="Okot" w:date="2019-11-19T20:45:00Z">
        <w:r w:rsidDel="00B9397A">
          <w:delText>3</w:delText>
        </w:r>
      </w:del>
      <w:ins w:id="3568" w:author="Okot" w:date="2019-11-19T20:45:00Z">
        <w:r w:rsidR="00B9397A">
          <w:t>4</w:t>
        </w:r>
      </w:ins>
      <w:r>
        <w:t>.</w:t>
      </w:r>
      <w:ins w:id="3569" w:author="Okot" w:date="2019-11-19T20:45:00Z">
        <w:r w:rsidR="00B9397A">
          <w:t>2</w:t>
        </w:r>
      </w:ins>
      <w:del w:id="3570" w:author="Okot" w:date="2019-11-19T20:45:00Z">
        <w:r w:rsidDel="00B9397A">
          <w:delText>3</w:delText>
        </w:r>
      </w:del>
      <w:r>
        <w:t>. Wymagania pozafunkcjonalne</w:t>
      </w:r>
    </w:p>
    <w:p w14:paraId="75CE62F0" w14:textId="77777777" w:rsidR="00455D73" w:rsidRDefault="00455D73" w:rsidP="00455D73"/>
    <w:p w14:paraId="25279149" w14:textId="1DDFAABE" w:rsidR="00455D73" w:rsidRDefault="00455D73" w:rsidP="00455D73">
      <w:r>
        <w:t>Wymaganie pozafunkcjonalne określają, jakie jeszcze warunki powinno spełniać tworzone oprogramowanie. Przykładem wymagania pozafunkcjonalnego może być zgodność system z daną normą ISO.</w:t>
      </w:r>
    </w:p>
    <w:p w14:paraId="48AB7259" w14:textId="134A2580" w:rsidR="00455D73" w:rsidRDefault="00455D73" w:rsidP="00455D73">
      <w:r>
        <w:t>Klienci często mówią o swoich wymaganiach w bardzo mglisty, opisowy, ale jednocześnie niejasny</w:t>
      </w:r>
      <w:r w:rsidR="00507C8D">
        <w:t xml:space="preserve"> sposób</w:t>
      </w:r>
      <w:r>
        <w:t xml:space="preserve">. Na przykład mówią, że system ma być ładny, nie precyzując, co ów przymiotnik oznacza. W trakcie analizy ważnym zadaniem jest przetłumaczenie klienckich ogólników na język, który będzie prosty, ale trafiający w istotę problemu. Wymagania, które zostaną spisane muszą być mierzalne. Określenie „szybki” nie jest mierzalne, ale „odpowiadający w ciągu 3 sekund” już tak. </w:t>
      </w:r>
    </w:p>
    <w:p w14:paraId="74B4BFE0" w14:textId="20E84DF7" w:rsidR="00E00AAE" w:rsidRDefault="00E00AAE" w:rsidP="00455D73">
      <w:r>
        <w:t>Wymagania pozafunkcjonalne powinny zostać z</w:t>
      </w:r>
      <w:r w:rsidR="00507C8D">
        <w:t>ebrane w taki sposób, który po</w:t>
      </w:r>
      <w:r>
        <w:t xml:space="preserve"> zakończeniu projektu pozwoli się z nich rozliczyć. Musi być możliwe do udowodnienia, że dane wymaganie zostało spełnione (lub wykazanie</w:t>
      </w:r>
      <w:r w:rsidR="00507C8D">
        <w:t>,</w:t>
      </w:r>
      <w:r>
        <w:t xml:space="preserve"> że wręcz przeciwnie).</w:t>
      </w:r>
    </w:p>
    <w:p w14:paraId="1E892CA9" w14:textId="768D0DFA" w:rsidR="006C7541" w:rsidRDefault="00753EFE" w:rsidP="006C7541">
      <w:pPr>
        <w:rPr>
          <w:ins w:id="3571" w:author="Okot" w:date="2019-12-12T12:04:00Z"/>
        </w:rPr>
      </w:pPr>
      <w:ins w:id="3572" w:author="Okot" w:date="2019-12-12T12:03:00Z">
        <w:r>
          <w:t>Poniżej zostaną przedstawione wymagania pozafunkcjonalne dla tworzonej aplikacji.</w:t>
        </w:r>
      </w:ins>
    </w:p>
    <w:p w14:paraId="42F027B1" w14:textId="77777777" w:rsidR="00753EFE" w:rsidRDefault="00753EFE" w:rsidP="006C7541">
      <w:pPr>
        <w:rPr>
          <w:ins w:id="3573" w:author="Okot" w:date="2019-12-12T12:03:00Z"/>
        </w:rPr>
      </w:pPr>
    </w:p>
    <w:p w14:paraId="3199DBAB" w14:textId="3F33FE6C" w:rsidR="00753EFE" w:rsidRPr="006C7541" w:rsidRDefault="00753EFE">
      <w:pPr>
        <w:pStyle w:val="Akapitzlist"/>
        <w:numPr>
          <w:ilvl w:val="0"/>
          <w:numId w:val="25"/>
        </w:numPr>
        <w:pPrChange w:id="3574" w:author="Okot" w:date="2019-12-12T12:03:00Z">
          <w:pPr/>
        </w:pPrChange>
      </w:pPr>
      <w:ins w:id="3575" w:author="Okot" w:date="2019-12-12T12:03:00Z">
        <w:r>
          <w:t>Stały dostęp do internetu</w:t>
        </w:r>
      </w:ins>
      <w:ins w:id="3576" w:author="Okot" w:date="2019-12-13T11:47:00Z">
        <w:r w:rsidR="00681B15">
          <w:t>.</w:t>
        </w:r>
      </w:ins>
    </w:p>
    <w:p w14:paraId="55D7FBA3" w14:textId="3976EBBF" w:rsidR="00E375D2" w:rsidRDefault="00B9397A" w:rsidP="00212F1F">
      <w:pPr>
        <w:pStyle w:val="Podtytu"/>
        <w:numPr>
          <w:ilvl w:val="0"/>
          <w:numId w:val="0"/>
        </w:numPr>
      </w:pPr>
      <w:bookmarkStart w:id="3577" w:name="_Toc5963773"/>
      <w:ins w:id="3578" w:author="Okot" w:date="2019-11-19T20:46:00Z">
        <w:r>
          <w:lastRenderedPageBreak/>
          <w:t>4</w:t>
        </w:r>
      </w:ins>
      <w:del w:id="3579" w:author="Okot" w:date="2019-11-19T20:46:00Z">
        <w:r w:rsidR="006A5CC8" w:rsidDel="00B9397A">
          <w:delText>3</w:delText>
        </w:r>
      </w:del>
      <w:r w:rsidR="006A5CC8">
        <w:t>.</w:t>
      </w:r>
      <w:ins w:id="3580" w:author="Okot" w:date="2019-11-19T20:46:00Z">
        <w:r>
          <w:t>3</w:t>
        </w:r>
      </w:ins>
      <w:del w:id="3581" w:author="Okot" w:date="2019-11-19T20:46:00Z">
        <w:r w:rsidR="006A5CC8" w:rsidDel="00B9397A">
          <w:delText>4</w:delText>
        </w:r>
      </w:del>
      <w:r w:rsidR="00212F1F">
        <w:t xml:space="preserve">. </w:t>
      </w:r>
      <w:r w:rsidR="00E375D2">
        <w:t>Model danych</w:t>
      </w:r>
      <w:bookmarkEnd w:id="3577"/>
    </w:p>
    <w:p w14:paraId="31DA0E22" w14:textId="77777777" w:rsidR="00E82FF2" w:rsidRDefault="00E82FF2" w:rsidP="00E82FF2"/>
    <w:p w14:paraId="28EDFDA5" w14:textId="31FDEB38" w:rsidR="00FB6AE0" w:rsidRDefault="00E82FF2" w:rsidP="00E82FF2">
      <w:r>
        <w:t xml:space="preserve">Podstawowymi informacjami, jakie aplikacja będzie przetwarzać są </w:t>
      </w:r>
      <w:r w:rsidR="00FB6AE0" w:rsidRPr="00761BAF">
        <w:t>wartości odżywcze</w:t>
      </w:r>
      <w:r w:rsidR="00FB6AE0">
        <w:t xml:space="preserve"> wybranych pokarmów, czyli ich</w:t>
      </w:r>
      <w:r>
        <w:t xml:space="preserve"> wartość kaloryczna, zawartość makroelementów: węglowodanów, tłuszczy i białka oraz mikroelem</w:t>
      </w:r>
      <w:r w:rsidR="00CA0F5B">
        <w:t>en</w:t>
      </w:r>
      <w:r>
        <w:t xml:space="preserve">tów: pierwiastków i witamin. Program będzie miał również dostęp do </w:t>
      </w:r>
      <w:r w:rsidRPr="00761BAF">
        <w:t xml:space="preserve">danych </w:t>
      </w:r>
      <w:r w:rsidR="00FB6AE0" w:rsidRPr="00761BAF">
        <w:t>o</w:t>
      </w:r>
      <w:r w:rsidR="00FB6AE0" w:rsidRPr="00761BAF">
        <w:rPr>
          <w:b/>
          <w:rPrChange w:id="3582" w:author="Okot" w:date="2019-12-03T18:14:00Z">
            <w:rPr/>
          </w:rPrChange>
        </w:rPr>
        <w:t xml:space="preserve"> </w:t>
      </w:r>
      <w:r w:rsidR="00FB6AE0" w:rsidRPr="00761BAF">
        <w:t>zapotrzebowaniu</w:t>
      </w:r>
      <w:r w:rsidR="00FB6AE0">
        <w:t xml:space="preserve"> na poszczególne składniki ludzi w róż</w:t>
      </w:r>
      <w:r w:rsidR="00C9369F">
        <w:t>nym wieku i różnej płci. System</w:t>
      </w:r>
      <w:r w:rsidR="00FB6AE0">
        <w:t xml:space="preserve"> będzie przechowywał </w:t>
      </w:r>
      <w:r w:rsidR="00FB6AE0" w:rsidRPr="00761BAF">
        <w:t>dane</w:t>
      </w:r>
      <w:r w:rsidR="00FB6AE0" w:rsidRPr="00761BAF">
        <w:rPr>
          <w:b/>
          <w:rPrChange w:id="3583" w:author="Okot" w:date="2019-12-03T18:14:00Z">
            <w:rPr/>
          </w:rPrChange>
        </w:rPr>
        <w:t xml:space="preserve"> </w:t>
      </w:r>
      <w:r w:rsidR="00FB6AE0" w:rsidRPr="00761BAF">
        <w:t>użytkowników</w:t>
      </w:r>
      <w:r w:rsidR="00FB6AE0">
        <w:t xml:space="preserve">: adres e-mail, hasło, datę urodzenia na podstawie której będzie ustalany wiek, </w:t>
      </w:r>
      <w:r w:rsidR="00450530">
        <w:t xml:space="preserve">płeć, </w:t>
      </w:r>
      <w:r w:rsidR="00FB6AE0">
        <w:t>wzrost, wagę, obwód pasa i talii, stopień aktywności fizycznej oraz cel, jaki chcieliby osiągnąć. Informacje te będzie można aktualizować, a aplikacja będzie wyliczać zmiany w wadze i obwodach</w:t>
      </w:r>
      <w:r w:rsidR="00450530">
        <w:t>. Na ich podstawie</w:t>
      </w:r>
      <w:ins w:id="3584" w:author="Okot" w:date="2019-12-03T18:14:00Z">
        <w:r w:rsidR="00761BAF">
          <w:t xml:space="preserve"> oraz</w:t>
        </w:r>
      </w:ins>
      <w:del w:id="3585" w:author="Okot" w:date="2019-12-03T18:14:00Z">
        <w:r w:rsidR="00450530" w:rsidDel="00761BAF">
          <w:delText>,</w:delText>
        </w:r>
      </w:del>
      <w:r w:rsidR="00450530">
        <w:t xml:space="preserve"> po zestawieniu z danymi człowieka</w:t>
      </w:r>
      <w:r w:rsidR="00FB6AE0">
        <w:t xml:space="preserve"> </w:t>
      </w:r>
      <w:r w:rsidR="00450530">
        <w:t xml:space="preserve">o tych samych parametrach (płci, wieku), </w:t>
      </w:r>
      <w:r w:rsidR="00FB6AE0">
        <w:t xml:space="preserve">ustalane </w:t>
      </w:r>
      <w:r w:rsidR="00CA0F5B">
        <w:t>będzie całkowite</w:t>
      </w:r>
      <w:r w:rsidR="00450530">
        <w:t xml:space="preserve"> </w:t>
      </w:r>
      <w:r w:rsidR="00450530" w:rsidRPr="00761BAF">
        <w:t xml:space="preserve">dzienne </w:t>
      </w:r>
      <w:r w:rsidR="00FB6AE0" w:rsidRPr="00761BAF">
        <w:t>z</w:t>
      </w:r>
      <w:r w:rsidR="00450530" w:rsidRPr="00761BAF">
        <w:t>apotrzebowanie energetyczne</w:t>
      </w:r>
      <w:r w:rsidR="00450530">
        <w:t xml:space="preserve"> (CPM) danego użytkownika, zapotrzebowanie na mikroelementy oraz rozkład makroskładników. </w:t>
      </w:r>
      <w:r w:rsidR="00FB6AE0">
        <w:t xml:space="preserve"> </w:t>
      </w:r>
      <w:r w:rsidR="00C9369F">
        <w:t>Dane te będą zapisywane i wykorzystywane</w:t>
      </w:r>
      <w:r w:rsidR="00284242">
        <w:t>, żeby ustalić spożycie kalorii</w:t>
      </w:r>
      <w:r w:rsidR="00450530">
        <w:t xml:space="preserve"> oraz rozkład makroskładników niezbędne, żeby użytkownik mógł zrealizować ustalony przez siebie cel.</w:t>
      </w:r>
    </w:p>
    <w:p w14:paraId="6FE504CE" w14:textId="35AAE508" w:rsidR="00C9369F" w:rsidRDefault="00C9369F" w:rsidP="00E82FF2">
      <w:r>
        <w:t>Kolejnymi informacjami</w:t>
      </w:r>
      <w:r w:rsidR="00D86D91">
        <w:t>,</w:t>
      </w:r>
      <w:r>
        <w:t xml:space="preserve"> z jakimi aplikacja będzie pracować</w:t>
      </w:r>
      <w:r w:rsidR="00D86D91">
        <w:t>,</w:t>
      </w:r>
      <w:r>
        <w:t xml:space="preserve"> są posiłki</w:t>
      </w:r>
      <w:r w:rsidR="00AE5E8C">
        <w:t xml:space="preserve"> spożywane przez użytkownika</w:t>
      </w:r>
      <w:r>
        <w:t>. W ramach posiłku zapisywane będą</w:t>
      </w:r>
      <w:r w:rsidR="00AE5E8C">
        <w:t xml:space="preserve"> pokarmy, które zostały zjedzone</w:t>
      </w:r>
      <w:r>
        <w:t>. Pokarmy będą mogły być zapisane j</w:t>
      </w:r>
      <w:r w:rsidR="00AE5E8C">
        <w:t>ako spis pojedynczych produktów</w:t>
      </w:r>
      <w:r w:rsidR="00720375">
        <w:t xml:space="preserve"> wraz z ich gramaturą</w:t>
      </w:r>
      <w:r w:rsidR="00AE5E8C">
        <w:t xml:space="preserve"> lub całe danie grupujące wiele składników</w:t>
      </w:r>
      <w:r w:rsidR="00720375">
        <w:t xml:space="preserve"> wraz z ich wagą</w:t>
      </w:r>
      <w:r w:rsidR="00AE5E8C">
        <w:t>.</w:t>
      </w:r>
      <w:r w:rsidR="00720375">
        <w:t xml:space="preserve"> Na podstawie wagi spożytego produktu i w oparciu o tabelę wartości odżywczych aplikacja będzie wyliczać, ile kalorii oraz makro- i mikroelementów użytkownik dostarczył swojemu organizmowi w ramach posiłku. W przypadku dań, już przy tworzeniu danego dania</w:t>
      </w:r>
      <w:r w:rsidR="0043236F">
        <w:t xml:space="preserve"> na podstawie użytych produktów</w:t>
      </w:r>
      <w:r w:rsidR="00720375">
        <w:t xml:space="preserve"> wyliczana będzie jego całkowita kaloryczność</w:t>
      </w:r>
      <w:r w:rsidR="0043236F">
        <w:t xml:space="preserve"> i odżywczość. Kiedy użytkownik będzie zapisywał wagę dania spożytą w ramach posiłku, program przeliczy te wartości proporcjonalnie do konsumpcji.</w:t>
      </w:r>
      <w:r w:rsidR="00720375">
        <w:t xml:space="preserve"> </w:t>
      </w:r>
      <w:r w:rsidR="00AE5E8C">
        <w:t>Przechowywane</w:t>
      </w:r>
      <w:r w:rsidR="0043236F">
        <w:t xml:space="preserve"> także</w:t>
      </w:r>
      <w:r w:rsidR="00AE5E8C">
        <w:t xml:space="preserve"> będą informacje o dacie i godzinie spożycia posiłku</w:t>
      </w:r>
      <w:r w:rsidR="0043236F">
        <w:t>. Aplikacja będzie sumować kalorie oraz wartości odżywcze spożyte ze wszystkich posiłków wciągu dnia oraz obliczać, w jakim stopniu zostało zrealizowane dzienne zapotrzebowanie na mikroelementy, cel kaloryczny oraz czy rozkład makroskładników był prawidłowy.</w:t>
      </w:r>
    </w:p>
    <w:p w14:paraId="77149871" w14:textId="143EE309" w:rsidR="00CA0F5B" w:rsidRDefault="00CA0F5B" w:rsidP="00E82FF2">
      <w:r>
        <w:t>Powyższe zależności ilustruje poniższy diagram.</w:t>
      </w:r>
    </w:p>
    <w:p w14:paraId="6EE1AF36" w14:textId="4792960B" w:rsidR="00CA0F5B" w:rsidRDefault="00CA0F5B">
      <w:pPr>
        <w:ind w:firstLine="0"/>
        <w:rPr>
          <w:ins w:id="3586" w:author="Okot" w:date="2019-12-03T19:59:00Z"/>
        </w:rPr>
        <w:pPrChange w:id="3587" w:author="Okot" w:date="2019-12-03T19:59:00Z">
          <w:pPr/>
        </w:pPrChange>
      </w:pPr>
    </w:p>
    <w:p w14:paraId="0EC30277" w14:textId="77777777" w:rsidR="00F260AD" w:rsidRDefault="00F260AD">
      <w:pPr>
        <w:ind w:firstLine="0"/>
        <w:pPrChange w:id="3588" w:author="Okot" w:date="2019-12-03T19:59:00Z">
          <w:pPr/>
        </w:pPrChange>
      </w:pPr>
    </w:p>
    <w:p w14:paraId="0D08F15D" w14:textId="39B87695" w:rsidR="00CA0F5B" w:rsidRDefault="00CA0F5B">
      <w:pPr>
        <w:ind w:firstLine="0"/>
        <w:jc w:val="center"/>
        <w:pPrChange w:id="3589" w:author="Okot" w:date="2019-12-03T19:56:00Z">
          <w:pPr>
            <w:ind w:firstLine="0"/>
            <w:jc w:val="left"/>
          </w:pPr>
        </w:pPrChange>
      </w:pPr>
      <w:r>
        <w:rPr>
          <w:noProof/>
          <w:lang w:eastAsia="pl-PL"/>
        </w:rPr>
        <w:lastRenderedPageBreak/>
        <w:drawing>
          <wp:inline distT="0" distB="0" distL="0" distR="0" wp14:anchorId="748B62CD" wp14:editId="059E1483">
            <wp:extent cx="4737600" cy="3254400"/>
            <wp:effectExtent l="190500" t="190500" r="196850" b="193675"/>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er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737600" cy="3254400"/>
                    </a:xfrm>
                    <a:prstGeom prst="rect">
                      <a:avLst/>
                    </a:prstGeom>
                    <a:ln>
                      <a:noFill/>
                    </a:ln>
                    <a:effectLst>
                      <a:outerShdw blurRad="190500" algn="tl" rotWithShape="0">
                        <a:srgbClr val="000000">
                          <a:alpha val="70000"/>
                        </a:srgbClr>
                      </a:outerShdw>
                    </a:effectLst>
                  </pic:spPr>
                </pic:pic>
              </a:graphicData>
            </a:graphic>
          </wp:inline>
        </w:drawing>
      </w:r>
    </w:p>
    <w:p w14:paraId="50A257AD" w14:textId="77777777" w:rsidR="00CA0F5B" w:rsidRDefault="00CA0F5B" w:rsidP="00CA0F5B">
      <w:pPr>
        <w:ind w:firstLine="0"/>
        <w:jc w:val="center"/>
      </w:pPr>
    </w:p>
    <w:p w14:paraId="20078315" w14:textId="406A2883" w:rsidR="00CA0F5B" w:rsidRDefault="00AF48FE" w:rsidP="00CA0F5B">
      <w:pPr>
        <w:ind w:firstLine="0"/>
        <w:jc w:val="center"/>
      </w:pPr>
      <w:r>
        <w:t>Rys. </w:t>
      </w:r>
      <w:ins w:id="3590" w:author="Okot" w:date="2019-11-19T20:46:00Z">
        <w:r w:rsidR="00B9397A">
          <w:t>4</w:t>
        </w:r>
      </w:ins>
      <w:del w:id="3591" w:author="Okot" w:date="2019-11-19T20:46:00Z">
        <w:r w:rsidDel="00B9397A">
          <w:delText>3</w:delText>
        </w:r>
      </w:del>
      <w:r>
        <w:t>.</w:t>
      </w:r>
      <w:ins w:id="3592" w:author="Okot" w:date="2019-11-19T20:46:00Z">
        <w:r w:rsidR="00B9397A">
          <w:t>1</w:t>
        </w:r>
      </w:ins>
      <w:del w:id="3593" w:author="Okot" w:date="2019-11-19T20:46:00Z">
        <w:r w:rsidDel="00B9397A">
          <w:delText>3</w:delText>
        </w:r>
      </w:del>
      <w:r w:rsidR="00CA0F5B">
        <w:t>. Uproszczony diagram zależności pomiędzy przetwarzanymi</w:t>
      </w:r>
      <w:r w:rsidR="00290FCB">
        <w:t xml:space="preserve"> danymi</w:t>
      </w:r>
      <w:r w:rsidR="00CA0F5B">
        <w:t>.</w:t>
      </w:r>
    </w:p>
    <w:p w14:paraId="155CF982" w14:textId="4D286DF2" w:rsidR="00E82FF2" w:rsidRDefault="00FB6AE0" w:rsidP="00E82FF2">
      <w:r>
        <w:t xml:space="preserve"> </w:t>
      </w:r>
    </w:p>
    <w:p w14:paraId="7C1694F7" w14:textId="618BC20C" w:rsidR="007E73EC" w:rsidRDefault="007E73EC" w:rsidP="00E82FF2">
      <w:r>
        <w:t>Ze względu na czytelność diagramu zrezygnowano z wyszczególniania poszczególnych składników i wartości odżywczych i zastąpiono je ogólnymi określeniami: „tabele zapotrzebowań” oraz „wartości odżywcze”.</w:t>
      </w:r>
    </w:p>
    <w:p w14:paraId="7E066FEB" w14:textId="77777777" w:rsidR="00E2456B" w:rsidRDefault="00E2456B" w:rsidP="00E82FF2"/>
    <w:p w14:paraId="58008241" w14:textId="11B19449" w:rsidR="00E2456B" w:rsidRDefault="00B9397A" w:rsidP="00E2456B">
      <w:pPr>
        <w:pStyle w:val="Podtytu"/>
      </w:pPr>
      <w:ins w:id="3594" w:author="Okot" w:date="2019-11-19T20:46:00Z">
        <w:r>
          <w:t>4</w:t>
        </w:r>
      </w:ins>
      <w:del w:id="3595" w:author="Okot" w:date="2019-11-19T20:46:00Z">
        <w:r w:rsidR="006A5CC8" w:rsidDel="00B9397A">
          <w:delText>3</w:delText>
        </w:r>
      </w:del>
      <w:r w:rsidR="006A5CC8">
        <w:t>.</w:t>
      </w:r>
      <w:ins w:id="3596" w:author="Okot" w:date="2019-11-19T20:46:00Z">
        <w:r>
          <w:t>4</w:t>
        </w:r>
      </w:ins>
      <w:del w:id="3597" w:author="Okot" w:date="2019-11-19T20:46:00Z">
        <w:r w:rsidR="006A5CC8" w:rsidDel="00B9397A">
          <w:delText>5</w:delText>
        </w:r>
      </w:del>
      <w:r w:rsidR="00E2456B">
        <w:t>. Aktorzy</w:t>
      </w:r>
    </w:p>
    <w:p w14:paraId="0572EE01" w14:textId="77777777" w:rsidR="00E2456B" w:rsidRDefault="00E2456B" w:rsidP="00E2456B"/>
    <w:p w14:paraId="09EF7D8F" w14:textId="74722E35" w:rsidR="00E2456B" w:rsidRDefault="00503DE2" w:rsidP="00E2456B">
      <w:r>
        <w:t>Według Russa Milesa i Kim Hamilton, ekspertów w dziedzinie architektury systemów i inżynierii oprogramowania oraz autorów przewodnika po języku UML</w:t>
      </w:r>
      <w:r w:rsidR="00C7205D">
        <w:t>,</w:t>
      </w:r>
      <w:r>
        <w:t xml:space="preserve"> aktor to każd</w:t>
      </w:r>
      <w:r w:rsidR="001358EE">
        <w:t>y obiekt komunikujący się z modelowanym systemem, którego nie można zmodyfikować w projekcie systemu. Aktorami mogą być na przykład ludzie albo zewnętrzne systemy. Ich sposób działania nie podlega zainteresowaniom projektantów systemu [</w:t>
      </w:r>
      <w:ins w:id="3598" w:author="Okot" w:date="2020-01-13T11:23:00Z">
        <w:r w:rsidR="00EC125A">
          <w:t>3</w:t>
        </w:r>
      </w:ins>
      <w:ins w:id="3599" w:author="Okot" w:date="2020-01-31T14:34:00Z">
        <w:r w:rsidR="00E61A1C">
          <w:t>9</w:t>
        </w:r>
      </w:ins>
      <w:del w:id="3600" w:author="Okot" w:date="2020-01-13T11:23:00Z">
        <w:r w:rsidR="00E2330C" w:rsidDel="00EC125A">
          <w:delText>29</w:delText>
        </w:r>
      </w:del>
      <w:r w:rsidR="001358EE">
        <w:t>].</w:t>
      </w:r>
      <w:r>
        <w:t xml:space="preserve"> </w:t>
      </w:r>
      <w:r w:rsidR="00C7205D">
        <w:t>W zgodzie z tą definicją, n</w:t>
      </w:r>
      <w:r w:rsidR="00E2456B">
        <w:t>iniejsza aplikacja z punktu widzenia ról w systemie nie będzie skomplikowana. Po głębszych rozważaniach ustalono, że w aplikacji na początku będ</w:t>
      </w:r>
      <w:r w:rsidR="00C7205D">
        <w:t>zie</w:t>
      </w:r>
      <w:r w:rsidR="00E2456B">
        <w:t xml:space="preserve"> występować tylko </w:t>
      </w:r>
      <w:del w:id="3601" w:author="Okot" w:date="2019-12-09T20:10:00Z">
        <w:r w:rsidR="00C7205D" w:rsidRPr="008063E4" w:rsidDel="00E41392">
          <w:delText>jeden</w:delText>
        </w:r>
        <w:r w:rsidR="00E2456B" w:rsidDel="00E41392">
          <w:delText xml:space="preserve"> </w:delText>
        </w:r>
        <w:r w:rsidR="00E2456B" w:rsidRPr="00C7205D" w:rsidDel="00E41392">
          <w:delText>a</w:delText>
        </w:r>
      </w:del>
      <w:ins w:id="3602" w:author="Okot" w:date="2019-12-09T20:10:00Z">
        <w:r w:rsidR="00E41392">
          <w:t>dwóch a</w:t>
        </w:r>
      </w:ins>
      <w:r w:rsidR="00E2456B" w:rsidRPr="00C7205D">
        <w:t>ktor</w:t>
      </w:r>
      <w:ins w:id="3603" w:author="Okot" w:date="2019-12-09T20:10:00Z">
        <w:r w:rsidR="00E41392">
          <w:t>ów</w:t>
        </w:r>
      </w:ins>
      <w:r w:rsidR="00C7205D">
        <w:t> </w:t>
      </w:r>
      <w:del w:id="3604" w:author="Okot" w:date="2019-12-09T20:10:00Z">
        <w:r w:rsidR="00C7205D" w:rsidDel="00E41392">
          <w:delText>-</w:delText>
        </w:r>
      </w:del>
      <w:ins w:id="3605" w:author="Okot" w:date="2019-12-09T20:10:00Z">
        <w:r w:rsidR="00E41392">
          <w:t>–</w:t>
        </w:r>
      </w:ins>
      <w:r w:rsidR="00C7205D">
        <w:t> </w:t>
      </w:r>
      <w:r w:rsidR="00E2456B" w:rsidRPr="00C7205D">
        <w:t>użytkownik</w:t>
      </w:r>
      <w:ins w:id="3606" w:author="Okot" w:date="2019-12-09T20:10:00Z">
        <w:r w:rsidR="00E41392">
          <w:t xml:space="preserve"> niezalogowany i zalogowany</w:t>
        </w:r>
      </w:ins>
      <w:r w:rsidR="00E2456B">
        <w:t>.</w:t>
      </w:r>
    </w:p>
    <w:p w14:paraId="2BC4C598" w14:textId="77777777" w:rsidR="008063E4" w:rsidRDefault="008063E4">
      <w:pPr>
        <w:ind w:firstLine="0"/>
        <w:pPrChange w:id="3607" w:author="Okot" w:date="2019-12-09T20:10:00Z">
          <w:pPr/>
        </w:pPrChange>
      </w:pPr>
    </w:p>
    <w:p w14:paraId="4B9B39C7" w14:textId="77777777" w:rsidR="00E41392" w:rsidRDefault="00E41392" w:rsidP="006A2D08">
      <w:pPr>
        <w:ind w:firstLine="0"/>
        <w:jc w:val="center"/>
        <w:rPr>
          <w:ins w:id="3608" w:author="Okot" w:date="2019-12-09T20:10:00Z"/>
        </w:rPr>
      </w:pPr>
    </w:p>
    <w:p w14:paraId="36DD2F5C" w14:textId="5FCD225D" w:rsidR="008063E4" w:rsidRDefault="00E41392">
      <w:pPr>
        <w:ind w:firstLine="0"/>
        <w:jc w:val="center"/>
      </w:pPr>
      <w:ins w:id="3609" w:author="Okot" w:date="2019-12-09T20:10:00Z">
        <w:r>
          <w:rPr>
            <w:noProof/>
            <w:lang w:eastAsia="pl-PL"/>
          </w:rPr>
          <w:lastRenderedPageBreak/>
          <w:drawing>
            <wp:inline distT="0" distB="0" distL="0" distR="0" wp14:anchorId="7C39CD75" wp14:editId="1D923ED6">
              <wp:extent cx="5497200" cy="1386000"/>
              <wp:effectExtent l="190500" t="190500" r="179705" b="195580"/>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5497200" cy="1386000"/>
                      </a:xfrm>
                      <a:prstGeom prst="rect">
                        <a:avLst/>
                      </a:prstGeom>
                      <a:ln>
                        <a:noFill/>
                      </a:ln>
                      <a:effectLst>
                        <a:outerShdw blurRad="190500" algn="tl" rotWithShape="0">
                          <a:srgbClr val="000000">
                            <a:alpha val="70000"/>
                          </a:srgbClr>
                        </a:outerShdw>
                      </a:effectLst>
                    </pic:spPr>
                  </pic:pic>
                </a:graphicData>
              </a:graphic>
            </wp:inline>
          </w:drawing>
        </w:r>
      </w:ins>
      <w:del w:id="3610" w:author="Okot" w:date="2019-12-09T20:10:00Z">
        <w:r w:rsidR="006A2D08" w:rsidDel="00E41392">
          <w:rPr>
            <w:noProof/>
            <w:lang w:eastAsia="pl-PL"/>
          </w:rPr>
          <w:drawing>
            <wp:inline distT="0" distB="0" distL="0" distR="0" wp14:anchorId="46978C42" wp14:editId="0AE8A2A3">
              <wp:extent cx="3027600" cy="763406"/>
              <wp:effectExtent l="190500" t="190500" r="192405" b="189230"/>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or.png"/>
                      <pic:cNvPicPr/>
                    </pic:nvPicPr>
                    <pic:blipFill>
                      <a:blip r:embed="rId61">
                        <a:extLst>
                          <a:ext uri="{28A0092B-C50C-407E-A947-70E740481C1C}">
                            <a14:useLocalDpi xmlns:a14="http://schemas.microsoft.com/office/drawing/2010/main" val="0"/>
                          </a:ext>
                        </a:extLst>
                      </a:blip>
                      <a:stretch>
                        <a:fillRect/>
                      </a:stretch>
                    </pic:blipFill>
                    <pic:spPr>
                      <a:xfrm>
                        <a:off x="0" y="0"/>
                        <a:ext cx="3027600" cy="763406"/>
                      </a:xfrm>
                      <a:prstGeom prst="rect">
                        <a:avLst/>
                      </a:prstGeom>
                      <a:ln>
                        <a:noFill/>
                      </a:ln>
                      <a:effectLst>
                        <a:outerShdw blurRad="190500" algn="tl" rotWithShape="0">
                          <a:srgbClr val="000000">
                            <a:alpha val="70000"/>
                          </a:srgbClr>
                        </a:outerShdw>
                      </a:effectLst>
                    </pic:spPr>
                  </pic:pic>
                </a:graphicData>
              </a:graphic>
            </wp:inline>
          </w:drawing>
        </w:r>
      </w:del>
    </w:p>
    <w:p w14:paraId="5E6EBFC6" w14:textId="754BBE6C" w:rsidR="008063E4" w:rsidDel="00E41392" w:rsidRDefault="008063E4" w:rsidP="006A2D08">
      <w:pPr>
        <w:jc w:val="center"/>
        <w:rPr>
          <w:del w:id="3611" w:author="Okot" w:date="2019-12-03T19:58:00Z"/>
        </w:rPr>
      </w:pPr>
    </w:p>
    <w:p w14:paraId="4D61587F" w14:textId="77777777" w:rsidR="00E41392" w:rsidRDefault="00E41392" w:rsidP="006A2D08">
      <w:pPr>
        <w:jc w:val="center"/>
        <w:rPr>
          <w:ins w:id="3612" w:author="Okot" w:date="2019-12-09T20:10:00Z"/>
        </w:rPr>
      </w:pPr>
    </w:p>
    <w:p w14:paraId="2D57A3D6" w14:textId="0B56051F" w:rsidR="006A2D08" w:rsidRDefault="006A2D08" w:rsidP="006A2D08">
      <w:pPr>
        <w:jc w:val="center"/>
      </w:pPr>
      <w:r>
        <w:t xml:space="preserve">Rys. </w:t>
      </w:r>
      <w:ins w:id="3613" w:author="Okot" w:date="2019-11-19T20:47:00Z">
        <w:r w:rsidR="00F17AC7">
          <w:t>4</w:t>
        </w:r>
      </w:ins>
      <w:del w:id="3614" w:author="Okot" w:date="2019-11-19T20:47:00Z">
        <w:r w:rsidDel="00F17AC7">
          <w:delText>3</w:delText>
        </w:r>
      </w:del>
      <w:r>
        <w:t>.</w:t>
      </w:r>
      <w:ins w:id="3615" w:author="Okot" w:date="2019-11-19T20:47:00Z">
        <w:r w:rsidR="00F17AC7">
          <w:t>2</w:t>
        </w:r>
      </w:ins>
      <w:del w:id="3616" w:author="Okot" w:date="2019-11-19T20:47:00Z">
        <w:r w:rsidR="00D86D91" w:rsidDel="00F17AC7">
          <w:delText>4</w:delText>
        </w:r>
      </w:del>
      <w:r w:rsidR="00CC05A5">
        <w:t>.</w:t>
      </w:r>
      <w:ins w:id="3617" w:author="Okot" w:date="2019-12-09T20:12:00Z">
        <w:r w:rsidR="00E41392">
          <w:t xml:space="preserve"> Aktorzy</w:t>
        </w:r>
      </w:ins>
      <w:del w:id="3618" w:author="Okot" w:date="2019-12-09T20:12:00Z">
        <w:r w:rsidR="00CC05A5" w:rsidDel="00E41392">
          <w:delText xml:space="preserve"> Główny</w:delText>
        </w:r>
        <w:r w:rsidDel="00E41392">
          <w:delText xml:space="preserve"> aktor</w:delText>
        </w:r>
      </w:del>
      <w:r>
        <w:t xml:space="preserve"> w systemie.</w:t>
      </w:r>
    </w:p>
    <w:p w14:paraId="59A0D611" w14:textId="77777777" w:rsidR="006A2D08" w:rsidRDefault="006A2D08" w:rsidP="006A2D08">
      <w:pPr>
        <w:jc w:val="center"/>
      </w:pPr>
    </w:p>
    <w:p w14:paraId="3E593E93" w14:textId="079F0EAE" w:rsidR="00E2456B" w:rsidRDefault="002335CE">
      <w:ins w:id="3619" w:author="Okot" w:date="2019-12-09T20:12:00Z">
        <w:r>
          <w:t>Użytkownik niezalogowany będzie miał bardzo ograniczone możliwości działanie w systemie – będzie mógł założyć konto, zalogowa</w:t>
        </w:r>
      </w:ins>
      <w:ins w:id="3620" w:author="Okot" w:date="2019-12-09T20:13:00Z">
        <w:r>
          <w:t xml:space="preserve">ć się, stając się drugim aktorem oraz wnioskować o przypomnienie hasła. </w:t>
        </w:r>
      </w:ins>
      <w:r w:rsidR="008044D0">
        <w:t>Użytkownik</w:t>
      </w:r>
      <w:ins w:id="3621" w:author="Okot" w:date="2019-12-09T20:12:00Z">
        <w:r w:rsidR="00E41392">
          <w:t xml:space="preserve"> zalogowany</w:t>
        </w:r>
      </w:ins>
      <w:r w:rsidR="008044D0">
        <w:t xml:space="preserve"> będzie głównym aktorem współpracującym z system, korzystającym z niego. Będzie wprowadzał do systemu swoje dane i je aktualizował.</w:t>
      </w:r>
      <w:r w:rsidR="008C4EAD">
        <w:t xml:space="preserve"> Pozostałe działania będą wykonywane przez sam system we współpracy z bazą danych.</w:t>
      </w:r>
    </w:p>
    <w:p w14:paraId="41BA8C00" w14:textId="00D36DD4" w:rsidR="00CC05A5" w:rsidDel="002335CE" w:rsidRDefault="00CC05A5" w:rsidP="008C4EAD">
      <w:pPr>
        <w:rPr>
          <w:del w:id="3622" w:author="Okot" w:date="2019-12-09T20:18:00Z"/>
        </w:rPr>
      </w:pPr>
      <w:del w:id="3623" w:author="Okot" w:date="2019-12-09T20:18:00Z">
        <w:r w:rsidDel="002335CE">
          <w:delText xml:space="preserve">Rozważano też wprowadzenie administrator, ale ostatecznie uznano, że przy aktualnie planowych funkcjach, administrator nie będzie potrzebny. </w:delText>
        </w:r>
      </w:del>
      <w:del w:id="3624" w:author="Okot" w:date="2019-12-03T19:59:00Z">
        <w:r w:rsidDel="00B70E54">
          <w:delText>Być może wraz z potencjalnym, późniejszym rozwojem oprogramowania takie zapotrzebowanie wystąpi.</w:delText>
        </w:r>
      </w:del>
    </w:p>
    <w:p w14:paraId="49A0218C" w14:textId="6733098C" w:rsidR="007E73EC" w:rsidRDefault="007E73EC" w:rsidP="00E82FF2"/>
    <w:p w14:paraId="307D352C" w14:textId="2708B32C" w:rsidR="008D7472" w:rsidRDefault="008B4519" w:rsidP="008D7472">
      <w:pPr>
        <w:pStyle w:val="Podtytu"/>
        <w:rPr>
          <w:ins w:id="3625" w:author="Okot" w:date="2019-12-03T19:55:00Z"/>
        </w:rPr>
      </w:pPr>
      <w:ins w:id="3626" w:author="Okot" w:date="2019-11-19T20:47:00Z">
        <w:r>
          <w:t>4</w:t>
        </w:r>
      </w:ins>
      <w:del w:id="3627" w:author="Okot" w:date="2019-11-19T20:47:00Z">
        <w:r w:rsidR="006A5CC8" w:rsidDel="008B4519">
          <w:delText>3</w:delText>
        </w:r>
      </w:del>
      <w:r w:rsidR="006A5CC8">
        <w:t>.</w:t>
      </w:r>
      <w:ins w:id="3628" w:author="Okot" w:date="2019-11-19T20:47:00Z">
        <w:r>
          <w:t>5</w:t>
        </w:r>
      </w:ins>
      <w:del w:id="3629" w:author="Okot" w:date="2019-11-19T20:47:00Z">
        <w:r w:rsidR="006A5CC8" w:rsidDel="008B4519">
          <w:delText>6</w:delText>
        </w:r>
      </w:del>
      <w:r w:rsidR="008D7472">
        <w:t>. Przypadki użycia</w:t>
      </w:r>
    </w:p>
    <w:p w14:paraId="4D9A9A55" w14:textId="77777777" w:rsidR="00B70E54" w:rsidRDefault="00B70E54">
      <w:pPr>
        <w:ind w:firstLine="0"/>
        <w:rPr>
          <w:ins w:id="3630" w:author="Okot" w:date="2019-12-09T20:13:00Z"/>
        </w:rPr>
        <w:pPrChange w:id="3631" w:author="Okot" w:date="2019-12-03T19:55:00Z">
          <w:pPr>
            <w:pStyle w:val="Podtytu"/>
          </w:pPr>
        </w:pPrChange>
      </w:pPr>
    </w:p>
    <w:p w14:paraId="1A808DD1" w14:textId="475314F7" w:rsidR="009E6E7E" w:rsidRDefault="007A3D98">
      <w:pPr>
        <w:rPr>
          <w:ins w:id="3632" w:author="Okot" w:date="2020-01-20T14:04:00Z"/>
        </w:rPr>
        <w:pPrChange w:id="3633" w:author="Okot" w:date="2019-12-10T17:01:00Z">
          <w:pPr>
            <w:pStyle w:val="Podtytu"/>
          </w:pPr>
        </w:pPrChange>
      </w:pPr>
      <w:ins w:id="3634" w:author="Okot" w:date="2020-01-03T13:51:00Z">
        <w:r>
          <w:t>Czytelnie i skrupulatnie opisane przypadki użycia są</w:t>
        </w:r>
      </w:ins>
      <w:ins w:id="3635" w:author="Okot" w:date="2020-01-03T13:52:00Z">
        <w:r>
          <w:t xml:space="preserve"> podstawą skutecznej, szybkiej i ułatwionej implementacji. W niniejszym punkcie </w:t>
        </w:r>
      </w:ins>
      <w:ins w:id="3636" w:author="Okot" w:date="2020-01-03T13:53:00Z">
        <w:r>
          <w:t>zostaną omówione przypadki użycia dla powstającej aplikacji. Przedstawiony zostanie zar</w:t>
        </w:r>
      </w:ins>
      <w:ins w:id="3637" w:author="Okot" w:date="2020-01-03T13:54:00Z">
        <w:r>
          <w:t>ówno diagram przypadków użycia jak i szczegółowy scenariusz dla każdego z nich.</w:t>
        </w:r>
      </w:ins>
    </w:p>
    <w:p w14:paraId="025B82A3" w14:textId="620D825E" w:rsidR="00FD3085" w:rsidRDefault="00FD3085">
      <w:pPr>
        <w:rPr>
          <w:ins w:id="3638" w:author="Okot" w:date="2020-01-20T14:09:00Z"/>
        </w:rPr>
        <w:pPrChange w:id="3639" w:author="Okot" w:date="2019-12-10T17:01:00Z">
          <w:pPr>
            <w:pStyle w:val="Podtytu"/>
          </w:pPr>
        </w:pPrChange>
      </w:pPr>
      <w:ins w:id="3640" w:author="Okot" w:date="2020-01-20T14:04:00Z">
        <w:r>
          <w:t>Ze względu na czytelność diagramu został on podzielony na kilka mniejszych powi</w:t>
        </w:r>
      </w:ins>
      <w:ins w:id="3641" w:author="Okot" w:date="2020-01-20T14:11:00Z">
        <w:r>
          <w:t>ązanych ze sobą aktorem lub funkcjonalnie.</w:t>
        </w:r>
      </w:ins>
    </w:p>
    <w:p w14:paraId="703A5D28" w14:textId="58BE1A5F" w:rsidR="00FD3085" w:rsidRDefault="00FD3085">
      <w:pPr>
        <w:rPr>
          <w:ins w:id="3642" w:author="Okot" w:date="2020-01-03T13:54:00Z"/>
        </w:rPr>
        <w:pPrChange w:id="3643" w:author="Okot" w:date="2019-12-10T17:01:00Z">
          <w:pPr>
            <w:pStyle w:val="Podtytu"/>
          </w:pPr>
        </w:pPrChange>
      </w:pPr>
    </w:p>
    <w:p w14:paraId="0E3FF97E" w14:textId="77777777" w:rsidR="007A3D98" w:rsidRDefault="007A3D98">
      <w:pPr>
        <w:ind w:firstLine="0"/>
        <w:rPr>
          <w:ins w:id="3644" w:author="Okot" w:date="2020-01-20T14:06:00Z"/>
        </w:rPr>
        <w:pPrChange w:id="3645" w:author="Okot" w:date="2020-01-20T14:06:00Z">
          <w:pPr>
            <w:pStyle w:val="Podtytu"/>
          </w:pPr>
        </w:pPrChange>
      </w:pPr>
    </w:p>
    <w:p w14:paraId="128AAF00" w14:textId="77777777" w:rsidR="00FD3085" w:rsidRDefault="00FD3085">
      <w:pPr>
        <w:ind w:firstLine="0"/>
        <w:jc w:val="center"/>
        <w:rPr>
          <w:ins w:id="3646" w:author="Okot" w:date="2020-01-20T14:08:00Z"/>
          <w:noProof/>
          <w:lang w:eastAsia="pl-PL"/>
        </w:rPr>
        <w:pPrChange w:id="3647" w:author="Okot" w:date="2020-01-20T14:07:00Z">
          <w:pPr>
            <w:pStyle w:val="Podtytu"/>
          </w:pPr>
        </w:pPrChange>
      </w:pPr>
    </w:p>
    <w:p w14:paraId="6D6852E9" w14:textId="77777777" w:rsidR="00FD3085" w:rsidRDefault="00FD3085">
      <w:pPr>
        <w:ind w:firstLine="0"/>
        <w:jc w:val="center"/>
        <w:rPr>
          <w:ins w:id="3648" w:author="Okot" w:date="2020-01-20T14:08:00Z"/>
          <w:noProof/>
          <w:lang w:eastAsia="pl-PL"/>
        </w:rPr>
        <w:pPrChange w:id="3649" w:author="Okot" w:date="2020-01-20T14:07:00Z">
          <w:pPr>
            <w:pStyle w:val="Podtytu"/>
          </w:pPr>
        </w:pPrChange>
      </w:pPr>
    </w:p>
    <w:p w14:paraId="5641B286" w14:textId="77777777" w:rsidR="00FD3085" w:rsidRDefault="00FD3085">
      <w:pPr>
        <w:ind w:firstLine="0"/>
        <w:jc w:val="center"/>
        <w:rPr>
          <w:ins w:id="3650" w:author="Okot" w:date="2020-01-20T14:08:00Z"/>
          <w:noProof/>
          <w:lang w:eastAsia="pl-PL"/>
        </w:rPr>
        <w:pPrChange w:id="3651" w:author="Okot" w:date="2020-01-20T14:07:00Z">
          <w:pPr>
            <w:pStyle w:val="Podtytu"/>
          </w:pPr>
        </w:pPrChange>
      </w:pPr>
    </w:p>
    <w:p w14:paraId="3CB75934" w14:textId="77777777" w:rsidR="00FD3085" w:rsidRDefault="00FD3085">
      <w:pPr>
        <w:ind w:firstLine="0"/>
        <w:jc w:val="center"/>
        <w:rPr>
          <w:ins w:id="3652" w:author="Okot" w:date="2020-01-20T14:08:00Z"/>
        </w:rPr>
      </w:pPr>
    </w:p>
    <w:p w14:paraId="0B3B4463" w14:textId="59EB4DC5" w:rsidR="00FD3085" w:rsidRDefault="00FD3085">
      <w:pPr>
        <w:ind w:firstLine="0"/>
        <w:jc w:val="center"/>
        <w:rPr>
          <w:ins w:id="3653" w:author="Okot" w:date="2020-01-20T14:08:00Z"/>
        </w:rPr>
      </w:pPr>
      <w:ins w:id="3654" w:author="Okot" w:date="2020-01-20T14:06:00Z">
        <w:r>
          <w:rPr>
            <w:noProof/>
            <w:lang w:eastAsia="pl-PL"/>
          </w:rPr>
          <w:lastRenderedPageBreak/>
          <w:drawing>
            <wp:inline distT="0" distB="0" distL="0" distR="0" wp14:anchorId="6BE3491F" wp14:editId="32F0F20E">
              <wp:extent cx="3826800" cy="3060000"/>
              <wp:effectExtent l="190500" t="190500" r="193040" b="19812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rzypadkiużyciaNOTLOGGED.png"/>
                      <pic:cNvPicPr/>
                    </pic:nvPicPr>
                    <pic:blipFill>
                      <a:blip r:embed="rId62">
                        <a:extLst>
                          <a:ext uri="{28A0092B-C50C-407E-A947-70E740481C1C}">
                            <a14:useLocalDpi xmlns:a14="http://schemas.microsoft.com/office/drawing/2010/main" val="0"/>
                          </a:ext>
                        </a:extLst>
                      </a:blip>
                      <a:stretch>
                        <a:fillRect/>
                      </a:stretch>
                    </pic:blipFill>
                    <pic:spPr>
                      <a:xfrm>
                        <a:off x="0" y="0"/>
                        <a:ext cx="3826800" cy="3060000"/>
                      </a:xfrm>
                      <a:prstGeom prst="rect">
                        <a:avLst/>
                      </a:prstGeom>
                      <a:ln>
                        <a:noFill/>
                      </a:ln>
                      <a:effectLst>
                        <a:outerShdw blurRad="190500" algn="tl" rotWithShape="0">
                          <a:srgbClr val="000000">
                            <a:alpha val="70000"/>
                          </a:srgbClr>
                        </a:outerShdw>
                      </a:effectLst>
                    </pic:spPr>
                  </pic:pic>
                </a:graphicData>
              </a:graphic>
            </wp:inline>
          </w:drawing>
        </w:r>
      </w:ins>
    </w:p>
    <w:p w14:paraId="60E5F023" w14:textId="77777777" w:rsidR="00FD3085" w:rsidRDefault="00FD3085">
      <w:pPr>
        <w:tabs>
          <w:tab w:val="left" w:pos="3802"/>
        </w:tabs>
        <w:ind w:firstLine="0"/>
        <w:jc w:val="center"/>
        <w:rPr>
          <w:ins w:id="3655" w:author="Okot" w:date="2020-01-20T14:08:00Z"/>
        </w:rPr>
        <w:pPrChange w:id="3656" w:author="Okot" w:date="2020-01-20T14:08:00Z">
          <w:pPr>
            <w:pStyle w:val="Podtytu"/>
          </w:pPr>
        </w:pPrChange>
      </w:pPr>
    </w:p>
    <w:p w14:paraId="57EEDE35" w14:textId="63BF4B44" w:rsidR="00FD3085" w:rsidRPr="001C71AE" w:rsidRDefault="00FD3085">
      <w:pPr>
        <w:tabs>
          <w:tab w:val="left" w:pos="3802"/>
        </w:tabs>
        <w:ind w:firstLine="0"/>
        <w:jc w:val="center"/>
        <w:rPr>
          <w:ins w:id="3657" w:author="Okot" w:date="2020-01-03T13:54:00Z"/>
        </w:rPr>
        <w:pPrChange w:id="3658" w:author="Okot" w:date="2020-01-20T14:08:00Z">
          <w:pPr>
            <w:pStyle w:val="Podtytu"/>
          </w:pPr>
        </w:pPrChange>
      </w:pPr>
      <w:ins w:id="3659" w:author="Okot" w:date="2020-01-20T14:08:00Z">
        <w:r>
          <w:t>Rys. 4.3. Diagram przypadków użycia dla użytkownika niezalogowanego.</w:t>
        </w:r>
      </w:ins>
    </w:p>
    <w:p w14:paraId="5958186D" w14:textId="3B4F3215" w:rsidR="007A3D98" w:rsidRDefault="007A3D98">
      <w:pPr>
        <w:ind w:firstLine="0"/>
        <w:rPr>
          <w:ins w:id="3660" w:author="Okot" w:date="2020-01-03T13:54:00Z"/>
        </w:rPr>
        <w:pPrChange w:id="3661" w:author="Okot" w:date="2020-01-03T13:55:00Z">
          <w:pPr>
            <w:pStyle w:val="Podtytu"/>
          </w:pPr>
        </w:pPrChange>
      </w:pPr>
    </w:p>
    <w:p w14:paraId="5BC91190" w14:textId="77777777" w:rsidR="009E6E7E" w:rsidRDefault="009E6E7E">
      <w:pPr>
        <w:ind w:firstLine="0"/>
        <w:rPr>
          <w:ins w:id="3662" w:author="Okot" w:date="2019-12-10T17:00:00Z"/>
        </w:rPr>
        <w:pPrChange w:id="3663" w:author="Okot" w:date="2019-12-10T16:58:00Z">
          <w:pPr>
            <w:pStyle w:val="Podtytu"/>
          </w:pPr>
        </w:pPrChange>
      </w:pPr>
      <w:ins w:id="3664" w:author="Okot" w:date="2019-12-10T16:58:00Z">
        <w:r>
          <w:t xml:space="preserve">Tabela </w:t>
        </w:r>
      </w:ins>
      <w:ins w:id="3665" w:author="Okot" w:date="2019-12-10T16:59:00Z">
        <w:r>
          <w:t xml:space="preserve">4.1. </w:t>
        </w:r>
      </w:ins>
    </w:p>
    <w:p w14:paraId="2184EC1B" w14:textId="4BB3B680" w:rsidR="002335CE" w:rsidRDefault="009E6E7E">
      <w:pPr>
        <w:ind w:firstLine="0"/>
        <w:rPr>
          <w:ins w:id="3666" w:author="Okot" w:date="2019-12-10T17:02:00Z"/>
        </w:rPr>
        <w:pPrChange w:id="3667" w:author="Okot" w:date="2019-12-10T16:58:00Z">
          <w:pPr>
            <w:pStyle w:val="Podtytu"/>
          </w:pPr>
        </w:pPrChange>
      </w:pPr>
      <w:ins w:id="3668" w:author="Okot" w:date="2019-12-10T16:59:00Z">
        <w:r>
          <w:t>Opis scenariusza przypadku użycia „Rejestracja”.</w:t>
        </w:r>
      </w:ins>
    </w:p>
    <w:tbl>
      <w:tblPr>
        <w:tblStyle w:val="Tabela-Siatka"/>
        <w:tblW w:w="0" w:type="auto"/>
        <w:tblLook w:val="04A0" w:firstRow="1" w:lastRow="0" w:firstColumn="1" w:lastColumn="0" w:noHBand="0" w:noVBand="1"/>
        <w:tblPrChange w:id="3669" w:author="Okot" w:date="2019-12-10T17:05:00Z">
          <w:tblPr>
            <w:tblStyle w:val="Tabela-Siatka"/>
            <w:tblW w:w="0" w:type="auto"/>
            <w:tblLook w:val="04A0" w:firstRow="1" w:lastRow="0" w:firstColumn="1" w:lastColumn="0" w:noHBand="0" w:noVBand="1"/>
          </w:tblPr>
        </w:tblPrChange>
      </w:tblPr>
      <w:tblGrid>
        <w:gridCol w:w="3397"/>
        <w:gridCol w:w="5664"/>
        <w:tblGridChange w:id="3670">
          <w:tblGrid>
            <w:gridCol w:w="3397"/>
            <w:gridCol w:w="1133"/>
            <w:gridCol w:w="4531"/>
          </w:tblGrid>
        </w:tblGridChange>
      </w:tblGrid>
      <w:tr w:rsidR="009E6E7E" w14:paraId="05450684" w14:textId="77777777" w:rsidTr="00B03609">
        <w:trPr>
          <w:ins w:id="3671" w:author="Okot" w:date="2019-12-10T17:02:00Z"/>
        </w:trPr>
        <w:tc>
          <w:tcPr>
            <w:tcW w:w="3397" w:type="dxa"/>
            <w:tcPrChange w:id="3672" w:author="Okot" w:date="2019-12-10T17:05:00Z">
              <w:tcPr>
                <w:tcW w:w="4530" w:type="dxa"/>
                <w:gridSpan w:val="2"/>
              </w:tcPr>
            </w:tcPrChange>
          </w:tcPr>
          <w:p w14:paraId="15203F93" w14:textId="69824315" w:rsidR="009E6E7E" w:rsidRPr="0079256D" w:rsidRDefault="009E6E7E" w:rsidP="009E6E7E">
            <w:pPr>
              <w:ind w:firstLine="0"/>
              <w:rPr>
                <w:ins w:id="3673" w:author="Okot" w:date="2019-12-10T17:02:00Z"/>
                <w:b/>
                <w:rPrChange w:id="3674" w:author="Okot" w:date="2019-12-12T11:42:00Z">
                  <w:rPr>
                    <w:ins w:id="3675" w:author="Okot" w:date="2019-12-10T17:02:00Z"/>
                  </w:rPr>
                </w:rPrChange>
              </w:rPr>
            </w:pPr>
            <w:ins w:id="3676" w:author="Okot" w:date="2019-12-10T17:02:00Z">
              <w:r w:rsidRPr="0079256D">
                <w:rPr>
                  <w:b/>
                  <w:rPrChange w:id="3677" w:author="Okot" w:date="2019-12-12T11:42:00Z">
                    <w:rPr/>
                  </w:rPrChange>
                </w:rPr>
                <w:t>Nazwa</w:t>
              </w:r>
            </w:ins>
          </w:p>
        </w:tc>
        <w:tc>
          <w:tcPr>
            <w:tcW w:w="5664" w:type="dxa"/>
            <w:tcPrChange w:id="3678" w:author="Okot" w:date="2019-12-10T17:05:00Z">
              <w:tcPr>
                <w:tcW w:w="4531" w:type="dxa"/>
              </w:tcPr>
            </w:tcPrChange>
          </w:tcPr>
          <w:p w14:paraId="1133A4C6" w14:textId="62F18529" w:rsidR="009E6E7E" w:rsidRPr="0079256D" w:rsidRDefault="00B03609" w:rsidP="009E6E7E">
            <w:pPr>
              <w:ind w:firstLine="0"/>
              <w:rPr>
                <w:ins w:id="3679" w:author="Okot" w:date="2019-12-10T17:02:00Z"/>
                <w:b/>
                <w:i/>
                <w:rPrChange w:id="3680" w:author="Okot" w:date="2019-12-12T11:42:00Z">
                  <w:rPr>
                    <w:ins w:id="3681" w:author="Okot" w:date="2019-12-10T17:02:00Z"/>
                  </w:rPr>
                </w:rPrChange>
              </w:rPr>
            </w:pPr>
            <w:ins w:id="3682" w:author="Okot" w:date="2019-12-10T17:04:00Z">
              <w:r w:rsidRPr="0079256D">
                <w:rPr>
                  <w:b/>
                  <w:i/>
                  <w:rPrChange w:id="3683" w:author="Okot" w:date="2019-12-12T11:42:00Z">
                    <w:rPr/>
                  </w:rPrChange>
                </w:rPr>
                <w:t xml:space="preserve">PU001: </w:t>
              </w:r>
            </w:ins>
            <w:ins w:id="3684" w:author="Okot" w:date="2019-12-10T17:05:00Z">
              <w:r w:rsidRPr="0079256D">
                <w:rPr>
                  <w:b/>
                  <w:i/>
                  <w:rPrChange w:id="3685" w:author="Okot" w:date="2019-12-12T11:42:00Z">
                    <w:rPr/>
                  </w:rPrChange>
                </w:rPr>
                <w:t>Rejestracja</w:t>
              </w:r>
            </w:ins>
          </w:p>
        </w:tc>
      </w:tr>
      <w:tr w:rsidR="009E6E7E" w14:paraId="166B2057" w14:textId="77777777" w:rsidTr="00B03609">
        <w:trPr>
          <w:ins w:id="3686" w:author="Okot" w:date="2019-12-10T17:02:00Z"/>
        </w:trPr>
        <w:tc>
          <w:tcPr>
            <w:tcW w:w="3397" w:type="dxa"/>
            <w:tcPrChange w:id="3687" w:author="Okot" w:date="2019-12-10T17:05:00Z">
              <w:tcPr>
                <w:tcW w:w="4530" w:type="dxa"/>
                <w:gridSpan w:val="2"/>
              </w:tcPr>
            </w:tcPrChange>
          </w:tcPr>
          <w:p w14:paraId="4417AD7A" w14:textId="531DE1E1" w:rsidR="009E6E7E" w:rsidRPr="0079256D" w:rsidRDefault="009E6E7E" w:rsidP="009E6E7E">
            <w:pPr>
              <w:ind w:firstLine="0"/>
              <w:rPr>
                <w:ins w:id="3688" w:author="Okot" w:date="2019-12-10T17:02:00Z"/>
                <w:b/>
                <w:rPrChange w:id="3689" w:author="Okot" w:date="2019-12-12T11:42:00Z">
                  <w:rPr>
                    <w:ins w:id="3690" w:author="Okot" w:date="2019-12-10T17:02:00Z"/>
                  </w:rPr>
                </w:rPrChange>
              </w:rPr>
            </w:pPr>
            <w:ins w:id="3691" w:author="Okot" w:date="2019-12-10T17:02:00Z">
              <w:r w:rsidRPr="0079256D">
                <w:rPr>
                  <w:b/>
                  <w:rPrChange w:id="3692" w:author="Okot" w:date="2019-12-12T11:42:00Z">
                    <w:rPr/>
                  </w:rPrChange>
                </w:rPr>
                <w:t>Opis</w:t>
              </w:r>
            </w:ins>
          </w:p>
        </w:tc>
        <w:tc>
          <w:tcPr>
            <w:tcW w:w="5664" w:type="dxa"/>
            <w:tcPrChange w:id="3693" w:author="Okot" w:date="2019-12-10T17:05:00Z">
              <w:tcPr>
                <w:tcW w:w="4531" w:type="dxa"/>
              </w:tcPr>
            </w:tcPrChange>
          </w:tcPr>
          <w:p w14:paraId="5B66EBA6" w14:textId="71C586B9" w:rsidR="009E6E7E" w:rsidRDefault="00B03609">
            <w:pPr>
              <w:ind w:firstLine="0"/>
              <w:rPr>
                <w:ins w:id="3694" w:author="Okot" w:date="2019-12-10T17:02:00Z"/>
              </w:rPr>
            </w:pPr>
            <w:ins w:id="3695" w:author="Okot" w:date="2019-12-10T17:04:00Z">
              <w:r>
                <w:t xml:space="preserve">Przypadek </w:t>
              </w:r>
            </w:ins>
            <w:ins w:id="3696" w:author="Okot" w:date="2019-12-10T17:05:00Z">
              <w:r>
                <w:t>użycia umożliw</w:t>
              </w:r>
              <w:r w:rsidR="005C4BBD">
                <w:t>ia użytkownikowi niezalogowanemu</w:t>
              </w:r>
              <w:r>
                <w:t xml:space="preserve"> zarejestrowanie się w </w:t>
              </w:r>
              <w:r w:rsidR="00586042">
                <w:t>systemie</w:t>
              </w:r>
            </w:ins>
          </w:p>
        </w:tc>
      </w:tr>
      <w:tr w:rsidR="009E6E7E" w14:paraId="2406B4CA" w14:textId="77777777" w:rsidTr="00B03609">
        <w:trPr>
          <w:ins w:id="3697" w:author="Okot" w:date="2019-12-10T17:02:00Z"/>
        </w:trPr>
        <w:tc>
          <w:tcPr>
            <w:tcW w:w="3397" w:type="dxa"/>
            <w:tcPrChange w:id="3698" w:author="Okot" w:date="2019-12-10T17:05:00Z">
              <w:tcPr>
                <w:tcW w:w="4530" w:type="dxa"/>
                <w:gridSpan w:val="2"/>
              </w:tcPr>
            </w:tcPrChange>
          </w:tcPr>
          <w:p w14:paraId="26C465B3" w14:textId="582274A4" w:rsidR="009E6E7E" w:rsidRPr="0079256D" w:rsidRDefault="009E6E7E" w:rsidP="009E6E7E">
            <w:pPr>
              <w:ind w:firstLine="0"/>
              <w:rPr>
                <w:ins w:id="3699" w:author="Okot" w:date="2019-12-10T17:02:00Z"/>
                <w:b/>
                <w:rPrChange w:id="3700" w:author="Okot" w:date="2019-12-12T11:42:00Z">
                  <w:rPr>
                    <w:ins w:id="3701" w:author="Okot" w:date="2019-12-10T17:02:00Z"/>
                  </w:rPr>
                </w:rPrChange>
              </w:rPr>
            </w:pPr>
            <w:ins w:id="3702" w:author="Okot" w:date="2019-12-10T17:02:00Z">
              <w:r w:rsidRPr="0079256D">
                <w:rPr>
                  <w:b/>
                  <w:rPrChange w:id="3703" w:author="Okot" w:date="2019-12-12T11:42:00Z">
                    <w:rPr/>
                  </w:rPrChange>
                </w:rPr>
                <w:t>Warunki początkowe</w:t>
              </w:r>
            </w:ins>
          </w:p>
        </w:tc>
        <w:tc>
          <w:tcPr>
            <w:tcW w:w="5664" w:type="dxa"/>
            <w:tcPrChange w:id="3704" w:author="Okot" w:date="2019-12-10T17:05:00Z">
              <w:tcPr>
                <w:tcW w:w="4531" w:type="dxa"/>
              </w:tcPr>
            </w:tcPrChange>
          </w:tcPr>
          <w:p w14:paraId="577E516D" w14:textId="6F8A9177" w:rsidR="009E6E7E" w:rsidRDefault="00586042">
            <w:pPr>
              <w:ind w:firstLine="0"/>
              <w:rPr>
                <w:ins w:id="3705" w:author="Okot" w:date="2019-12-10T17:02:00Z"/>
              </w:rPr>
            </w:pPr>
            <w:ins w:id="3706" w:author="Okot" w:date="2019-12-10T17:05:00Z">
              <w:r>
                <w:t>-</w:t>
              </w:r>
            </w:ins>
          </w:p>
        </w:tc>
      </w:tr>
      <w:tr w:rsidR="009E6E7E" w14:paraId="14B79BB1" w14:textId="77777777" w:rsidTr="00B03609">
        <w:trPr>
          <w:ins w:id="3707" w:author="Okot" w:date="2019-12-10T17:02:00Z"/>
        </w:trPr>
        <w:tc>
          <w:tcPr>
            <w:tcW w:w="3397" w:type="dxa"/>
            <w:tcPrChange w:id="3708" w:author="Okot" w:date="2019-12-10T17:05:00Z">
              <w:tcPr>
                <w:tcW w:w="4530" w:type="dxa"/>
                <w:gridSpan w:val="2"/>
              </w:tcPr>
            </w:tcPrChange>
          </w:tcPr>
          <w:p w14:paraId="30527C54" w14:textId="378B6567" w:rsidR="009E6E7E" w:rsidRPr="0079256D" w:rsidRDefault="009E6E7E" w:rsidP="009E6E7E">
            <w:pPr>
              <w:ind w:firstLine="0"/>
              <w:rPr>
                <w:ins w:id="3709" w:author="Okot" w:date="2019-12-10T17:02:00Z"/>
                <w:b/>
                <w:rPrChange w:id="3710" w:author="Okot" w:date="2019-12-12T11:42:00Z">
                  <w:rPr>
                    <w:ins w:id="3711" w:author="Okot" w:date="2019-12-10T17:02:00Z"/>
                  </w:rPr>
                </w:rPrChange>
              </w:rPr>
            </w:pPr>
            <w:ins w:id="3712" w:author="Okot" w:date="2019-12-10T17:03:00Z">
              <w:r w:rsidRPr="0079256D">
                <w:rPr>
                  <w:b/>
                  <w:rPrChange w:id="3713" w:author="Okot" w:date="2019-12-12T11:42:00Z">
                    <w:rPr/>
                  </w:rPrChange>
                </w:rPr>
                <w:t>Inicjacja</w:t>
              </w:r>
            </w:ins>
          </w:p>
        </w:tc>
        <w:tc>
          <w:tcPr>
            <w:tcW w:w="5664" w:type="dxa"/>
            <w:tcPrChange w:id="3714" w:author="Okot" w:date="2019-12-10T17:05:00Z">
              <w:tcPr>
                <w:tcW w:w="4531" w:type="dxa"/>
              </w:tcPr>
            </w:tcPrChange>
          </w:tcPr>
          <w:p w14:paraId="67787F46" w14:textId="74E986D3" w:rsidR="009E6E7E" w:rsidRDefault="00586042">
            <w:pPr>
              <w:ind w:firstLine="0"/>
              <w:rPr>
                <w:ins w:id="3715" w:author="Okot" w:date="2019-12-10T17:02:00Z"/>
              </w:rPr>
            </w:pPr>
            <w:ins w:id="3716" w:author="Okot" w:date="2019-12-10T17:05:00Z">
              <w:r>
                <w:t>Przypadek użycia rozpoczyna się w momencie klikni</w:t>
              </w:r>
            </w:ins>
            <w:ins w:id="3717" w:author="Okot" w:date="2019-12-10T17:06:00Z">
              <w:r>
                <w:t>ęcia linku do rejestracji na stronie aplikacji</w:t>
              </w:r>
            </w:ins>
          </w:p>
        </w:tc>
      </w:tr>
      <w:tr w:rsidR="009E6E7E" w14:paraId="21FE5479" w14:textId="77777777" w:rsidTr="00B03609">
        <w:trPr>
          <w:ins w:id="3718" w:author="Okot" w:date="2019-12-10T17:03:00Z"/>
        </w:trPr>
        <w:tc>
          <w:tcPr>
            <w:tcW w:w="3397" w:type="dxa"/>
            <w:tcPrChange w:id="3719" w:author="Okot" w:date="2019-12-10T17:05:00Z">
              <w:tcPr>
                <w:tcW w:w="4530" w:type="dxa"/>
                <w:gridSpan w:val="2"/>
              </w:tcPr>
            </w:tcPrChange>
          </w:tcPr>
          <w:p w14:paraId="56BC2D78" w14:textId="7105A0D9" w:rsidR="009E6E7E" w:rsidRPr="0079256D" w:rsidRDefault="009E6E7E" w:rsidP="009E6E7E">
            <w:pPr>
              <w:ind w:firstLine="0"/>
              <w:rPr>
                <w:ins w:id="3720" w:author="Okot" w:date="2019-12-10T17:03:00Z"/>
                <w:b/>
                <w:rPrChange w:id="3721" w:author="Okot" w:date="2019-12-12T11:42:00Z">
                  <w:rPr>
                    <w:ins w:id="3722" w:author="Okot" w:date="2019-12-10T17:03:00Z"/>
                  </w:rPr>
                </w:rPrChange>
              </w:rPr>
            </w:pPr>
            <w:ins w:id="3723" w:author="Okot" w:date="2019-12-10T17:03:00Z">
              <w:r w:rsidRPr="0079256D">
                <w:rPr>
                  <w:b/>
                  <w:rPrChange w:id="3724" w:author="Okot" w:date="2019-12-12T11:42:00Z">
                    <w:rPr/>
                  </w:rPrChange>
                </w:rPr>
                <w:t>Warunki końcowe</w:t>
              </w:r>
            </w:ins>
          </w:p>
        </w:tc>
        <w:tc>
          <w:tcPr>
            <w:tcW w:w="5664" w:type="dxa"/>
            <w:tcPrChange w:id="3725" w:author="Okot" w:date="2019-12-10T17:05:00Z">
              <w:tcPr>
                <w:tcW w:w="4531" w:type="dxa"/>
              </w:tcPr>
            </w:tcPrChange>
          </w:tcPr>
          <w:p w14:paraId="0C29285E" w14:textId="75FEF7F7" w:rsidR="009E6E7E" w:rsidRDefault="005C4BBD">
            <w:pPr>
              <w:ind w:firstLine="0"/>
              <w:rPr>
                <w:ins w:id="3726" w:author="Okot" w:date="2019-12-10T17:03:00Z"/>
              </w:rPr>
            </w:pPr>
            <w:ins w:id="3727" w:author="Okot" w:date="2019-12-10T17:06:00Z">
              <w:r>
                <w:t>Zosta</w:t>
              </w:r>
            </w:ins>
            <w:ins w:id="3728" w:author="Okot" w:date="2019-12-12T11:43:00Z">
              <w:r>
                <w:t>ł</w:t>
              </w:r>
            </w:ins>
            <w:ins w:id="3729" w:author="Okot" w:date="2019-12-10T17:06:00Z">
              <w:r w:rsidR="00586042">
                <w:t xml:space="preserve"> wyświetlony komunikat informujący o poprawnym zarejestrowaniu nowego użytkownika</w:t>
              </w:r>
            </w:ins>
            <w:ins w:id="3730" w:author="Okot" w:date="2019-12-13T11:47:00Z">
              <w:r w:rsidR="00992396">
                <w:t>.</w:t>
              </w:r>
            </w:ins>
          </w:p>
        </w:tc>
      </w:tr>
      <w:tr w:rsidR="00586042" w14:paraId="4D649502" w14:textId="77777777" w:rsidTr="00B03609">
        <w:trPr>
          <w:ins w:id="3731" w:author="Okot" w:date="2019-12-10T17:07:00Z"/>
        </w:trPr>
        <w:tc>
          <w:tcPr>
            <w:tcW w:w="3397" w:type="dxa"/>
          </w:tcPr>
          <w:p w14:paraId="2C783A9D" w14:textId="652D5064" w:rsidR="00586042" w:rsidRPr="0079256D" w:rsidRDefault="00586042" w:rsidP="009E6E7E">
            <w:pPr>
              <w:ind w:firstLine="0"/>
              <w:rPr>
                <w:ins w:id="3732" w:author="Okot" w:date="2019-12-10T17:07:00Z"/>
                <w:b/>
                <w:rPrChange w:id="3733" w:author="Okot" w:date="2019-12-12T11:42:00Z">
                  <w:rPr>
                    <w:ins w:id="3734" w:author="Okot" w:date="2019-12-10T17:07:00Z"/>
                  </w:rPr>
                </w:rPrChange>
              </w:rPr>
            </w:pPr>
            <w:ins w:id="3735" w:author="Okot" w:date="2019-12-10T17:07:00Z">
              <w:r w:rsidRPr="0079256D">
                <w:rPr>
                  <w:b/>
                  <w:rPrChange w:id="3736" w:author="Okot" w:date="2019-12-12T11:42:00Z">
                    <w:rPr/>
                  </w:rPrChange>
                </w:rPr>
                <w:t>Scenariusz główny</w:t>
              </w:r>
            </w:ins>
          </w:p>
        </w:tc>
        <w:tc>
          <w:tcPr>
            <w:tcW w:w="5664" w:type="dxa"/>
          </w:tcPr>
          <w:p w14:paraId="4D069F34" w14:textId="417AA650" w:rsidR="00971961" w:rsidRDefault="00971961">
            <w:pPr>
              <w:ind w:firstLine="0"/>
              <w:rPr>
                <w:ins w:id="3737" w:author="Okot" w:date="2019-12-26T15:14:00Z"/>
              </w:rPr>
            </w:pPr>
            <w:ins w:id="3738" w:author="Okot" w:date="2019-12-26T15:14:00Z">
              <w:r>
                <w:t>1. Wyświetlone zostaje okno modalne zawierające formularz rejestracji.</w:t>
              </w:r>
            </w:ins>
          </w:p>
          <w:p w14:paraId="3049F418" w14:textId="740435E1" w:rsidR="00586042" w:rsidRDefault="00971961">
            <w:pPr>
              <w:ind w:firstLine="0"/>
              <w:rPr>
                <w:ins w:id="3739" w:author="Okot" w:date="2019-12-10T17:07:00Z"/>
              </w:rPr>
            </w:pPr>
            <w:ins w:id="3740" w:author="Okot" w:date="2019-12-10T17:07:00Z">
              <w:r>
                <w:t>2</w:t>
              </w:r>
              <w:r w:rsidR="00992396">
                <w:t>.</w:t>
              </w:r>
            </w:ins>
            <w:ins w:id="3741" w:author="Okot" w:date="2019-12-13T11:47:00Z">
              <w:r w:rsidR="00992396">
                <w:t> </w:t>
              </w:r>
            </w:ins>
            <w:ins w:id="3742" w:author="Okot" w:date="2019-12-10T17:07:00Z">
              <w:r w:rsidR="00586042">
                <w:t>Użytkownik wprowadza swój adres e-mail w polu „adres e-mail”</w:t>
              </w:r>
            </w:ins>
            <w:ins w:id="3743" w:author="Okot" w:date="2019-12-13T11:47:00Z">
              <w:r w:rsidR="00992396">
                <w:t>.</w:t>
              </w:r>
            </w:ins>
          </w:p>
          <w:p w14:paraId="6FD4C551" w14:textId="2577A1AF" w:rsidR="00586042" w:rsidRDefault="00971961">
            <w:pPr>
              <w:ind w:firstLine="0"/>
              <w:rPr>
                <w:ins w:id="3744" w:author="Okot" w:date="2019-12-10T17:08:00Z"/>
              </w:rPr>
            </w:pPr>
            <w:ins w:id="3745" w:author="Okot" w:date="2019-12-10T17:08:00Z">
              <w:r>
                <w:t>3</w:t>
              </w:r>
              <w:r w:rsidR="00992396">
                <w:t>.</w:t>
              </w:r>
            </w:ins>
            <w:ins w:id="3746" w:author="Okot" w:date="2019-12-13T11:47:00Z">
              <w:r w:rsidR="00992396">
                <w:t> </w:t>
              </w:r>
            </w:ins>
            <w:ins w:id="3747" w:author="Okot" w:date="2019-12-10T17:08:00Z">
              <w:r w:rsidR="00586042">
                <w:t>Użytkownik wprowadza hasło w polu „hasło”</w:t>
              </w:r>
            </w:ins>
            <w:ins w:id="3748" w:author="Okot" w:date="2019-12-13T11:47:00Z">
              <w:r w:rsidR="00992396">
                <w:t>.</w:t>
              </w:r>
            </w:ins>
          </w:p>
          <w:p w14:paraId="3C5DD848" w14:textId="1BA6E0D6" w:rsidR="00586042" w:rsidRDefault="00971961">
            <w:pPr>
              <w:ind w:firstLine="0"/>
              <w:rPr>
                <w:ins w:id="3749" w:author="Okot" w:date="2019-12-10T17:08:00Z"/>
              </w:rPr>
            </w:pPr>
            <w:ins w:id="3750" w:author="Okot" w:date="2019-12-10T17:08:00Z">
              <w:r>
                <w:t>4</w:t>
              </w:r>
              <w:r w:rsidR="00992396">
                <w:t>.</w:t>
              </w:r>
            </w:ins>
            <w:ins w:id="3751" w:author="Okot" w:date="2019-12-13T11:48:00Z">
              <w:r w:rsidR="00992396">
                <w:t> </w:t>
              </w:r>
            </w:ins>
            <w:ins w:id="3752" w:author="Okot" w:date="2019-12-10T17:08:00Z">
              <w:r w:rsidR="00586042">
                <w:t>Użytkownik wprowadza jeszcze raz to samo ha</w:t>
              </w:r>
              <w:r w:rsidR="00992396">
                <w:t>sło w</w:t>
              </w:r>
            </w:ins>
            <w:ins w:id="3753" w:author="Okot" w:date="2019-12-13T11:48:00Z">
              <w:r w:rsidR="00992396">
                <w:t> </w:t>
              </w:r>
            </w:ins>
            <w:ins w:id="3754" w:author="Okot" w:date="2019-12-10T17:08:00Z">
              <w:r w:rsidR="00586042">
                <w:t>polu „powtórz hasło”</w:t>
              </w:r>
            </w:ins>
            <w:ins w:id="3755" w:author="Okot" w:date="2019-12-13T11:48:00Z">
              <w:r w:rsidR="00992396">
                <w:t>.</w:t>
              </w:r>
            </w:ins>
          </w:p>
          <w:p w14:paraId="6FE78344" w14:textId="2B1ECE72" w:rsidR="00586042" w:rsidRDefault="00971961">
            <w:pPr>
              <w:ind w:firstLine="0"/>
              <w:rPr>
                <w:ins w:id="3756" w:author="Okot" w:date="2019-12-12T11:40:00Z"/>
              </w:rPr>
            </w:pPr>
            <w:ins w:id="3757" w:author="Okot" w:date="2019-12-10T17:08:00Z">
              <w:r>
                <w:lastRenderedPageBreak/>
                <w:t>5</w:t>
              </w:r>
              <w:r w:rsidR="00992396">
                <w:t>.</w:t>
              </w:r>
            </w:ins>
            <w:ins w:id="3758" w:author="Okot" w:date="2019-12-13T11:48:00Z">
              <w:r w:rsidR="00992396">
                <w:t> </w:t>
              </w:r>
            </w:ins>
            <w:ins w:id="3759" w:author="Okot" w:date="2019-12-10T17:08:00Z">
              <w:r w:rsidR="00586042">
                <w:t>Użytkownik zatwierdza rejestracj</w:t>
              </w:r>
            </w:ins>
            <w:ins w:id="3760" w:author="Okot" w:date="2019-12-10T17:09:00Z">
              <w:r w:rsidR="00586042">
                <w:t>ę przyciskiem „zarejestruj”</w:t>
              </w:r>
            </w:ins>
            <w:ins w:id="3761" w:author="Okot" w:date="2019-12-13T11:48:00Z">
              <w:r w:rsidR="00992396">
                <w:t>.</w:t>
              </w:r>
            </w:ins>
          </w:p>
          <w:p w14:paraId="2EF335C4" w14:textId="2F493C39" w:rsidR="0079256D" w:rsidRDefault="00971961">
            <w:pPr>
              <w:ind w:firstLine="0"/>
              <w:rPr>
                <w:ins w:id="3762" w:author="Okot" w:date="2019-12-10T17:09:00Z"/>
              </w:rPr>
            </w:pPr>
            <w:ins w:id="3763" w:author="Okot" w:date="2019-12-12T11:40:00Z">
              <w:r>
                <w:t>6</w:t>
              </w:r>
              <w:r w:rsidR="00992396">
                <w:t>.</w:t>
              </w:r>
            </w:ins>
            <w:ins w:id="3764" w:author="Okot" w:date="2019-12-13T11:48:00Z">
              <w:r w:rsidR="00992396">
                <w:t> </w:t>
              </w:r>
            </w:ins>
            <w:ins w:id="3765" w:author="Okot" w:date="2019-12-12T11:40:00Z">
              <w:r w:rsidR="0079256D">
                <w:t>System weryfikuje e-mail i hasło</w:t>
              </w:r>
            </w:ins>
            <w:ins w:id="3766" w:author="Okot" w:date="2019-12-13T11:48:00Z">
              <w:r w:rsidR="00992396">
                <w:t>.</w:t>
              </w:r>
            </w:ins>
          </w:p>
          <w:p w14:paraId="1A34D5A5" w14:textId="0FE53213" w:rsidR="00586042" w:rsidRDefault="00971961">
            <w:pPr>
              <w:ind w:firstLine="0"/>
              <w:rPr>
                <w:ins w:id="3767" w:author="Okot" w:date="2019-12-10T17:09:00Z"/>
              </w:rPr>
            </w:pPr>
            <w:ins w:id="3768" w:author="Okot" w:date="2019-12-10T17:09:00Z">
              <w:r>
                <w:t>7</w:t>
              </w:r>
              <w:r w:rsidR="00992396">
                <w:t>.</w:t>
              </w:r>
            </w:ins>
            <w:ins w:id="3769" w:author="Okot" w:date="2019-12-13T11:48:00Z">
              <w:r w:rsidR="00992396">
                <w:t> </w:t>
              </w:r>
            </w:ins>
            <w:ins w:id="3770" w:author="Okot" w:date="2019-12-10T17:09:00Z">
              <w:r w:rsidR="00586042">
                <w:t>Dane rejestracji trafiają do bazy danych</w:t>
              </w:r>
            </w:ins>
            <w:ins w:id="3771" w:author="Okot" w:date="2019-12-13T11:48:00Z">
              <w:r w:rsidR="00992396">
                <w:t>.</w:t>
              </w:r>
            </w:ins>
          </w:p>
          <w:p w14:paraId="1B6D5BB9" w14:textId="400DDA64" w:rsidR="00586042" w:rsidRDefault="00971961">
            <w:pPr>
              <w:ind w:firstLine="0"/>
              <w:rPr>
                <w:ins w:id="3772" w:author="Okot" w:date="2019-12-10T17:07:00Z"/>
              </w:rPr>
            </w:pPr>
            <w:ins w:id="3773" w:author="Okot" w:date="2019-12-10T17:09:00Z">
              <w:r>
                <w:t>8</w:t>
              </w:r>
              <w:r w:rsidR="00992396">
                <w:t>.</w:t>
              </w:r>
            </w:ins>
            <w:ins w:id="3774" w:author="Okot" w:date="2019-12-13T11:48:00Z">
              <w:r w:rsidR="00992396">
                <w:t> </w:t>
              </w:r>
            </w:ins>
            <w:ins w:id="3775" w:author="Okot" w:date="2019-12-10T17:10:00Z">
              <w:r w:rsidR="00586042">
                <w:t>Wyświetla</w:t>
              </w:r>
              <w:r w:rsidR="00992396">
                <w:t>ny jest komunikat informujący o</w:t>
              </w:r>
            </w:ins>
            <w:ins w:id="3776" w:author="Okot" w:date="2019-12-13T11:48:00Z">
              <w:r w:rsidR="00992396">
                <w:t> </w:t>
              </w:r>
            </w:ins>
            <w:ins w:id="3777" w:author="Okot" w:date="2019-12-10T17:10:00Z">
              <w:r w:rsidR="00586042">
                <w:t>poprawnym przebiegu rejestracji</w:t>
              </w:r>
            </w:ins>
            <w:ins w:id="3778" w:author="Okot" w:date="2019-12-10T17:08:00Z">
              <w:r w:rsidR="00992396">
                <w:t>.</w:t>
              </w:r>
            </w:ins>
          </w:p>
        </w:tc>
      </w:tr>
      <w:tr w:rsidR="009E6E7E" w14:paraId="741DBB6D" w14:textId="77777777" w:rsidTr="00B03609">
        <w:trPr>
          <w:ins w:id="3779" w:author="Okot" w:date="2019-12-10T17:03:00Z"/>
        </w:trPr>
        <w:tc>
          <w:tcPr>
            <w:tcW w:w="3397" w:type="dxa"/>
            <w:tcPrChange w:id="3780" w:author="Okot" w:date="2019-12-10T17:05:00Z">
              <w:tcPr>
                <w:tcW w:w="4530" w:type="dxa"/>
                <w:gridSpan w:val="2"/>
              </w:tcPr>
            </w:tcPrChange>
          </w:tcPr>
          <w:p w14:paraId="34FB73E2" w14:textId="77F4C952" w:rsidR="009E6E7E" w:rsidRPr="0079256D" w:rsidRDefault="009E6E7E" w:rsidP="009E6E7E">
            <w:pPr>
              <w:ind w:firstLine="0"/>
              <w:rPr>
                <w:ins w:id="3781" w:author="Okot" w:date="2019-12-10T17:03:00Z"/>
                <w:b/>
                <w:rPrChange w:id="3782" w:author="Okot" w:date="2019-12-12T11:42:00Z">
                  <w:rPr>
                    <w:ins w:id="3783" w:author="Okot" w:date="2019-12-10T17:03:00Z"/>
                  </w:rPr>
                </w:rPrChange>
              </w:rPr>
            </w:pPr>
            <w:ins w:id="3784" w:author="Okot" w:date="2019-12-10T17:03:00Z">
              <w:r w:rsidRPr="0079256D">
                <w:rPr>
                  <w:b/>
                  <w:rPrChange w:id="3785" w:author="Okot" w:date="2019-12-12T11:42:00Z">
                    <w:rPr/>
                  </w:rPrChange>
                </w:rPr>
                <w:lastRenderedPageBreak/>
                <w:t>Scenariusze alternatywne</w:t>
              </w:r>
            </w:ins>
          </w:p>
        </w:tc>
        <w:tc>
          <w:tcPr>
            <w:tcW w:w="5664" w:type="dxa"/>
            <w:tcPrChange w:id="3786" w:author="Okot" w:date="2019-12-10T17:05:00Z">
              <w:tcPr>
                <w:tcW w:w="4531" w:type="dxa"/>
              </w:tcPr>
            </w:tcPrChange>
          </w:tcPr>
          <w:p w14:paraId="77AFEA2A" w14:textId="11FFB940" w:rsidR="00A70518" w:rsidRDefault="00A70518" w:rsidP="00A70518">
            <w:pPr>
              <w:ind w:firstLine="0"/>
              <w:rPr>
                <w:ins w:id="3787" w:author="Okot" w:date="2019-12-26T15:16:00Z"/>
              </w:rPr>
            </w:pPr>
            <w:ins w:id="3788" w:author="Okot" w:date="2019-12-26T15:16:00Z">
              <w:r>
                <w:t>(1-6).1. Użytkownik używa przycisku do zamknięcia okna.</w:t>
              </w:r>
            </w:ins>
          </w:p>
          <w:p w14:paraId="32B73EC6" w14:textId="677D7E3A" w:rsidR="00A70518" w:rsidRDefault="00A70518" w:rsidP="00A70518">
            <w:pPr>
              <w:ind w:firstLine="0"/>
              <w:rPr>
                <w:ins w:id="3789" w:author="Okot" w:date="2019-12-26T15:16:00Z"/>
              </w:rPr>
            </w:pPr>
            <w:ins w:id="3790" w:author="Okot" w:date="2019-12-26T15:16:00Z">
              <w:r>
                <w:t>(1-6).1.1. Pojawia okno dialogowe służące do potwierdzenia zamknięcia okna bez zapisywania danych.</w:t>
              </w:r>
            </w:ins>
          </w:p>
          <w:p w14:paraId="3AF012F6" w14:textId="6D24CB82" w:rsidR="00A70518" w:rsidRDefault="00A70518" w:rsidP="00A70518">
            <w:pPr>
              <w:ind w:firstLine="0"/>
              <w:rPr>
                <w:ins w:id="3791" w:author="Okot" w:date="2019-12-26T15:16:00Z"/>
              </w:rPr>
            </w:pPr>
            <w:ins w:id="3792" w:author="Okot" w:date="2019-12-26T15:16:00Z">
              <w:r>
                <w:t>(1-6</w:t>
              </w:r>
            </w:ins>
            <w:ins w:id="3793" w:author="Okot" w:date="2019-12-26T15:17:00Z">
              <w:r>
                <w:t>)</w:t>
              </w:r>
            </w:ins>
            <w:ins w:id="3794" w:author="Okot" w:date="2019-12-26T15:16:00Z">
              <w:r>
                <w:t>.1.2.1. Użytkownik potwierdza zamknięcie okna.</w:t>
              </w:r>
            </w:ins>
          </w:p>
          <w:p w14:paraId="271449D3" w14:textId="27BD2875" w:rsidR="00A70518" w:rsidRDefault="00A70518" w:rsidP="00A70518">
            <w:pPr>
              <w:ind w:firstLine="0"/>
              <w:rPr>
                <w:ins w:id="3795" w:author="Okot" w:date="2019-12-26T15:16:00Z"/>
              </w:rPr>
            </w:pPr>
            <w:ins w:id="3796" w:author="Okot" w:date="2019-12-26T15:17:00Z">
              <w:r>
                <w:t>(1-</w:t>
              </w:r>
            </w:ins>
            <w:ins w:id="3797" w:author="Okot" w:date="2019-12-26T15:16:00Z">
              <w:r>
                <w:t>6</w:t>
              </w:r>
            </w:ins>
            <w:ins w:id="3798" w:author="Okot" w:date="2019-12-26T15:17:00Z">
              <w:r>
                <w:t>)</w:t>
              </w:r>
            </w:ins>
            <w:ins w:id="3799" w:author="Okot" w:date="2019-12-26T15:16:00Z">
              <w:r>
                <w:t xml:space="preserve">.1.2.1.1. Okno modalne z formularzem </w:t>
              </w:r>
            </w:ins>
            <w:ins w:id="3800" w:author="Okot" w:date="2019-12-26T15:23:00Z">
              <w:r w:rsidR="00E83416">
                <w:t xml:space="preserve">rejestracji </w:t>
              </w:r>
            </w:ins>
            <w:ins w:id="3801" w:author="Okot" w:date="2019-12-26T15:16:00Z">
              <w:r>
                <w:t>zostaje zamknięte.</w:t>
              </w:r>
            </w:ins>
          </w:p>
          <w:p w14:paraId="5060F10D" w14:textId="35F1032E" w:rsidR="00A70518" w:rsidRDefault="00A70518" w:rsidP="00A70518">
            <w:pPr>
              <w:ind w:firstLine="0"/>
              <w:rPr>
                <w:ins w:id="3802" w:author="Okot" w:date="2019-12-26T15:16:00Z"/>
              </w:rPr>
            </w:pPr>
            <w:ins w:id="3803" w:author="Okot" w:date="2019-12-26T15:17:00Z">
              <w:r>
                <w:t>(1-</w:t>
              </w:r>
            </w:ins>
            <w:ins w:id="3804" w:author="Okot" w:date="2019-12-26T15:16:00Z">
              <w:r>
                <w:t>6</w:t>
              </w:r>
            </w:ins>
            <w:ins w:id="3805" w:author="Okot" w:date="2019-12-26T15:18:00Z">
              <w:r>
                <w:t>)</w:t>
              </w:r>
            </w:ins>
            <w:ins w:id="3806" w:author="Okot" w:date="2019-12-26T15:16:00Z">
              <w:r w:rsidR="00F27147">
                <w:t>.1.2.</w:t>
              </w:r>
            </w:ins>
            <w:ins w:id="3807" w:author="Okot" w:date="2019-12-26T15:21:00Z">
              <w:r w:rsidR="00F27147">
                <w:t>2.</w:t>
              </w:r>
            </w:ins>
            <w:ins w:id="3808" w:author="Okot" w:date="2019-12-26T15:16:00Z">
              <w:r>
                <w:t xml:space="preserve"> Uż</w:t>
              </w:r>
            </w:ins>
            <w:ins w:id="3809" w:author="Okot" w:date="2019-12-26T15:17:00Z">
              <w:r>
                <w:t>ytkownik rezygnuje z akcji</w:t>
              </w:r>
            </w:ins>
          </w:p>
          <w:p w14:paraId="320C71EA" w14:textId="1D9FC46D" w:rsidR="00A70518" w:rsidRDefault="00A70518" w:rsidP="00A70518">
            <w:pPr>
              <w:ind w:firstLine="0"/>
              <w:rPr>
                <w:ins w:id="3810" w:author="Okot" w:date="2019-12-26T15:16:00Z"/>
              </w:rPr>
            </w:pPr>
            <w:ins w:id="3811" w:author="Okot" w:date="2019-12-26T15:18:00Z">
              <w:r>
                <w:t>(1-</w:t>
              </w:r>
            </w:ins>
            <w:ins w:id="3812" w:author="Okot" w:date="2019-12-26T15:16:00Z">
              <w:r>
                <w:t>6</w:t>
              </w:r>
            </w:ins>
            <w:ins w:id="3813" w:author="Okot" w:date="2019-12-26T15:18:00Z">
              <w:r>
                <w:t>)</w:t>
              </w:r>
            </w:ins>
            <w:ins w:id="3814" w:author="Okot" w:date="2019-12-26T15:16:00Z">
              <w:r>
                <w:t>.1.2.2.</w:t>
              </w:r>
            </w:ins>
            <w:ins w:id="3815" w:author="Okot" w:date="2019-12-26T15:22:00Z">
              <w:r w:rsidR="00F27147">
                <w:t>1.</w:t>
              </w:r>
            </w:ins>
            <w:ins w:id="3816" w:author="Okot" w:date="2019-12-26T15:16:00Z">
              <w:r>
                <w:t xml:space="preserve"> </w:t>
              </w:r>
            </w:ins>
            <w:ins w:id="3817" w:author="Okot" w:date="2019-12-26T15:22:00Z">
              <w:r w:rsidR="00F27147">
                <w:t xml:space="preserve">Okno dialogowe zostaje zamknięte. </w:t>
              </w:r>
            </w:ins>
          </w:p>
          <w:p w14:paraId="1A876F41" w14:textId="15B4692B" w:rsidR="00A70518" w:rsidRDefault="00A70518">
            <w:pPr>
              <w:ind w:firstLine="0"/>
              <w:rPr>
                <w:ins w:id="3818" w:author="Okot" w:date="2019-12-26T15:15:00Z"/>
              </w:rPr>
            </w:pPr>
            <w:ins w:id="3819" w:author="Okot" w:date="2019-12-26T15:18:00Z">
              <w:r>
                <w:t>(1-</w:t>
              </w:r>
            </w:ins>
            <w:ins w:id="3820" w:author="Okot" w:date="2019-12-26T15:16:00Z">
              <w:r>
                <w:t>6</w:t>
              </w:r>
            </w:ins>
            <w:ins w:id="3821" w:author="Okot" w:date="2019-12-26T15:18:00Z">
              <w:r>
                <w:t>)</w:t>
              </w:r>
            </w:ins>
            <w:ins w:id="3822" w:author="Okot" w:date="2019-12-26T15:16:00Z">
              <w:r>
                <w:t>.1.2.</w:t>
              </w:r>
              <w:r w:rsidR="00E83416">
                <w:t>2.2</w:t>
              </w:r>
              <w:r w:rsidR="00C4028F">
                <w:t>. Powrót do pkt</w:t>
              </w:r>
              <w:r>
                <w:t> </w:t>
              </w:r>
            </w:ins>
            <w:ins w:id="3823" w:author="Okot" w:date="2019-12-26T15:22:00Z">
              <w:r w:rsidR="00F27147">
                <w:t>(1-</w:t>
              </w:r>
            </w:ins>
            <w:ins w:id="3824" w:author="Okot" w:date="2019-12-26T15:16:00Z">
              <w:r>
                <w:t>6</w:t>
              </w:r>
            </w:ins>
            <w:ins w:id="3825" w:author="Okot" w:date="2019-12-26T15:22:00Z">
              <w:r w:rsidR="00F27147">
                <w:t>)</w:t>
              </w:r>
            </w:ins>
            <w:ins w:id="3826" w:author="Okot" w:date="2019-12-26T15:16:00Z">
              <w:r>
                <w:t>.</w:t>
              </w:r>
            </w:ins>
          </w:p>
          <w:p w14:paraId="2E0E4151" w14:textId="617F4861" w:rsidR="009E6E7E" w:rsidRDefault="00971961">
            <w:pPr>
              <w:ind w:firstLine="0"/>
              <w:rPr>
                <w:ins w:id="3827" w:author="Okot" w:date="2019-12-13T10:10:00Z"/>
              </w:rPr>
            </w:pPr>
            <w:ins w:id="3828" w:author="Okot" w:date="2019-12-12T11:40:00Z">
              <w:r>
                <w:t>6</w:t>
              </w:r>
            </w:ins>
            <w:ins w:id="3829" w:author="Okot" w:date="2019-12-10T17:10:00Z">
              <w:r w:rsidR="00A70518">
                <w:t>.2</w:t>
              </w:r>
              <w:r w:rsidR="00992396">
                <w:t>.</w:t>
              </w:r>
            </w:ins>
            <w:ins w:id="3830" w:author="Okot" w:date="2019-12-13T11:48:00Z">
              <w:r w:rsidR="00992396">
                <w:t> </w:t>
              </w:r>
            </w:ins>
            <w:ins w:id="3831" w:author="Okot" w:date="2019-12-10T17:10:00Z">
              <w:r w:rsidR="00586042">
                <w:t>Istnieje już konto</w:t>
              </w:r>
              <w:r w:rsidR="0079256D">
                <w:t xml:space="preserve"> założone na podany adres e-</w:t>
              </w:r>
            </w:ins>
            <w:ins w:id="3832" w:author="Okot" w:date="2019-12-12T11:40:00Z">
              <w:r w:rsidR="00481CEA">
                <w:t>m</w:t>
              </w:r>
            </w:ins>
            <w:ins w:id="3833" w:author="Okot" w:date="2019-12-13T10:09:00Z">
              <w:r w:rsidR="00481CEA">
                <w:t>a</w:t>
              </w:r>
            </w:ins>
            <w:ins w:id="3834" w:author="Okot" w:date="2019-12-12T11:40:00Z">
              <w:r w:rsidR="00481CEA">
                <w:t>i</w:t>
              </w:r>
              <w:r w:rsidR="005C4BBD">
                <w:t>l</w:t>
              </w:r>
            </w:ins>
            <w:ins w:id="3835" w:author="Okot" w:date="2019-12-13T11:48:00Z">
              <w:r w:rsidR="00992396">
                <w:t>.</w:t>
              </w:r>
            </w:ins>
            <w:ins w:id="3836" w:author="Okot" w:date="2019-12-12T11:40:00Z">
              <w:r w:rsidR="0079256D">
                <w:t xml:space="preserve"> </w:t>
              </w:r>
            </w:ins>
            <w:ins w:id="3837" w:author="Okot" w:date="2019-12-13T10:10:00Z">
              <w:r>
                <w:t>6</w:t>
              </w:r>
              <w:r w:rsidR="00A70518">
                <w:t>.2</w:t>
              </w:r>
              <w:r w:rsidR="00992396">
                <w:t>.1.</w:t>
              </w:r>
            </w:ins>
            <w:ins w:id="3838" w:author="Okot" w:date="2019-12-13T11:48:00Z">
              <w:r w:rsidR="00992396">
                <w:t> </w:t>
              </w:r>
            </w:ins>
            <w:ins w:id="3839" w:author="Okot" w:date="2019-12-13T10:10:00Z">
              <w:r w:rsidR="00481CEA">
                <w:t>W</w:t>
              </w:r>
            </w:ins>
            <w:ins w:id="3840" w:author="Okot" w:date="2019-12-12T11:40:00Z">
              <w:r w:rsidR="0079256D">
                <w:t>yświetlony zostaje stosowny komunikat</w:t>
              </w:r>
            </w:ins>
            <w:ins w:id="3841" w:author="Okot" w:date="2019-12-28T16:12:00Z">
              <w:r w:rsidR="008C45EA">
                <w:t xml:space="preserve"> błędu</w:t>
              </w:r>
            </w:ins>
            <w:ins w:id="3842" w:author="Okot" w:date="2019-12-13T11:48:00Z">
              <w:r w:rsidR="00992396">
                <w:t>.</w:t>
              </w:r>
            </w:ins>
          </w:p>
          <w:p w14:paraId="6170514E" w14:textId="5B35B82F" w:rsidR="00481CEA" w:rsidRDefault="00971961">
            <w:pPr>
              <w:ind w:firstLine="0"/>
              <w:rPr>
                <w:ins w:id="3843" w:author="Okot" w:date="2019-12-10T17:10:00Z"/>
              </w:rPr>
            </w:pPr>
            <w:ins w:id="3844" w:author="Okot" w:date="2019-12-13T10:10:00Z">
              <w:r>
                <w:t>6</w:t>
              </w:r>
              <w:r w:rsidR="00A70518">
                <w:t>.2</w:t>
              </w:r>
              <w:r w:rsidR="00992396">
                <w:t>.2.</w:t>
              </w:r>
            </w:ins>
            <w:ins w:id="3845" w:author="Okot" w:date="2019-12-13T11:48:00Z">
              <w:r w:rsidR="00992396">
                <w:t> </w:t>
              </w:r>
            </w:ins>
            <w:ins w:id="3846" w:author="Okot" w:date="2019-12-13T10:10:00Z">
              <w:r w:rsidR="00C4028F">
                <w:t>Powrót do pkt</w:t>
              </w:r>
              <w:r w:rsidR="00481CEA">
                <w:t> 1</w:t>
              </w:r>
            </w:ins>
            <w:ins w:id="3847" w:author="Okot" w:date="2019-12-13T11:48:00Z">
              <w:r w:rsidR="00992396">
                <w:t>.</w:t>
              </w:r>
            </w:ins>
          </w:p>
          <w:p w14:paraId="36C33248" w14:textId="0091B821" w:rsidR="00586042" w:rsidRDefault="00971961">
            <w:pPr>
              <w:ind w:firstLine="0"/>
              <w:rPr>
                <w:ins w:id="3848" w:author="Okot" w:date="2019-12-10T17:11:00Z"/>
              </w:rPr>
            </w:pPr>
            <w:ins w:id="3849" w:author="Okot" w:date="2019-12-12T11:40:00Z">
              <w:r>
                <w:t>6</w:t>
              </w:r>
            </w:ins>
            <w:ins w:id="3850" w:author="Okot" w:date="2019-12-10T17:10:00Z">
              <w:r w:rsidR="00A70518">
                <w:t>.</w:t>
              </w:r>
            </w:ins>
            <w:ins w:id="3851" w:author="Okot" w:date="2019-12-26T15:18:00Z">
              <w:r w:rsidR="00A70518">
                <w:t>3</w:t>
              </w:r>
            </w:ins>
            <w:ins w:id="3852" w:author="Okot" w:date="2019-12-13T10:11:00Z">
              <w:r w:rsidR="00481CEA">
                <w:t>(</w:t>
              </w:r>
            </w:ins>
            <w:ins w:id="3853" w:author="Okot" w:date="2019-12-13T10:10:00Z">
              <w:r w:rsidR="00481CEA">
                <w:t>a</w:t>
              </w:r>
            </w:ins>
            <w:ins w:id="3854" w:author="Okot" w:date="2019-12-13T10:11:00Z">
              <w:r w:rsidR="00481CEA">
                <w:t>)</w:t>
              </w:r>
            </w:ins>
            <w:ins w:id="3855" w:author="Okot" w:date="2019-12-13T11:48:00Z">
              <w:r w:rsidR="00992396">
                <w:t> </w:t>
              </w:r>
            </w:ins>
            <w:ins w:id="3856" w:author="Okot" w:date="2019-12-10T17:10:00Z">
              <w:r w:rsidR="00586042">
                <w:t>Hasło nie spełnia wymog</w:t>
              </w:r>
            </w:ins>
            <w:ins w:id="3857" w:author="Okot" w:date="2019-12-10T17:11:00Z">
              <w:r w:rsidR="00586042">
                <w:t>ów bezpieczeństwa</w:t>
              </w:r>
            </w:ins>
            <w:ins w:id="3858" w:author="Okot" w:date="2019-12-12T11:40:00Z">
              <w:r w:rsidR="00992396">
                <w:t>.</w:t>
              </w:r>
              <w:r w:rsidR="0079256D">
                <w:t xml:space="preserve"> </w:t>
              </w:r>
            </w:ins>
          </w:p>
          <w:p w14:paraId="571A0345" w14:textId="31AFDC33" w:rsidR="00481CEA" w:rsidRDefault="00971961">
            <w:pPr>
              <w:ind w:firstLine="0"/>
              <w:rPr>
                <w:ins w:id="3859" w:author="Okot" w:date="2019-12-13T10:11:00Z"/>
              </w:rPr>
            </w:pPr>
            <w:ins w:id="3860" w:author="Okot" w:date="2019-12-26T15:15:00Z">
              <w:r>
                <w:t>6</w:t>
              </w:r>
            </w:ins>
            <w:ins w:id="3861" w:author="Okot" w:date="2019-12-10T17:11:00Z">
              <w:r w:rsidR="00A70518">
                <w:t>.</w:t>
              </w:r>
            </w:ins>
            <w:ins w:id="3862" w:author="Okot" w:date="2019-12-26T15:18:00Z">
              <w:r w:rsidR="00A70518">
                <w:t>3</w:t>
              </w:r>
            </w:ins>
            <w:ins w:id="3863" w:author="Okot" w:date="2019-12-13T10:11:00Z">
              <w:r w:rsidR="00481CEA">
                <w:t>(b)</w:t>
              </w:r>
            </w:ins>
            <w:ins w:id="3864" w:author="Okot" w:date="2019-12-13T11:48:00Z">
              <w:r w:rsidR="00992396">
                <w:t> </w:t>
              </w:r>
            </w:ins>
            <w:ins w:id="3865" w:author="Okot" w:date="2019-12-10T17:11:00Z">
              <w:r w:rsidR="00586042">
                <w:t>Hasła wprowadzone w polach „hasło” i „powtórz hasło” nie s</w:t>
              </w:r>
            </w:ins>
            <w:ins w:id="3866" w:author="Okot" w:date="2019-12-10T17:12:00Z">
              <w:r w:rsidR="00586042">
                <w:t>ą identyczne</w:t>
              </w:r>
            </w:ins>
            <w:ins w:id="3867" w:author="Okot" w:date="2019-12-13T11:48:00Z">
              <w:r w:rsidR="00992396">
                <w:t>.</w:t>
              </w:r>
            </w:ins>
            <w:ins w:id="3868" w:author="Okot" w:date="2019-12-12T11:41:00Z">
              <w:r w:rsidR="0079256D">
                <w:t xml:space="preserve"> </w:t>
              </w:r>
            </w:ins>
          </w:p>
          <w:p w14:paraId="77815DD7" w14:textId="479C2410" w:rsidR="00586042" w:rsidRDefault="00971961">
            <w:pPr>
              <w:ind w:firstLine="0"/>
              <w:rPr>
                <w:ins w:id="3869" w:author="Okot" w:date="2019-12-13T10:11:00Z"/>
              </w:rPr>
            </w:pPr>
            <w:ins w:id="3870" w:author="Okot" w:date="2019-12-13T10:11:00Z">
              <w:r>
                <w:t>6</w:t>
              </w:r>
              <w:r w:rsidR="00A70518">
                <w:t>.3</w:t>
              </w:r>
              <w:r w:rsidR="00481CEA">
                <w:t>.1.</w:t>
              </w:r>
            </w:ins>
            <w:ins w:id="3871" w:author="Okot" w:date="2019-12-13T11:49:00Z">
              <w:r w:rsidR="00992396">
                <w:t> </w:t>
              </w:r>
            </w:ins>
            <w:ins w:id="3872" w:author="Okot" w:date="2019-12-13T10:11:00Z">
              <w:r w:rsidR="00481CEA">
                <w:t>W</w:t>
              </w:r>
            </w:ins>
            <w:ins w:id="3873" w:author="Okot" w:date="2019-12-12T11:41:00Z">
              <w:r w:rsidR="0079256D">
                <w:t>yświetlony zostaje stosowny komunikat</w:t>
              </w:r>
            </w:ins>
            <w:ins w:id="3874" w:author="Okot" w:date="2019-12-28T16:12:00Z">
              <w:r w:rsidR="008C45EA">
                <w:t xml:space="preserve"> błędu</w:t>
              </w:r>
            </w:ins>
            <w:ins w:id="3875" w:author="Okot" w:date="2019-12-13T11:49:00Z">
              <w:r w:rsidR="00992396">
                <w:t>.</w:t>
              </w:r>
            </w:ins>
          </w:p>
          <w:p w14:paraId="2D997B58" w14:textId="76270D92" w:rsidR="00481CEA" w:rsidRDefault="00971961">
            <w:pPr>
              <w:ind w:firstLine="0"/>
              <w:rPr>
                <w:ins w:id="3876" w:author="Okot" w:date="2019-12-10T17:03:00Z"/>
              </w:rPr>
            </w:pPr>
            <w:ins w:id="3877" w:author="Okot" w:date="2019-12-13T10:11:00Z">
              <w:r>
                <w:t>6</w:t>
              </w:r>
              <w:r w:rsidR="00A70518">
                <w:t>.3</w:t>
              </w:r>
              <w:r w:rsidR="00481CEA">
                <w:t>.2.</w:t>
              </w:r>
            </w:ins>
            <w:ins w:id="3878" w:author="Okot" w:date="2019-12-13T11:49:00Z">
              <w:r w:rsidR="00992396">
                <w:t> </w:t>
              </w:r>
            </w:ins>
            <w:ins w:id="3879" w:author="Okot" w:date="2019-12-13T10:11:00Z">
              <w:r w:rsidR="00C4028F">
                <w:t>Powrót do pkt</w:t>
              </w:r>
              <w:r w:rsidR="00481CEA">
                <w:t> 2</w:t>
              </w:r>
            </w:ins>
            <w:ins w:id="3880" w:author="Okot" w:date="2019-12-13T11:49:00Z">
              <w:r w:rsidR="00992396">
                <w:t>.</w:t>
              </w:r>
            </w:ins>
          </w:p>
        </w:tc>
      </w:tr>
    </w:tbl>
    <w:p w14:paraId="6C6CCC43" w14:textId="796CD39D" w:rsidR="009E6E7E" w:rsidRDefault="009E6E7E">
      <w:pPr>
        <w:ind w:firstLine="0"/>
        <w:rPr>
          <w:ins w:id="3881" w:author="Okot" w:date="2019-12-10T16:59:00Z"/>
        </w:rPr>
        <w:pPrChange w:id="3882" w:author="Okot" w:date="2019-12-10T16:58:00Z">
          <w:pPr>
            <w:pStyle w:val="Podtytu"/>
          </w:pPr>
        </w:pPrChange>
      </w:pPr>
    </w:p>
    <w:p w14:paraId="0EFC4F5C" w14:textId="3D16BF3A" w:rsidR="009E6E7E" w:rsidRDefault="0079256D">
      <w:pPr>
        <w:ind w:firstLine="0"/>
        <w:rPr>
          <w:ins w:id="3883" w:author="Okot" w:date="2019-12-12T11:42:00Z"/>
        </w:rPr>
        <w:pPrChange w:id="3884" w:author="Okot" w:date="2019-12-10T16:58:00Z">
          <w:pPr>
            <w:pStyle w:val="Podtytu"/>
          </w:pPr>
        </w:pPrChange>
      </w:pPr>
      <w:ins w:id="3885" w:author="Okot" w:date="2019-12-12T11:41:00Z">
        <w:r>
          <w:t>Tabela 4.2.</w:t>
        </w:r>
      </w:ins>
    </w:p>
    <w:p w14:paraId="54F908E4" w14:textId="4DCEB0E5" w:rsidR="0079256D" w:rsidRDefault="0079256D" w:rsidP="0079256D">
      <w:pPr>
        <w:ind w:firstLine="0"/>
        <w:rPr>
          <w:ins w:id="3886" w:author="Okot" w:date="2019-12-12T11:42:00Z"/>
        </w:rPr>
      </w:pPr>
      <w:ins w:id="3887" w:author="Okot" w:date="2019-12-12T11:42:00Z">
        <w:r>
          <w:t>Opis scenariusza przypadku użycia „L</w:t>
        </w:r>
        <w:r w:rsidR="005C4BBD">
          <w:t>ogowan</w:t>
        </w:r>
      </w:ins>
      <w:ins w:id="3888" w:author="Okot" w:date="2019-12-12T11:50:00Z">
        <w:r w:rsidR="005C4BBD">
          <w:t>ie</w:t>
        </w:r>
      </w:ins>
      <w:ins w:id="3889" w:author="Okot" w:date="2019-12-12T11:42:00Z">
        <w:r>
          <w:t>”.</w:t>
        </w:r>
      </w:ins>
    </w:p>
    <w:tbl>
      <w:tblPr>
        <w:tblStyle w:val="Tabela-Siatka"/>
        <w:tblW w:w="0" w:type="auto"/>
        <w:tblLook w:val="04A0" w:firstRow="1" w:lastRow="0" w:firstColumn="1" w:lastColumn="0" w:noHBand="0" w:noVBand="1"/>
      </w:tblPr>
      <w:tblGrid>
        <w:gridCol w:w="3397"/>
        <w:gridCol w:w="5664"/>
      </w:tblGrid>
      <w:tr w:rsidR="0079256D" w14:paraId="289F816E" w14:textId="77777777" w:rsidTr="005C4BBD">
        <w:trPr>
          <w:ins w:id="3890" w:author="Okot" w:date="2019-12-12T11:42:00Z"/>
        </w:trPr>
        <w:tc>
          <w:tcPr>
            <w:tcW w:w="3397" w:type="dxa"/>
          </w:tcPr>
          <w:p w14:paraId="0D2FACC7" w14:textId="77777777" w:rsidR="0079256D" w:rsidRPr="005C4BBD" w:rsidRDefault="0079256D" w:rsidP="005C4BBD">
            <w:pPr>
              <w:ind w:firstLine="0"/>
              <w:rPr>
                <w:ins w:id="3891" w:author="Okot" w:date="2019-12-12T11:42:00Z"/>
                <w:b/>
                <w:rPrChange w:id="3892" w:author="Okot" w:date="2019-12-12T11:43:00Z">
                  <w:rPr>
                    <w:ins w:id="3893" w:author="Okot" w:date="2019-12-12T11:42:00Z"/>
                  </w:rPr>
                </w:rPrChange>
              </w:rPr>
            </w:pPr>
            <w:ins w:id="3894" w:author="Okot" w:date="2019-12-12T11:42:00Z">
              <w:r w:rsidRPr="005C4BBD">
                <w:rPr>
                  <w:b/>
                  <w:rPrChange w:id="3895" w:author="Okot" w:date="2019-12-12T11:43:00Z">
                    <w:rPr/>
                  </w:rPrChange>
                </w:rPr>
                <w:t>Nazwa</w:t>
              </w:r>
            </w:ins>
          </w:p>
        </w:tc>
        <w:tc>
          <w:tcPr>
            <w:tcW w:w="5664" w:type="dxa"/>
          </w:tcPr>
          <w:p w14:paraId="7903FA1F" w14:textId="2FCA8009" w:rsidR="0079256D" w:rsidRPr="005C4BBD" w:rsidRDefault="005C4BBD" w:rsidP="005C4BBD">
            <w:pPr>
              <w:ind w:firstLine="0"/>
              <w:rPr>
                <w:ins w:id="3896" w:author="Okot" w:date="2019-12-12T11:42:00Z"/>
                <w:b/>
                <w:i/>
                <w:rPrChange w:id="3897" w:author="Okot" w:date="2019-12-12T11:43:00Z">
                  <w:rPr>
                    <w:ins w:id="3898" w:author="Okot" w:date="2019-12-12T11:42:00Z"/>
                  </w:rPr>
                </w:rPrChange>
              </w:rPr>
            </w:pPr>
            <w:ins w:id="3899" w:author="Okot" w:date="2019-12-12T11:42:00Z">
              <w:r>
                <w:rPr>
                  <w:b/>
                  <w:i/>
                </w:rPr>
                <w:t>PU002</w:t>
              </w:r>
              <w:r w:rsidR="0079256D" w:rsidRPr="005C4BBD">
                <w:rPr>
                  <w:b/>
                  <w:i/>
                  <w:rPrChange w:id="3900" w:author="Okot" w:date="2019-12-12T11:43:00Z">
                    <w:rPr/>
                  </w:rPrChange>
                </w:rPr>
                <w:t xml:space="preserve">: </w:t>
              </w:r>
            </w:ins>
            <w:ins w:id="3901" w:author="Okot" w:date="2019-12-12T11:43:00Z">
              <w:r>
                <w:rPr>
                  <w:b/>
                  <w:i/>
                </w:rPr>
                <w:t>Logowanie</w:t>
              </w:r>
            </w:ins>
          </w:p>
        </w:tc>
      </w:tr>
      <w:tr w:rsidR="0079256D" w14:paraId="785A33E4" w14:textId="77777777" w:rsidTr="005C4BBD">
        <w:trPr>
          <w:ins w:id="3902" w:author="Okot" w:date="2019-12-12T11:42:00Z"/>
        </w:trPr>
        <w:tc>
          <w:tcPr>
            <w:tcW w:w="3397" w:type="dxa"/>
          </w:tcPr>
          <w:p w14:paraId="0A3530B5" w14:textId="77777777" w:rsidR="0079256D" w:rsidRPr="005C4BBD" w:rsidRDefault="0079256D" w:rsidP="005C4BBD">
            <w:pPr>
              <w:ind w:firstLine="0"/>
              <w:rPr>
                <w:ins w:id="3903" w:author="Okot" w:date="2019-12-12T11:42:00Z"/>
                <w:b/>
                <w:rPrChange w:id="3904" w:author="Okot" w:date="2019-12-12T11:43:00Z">
                  <w:rPr>
                    <w:ins w:id="3905" w:author="Okot" w:date="2019-12-12T11:42:00Z"/>
                  </w:rPr>
                </w:rPrChange>
              </w:rPr>
            </w:pPr>
            <w:ins w:id="3906" w:author="Okot" w:date="2019-12-12T11:42:00Z">
              <w:r w:rsidRPr="005C4BBD">
                <w:rPr>
                  <w:b/>
                  <w:rPrChange w:id="3907" w:author="Okot" w:date="2019-12-12T11:43:00Z">
                    <w:rPr/>
                  </w:rPrChange>
                </w:rPr>
                <w:t>Opis</w:t>
              </w:r>
            </w:ins>
          </w:p>
        </w:tc>
        <w:tc>
          <w:tcPr>
            <w:tcW w:w="5664" w:type="dxa"/>
          </w:tcPr>
          <w:p w14:paraId="359A37C4" w14:textId="7BCF8814" w:rsidR="0079256D" w:rsidRDefault="0079256D" w:rsidP="005C4BBD">
            <w:pPr>
              <w:ind w:firstLine="0"/>
              <w:rPr>
                <w:ins w:id="3908" w:author="Okot" w:date="2019-12-12T11:42:00Z"/>
              </w:rPr>
            </w:pPr>
            <w:ins w:id="3909" w:author="Okot" w:date="2019-12-12T11:42:00Z">
              <w:r>
                <w:t>Przypadek użycia umożliw</w:t>
              </w:r>
              <w:r w:rsidR="005C4BBD">
                <w:t>ia użytkownikowi niezalogowanemu zalogowanie</w:t>
              </w:r>
              <w:r>
                <w:t xml:space="preserve"> się w systemie</w:t>
              </w:r>
            </w:ins>
            <w:ins w:id="3910" w:author="Okot" w:date="2019-12-13T11:49:00Z">
              <w:r w:rsidR="00992396">
                <w:t>.</w:t>
              </w:r>
            </w:ins>
          </w:p>
        </w:tc>
      </w:tr>
      <w:tr w:rsidR="0079256D" w14:paraId="0B11376A" w14:textId="77777777" w:rsidTr="005C4BBD">
        <w:trPr>
          <w:ins w:id="3911" w:author="Okot" w:date="2019-12-12T11:42:00Z"/>
        </w:trPr>
        <w:tc>
          <w:tcPr>
            <w:tcW w:w="3397" w:type="dxa"/>
          </w:tcPr>
          <w:p w14:paraId="37859BED" w14:textId="77777777" w:rsidR="0079256D" w:rsidRPr="005C4BBD" w:rsidRDefault="0079256D" w:rsidP="005C4BBD">
            <w:pPr>
              <w:ind w:firstLine="0"/>
              <w:rPr>
                <w:ins w:id="3912" w:author="Okot" w:date="2019-12-12T11:42:00Z"/>
                <w:b/>
                <w:rPrChange w:id="3913" w:author="Okot" w:date="2019-12-12T11:43:00Z">
                  <w:rPr>
                    <w:ins w:id="3914" w:author="Okot" w:date="2019-12-12T11:42:00Z"/>
                  </w:rPr>
                </w:rPrChange>
              </w:rPr>
            </w:pPr>
            <w:ins w:id="3915" w:author="Okot" w:date="2019-12-12T11:42:00Z">
              <w:r w:rsidRPr="005C4BBD">
                <w:rPr>
                  <w:b/>
                  <w:rPrChange w:id="3916" w:author="Okot" w:date="2019-12-12T11:43:00Z">
                    <w:rPr/>
                  </w:rPrChange>
                </w:rPr>
                <w:t>Warunki początkowe</w:t>
              </w:r>
            </w:ins>
          </w:p>
        </w:tc>
        <w:tc>
          <w:tcPr>
            <w:tcW w:w="5664" w:type="dxa"/>
          </w:tcPr>
          <w:p w14:paraId="1BBBB4BB" w14:textId="77777777" w:rsidR="0079256D" w:rsidRDefault="0079256D" w:rsidP="005C4BBD">
            <w:pPr>
              <w:ind w:firstLine="0"/>
              <w:rPr>
                <w:ins w:id="3917" w:author="Okot" w:date="2019-12-12T11:42:00Z"/>
              </w:rPr>
            </w:pPr>
            <w:ins w:id="3918" w:author="Okot" w:date="2019-12-12T11:42:00Z">
              <w:r>
                <w:t>-</w:t>
              </w:r>
            </w:ins>
          </w:p>
        </w:tc>
      </w:tr>
      <w:tr w:rsidR="0079256D" w14:paraId="0E788D04" w14:textId="77777777" w:rsidTr="005C4BBD">
        <w:trPr>
          <w:ins w:id="3919" w:author="Okot" w:date="2019-12-12T11:42:00Z"/>
        </w:trPr>
        <w:tc>
          <w:tcPr>
            <w:tcW w:w="3397" w:type="dxa"/>
          </w:tcPr>
          <w:p w14:paraId="2E8789F1" w14:textId="77777777" w:rsidR="0079256D" w:rsidRPr="005C4BBD" w:rsidRDefault="0079256D" w:rsidP="005C4BBD">
            <w:pPr>
              <w:ind w:firstLine="0"/>
              <w:rPr>
                <w:ins w:id="3920" w:author="Okot" w:date="2019-12-12T11:42:00Z"/>
                <w:b/>
                <w:rPrChange w:id="3921" w:author="Okot" w:date="2019-12-12T11:43:00Z">
                  <w:rPr>
                    <w:ins w:id="3922" w:author="Okot" w:date="2019-12-12T11:42:00Z"/>
                  </w:rPr>
                </w:rPrChange>
              </w:rPr>
            </w:pPr>
            <w:ins w:id="3923" w:author="Okot" w:date="2019-12-12T11:42:00Z">
              <w:r w:rsidRPr="005C4BBD">
                <w:rPr>
                  <w:b/>
                  <w:rPrChange w:id="3924" w:author="Okot" w:date="2019-12-12T11:43:00Z">
                    <w:rPr/>
                  </w:rPrChange>
                </w:rPr>
                <w:t>Inicjacja</w:t>
              </w:r>
            </w:ins>
          </w:p>
        </w:tc>
        <w:tc>
          <w:tcPr>
            <w:tcW w:w="5664" w:type="dxa"/>
          </w:tcPr>
          <w:p w14:paraId="20C3B161" w14:textId="63A47135" w:rsidR="0079256D" w:rsidRDefault="0079256D">
            <w:pPr>
              <w:ind w:firstLine="0"/>
              <w:rPr>
                <w:ins w:id="3925" w:author="Okot" w:date="2019-12-12T11:42:00Z"/>
              </w:rPr>
            </w:pPr>
            <w:ins w:id="3926" w:author="Okot" w:date="2019-12-12T11:42:00Z">
              <w:r>
                <w:t xml:space="preserve">Przypadek użycia rozpoczyna się w </w:t>
              </w:r>
            </w:ins>
            <w:ins w:id="3927" w:author="Okot" w:date="2019-12-12T11:45:00Z">
              <w:r w:rsidR="005C4BBD">
                <w:t>momencie, gdy</w:t>
              </w:r>
            </w:ins>
            <w:ins w:id="3928" w:author="Okot" w:date="2019-12-12T11:44:00Z">
              <w:r w:rsidR="005C4BBD">
                <w:t xml:space="preserve"> użytkownik rozpoczyna wypełnianie</w:t>
              </w:r>
            </w:ins>
            <w:ins w:id="3929" w:author="Okot" w:date="2019-12-12T11:42:00Z">
              <w:r>
                <w:t xml:space="preserve"> </w:t>
              </w:r>
            </w:ins>
            <w:ins w:id="3930" w:author="Okot" w:date="2019-12-12T11:44:00Z">
              <w:r w:rsidR="005C4BBD">
                <w:t xml:space="preserve">formularza </w:t>
              </w:r>
            </w:ins>
            <w:ins w:id="3931" w:author="Okot" w:date="2019-12-12T11:51:00Z">
              <w:r w:rsidR="005C4BBD">
                <w:t xml:space="preserve">Przypadek użycia umożliwia użytkownikowi </w:t>
              </w:r>
              <w:r w:rsidR="005C4BBD">
                <w:lastRenderedPageBreak/>
                <w:t xml:space="preserve">niezalogowanemu zalogowanie się w systemie </w:t>
              </w:r>
            </w:ins>
            <w:ins w:id="3932" w:author="Okot" w:date="2019-12-12T11:44:00Z">
              <w:r w:rsidR="005C4BBD">
                <w:t xml:space="preserve">logowania </w:t>
              </w:r>
            </w:ins>
            <w:ins w:id="3933" w:author="Okot" w:date="2019-12-12T11:42:00Z">
              <w:r>
                <w:t>na stronie aplikacji</w:t>
              </w:r>
            </w:ins>
            <w:ins w:id="3934" w:author="Okot" w:date="2019-12-13T11:49:00Z">
              <w:r w:rsidR="00992396">
                <w:t>.</w:t>
              </w:r>
            </w:ins>
          </w:p>
        </w:tc>
      </w:tr>
      <w:tr w:rsidR="0079256D" w14:paraId="7111AD18" w14:textId="77777777" w:rsidTr="005C4BBD">
        <w:trPr>
          <w:ins w:id="3935" w:author="Okot" w:date="2019-12-12T11:42:00Z"/>
        </w:trPr>
        <w:tc>
          <w:tcPr>
            <w:tcW w:w="3397" w:type="dxa"/>
          </w:tcPr>
          <w:p w14:paraId="41C67D76" w14:textId="77777777" w:rsidR="0079256D" w:rsidRPr="005C4BBD" w:rsidRDefault="0079256D" w:rsidP="005C4BBD">
            <w:pPr>
              <w:ind w:firstLine="0"/>
              <w:rPr>
                <w:ins w:id="3936" w:author="Okot" w:date="2019-12-12T11:42:00Z"/>
                <w:b/>
                <w:rPrChange w:id="3937" w:author="Okot" w:date="2019-12-12T11:43:00Z">
                  <w:rPr>
                    <w:ins w:id="3938" w:author="Okot" w:date="2019-12-12T11:42:00Z"/>
                  </w:rPr>
                </w:rPrChange>
              </w:rPr>
            </w:pPr>
            <w:ins w:id="3939" w:author="Okot" w:date="2019-12-12T11:42:00Z">
              <w:r w:rsidRPr="005C4BBD">
                <w:rPr>
                  <w:b/>
                  <w:rPrChange w:id="3940" w:author="Okot" w:date="2019-12-12T11:43:00Z">
                    <w:rPr/>
                  </w:rPrChange>
                </w:rPr>
                <w:lastRenderedPageBreak/>
                <w:t>Warunki końcowe</w:t>
              </w:r>
            </w:ins>
          </w:p>
        </w:tc>
        <w:tc>
          <w:tcPr>
            <w:tcW w:w="5664" w:type="dxa"/>
          </w:tcPr>
          <w:p w14:paraId="76C7FBBE" w14:textId="3697E787" w:rsidR="0079256D" w:rsidRDefault="005C4BBD" w:rsidP="005C4BBD">
            <w:pPr>
              <w:ind w:firstLine="0"/>
              <w:rPr>
                <w:ins w:id="3941" w:author="Okot" w:date="2019-12-12T11:42:00Z"/>
              </w:rPr>
            </w:pPr>
            <w:ins w:id="3942" w:author="Okot" w:date="2019-12-12T11:45:00Z">
              <w:r>
                <w:t>Po pozytywnej weryfikacji danych użytkownik został zalogowany i przeniesiony na stronę startową aplikacji</w:t>
              </w:r>
            </w:ins>
            <w:ins w:id="3943" w:author="Okot" w:date="2019-12-13T11:49:00Z">
              <w:r w:rsidR="00992396">
                <w:t>.</w:t>
              </w:r>
            </w:ins>
          </w:p>
        </w:tc>
      </w:tr>
      <w:tr w:rsidR="0079256D" w14:paraId="03C5CA96" w14:textId="77777777" w:rsidTr="005C4BBD">
        <w:trPr>
          <w:ins w:id="3944" w:author="Okot" w:date="2019-12-12T11:42:00Z"/>
        </w:trPr>
        <w:tc>
          <w:tcPr>
            <w:tcW w:w="3397" w:type="dxa"/>
          </w:tcPr>
          <w:p w14:paraId="4E2A6256" w14:textId="77777777" w:rsidR="0079256D" w:rsidRPr="005C4BBD" w:rsidRDefault="0079256D" w:rsidP="005C4BBD">
            <w:pPr>
              <w:ind w:firstLine="0"/>
              <w:rPr>
                <w:ins w:id="3945" w:author="Okot" w:date="2019-12-12T11:42:00Z"/>
                <w:b/>
                <w:rPrChange w:id="3946" w:author="Okot" w:date="2019-12-12T11:43:00Z">
                  <w:rPr>
                    <w:ins w:id="3947" w:author="Okot" w:date="2019-12-12T11:42:00Z"/>
                  </w:rPr>
                </w:rPrChange>
              </w:rPr>
            </w:pPr>
            <w:ins w:id="3948" w:author="Okot" w:date="2019-12-12T11:42:00Z">
              <w:r w:rsidRPr="005C4BBD">
                <w:rPr>
                  <w:b/>
                  <w:rPrChange w:id="3949" w:author="Okot" w:date="2019-12-12T11:43:00Z">
                    <w:rPr/>
                  </w:rPrChange>
                </w:rPr>
                <w:t>Scenariusz główny</w:t>
              </w:r>
            </w:ins>
          </w:p>
        </w:tc>
        <w:tc>
          <w:tcPr>
            <w:tcW w:w="5664" w:type="dxa"/>
          </w:tcPr>
          <w:p w14:paraId="4B0B5761" w14:textId="6EAD902C" w:rsidR="0079256D" w:rsidRDefault="00992396" w:rsidP="005C4BBD">
            <w:pPr>
              <w:ind w:firstLine="0"/>
              <w:rPr>
                <w:ins w:id="3950" w:author="Okot" w:date="2019-12-12T11:42:00Z"/>
              </w:rPr>
            </w:pPr>
            <w:ins w:id="3951" w:author="Okot" w:date="2019-12-12T11:42:00Z">
              <w:r>
                <w:t>1.</w:t>
              </w:r>
            </w:ins>
            <w:ins w:id="3952" w:author="Okot" w:date="2019-12-13T11:49:00Z">
              <w:r>
                <w:t> </w:t>
              </w:r>
            </w:ins>
            <w:ins w:id="3953" w:author="Okot" w:date="2019-12-12T11:42:00Z">
              <w:r w:rsidR="0079256D">
                <w:t>Użytkownik wprowadza swój adres e-mail w polu „adres e-mail”</w:t>
              </w:r>
            </w:ins>
            <w:ins w:id="3954" w:author="Okot" w:date="2019-12-13T11:49:00Z">
              <w:r>
                <w:t>.</w:t>
              </w:r>
            </w:ins>
          </w:p>
          <w:p w14:paraId="0D2411C9" w14:textId="423C2313" w:rsidR="0079256D" w:rsidRDefault="00992396" w:rsidP="005C4BBD">
            <w:pPr>
              <w:ind w:firstLine="0"/>
              <w:rPr>
                <w:ins w:id="3955" w:author="Okot" w:date="2019-12-12T11:42:00Z"/>
              </w:rPr>
            </w:pPr>
            <w:ins w:id="3956" w:author="Okot" w:date="2019-12-12T11:42:00Z">
              <w:r>
                <w:t>2.</w:t>
              </w:r>
            </w:ins>
            <w:ins w:id="3957" w:author="Okot" w:date="2019-12-13T11:49:00Z">
              <w:r>
                <w:t> </w:t>
              </w:r>
            </w:ins>
            <w:ins w:id="3958" w:author="Okot" w:date="2019-12-12T11:42:00Z">
              <w:r w:rsidR="0079256D">
                <w:t>Użytkownik wprowadza hasło w polu „hasło”</w:t>
              </w:r>
            </w:ins>
            <w:ins w:id="3959" w:author="Okot" w:date="2019-12-13T11:49:00Z">
              <w:r>
                <w:t>.</w:t>
              </w:r>
            </w:ins>
          </w:p>
          <w:p w14:paraId="3BCB14ED" w14:textId="0CDCEF31" w:rsidR="0079256D" w:rsidRDefault="0079256D" w:rsidP="005C4BBD">
            <w:pPr>
              <w:ind w:firstLine="0"/>
              <w:rPr>
                <w:ins w:id="3960" w:author="Okot" w:date="2019-12-12T11:42:00Z"/>
              </w:rPr>
            </w:pPr>
            <w:ins w:id="3961" w:author="Okot" w:date="2019-12-12T11:42:00Z">
              <w:r>
                <w:t>3.</w:t>
              </w:r>
            </w:ins>
            <w:ins w:id="3962" w:author="Okot" w:date="2019-12-13T11:49:00Z">
              <w:r w:rsidR="00992396">
                <w:t> </w:t>
              </w:r>
            </w:ins>
            <w:ins w:id="3963" w:author="Okot" w:date="2019-12-12T11:45:00Z">
              <w:r w:rsidR="005C4BBD">
                <w:t>Użytkownik zatwierdza rejestrację przyciskiem „zaloguj”</w:t>
              </w:r>
            </w:ins>
            <w:ins w:id="3964" w:author="Okot" w:date="2019-12-13T11:49:00Z">
              <w:r w:rsidR="00992396">
                <w:t>.</w:t>
              </w:r>
            </w:ins>
          </w:p>
          <w:p w14:paraId="74433751" w14:textId="3BF36166" w:rsidR="0079256D" w:rsidRDefault="00992396" w:rsidP="005C4BBD">
            <w:pPr>
              <w:ind w:firstLine="0"/>
              <w:rPr>
                <w:ins w:id="3965" w:author="Okot" w:date="2019-12-12T11:42:00Z"/>
              </w:rPr>
            </w:pPr>
            <w:ins w:id="3966" w:author="Okot" w:date="2019-12-12T11:42:00Z">
              <w:r>
                <w:t>4.</w:t>
              </w:r>
            </w:ins>
            <w:ins w:id="3967" w:author="Okot" w:date="2019-12-13T11:49:00Z">
              <w:r>
                <w:t> </w:t>
              </w:r>
            </w:ins>
            <w:ins w:id="3968" w:author="Okot" w:date="2019-12-12T11:46:00Z">
              <w:r w:rsidR="005C4BBD">
                <w:t>System weryfikuje podany e-mail i hasło</w:t>
              </w:r>
            </w:ins>
            <w:ins w:id="3969" w:author="Okot" w:date="2019-12-12T11:42:00Z">
              <w:r>
                <w:t>.</w:t>
              </w:r>
            </w:ins>
          </w:p>
          <w:p w14:paraId="51AE0B25" w14:textId="0F924DEA" w:rsidR="0079256D" w:rsidRDefault="00992396" w:rsidP="005C4BBD">
            <w:pPr>
              <w:ind w:firstLine="0"/>
              <w:rPr>
                <w:ins w:id="3970" w:author="Okot" w:date="2019-12-12T11:42:00Z"/>
              </w:rPr>
            </w:pPr>
            <w:ins w:id="3971" w:author="Okot" w:date="2019-12-12T11:42:00Z">
              <w:r>
                <w:t>5.</w:t>
              </w:r>
            </w:ins>
            <w:ins w:id="3972" w:author="Okot" w:date="2019-12-13T11:49:00Z">
              <w:r>
                <w:t> </w:t>
              </w:r>
            </w:ins>
            <w:ins w:id="3973" w:author="Okot" w:date="2019-12-12T11:46:00Z">
              <w:r w:rsidR="005C4BBD">
                <w:t>Użytkownik zostaje zalogowany do aplikacji</w:t>
              </w:r>
            </w:ins>
            <w:ins w:id="3974" w:author="Okot" w:date="2019-12-13T11:49:00Z">
              <w:r>
                <w:t>.</w:t>
              </w:r>
            </w:ins>
          </w:p>
          <w:p w14:paraId="1CEE79DD" w14:textId="525C15BE" w:rsidR="0079256D" w:rsidRDefault="00992396">
            <w:pPr>
              <w:ind w:firstLine="0"/>
              <w:rPr>
                <w:ins w:id="3975" w:author="Okot" w:date="2019-12-12T11:42:00Z"/>
              </w:rPr>
            </w:pPr>
            <w:ins w:id="3976" w:author="Okot" w:date="2019-12-12T11:42:00Z">
              <w:r>
                <w:t>6.</w:t>
              </w:r>
            </w:ins>
            <w:ins w:id="3977" w:author="Okot" w:date="2019-12-13T11:50:00Z">
              <w:r>
                <w:t> </w:t>
              </w:r>
            </w:ins>
            <w:ins w:id="3978" w:author="Okot" w:date="2019-12-12T11:47:00Z">
              <w:r w:rsidR="005C4BBD">
                <w:t>Użytkownik zostaje przekierowany na stronę startową aplikacji</w:t>
              </w:r>
            </w:ins>
            <w:ins w:id="3979" w:author="Okot" w:date="2019-12-12T11:42:00Z">
              <w:r>
                <w:t>.</w:t>
              </w:r>
            </w:ins>
          </w:p>
        </w:tc>
      </w:tr>
      <w:tr w:rsidR="0079256D" w14:paraId="21557FC3" w14:textId="77777777" w:rsidTr="005C4BBD">
        <w:trPr>
          <w:ins w:id="3980" w:author="Okot" w:date="2019-12-12T11:42:00Z"/>
        </w:trPr>
        <w:tc>
          <w:tcPr>
            <w:tcW w:w="3397" w:type="dxa"/>
          </w:tcPr>
          <w:p w14:paraId="55F991EA" w14:textId="77777777" w:rsidR="0079256D" w:rsidRPr="005C4BBD" w:rsidRDefault="0079256D" w:rsidP="005C4BBD">
            <w:pPr>
              <w:ind w:firstLine="0"/>
              <w:rPr>
                <w:ins w:id="3981" w:author="Okot" w:date="2019-12-12T11:42:00Z"/>
                <w:b/>
                <w:rPrChange w:id="3982" w:author="Okot" w:date="2019-12-12T11:43:00Z">
                  <w:rPr>
                    <w:ins w:id="3983" w:author="Okot" w:date="2019-12-12T11:42:00Z"/>
                  </w:rPr>
                </w:rPrChange>
              </w:rPr>
            </w:pPr>
            <w:ins w:id="3984" w:author="Okot" w:date="2019-12-12T11:42:00Z">
              <w:r w:rsidRPr="005C4BBD">
                <w:rPr>
                  <w:b/>
                  <w:rPrChange w:id="3985" w:author="Okot" w:date="2019-12-12T11:43:00Z">
                    <w:rPr/>
                  </w:rPrChange>
                </w:rPr>
                <w:t>Scenariusze alternatywne</w:t>
              </w:r>
            </w:ins>
          </w:p>
        </w:tc>
        <w:tc>
          <w:tcPr>
            <w:tcW w:w="5664" w:type="dxa"/>
          </w:tcPr>
          <w:p w14:paraId="625FAB67" w14:textId="0CD1BAE4" w:rsidR="0079256D" w:rsidRDefault="005C4BBD" w:rsidP="005C4BBD">
            <w:pPr>
              <w:ind w:firstLine="0"/>
              <w:rPr>
                <w:ins w:id="3986" w:author="Okot" w:date="2019-12-13T10:20:00Z"/>
              </w:rPr>
            </w:pPr>
            <w:ins w:id="3987" w:author="Okot" w:date="2019-12-12T11:42:00Z">
              <w:r>
                <w:t>4</w:t>
              </w:r>
              <w:r w:rsidR="0079256D">
                <w:t>.1</w:t>
              </w:r>
              <w:r w:rsidR="00992396">
                <w:t>.</w:t>
              </w:r>
            </w:ins>
            <w:ins w:id="3988" w:author="Okot" w:date="2019-12-13T11:50:00Z">
              <w:r w:rsidR="00992396">
                <w:t> </w:t>
              </w:r>
            </w:ins>
            <w:ins w:id="3989" w:author="Okot" w:date="2019-12-12T11:47:00Z">
              <w:r>
                <w:t>Nie istnieje konto założone na podany adres e-mail</w:t>
              </w:r>
            </w:ins>
            <w:ins w:id="3990" w:author="Okot" w:date="2019-12-13T11:50:00Z">
              <w:r w:rsidR="00992396">
                <w:t>.</w:t>
              </w:r>
            </w:ins>
            <w:ins w:id="3991" w:author="Okot" w:date="2019-12-12T11:47:00Z">
              <w:r>
                <w:t xml:space="preserve">  </w:t>
              </w:r>
            </w:ins>
            <w:ins w:id="3992" w:author="Okot" w:date="2019-12-13T10:20:00Z">
              <w:r w:rsidR="00E37BC7">
                <w:t>4.1.1.</w:t>
              </w:r>
            </w:ins>
            <w:ins w:id="3993" w:author="Okot" w:date="2019-12-13T11:50:00Z">
              <w:r w:rsidR="00992396">
                <w:t> </w:t>
              </w:r>
            </w:ins>
            <w:ins w:id="3994" w:author="Okot" w:date="2019-12-13T10:20:00Z">
              <w:r w:rsidR="00E37BC7">
                <w:t>W</w:t>
              </w:r>
            </w:ins>
            <w:ins w:id="3995" w:author="Okot" w:date="2019-12-12T11:48:00Z">
              <w:r>
                <w:t>yświetlony zostaje stosowny komunikat</w:t>
              </w:r>
            </w:ins>
            <w:ins w:id="3996" w:author="Okot" w:date="2019-12-28T16:12:00Z">
              <w:r w:rsidR="008C45EA">
                <w:t xml:space="preserve"> błędu</w:t>
              </w:r>
            </w:ins>
            <w:ins w:id="3997" w:author="Okot" w:date="2019-12-13T11:50:00Z">
              <w:r w:rsidR="00992396">
                <w:t>.</w:t>
              </w:r>
            </w:ins>
          </w:p>
          <w:p w14:paraId="066908C9" w14:textId="6D78F027" w:rsidR="00E37BC7" w:rsidRDefault="00992396" w:rsidP="005C4BBD">
            <w:pPr>
              <w:ind w:firstLine="0"/>
              <w:rPr>
                <w:ins w:id="3998" w:author="Okot" w:date="2019-12-12T11:42:00Z"/>
              </w:rPr>
            </w:pPr>
            <w:ins w:id="3999" w:author="Okot" w:date="2019-12-13T10:20:00Z">
              <w:r>
                <w:t>4.1.2.</w:t>
              </w:r>
            </w:ins>
            <w:ins w:id="4000" w:author="Okot" w:date="2019-12-13T11:50:00Z">
              <w:r>
                <w:t> </w:t>
              </w:r>
            </w:ins>
            <w:ins w:id="4001" w:author="Okot" w:date="2019-12-13T10:20:00Z">
              <w:r w:rsidR="00C4028F">
                <w:t>Powrót do pkt</w:t>
              </w:r>
              <w:r w:rsidR="00E37BC7">
                <w:t> 1</w:t>
              </w:r>
            </w:ins>
            <w:ins w:id="4002" w:author="Okot" w:date="2019-12-13T11:50:00Z">
              <w:r>
                <w:t>.</w:t>
              </w:r>
            </w:ins>
          </w:p>
          <w:p w14:paraId="1D34D5E0" w14:textId="790015E5" w:rsidR="00E37BC7" w:rsidRDefault="005C4BBD">
            <w:pPr>
              <w:ind w:firstLine="0"/>
              <w:rPr>
                <w:ins w:id="4003" w:author="Okot" w:date="2019-12-13T10:21:00Z"/>
              </w:rPr>
            </w:pPr>
            <w:ins w:id="4004" w:author="Okot" w:date="2019-12-12T11:42:00Z">
              <w:r>
                <w:t>4</w:t>
              </w:r>
              <w:r w:rsidR="00992396">
                <w:t>.2.</w:t>
              </w:r>
            </w:ins>
            <w:ins w:id="4005" w:author="Okot" w:date="2019-12-13T11:50:00Z">
              <w:r w:rsidR="00992396">
                <w:t> </w:t>
              </w:r>
            </w:ins>
            <w:ins w:id="4006" w:author="Okot" w:date="2019-12-12T11:42:00Z">
              <w:r w:rsidR="0079256D">
                <w:t xml:space="preserve">Hasło </w:t>
              </w:r>
            </w:ins>
            <w:ins w:id="4007" w:author="Okot" w:date="2019-12-12T11:48:00Z">
              <w:r>
                <w:t>podane p</w:t>
              </w:r>
              <w:r w:rsidR="00992396">
                <w:t>rzy logowaniu nie jest zgodne z</w:t>
              </w:r>
            </w:ins>
            <w:ins w:id="4008" w:author="Okot" w:date="2019-12-13T11:50:00Z">
              <w:r w:rsidR="00992396">
                <w:t> </w:t>
              </w:r>
            </w:ins>
            <w:ins w:id="4009" w:author="Okot" w:date="2019-12-12T11:48:00Z">
              <w:r>
                <w:t>hasłem podanym przy rejestracji</w:t>
              </w:r>
            </w:ins>
            <w:ins w:id="4010" w:author="Okot" w:date="2019-12-13T11:50:00Z">
              <w:r w:rsidR="00992396">
                <w:t>.</w:t>
              </w:r>
            </w:ins>
          </w:p>
          <w:p w14:paraId="11D8E1E8" w14:textId="1C4F9AAD" w:rsidR="0079256D" w:rsidRDefault="00E37BC7">
            <w:pPr>
              <w:ind w:firstLine="0"/>
              <w:rPr>
                <w:ins w:id="4011" w:author="Okot" w:date="2019-12-13T10:21:00Z"/>
              </w:rPr>
            </w:pPr>
            <w:ins w:id="4012" w:author="Okot" w:date="2019-12-13T10:21:00Z">
              <w:r>
                <w:t>4.2.1.</w:t>
              </w:r>
            </w:ins>
            <w:ins w:id="4013" w:author="Okot" w:date="2019-12-13T11:50:00Z">
              <w:r w:rsidR="00992396">
                <w:t> </w:t>
              </w:r>
            </w:ins>
            <w:ins w:id="4014" w:author="Okot" w:date="2019-12-13T10:21:00Z">
              <w:r>
                <w:t>W</w:t>
              </w:r>
            </w:ins>
            <w:ins w:id="4015" w:author="Okot" w:date="2019-12-12T11:48:00Z">
              <w:r w:rsidR="005C4BBD">
                <w:t>yświetlony zostaje stosowny komunikat</w:t>
              </w:r>
            </w:ins>
            <w:ins w:id="4016" w:author="Okot" w:date="2019-12-28T16:12:00Z">
              <w:r w:rsidR="008C45EA">
                <w:t xml:space="preserve"> błędu</w:t>
              </w:r>
            </w:ins>
            <w:ins w:id="4017" w:author="Okot" w:date="2019-12-13T11:50:00Z">
              <w:r w:rsidR="00992396">
                <w:t>.</w:t>
              </w:r>
            </w:ins>
          </w:p>
          <w:p w14:paraId="1BAEF0B8" w14:textId="06370395" w:rsidR="00E37BC7" w:rsidRDefault="00992396">
            <w:pPr>
              <w:ind w:firstLine="0"/>
              <w:rPr>
                <w:ins w:id="4018" w:author="Okot" w:date="2019-12-12T11:42:00Z"/>
              </w:rPr>
            </w:pPr>
            <w:ins w:id="4019" w:author="Okot" w:date="2019-12-13T10:21:00Z">
              <w:r>
                <w:t>4.2.2.</w:t>
              </w:r>
            </w:ins>
            <w:ins w:id="4020" w:author="Okot" w:date="2019-12-13T11:50:00Z">
              <w:r>
                <w:t> </w:t>
              </w:r>
            </w:ins>
            <w:ins w:id="4021" w:author="Okot" w:date="2019-12-13T10:21:00Z">
              <w:r w:rsidR="00C4028F">
                <w:t>Powrót do pkt</w:t>
              </w:r>
              <w:r w:rsidR="00E37BC7">
                <w:t xml:space="preserve"> 2</w:t>
              </w:r>
            </w:ins>
            <w:ins w:id="4022" w:author="Okot" w:date="2019-12-13T11:50:00Z">
              <w:r>
                <w:t>.</w:t>
              </w:r>
            </w:ins>
          </w:p>
        </w:tc>
      </w:tr>
    </w:tbl>
    <w:p w14:paraId="2B7667C6" w14:textId="77777777" w:rsidR="0079256D" w:rsidRDefault="0079256D" w:rsidP="0079256D">
      <w:pPr>
        <w:ind w:firstLine="0"/>
        <w:rPr>
          <w:ins w:id="4023" w:author="Okot" w:date="2019-12-12T11:42:00Z"/>
        </w:rPr>
      </w:pPr>
    </w:p>
    <w:p w14:paraId="71063A89" w14:textId="236BE887" w:rsidR="005C4BBD" w:rsidRDefault="005C4BBD" w:rsidP="005C4BBD">
      <w:pPr>
        <w:ind w:firstLine="0"/>
        <w:rPr>
          <w:ins w:id="4024" w:author="Okot" w:date="2019-12-12T11:48:00Z"/>
        </w:rPr>
      </w:pPr>
      <w:ins w:id="4025" w:author="Okot" w:date="2019-12-12T11:48:00Z">
        <w:r>
          <w:t>Tabela 4.3.</w:t>
        </w:r>
      </w:ins>
    </w:p>
    <w:p w14:paraId="6813292A" w14:textId="43A42312" w:rsidR="0079256D" w:rsidRDefault="005C4BBD">
      <w:pPr>
        <w:ind w:firstLine="0"/>
        <w:rPr>
          <w:ins w:id="4026" w:author="Okot" w:date="2019-12-12T11:42:00Z"/>
        </w:rPr>
        <w:pPrChange w:id="4027" w:author="Okot" w:date="2019-12-10T16:58:00Z">
          <w:pPr>
            <w:pStyle w:val="Podtytu"/>
          </w:pPr>
        </w:pPrChange>
      </w:pPr>
      <w:ins w:id="4028" w:author="Okot" w:date="2019-12-12T11:48:00Z">
        <w:r>
          <w:t>Opis scenariusza przypadku</w:t>
        </w:r>
        <w:r w:rsidR="00CC0B2D">
          <w:t xml:space="preserve"> użycia „</w:t>
        </w:r>
      </w:ins>
      <w:ins w:id="4029" w:author="Okot" w:date="2019-12-13T10:21:00Z">
        <w:r w:rsidR="00CC0B2D">
          <w:t>Reset hasła</w:t>
        </w:r>
      </w:ins>
      <w:ins w:id="4030" w:author="Okot" w:date="2019-12-12T11:48:00Z">
        <w:r>
          <w:t>”.</w:t>
        </w:r>
      </w:ins>
    </w:p>
    <w:tbl>
      <w:tblPr>
        <w:tblStyle w:val="Tabela-Siatka"/>
        <w:tblW w:w="0" w:type="auto"/>
        <w:tblLook w:val="04A0" w:firstRow="1" w:lastRow="0" w:firstColumn="1" w:lastColumn="0" w:noHBand="0" w:noVBand="1"/>
      </w:tblPr>
      <w:tblGrid>
        <w:gridCol w:w="3397"/>
        <w:gridCol w:w="5664"/>
      </w:tblGrid>
      <w:tr w:rsidR="0079256D" w14:paraId="5C6FA521" w14:textId="77777777" w:rsidTr="005C4BBD">
        <w:trPr>
          <w:ins w:id="4031" w:author="Okot" w:date="2019-12-12T11:42:00Z"/>
        </w:trPr>
        <w:tc>
          <w:tcPr>
            <w:tcW w:w="3397" w:type="dxa"/>
          </w:tcPr>
          <w:p w14:paraId="3E6E14C0" w14:textId="77777777" w:rsidR="0079256D" w:rsidRPr="005C4BBD" w:rsidRDefault="0079256D" w:rsidP="005C4BBD">
            <w:pPr>
              <w:ind w:firstLine="0"/>
              <w:rPr>
                <w:ins w:id="4032" w:author="Okot" w:date="2019-12-12T11:42:00Z"/>
                <w:b/>
                <w:rPrChange w:id="4033" w:author="Okot" w:date="2019-12-12T11:50:00Z">
                  <w:rPr>
                    <w:ins w:id="4034" w:author="Okot" w:date="2019-12-12T11:42:00Z"/>
                  </w:rPr>
                </w:rPrChange>
              </w:rPr>
            </w:pPr>
            <w:ins w:id="4035" w:author="Okot" w:date="2019-12-12T11:42:00Z">
              <w:r w:rsidRPr="005C4BBD">
                <w:rPr>
                  <w:b/>
                  <w:rPrChange w:id="4036" w:author="Okot" w:date="2019-12-12T11:50:00Z">
                    <w:rPr/>
                  </w:rPrChange>
                </w:rPr>
                <w:t>Nazwa</w:t>
              </w:r>
            </w:ins>
          </w:p>
        </w:tc>
        <w:tc>
          <w:tcPr>
            <w:tcW w:w="5664" w:type="dxa"/>
          </w:tcPr>
          <w:p w14:paraId="201EE624" w14:textId="4EA933A4" w:rsidR="0079256D" w:rsidRPr="005C4BBD" w:rsidRDefault="005C4BBD" w:rsidP="005C4BBD">
            <w:pPr>
              <w:ind w:firstLine="0"/>
              <w:rPr>
                <w:ins w:id="4037" w:author="Okot" w:date="2019-12-12T11:42:00Z"/>
                <w:b/>
                <w:i/>
                <w:rPrChange w:id="4038" w:author="Okot" w:date="2019-12-12T11:51:00Z">
                  <w:rPr>
                    <w:ins w:id="4039" w:author="Okot" w:date="2019-12-12T11:42:00Z"/>
                  </w:rPr>
                </w:rPrChange>
              </w:rPr>
            </w:pPr>
            <w:ins w:id="4040" w:author="Okot" w:date="2019-12-12T11:42:00Z">
              <w:r w:rsidRPr="005C4BBD">
                <w:rPr>
                  <w:b/>
                  <w:i/>
                  <w:rPrChange w:id="4041" w:author="Okot" w:date="2019-12-12T11:51:00Z">
                    <w:rPr/>
                  </w:rPrChange>
                </w:rPr>
                <w:t>PU003</w:t>
              </w:r>
              <w:r w:rsidR="0079256D" w:rsidRPr="005C4BBD">
                <w:rPr>
                  <w:b/>
                  <w:i/>
                  <w:rPrChange w:id="4042" w:author="Okot" w:date="2019-12-12T11:51:00Z">
                    <w:rPr/>
                  </w:rPrChange>
                </w:rPr>
                <w:t>:</w:t>
              </w:r>
            </w:ins>
            <w:ins w:id="4043" w:author="Okot" w:date="2019-12-12T11:50:00Z">
              <w:r w:rsidRPr="005C4BBD">
                <w:rPr>
                  <w:b/>
                  <w:i/>
                  <w:rPrChange w:id="4044" w:author="Okot" w:date="2019-12-12T11:51:00Z">
                    <w:rPr/>
                  </w:rPrChange>
                </w:rPr>
                <w:t xml:space="preserve"> Reset hasła</w:t>
              </w:r>
            </w:ins>
          </w:p>
        </w:tc>
      </w:tr>
      <w:tr w:rsidR="0079256D" w14:paraId="0EDA7886" w14:textId="77777777" w:rsidTr="005C4BBD">
        <w:trPr>
          <w:ins w:id="4045" w:author="Okot" w:date="2019-12-12T11:42:00Z"/>
        </w:trPr>
        <w:tc>
          <w:tcPr>
            <w:tcW w:w="3397" w:type="dxa"/>
          </w:tcPr>
          <w:p w14:paraId="421EC9B7" w14:textId="77777777" w:rsidR="0079256D" w:rsidRPr="005C4BBD" w:rsidRDefault="0079256D" w:rsidP="005C4BBD">
            <w:pPr>
              <w:ind w:firstLine="0"/>
              <w:rPr>
                <w:ins w:id="4046" w:author="Okot" w:date="2019-12-12T11:42:00Z"/>
                <w:b/>
                <w:rPrChange w:id="4047" w:author="Okot" w:date="2019-12-12T11:50:00Z">
                  <w:rPr>
                    <w:ins w:id="4048" w:author="Okot" w:date="2019-12-12T11:42:00Z"/>
                  </w:rPr>
                </w:rPrChange>
              </w:rPr>
            </w:pPr>
            <w:ins w:id="4049" w:author="Okot" w:date="2019-12-12T11:42:00Z">
              <w:r w:rsidRPr="005C4BBD">
                <w:rPr>
                  <w:b/>
                  <w:rPrChange w:id="4050" w:author="Okot" w:date="2019-12-12T11:50:00Z">
                    <w:rPr/>
                  </w:rPrChange>
                </w:rPr>
                <w:t>Opis</w:t>
              </w:r>
            </w:ins>
          </w:p>
        </w:tc>
        <w:tc>
          <w:tcPr>
            <w:tcW w:w="5664" w:type="dxa"/>
          </w:tcPr>
          <w:p w14:paraId="322D4C72" w14:textId="7D935F1E" w:rsidR="0079256D" w:rsidRDefault="005C4BBD">
            <w:pPr>
              <w:ind w:firstLine="0"/>
              <w:rPr>
                <w:ins w:id="4051" w:author="Okot" w:date="2019-12-12T11:42:00Z"/>
              </w:rPr>
            </w:pPr>
            <w:ins w:id="4052" w:author="Okot" w:date="2019-12-12T11:51:00Z">
              <w:r>
                <w:t>Przypadek użycia umożliwia</w:t>
              </w:r>
              <w:r w:rsidR="00647B5D">
                <w:t xml:space="preserve"> zarejestrowanemu, niezalogowanemu</w:t>
              </w:r>
              <w:r>
                <w:t xml:space="preserve"> użytkownikowi</w:t>
              </w:r>
              <w:r w:rsidR="00647B5D">
                <w:t>, który zapomniał swojego hasła, ustawienie nowego</w:t>
              </w:r>
              <w:r w:rsidR="00992396">
                <w:t>.</w:t>
              </w:r>
            </w:ins>
          </w:p>
        </w:tc>
      </w:tr>
      <w:tr w:rsidR="0079256D" w14:paraId="77496940" w14:textId="77777777" w:rsidTr="005C4BBD">
        <w:trPr>
          <w:ins w:id="4053" w:author="Okot" w:date="2019-12-12T11:42:00Z"/>
        </w:trPr>
        <w:tc>
          <w:tcPr>
            <w:tcW w:w="3397" w:type="dxa"/>
          </w:tcPr>
          <w:p w14:paraId="6E4E6E9D" w14:textId="77777777" w:rsidR="0079256D" w:rsidRPr="005C4BBD" w:rsidRDefault="0079256D" w:rsidP="005C4BBD">
            <w:pPr>
              <w:ind w:firstLine="0"/>
              <w:rPr>
                <w:ins w:id="4054" w:author="Okot" w:date="2019-12-12T11:42:00Z"/>
                <w:b/>
                <w:rPrChange w:id="4055" w:author="Okot" w:date="2019-12-12T11:50:00Z">
                  <w:rPr>
                    <w:ins w:id="4056" w:author="Okot" w:date="2019-12-12T11:42:00Z"/>
                  </w:rPr>
                </w:rPrChange>
              </w:rPr>
            </w:pPr>
            <w:ins w:id="4057" w:author="Okot" w:date="2019-12-12T11:42:00Z">
              <w:r w:rsidRPr="005C4BBD">
                <w:rPr>
                  <w:b/>
                  <w:rPrChange w:id="4058" w:author="Okot" w:date="2019-12-12T11:50:00Z">
                    <w:rPr/>
                  </w:rPrChange>
                </w:rPr>
                <w:t>Warunki początkowe</w:t>
              </w:r>
            </w:ins>
          </w:p>
        </w:tc>
        <w:tc>
          <w:tcPr>
            <w:tcW w:w="5664" w:type="dxa"/>
          </w:tcPr>
          <w:p w14:paraId="51F6773E" w14:textId="2BF76D52" w:rsidR="0079256D" w:rsidRDefault="00647B5D" w:rsidP="005C4BBD">
            <w:pPr>
              <w:ind w:firstLine="0"/>
              <w:rPr>
                <w:ins w:id="4059" w:author="Okot" w:date="2019-12-12T11:42:00Z"/>
              </w:rPr>
            </w:pPr>
            <w:ins w:id="4060" w:author="Okot" w:date="2019-12-12T11:52:00Z">
              <w:r>
                <w:t>-</w:t>
              </w:r>
            </w:ins>
          </w:p>
        </w:tc>
      </w:tr>
      <w:tr w:rsidR="0079256D" w14:paraId="2622DAED" w14:textId="77777777" w:rsidTr="005C4BBD">
        <w:trPr>
          <w:ins w:id="4061" w:author="Okot" w:date="2019-12-12T11:42:00Z"/>
        </w:trPr>
        <w:tc>
          <w:tcPr>
            <w:tcW w:w="3397" w:type="dxa"/>
          </w:tcPr>
          <w:p w14:paraId="5657B363" w14:textId="77777777" w:rsidR="0079256D" w:rsidRPr="005C4BBD" w:rsidRDefault="0079256D" w:rsidP="005C4BBD">
            <w:pPr>
              <w:ind w:firstLine="0"/>
              <w:rPr>
                <w:ins w:id="4062" w:author="Okot" w:date="2019-12-12T11:42:00Z"/>
                <w:b/>
                <w:rPrChange w:id="4063" w:author="Okot" w:date="2019-12-12T11:50:00Z">
                  <w:rPr>
                    <w:ins w:id="4064" w:author="Okot" w:date="2019-12-12T11:42:00Z"/>
                  </w:rPr>
                </w:rPrChange>
              </w:rPr>
            </w:pPr>
            <w:ins w:id="4065" w:author="Okot" w:date="2019-12-12T11:42:00Z">
              <w:r w:rsidRPr="005C4BBD">
                <w:rPr>
                  <w:b/>
                  <w:rPrChange w:id="4066" w:author="Okot" w:date="2019-12-12T11:50:00Z">
                    <w:rPr/>
                  </w:rPrChange>
                </w:rPr>
                <w:t>Inicjacja</w:t>
              </w:r>
            </w:ins>
          </w:p>
        </w:tc>
        <w:tc>
          <w:tcPr>
            <w:tcW w:w="5664" w:type="dxa"/>
          </w:tcPr>
          <w:p w14:paraId="7D89AF9B" w14:textId="19B4FC09" w:rsidR="0079256D" w:rsidRDefault="00647B5D">
            <w:pPr>
              <w:ind w:firstLine="0"/>
              <w:rPr>
                <w:ins w:id="4067" w:author="Okot" w:date="2019-12-12T11:42:00Z"/>
              </w:rPr>
            </w:pPr>
            <w:ins w:id="4068" w:author="Okot" w:date="2019-12-12T11:52:00Z">
              <w:r>
                <w:t>Przypadek użycia rozpoczyna się w momencie kliknięcia linku „zapomniano hasła” na stronie aplikacji</w:t>
              </w:r>
            </w:ins>
            <w:ins w:id="4069" w:author="Okot" w:date="2019-12-13T11:50:00Z">
              <w:r w:rsidR="00992396">
                <w:t>.</w:t>
              </w:r>
            </w:ins>
          </w:p>
        </w:tc>
      </w:tr>
      <w:tr w:rsidR="0079256D" w14:paraId="774B7F3B" w14:textId="77777777" w:rsidTr="005C4BBD">
        <w:trPr>
          <w:ins w:id="4070" w:author="Okot" w:date="2019-12-12T11:42:00Z"/>
        </w:trPr>
        <w:tc>
          <w:tcPr>
            <w:tcW w:w="3397" w:type="dxa"/>
          </w:tcPr>
          <w:p w14:paraId="22357544" w14:textId="77777777" w:rsidR="0079256D" w:rsidRPr="005C4BBD" w:rsidRDefault="0079256D" w:rsidP="005C4BBD">
            <w:pPr>
              <w:ind w:firstLine="0"/>
              <w:rPr>
                <w:ins w:id="4071" w:author="Okot" w:date="2019-12-12T11:42:00Z"/>
                <w:b/>
                <w:rPrChange w:id="4072" w:author="Okot" w:date="2019-12-12T11:50:00Z">
                  <w:rPr>
                    <w:ins w:id="4073" w:author="Okot" w:date="2019-12-12T11:42:00Z"/>
                  </w:rPr>
                </w:rPrChange>
              </w:rPr>
            </w:pPr>
            <w:ins w:id="4074" w:author="Okot" w:date="2019-12-12T11:42:00Z">
              <w:r w:rsidRPr="005C4BBD">
                <w:rPr>
                  <w:b/>
                  <w:rPrChange w:id="4075" w:author="Okot" w:date="2019-12-12T11:50:00Z">
                    <w:rPr/>
                  </w:rPrChange>
                </w:rPr>
                <w:t>Warunki końcowe</w:t>
              </w:r>
            </w:ins>
          </w:p>
        </w:tc>
        <w:tc>
          <w:tcPr>
            <w:tcW w:w="5664" w:type="dxa"/>
          </w:tcPr>
          <w:p w14:paraId="77E069E5" w14:textId="4F359BBE" w:rsidR="0079256D" w:rsidRDefault="00647B5D" w:rsidP="005C4BBD">
            <w:pPr>
              <w:ind w:firstLine="0"/>
              <w:rPr>
                <w:ins w:id="4076" w:author="Okot" w:date="2019-12-12T11:42:00Z"/>
              </w:rPr>
            </w:pPr>
            <w:ins w:id="4077" w:author="Okot" w:date="2019-12-12T11:52:00Z">
              <w:r>
                <w:t>Został wyświetlony komunikat informujący o poprawnym ustanowieniu nowego has</w:t>
              </w:r>
            </w:ins>
            <w:ins w:id="4078" w:author="Okot" w:date="2019-12-12T11:53:00Z">
              <w:r>
                <w:t>ła</w:t>
              </w:r>
            </w:ins>
            <w:ins w:id="4079" w:author="Okot" w:date="2019-12-13T11:50:00Z">
              <w:r w:rsidR="00992396">
                <w:t>.</w:t>
              </w:r>
            </w:ins>
          </w:p>
        </w:tc>
      </w:tr>
      <w:tr w:rsidR="0079256D" w14:paraId="0616EED1" w14:textId="77777777" w:rsidTr="005C4BBD">
        <w:trPr>
          <w:ins w:id="4080" w:author="Okot" w:date="2019-12-12T11:42:00Z"/>
        </w:trPr>
        <w:tc>
          <w:tcPr>
            <w:tcW w:w="3397" w:type="dxa"/>
          </w:tcPr>
          <w:p w14:paraId="265D032E" w14:textId="77777777" w:rsidR="0079256D" w:rsidRPr="005C4BBD" w:rsidRDefault="0079256D" w:rsidP="005C4BBD">
            <w:pPr>
              <w:ind w:firstLine="0"/>
              <w:rPr>
                <w:ins w:id="4081" w:author="Okot" w:date="2019-12-12T11:42:00Z"/>
                <w:b/>
                <w:rPrChange w:id="4082" w:author="Okot" w:date="2019-12-12T11:50:00Z">
                  <w:rPr>
                    <w:ins w:id="4083" w:author="Okot" w:date="2019-12-12T11:42:00Z"/>
                  </w:rPr>
                </w:rPrChange>
              </w:rPr>
            </w:pPr>
            <w:ins w:id="4084" w:author="Okot" w:date="2019-12-12T11:42:00Z">
              <w:r w:rsidRPr="005C4BBD">
                <w:rPr>
                  <w:b/>
                  <w:rPrChange w:id="4085" w:author="Okot" w:date="2019-12-12T11:50:00Z">
                    <w:rPr/>
                  </w:rPrChange>
                </w:rPr>
                <w:lastRenderedPageBreak/>
                <w:t>Scenariusz główny</w:t>
              </w:r>
            </w:ins>
          </w:p>
        </w:tc>
        <w:tc>
          <w:tcPr>
            <w:tcW w:w="5664" w:type="dxa"/>
          </w:tcPr>
          <w:p w14:paraId="1EC5C69B" w14:textId="532202DF" w:rsidR="00E83416" w:rsidRDefault="00E83416" w:rsidP="00647B5D">
            <w:pPr>
              <w:ind w:firstLine="0"/>
              <w:rPr>
                <w:ins w:id="4086" w:author="Okot" w:date="2019-12-26T15:24:00Z"/>
              </w:rPr>
            </w:pPr>
            <w:ins w:id="4087" w:author="Okot" w:date="2019-12-26T15:24:00Z">
              <w:r>
                <w:t>1. Wyświetlone zostaje okno modalne z formularzem resetu hasła.</w:t>
              </w:r>
            </w:ins>
          </w:p>
          <w:p w14:paraId="50595A5F" w14:textId="3C2D0CBC" w:rsidR="00647B5D" w:rsidRDefault="00E83416" w:rsidP="00647B5D">
            <w:pPr>
              <w:ind w:firstLine="0"/>
              <w:rPr>
                <w:ins w:id="4088" w:author="Okot" w:date="2019-12-12T11:53:00Z"/>
              </w:rPr>
            </w:pPr>
            <w:ins w:id="4089" w:author="Okot" w:date="2019-12-12T11:53:00Z">
              <w:r>
                <w:t>2</w:t>
              </w:r>
              <w:r w:rsidR="00992396">
                <w:t>.</w:t>
              </w:r>
            </w:ins>
            <w:ins w:id="4090" w:author="Okot" w:date="2019-12-13T11:50:00Z">
              <w:r w:rsidR="00992396">
                <w:t> </w:t>
              </w:r>
            </w:ins>
            <w:ins w:id="4091" w:author="Okot" w:date="2019-12-12T11:53:00Z">
              <w:r w:rsidR="00647B5D">
                <w:t>Użytkownik wprowadza swój adres e-mail w polu „adres e-mail”</w:t>
              </w:r>
            </w:ins>
            <w:ins w:id="4092" w:author="Okot" w:date="2019-12-13T11:50:00Z">
              <w:r w:rsidR="00992396">
                <w:t>.</w:t>
              </w:r>
            </w:ins>
          </w:p>
          <w:p w14:paraId="3B9BE251" w14:textId="0698D910" w:rsidR="0079256D" w:rsidRDefault="00E83416" w:rsidP="005C4BBD">
            <w:pPr>
              <w:ind w:firstLine="0"/>
              <w:rPr>
                <w:ins w:id="4093" w:author="Okot" w:date="2019-12-12T11:53:00Z"/>
              </w:rPr>
            </w:pPr>
            <w:ins w:id="4094" w:author="Okot" w:date="2019-12-12T11:53:00Z">
              <w:r>
                <w:t>3</w:t>
              </w:r>
              <w:r w:rsidR="00992396">
                <w:t>.</w:t>
              </w:r>
            </w:ins>
            <w:ins w:id="4095" w:author="Okot" w:date="2019-12-13T11:50:00Z">
              <w:r w:rsidR="00992396">
                <w:t> </w:t>
              </w:r>
            </w:ins>
            <w:ins w:id="4096" w:author="Okot" w:date="2019-12-12T11:53:00Z">
              <w:r w:rsidR="00647B5D">
                <w:t>Użytkownik zatwierdza zlecenie resetu hasła przyciskiem „zresetuj hasło”</w:t>
              </w:r>
            </w:ins>
            <w:ins w:id="4097" w:author="Okot" w:date="2019-12-13T11:50:00Z">
              <w:r w:rsidR="00992396">
                <w:t>.</w:t>
              </w:r>
            </w:ins>
          </w:p>
          <w:p w14:paraId="08790579" w14:textId="182B7975" w:rsidR="00647B5D" w:rsidRDefault="00E83416" w:rsidP="005C4BBD">
            <w:pPr>
              <w:ind w:firstLine="0"/>
              <w:rPr>
                <w:ins w:id="4098" w:author="Okot" w:date="2019-12-12T11:54:00Z"/>
              </w:rPr>
            </w:pPr>
            <w:ins w:id="4099" w:author="Okot" w:date="2019-12-12T11:53:00Z">
              <w:r>
                <w:t>4</w:t>
              </w:r>
              <w:r w:rsidR="00992396">
                <w:t>.</w:t>
              </w:r>
            </w:ins>
            <w:ins w:id="4100" w:author="Okot" w:date="2019-12-13T11:51:00Z">
              <w:r w:rsidR="00992396">
                <w:t> </w:t>
              </w:r>
            </w:ins>
            <w:ins w:id="4101" w:author="Okot" w:date="2019-12-12T11:54:00Z">
              <w:r w:rsidR="00647B5D">
                <w:t>System weryfikuje adres e-mail</w:t>
              </w:r>
            </w:ins>
            <w:ins w:id="4102" w:author="Okot" w:date="2019-12-13T11:51:00Z">
              <w:r w:rsidR="00992396">
                <w:t>.</w:t>
              </w:r>
            </w:ins>
          </w:p>
          <w:p w14:paraId="30FD5B81" w14:textId="4D4F88DF" w:rsidR="00647B5D" w:rsidRDefault="00E83416" w:rsidP="005C4BBD">
            <w:pPr>
              <w:ind w:firstLine="0"/>
              <w:rPr>
                <w:ins w:id="4103" w:author="Okot" w:date="2019-12-12T11:54:00Z"/>
              </w:rPr>
            </w:pPr>
            <w:ins w:id="4104" w:author="Okot" w:date="2019-12-12T11:54:00Z">
              <w:r>
                <w:t>5</w:t>
              </w:r>
              <w:r w:rsidR="00992396">
                <w:t>.</w:t>
              </w:r>
            </w:ins>
            <w:ins w:id="4105" w:author="Okot" w:date="2019-12-13T11:51:00Z">
              <w:r w:rsidR="00992396">
                <w:t> </w:t>
              </w:r>
            </w:ins>
            <w:ins w:id="4106" w:author="Okot" w:date="2019-12-12T11:54:00Z">
              <w:r w:rsidR="00647B5D">
                <w:t>System wysyła link do ponownego ustanowienia hasła na podany adres e-mail</w:t>
              </w:r>
            </w:ins>
            <w:ins w:id="4107" w:author="Okot" w:date="2019-12-13T11:51:00Z">
              <w:r w:rsidR="00992396">
                <w:t>.</w:t>
              </w:r>
            </w:ins>
          </w:p>
          <w:p w14:paraId="298A420E" w14:textId="3A5B8AF9" w:rsidR="00647B5D" w:rsidRDefault="00E83416" w:rsidP="005C4BBD">
            <w:pPr>
              <w:ind w:firstLine="0"/>
              <w:rPr>
                <w:ins w:id="4108" w:author="Okot" w:date="2019-12-12T11:54:00Z"/>
              </w:rPr>
            </w:pPr>
            <w:ins w:id="4109" w:author="Okot" w:date="2019-12-12T11:54:00Z">
              <w:r>
                <w:t>6</w:t>
              </w:r>
              <w:r w:rsidR="00992396">
                <w:t>.</w:t>
              </w:r>
            </w:ins>
            <w:ins w:id="4110" w:author="Okot" w:date="2019-12-13T11:51:00Z">
              <w:r w:rsidR="00992396">
                <w:t> </w:t>
              </w:r>
            </w:ins>
            <w:ins w:id="4111" w:author="Okot" w:date="2019-12-12T11:54:00Z">
              <w:r w:rsidR="00647B5D">
                <w:t>Użytkownik skorzystał z wysłanego linka</w:t>
              </w:r>
            </w:ins>
            <w:ins w:id="4112" w:author="Okot" w:date="2019-12-13T11:51:00Z">
              <w:r w:rsidR="00992396">
                <w:t>.</w:t>
              </w:r>
            </w:ins>
          </w:p>
          <w:p w14:paraId="4C20CEEC" w14:textId="4B7CCF36" w:rsidR="00647B5D" w:rsidRDefault="00E83416" w:rsidP="005C4BBD">
            <w:pPr>
              <w:ind w:firstLine="0"/>
              <w:rPr>
                <w:ins w:id="4113" w:author="Okot" w:date="2019-12-12T11:55:00Z"/>
              </w:rPr>
            </w:pPr>
            <w:ins w:id="4114" w:author="Okot" w:date="2019-12-12T11:54:00Z">
              <w:r>
                <w:t>7</w:t>
              </w:r>
              <w:r w:rsidR="00992396">
                <w:t>.</w:t>
              </w:r>
            </w:ins>
            <w:ins w:id="4115" w:author="Okot" w:date="2019-12-13T11:51:00Z">
              <w:r w:rsidR="00992396">
                <w:t> </w:t>
              </w:r>
            </w:ins>
            <w:ins w:id="4116" w:author="Okot" w:date="2019-12-12T11:54:00Z">
              <w:r w:rsidR="00647B5D">
                <w:t>Użytkownik został przekierowany na stron</w:t>
              </w:r>
            </w:ins>
            <w:ins w:id="4117" w:author="Okot" w:date="2019-12-12T11:55:00Z">
              <w:r w:rsidR="00992396">
                <w:t>ę z</w:t>
              </w:r>
            </w:ins>
            <w:ins w:id="4118" w:author="Okot" w:date="2019-12-13T11:51:00Z">
              <w:r w:rsidR="00992396">
                <w:t> </w:t>
              </w:r>
            </w:ins>
            <w:ins w:id="4119" w:author="Okot" w:date="2019-12-12T11:55:00Z">
              <w:r w:rsidR="00647B5D">
                <w:t>formularzem do ponownego ustanawiania hasła</w:t>
              </w:r>
            </w:ins>
            <w:ins w:id="4120" w:author="Okot" w:date="2019-12-13T11:51:00Z">
              <w:r w:rsidR="00992396">
                <w:t>.</w:t>
              </w:r>
            </w:ins>
          </w:p>
          <w:p w14:paraId="1D744DC4" w14:textId="69DE1C54" w:rsidR="00647B5D" w:rsidRDefault="00E83416" w:rsidP="00647B5D">
            <w:pPr>
              <w:ind w:firstLine="0"/>
              <w:rPr>
                <w:ins w:id="4121" w:author="Okot" w:date="2019-12-12T11:55:00Z"/>
              </w:rPr>
            </w:pPr>
            <w:ins w:id="4122" w:author="Okot" w:date="2019-12-12T11:55:00Z">
              <w:r>
                <w:t>8</w:t>
              </w:r>
              <w:r w:rsidR="00992396">
                <w:t>.</w:t>
              </w:r>
            </w:ins>
            <w:ins w:id="4123" w:author="Okot" w:date="2019-12-13T11:51:00Z">
              <w:r w:rsidR="00992396">
                <w:t> </w:t>
              </w:r>
            </w:ins>
            <w:ins w:id="4124" w:author="Okot" w:date="2019-12-12T11:55:00Z">
              <w:r w:rsidR="00647B5D">
                <w:t>Użytkownik wprowadza hasło w polu „hasło”</w:t>
              </w:r>
            </w:ins>
            <w:ins w:id="4125" w:author="Okot" w:date="2019-12-13T11:51:00Z">
              <w:r w:rsidR="00992396">
                <w:t>.</w:t>
              </w:r>
            </w:ins>
          </w:p>
          <w:p w14:paraId="11D81C64" w14:textId="38F995DE" w:rsidR="00647B5D" w:rsidRDefault="00E83416" w:rsidP="00647B5D">
            <w:pPr>
              <w:ind w:firstLine="0"/>
              <w:rPr>
                <w:ins w:id="4126" w:author="Okot" w:date="2019-12-12T11:55:00Z"/>
              </w:rPr>
            </w:pPr>
            <w:ins w:id="4127" w:author="Okot" w:date="2019-12-12T11:55:00Z">
              <w:r>
                <w:t>9</w:t>
              </w:r>
              <w:r w:rsidR="00992396">
                <w:t>.</w:t>
              </w:r>
            </w:ins>
            <w:ins w:id="4128" w:author="Okot" w:date="2019-12-13T11:51:00Z">
              <w:r w:rsidR="00992396">
                <w:t> </w:t>
              </w:r>
            </w:ins>
            <w:ins w:id="4129" w:author="Okot" w:date="2019-12-12T11:55:00Z">
              <w:r w:rsidR="00647B5D">
                <w:t>Użytkownik wprowadza jeszcze raz to samo hasło w polu „powtórz hasło”</w:t>
              </w:r>
            </w:ins>
            <w:ins w:id="4130" w:author="Okot" w:date="2019-12-13T11:51:00Z">
              <w:r w:rsidR="00992396">
                <w:t>.</w:t>
              </w:r>
            </w:ins>
          </w:p>
          <w:p w14:paraId="0144750B" w14:textId="7D17B268" w:rsidR="00647B5D" w:rsidRDefault="00E83416" w:rsidP="00647B5D">
            <w:pPr>
              <w:ind w:firstLine="0"/>
              <w:rPr>
                <w:ins w:id="4131" w:author="Okot" w:date="2019-12-12T11:55:00Z"/>
              </w:rPr>
            </w:pPr>
            <w:ins w:id="4132" w:author="Okot" w:date="2019-12-26T15:25:00Z">
              <w:r>
                <w:t>10</w:t>
              </w:r>
            </w:ins>
            <w:ins w:id="4133" w:author="Okot" w:date="2019-12-12T11:55:00Z">
              <w:r w:rsidR="00992396">
                <w:t>.</w:t>
              </w:r>
            </w:ins>
            <w:ins w:id="4134" w:author="Okot" w:date="2019-12-13T11:51:00Z">
              <w:r w:rsidR="00992396">
                <w:t> </w:t>
              </w:r>
            </w:ins>
            <w:ins w:id="4135" w:author="Okot" w:date="2019-12-12T11:55:00Z">
              <w:r w:rsidR="00647B5D">
                <w:t>System weryfikuje podane hasło</w:t>
              </w:r>
            </w:ins>
            <w:ins w:id="4136" w:author="Okot" w:date="2019-12-13T11:51:00Z">
              <w:r w:rsidR="00992396">
                <w:t>.</w:t>
              </w:r>
            </w:ins>
          </w:p>
          <w:p w14:paraId="5111BFED" w14:textId="36447D78" w:rsidR="00647B5D" w:rsidRDefault="00E83416" w:rsidP="00647B5D">
            <w:pPr>
              <w:ind w:firstLine="0"/>
              <w:rPr>
                <w:ins w:id="4137" w:author="Okot" w:date="2019-12-12T11:55:00Z"/>
              </w:rPr>
            </w:pPr>
            <w:ins w:id="4138" w:author="Okot" w:date="2019-12-12T11:55:00Z">
              <w:r>
                <w:t>11</w:t>
              </w:r>
              <w:r w:rsidR="00992396">
                <w:t>.</w:t>
              </w:r>
            </w:ins>
            <w:ins w:id="4139" w:author="Okot" w:date="2019-12-13T11:51:00Z">
              <w:r w:rsidR="00992396">
                <w:t> </w:t>
              </w:r>
            </w:ins>
            <w:ins w:id="4140" w:author="Okot" w:date="2019-12-12T11:56:00Z">
              <w:r w:rsidR="00647B5D">
                <w:t xml:space="preserve">System </w:t>
              </w:r>
            </w:ins>
            <w:ins w:id="4141" w:author="Okot" w:date="2019-12-12T11:58:00Z">
              <w:r w:rsidR="00647B5D">
                <w:t>aktualizuje hasło w bazie danych</w:t>
              </w:r>
            </w:ins>
            <w:ins w:id="4142" w:author="Okot" w:date="2019-12-13T11:51:00Z">
              <w:r w:rsidR="00992396">
                <w:t>.</w:t>
              </w:r>
            </w:ins>
          </w:p>
          <w:p w14:paraId="0578CB2B" w14:textId="74ED3D4D" w:rsidR="00647B5D" w:rsidRDefault="00E83416" w:rsidP="005C4BBD">
            <w:pPr>
              <w:ind w:firstLine="0"/>
              <w:rPr>
                <w:ins w:id="4143" w:author="Okot" w:date="2019-12-12T11:42:00Z"/>
              </w:rPr>
            </w:pPr>
            <w:ins w:id="4144" w:author="Okot" w:date="2019-12-12T11:57:00Z">
              <w:r>
                <w:t>12</w:t>
              </w:r>
              <w:r w:rsidR="00992396">
                <w:t>.</w:t>
              </w:r>
            </w:ins>
            <w:ins w:id="4145" w:author="Okot" w:date="2019-12-13T11:51:00Z">
              <w:r w:rsidR="00992396">
                <w:t> </w:t>
              </w:r>
            </w:ins>
            <w:ins w:id="4146" w:author="Okot" w:date="2019-12-12T11:57:00Z">
              <w:r w:rsidR="00647B5D">
                <w:t>Wyświetla</w:t>
              </w:r>
              <w:r w:rsidR="00992396">
                <w:t>ny jest komunikat informujący o</w:t>
              </w:r>
            </w:ins>
            <w:ins w:id="4147" w:author="Okot" w:date="2019-12-13T11:51:00Z">
              <w:r w:rsidR="00992396">
                <w:t> </w:t>
              </w:r>
            </w:ins>
            <w:ins w:id="4148" w:author="Okot" w:date="2019-12-12T11:57:00Z">
              <w:r w:rsidR="00647B5D">
                <w:t>poprawnym przebiegu zmiany hasła</w:t>
              </w:r>
            </w:ins>
            <w:ins w:id="4149" w:author="Okot" w:date="2019-12-13T11:51:00Z">
              <w:r w:rsidR="00992396">
                <w:t>.</w:t>
              </w:r>
            </w:ins>
          </w:p>
        </w:tc>
      </w:tr>
      <w:tr w:rsidR="0079256D" w14:paraId="232CDBC6" w14:textId="77777777" w:rsidTr="005C4BBD">
        <w:trPr>
          <w:ins w:id="4150" w:author="Okot" w:date="2019-12-12T11:42:00Z"/>
        </w:trPr>
        <w:tc>
          <w:tcPr>
            <w:tcW w:w="3397" w:type="dxa"/>
          </w:tcPr>
          <w:p w14:paraId="38D47243" w14:textId="30FCB699" w:rsidR="0079256D" w:rsidRPr="005C4BBD" w:rsidRDefault="0079256D" w:rsidP="005C4BBD">
            <w:pPr>
              <w:ind w:firstLine="0"/>
              <w:rPr>
                <w:ins w:id="4151" w:author="Okot" w:date="2019-12-12T11:42:00Z"/>
                <w:b/>
                <w:rPrChange w:id="4152" w:author="Okot" w:date="2019-12-12T11:50:00Z">
                  <w:rPr>
                    <w:ins w:id="4153" w:author="Okot" w:date="2019-12-12T11:42:00Z"/>
                  </w:rPr>
                </w:rPrChange>
              </w:rPr>
            </w:pPr>
            <w:ins w:id="4154" w:author="Okot" w:date="2019-12-12T11:42:00Z">
              <w:r w:rsidRPr="005C4BBD">
                <w:rPr>
                  <w:b/>
                  <w:rPrChange w:id="4155" w:author="Okot" w:date="2019-12-12T11:50:00Z">
                    <w:rPr/>
                  </w:rPrChange>
                </w:rPr>
                <w:t>Scenariusze alternatywne</w:t>
              </w:r>
            </w:ins>
          </w:p>
        </w:tc>
        <w:tc>
          <w:tcPr>
            <w:tcW w:w="5664" w:type="dxa"/>
          </w:tcPr>
          <w:p w14:paraId="1FF45B31" w14:textId="4AB8FDAB" w:rsidR="00E83416" w:rsidRDefault="00E83416" w:rsidP="00E83416">
            <w:pPr>
              <w:ind w:firstLine="0"/>
              <w:rPr>
                <w:ins w:id="4156" w:author="Okot" w:date="2019-12-26T15:23:00Z"/>
              </w:rPr>
            </w:pPr>
            <w:ins w:id="4157" w:author="Okot" w:date="2019-12-26T15:23:00Z">
              <w:r>
                <w:t>(1-</w:t>
              </w:r>
              <w:r w:rsidR="00E45ED7">
                <w:t>3</w:t>
              </w:r>
              <w:r>
                <w:t>).1. Użytkownik używa przycisku do zamknięcia okna.</w:t>
              </w:r>
            </w:ins>
          </w:p>
          <w:p w14:paraId="7C5B2C55" w14:textId="309378BF" w:rsidR="00E83416" w:rsidRDefault="00E83416" w:rsidP="00E83416">
            <w:pPr>
              <w:ind w:firstLine="0"/>
              <w:rPr>
                <w:ins w:id="4158" w:author="Okot" w:date="2019-12-26T15:23:00Z"/>
              </w:rPr>
            </w:pPr>
            <w:ins w:id="4159" w:author="Okot" w:date="2019-12-26T15:23:00Z">
              <w:r>
                <w:t>(1-</w:t>
              </w:r>
              <w:r w:rsidR="00E45ED7">
                <w:t>3</w:t>
              </w:r>
              <w:r>
                <w:t>).1.1. Pojawia okno dialogowe służące do potwierdzenia zamknięcia okna bez zapisywania danych.</w:t>
              </w:r>
            </w:ins>
          </w:p>
          <w:p w14:paraId="50C0A84C" w14:textId="2958D3F5" w:rsidR="00E83416" w:rsidRDefault="00E83416" w:rsidP="00E83416">
            <w:pPr>
              <w:ind w:firstLine="0"/>
              <w:rPr>
                <w:ins w:id="4160" w:author="Okot" w:date="2019-12-26T15:23:00Z"/>
              </w:rPr>
            </w:pPr>
            <w:ins w:id="4161" w:author="Okot" w:date="2019-12-26T15:23:00Z">
              <w:r>
                <w:t>(1-</w:t>
              </w:r>
              <w:r w:rsidR="00E45ED7">
                <w:t>3</w:t>
              </w:r>
              <w:r>
                <w:t>).1.2.1. Użytkownik potwierdza zamknięcie okna.</w:t>
              </w:r>
            </w:ins>
          </w:p>
          <w:p w14:paraId="0A054959" w14:textId="49B528F5" w:rsidR="00E83416" w:rsidRDefault="00E83416" w:rsidP="00E83416">
            <w:pPr>
              <w:ind w:firstLine="0"/>
              <w:rPr>
                <w:ins w:id="4162" w:author="Okot" w:date="2019-12-26T15:23:00Z"/>
              </w:rPr>
            </w:pPr>
            <w:ins w:id="4163" w:author="Okot" w:date="2019-12-26T15:23:00Z">
              <w:r>
                <w:t>(1-</w:t>
              </w:r>
              <w:r w:rsidR="00E45ED7">
                <w:t>3</w:t>
              </w:r>
              <w:r>
                <w:t>).1.2.1.1. Okno modalne z formularzem zostaje zamknięte.</w:t>
              </w:r>
            </w:ins>
          </w:p>
          <w:p w14:paraId="07DB97BA" w14:textId="23FDBE64" w:rsidR="00E83416" w:rsidRDefault="00E83416" w:rsidP="00E83416">
            <w:pPr>
              <w:ind w:firstLine="0"/>
              <w:rPr>
                <w:ins w:id="4164" w:author="Okot" w:date="2019-12-26T15:23:00Z"/>
              </w:rPr>
            </w:pPr>
            <w:ins w:id="4165" w:author="Okot" w:date="2019-12-26T15:23:00Z">
              <w:r>
                <w:t>(1-</w:t>
              </w:r>
              <w:r w:rsidR="00E45ED7">
                <w:t>3</w:t>
              </w:r>
              <w:r>
                <w:t>).1.2.2. Użytkownik rezygnuje z akcji</w:t>
              </w:r>
            </w:ins>
            <w:ins w:id="4166" w:author="Okot" w:date="2019-12-26T15:26:00Z">
              <w:r w:rsidR="00E45ED7">
                <w:t>.</w:t>
              </w:r>
            </w:ins>
          </w:p>
          <w:p w14:paraId="0E587D7C" w14:textId="60995AB1" w:rsidR="00E83416" w:rsidRDefault="00E83416" w:rsidP="00E83416">
            <w:pPr>
              <w:ind w:firstLine="0"/>
              <w:rPr>
                <w:ins w:id="4167" w:author="Okot" w:date="2019-12-26T15:23:00Z"/>
              </w:rPr>
            </w:pPr>
            <w:ins w:id="4168" w:author="Okot" w:date="2019-12-26T15:23:00Z">
              <w:r>
                <w:t>(1-</w:t>
              </w:r>
              <w:r w:rsidR="00E45ED7">
                <w:t>3</w:t>
              </w:r>
              <w:r>
                <w:t xml:space="preserve">).1.2.2.1. Okno dialogowe zostaje zamknięte. </w:t>
              </w:r>
            </w:ins>
          </w:p>
          <w:p w14:paraId="29C905E8" w14:textId="079112D8" w:rsidR="00E83416" w:rsidRDefault="00E83416" w:rsidP="00E83416">
            <w:pPr>
              <w:ind w:firstLine="0"/>
              <w:rPr>
                <w:ins w:id="4169" w:author="Okot" w:date="2019-12-26T15:23:00Z"/>
              </w:rPr>
            </w:pPr>
            <w:ins w:id="4170" w:author="Okot" w:date="2019-12-26T15:23:00Z">
              <w:r>
                <w:t>(1-</w:t>
              </w:r>
              <w:r w:rsidR="00E45ED7">
                <w:t>3</w:t>
              </w:r>
              <w:r>
                <w:t>).1.2.2.2. Powrót do pkt (1</w:t>
              </w:r>
            </w:ins>
            <w:ins w:id="4171" w:author="Okot" w:date="2019-12-26T15:26:00Z">
              <w:r w:rsidR="00E45ED7">
                <w:t>-3).</w:t>
              </w:r>
            </w:ins>
          </w:p>
          <w:p w14:paraId="16F1CF74" w14:textId="731FDF18" w:rsidR="00647B5D" w:rsidRDefault="00E45ED7" w:rsidP="005C4BBD">
            <w:pPr>
              <w:ind w:firstLine="0"/>
              <w:rPr>
                <w:ins w:id="4172" w:author="Okot" w:date="2019-12-12T11:59:00Z"/>
              </w:rPr>
            </w:pPr>
            <w:ins w:id="4173" w:author="Okot" w:date="2019-12-12T11:58:00Z">
              <w:r>
                <w:t>4</w:t>
              </w:r>
              <w:r w:rsidR="00992396">
                <w:t>.1.</w:t>
              </w:r>
            </w:ins>
            <w:ins w:id="4174" w:author="Okot" w:date="2019-12-13T11:51:00Z">
              <w:r w:rsidR="00992396">
                <w:t> </w:t>
              </w:r>
            </w:ins>
            <w:ins w:id="4175" w:author="Okot" w:date="2019-12-12T11:58:00Z">
              <w:r w:rsidR="00647B5D">
                <w:t xml:space="preserve">Nie istnieje konto zarejestrowane na podany adres </w:t>
              </w:r>
            </w:ins>
          </w:p>
          <w:p w14:paraId="4D387B5A" w14:textId="642563D8" w:rsidR="00CC0B2D" w:rsidRDefault="00CC0B2D" w:rsidP="005C4BBD">
            <w:pPr>
              <w:ind w:firstLine="0"/>
              <w:rPr>
                <w:ins w:id="4176" w:author="Okot" w:date="2019-12-12T11:58:00Z"/>
              </w:rPr>
            </w:pPr>
            <w:ins w:id="4177" w:author="Okot" w:date="2019-12-12T11:58:00Z">
              <w:r>
                <w:t>e-mail</w:t>
              </w:r>
            </w:ins>
            <w:ins w:id="4178" w:author="Okot" w:date="2019-12-13T11:52:00Z">
              <w:r w:rsidR="00992396">
                <w:t>.</w:t>
              </w:r>
            </w:ins>
          </w:p>
          <w:p w14:paraId="687F7451" w14:textId="1A245F8A" w:rsidR="0079256D" w:rsidRDefault="00E45ED7" w:rsidP="005C4BBD">
            <w:pPr>
              <w:ind w:firstLine="0"/>
              <w:rPr>
                <w:ins w:id="4179" w:author="Okot" w:date="2019-12-13T10:22:00Z"/>
              </w:rPr>
            </w:pPr>
            <w:ins w:id="4180" w:author="Okot" w:date="2019-12-13T10:21:00Z">
              <w:r>
                <w:t>4</w:t>
              </w:r>
              <w:r w:rsidR="00992396">
                <w:t>.1.1.</w:t>
              </w:r>
            </w:ins>
            <w:ins w:id="4181" w:author="Okot" w:date="2019-12-13T11:52:00Z">
              <w:r w:rsidR="00992396">
                <w:t> </w:t>
              </w:r>
            </w:ins>
            <w:ins w:id="4182" w:author="Okot" w:date="2019-12-13T10:22:00Z">
              <w:r w:rsidR="00CC0B2D">
                <w:t>Z</w:t>
              </w:r>
            </w:ins>
            <w:ins w:id="4183" w:author="Okot" w:date="2019-12-12T11:58:00Z">
              <w:r w:rsidR="00647B5D">
                <w:t xml:space="preserve">ostaje </w:t>
              </w:r>
            </w:ins>
            <w:ins w:id="4184" w:author="Okot" w:date="2019-12-12T11:59:00Z">
              <w:r w:rsidR="00647B5D">
                <w:t>wyświetlony stosowny komunikat</w:t>
              </w:r>
            </w:ins>
            <w:ins w:id="4185" w:author="Okot" w:date="2019-12-28T16:12:00Z">
              <w:r w:rsidR="008C45EA">
                <w:t xml:space="preserve"> błędu</w:t>
              </w:r>
            </w:ins>
            <w:ins w:id="4186" w:author="Okot" w:date="2019-12-13T11:52:00Z">
              <w:r w:rsidR="00992396">
                <w:t>.</w:t>
              </w:r>
            </w:ins>
          </w:p>
          <w:p w14:paraId="0DED8D5F" w14:textId="25D412BE" w:rsidR="00CC0B2D" w:rsidRDefault="00E45ED7" w:rsidP="005C4BBD">
            <w:pPr>
              <w:ind w:firstLine="0"/>
              <w:rPr>
                <w:ins w:id="4187" w:author="Okot" w:date="2019-12-12T11:59:00Z"/>
              </w:rPr>
            </w:pPr>
            <w:ins w:id="4188" w:author="Okot" w:date="2019-12-13T10:22:00Z">
              <w:r>
                <w:t>4</w:t>
              </w:r>
              <w:r w:rsidR="00992396">
                <w:t>.1.2.</w:t>
              </w:r>
            </w:ins>
            <w:ins w:id="4189" w:author="Okot" w:date="2019-12-13T11:52:00Z">
              <w:r w:rsidR="00992396">
                <w:t> </w:t>
              </w:r>
            </w:ins>
            <w:ins w:id="4190" w:author="Okot" w:date="2019-12-13T10:22:00Z">
              <w:r w:rsidR="00C4028F">
                <w:t>Powrót do pkt</w:t>
              </w:r>
              <w:r w:rsidR="00CC0B2D">
                <w:t> 1</w:t>
              </w:r>
            </w:ins>
            <w:ins w:id="4191" w:author="Okot" w:date="2019-12-13T11:52:00Z">
              <w:r w:rsidR="00992396">
                <w:t>.</w:t>
              </w:r>
            </w:ins>
          </w:p>
          <w:p w14:paraId="6BFC266B" w14:textId="6253F6AC" w:rsidR="00647B5D" w:rsidRDefault="00E45ED7" w:rsidP="00647B5D">
            <w:pPr>
              <w:ind w:firstLine="0"/>
              <w:rPr>
                <w:ins w:id="4192" w:author="Okot" w:date="2019-12-12T12:00:00Z"/>
              </w:rPr>
            </w:pPr>
            <w:ins w:id="4193" w:author="Okot" w:date="2019-12-12T12:00:00Z">
              <w:r>
                <w:t>10</w:t>
              </w:r>
              <w:r w:rsidR="00647B5D">
                <w:t>.1</w:t>
              </w:r>
            </w:ins>
            <w:ins w:id="4194" w:author="Okot" w:date="2019-12-13T10:22:00Z">
              <w:r w:rsidR="00CC0B2D">
                <w:t>(a)</w:t>
              </w:r>
            </w:ins>
            <w:ins w:id="4195" w:author="Okot" w:date="2019-12-13T11:52:00Z">
              <w:r w:rsidR="00992396">
                <w:t> </w:t>
              </w:r>
            </w:ins>
            <w:ins w:id="4196" w:author="Okot" w:date="2019-12-12T12:00:00Z">
              <w:r w:rsidR="00647B5D">
                <w:t>Hasło nie s</w:t>
              </w:r>
              <w:r w:rsidR="00CC0B2D">
                <w:t>pełnia wymogów bezpieczeństwa</w:t>
              </w:r>
            </w:ins>
            <w:ins w:id="4197" w:author="Okot" w:date="2019-12-13T11:52:00Z">
              <w:r w:rsidR="00992396">
                <w:t>.</w:t>
              </w:r>
            </w:ins>
          </w:p>
          <w:p w14:paraId="251EFD68" w14:textId="71E97F9A" w:rsidR="00CC0B2D" w:rsidRDefault="00E45ED7">
            <w:pPr>
              <w:ind w:firstLine="0"/>
              <w:rPr>
                <w:ins w:id="4198" w:author="Okot" w:date="2019-12-12T12:00:00Z"/>
              </w:rPr>
            </w:pPr>
            <w:ins w:id="4199" w:author="Okot" w:date="2019-12-12T12:00:00Z">
              <w:r>
                <w:lastRenderedPageBreak/>
                <w:t>10</w:t>
              </w:r>
              <w:r w:rsidR="00CC0B2D">
                <w:t>.1</w:t>
              </w:r>
            </w:ins>
            <w:ins w:id="4200" w:author="Okot" w:date="2019-12-13T10:22:00Z">
              <w:r w:rsidR="00CC0B2D">
                <w:t>(b)</w:t>
              </w:r>
            </w:ins>
            <w:ins w:id="4201" w:author="Okot" w:date="2019-12-13T11:52:00Z">
              <w:r w:rsidR="00992396">
                <w:t> </w:t>
              </w:r>
            </w:ins>
            <w:ins w:id="4202" w:author="Okot" w:date="2019-12-12T12:00:00Z">
              <w:r w:rsidR="00647B5D">
                <w:t>Hasła wprowadzone w polach „hasło” i „pow</w:t>
              </w:r>
              <w:r w:rsidR="00992396">
                <w:t>tórz hasło” nie są identyczne.</w:t>
              </w:r>
            </w:ins>
          </w:p>
          <w:p w14:paraId="297DAFDD" w14:textId="30DCB27C" w:rsidR="00647B5D" w:rsidRDefault="00E45ED7">
            <w:pPr>
              <w:ind w:firstLine="0"/>
              <w:rPr>
                <w:ins w:id="4203" w:author="Okot" w:date="2019-12-13T10:22:00Z"/>
              </w:rPr>
            </w:pPr>
            <w:ins w:id="4204" w:author="Okot" w:date="2019-12-13T10:22:00Z">
              <w:r>
                <w:t>10</w:t>
              </w:r>
              <w:r w:rsidR="00992396">
                <w:t>.1.1.</w:t>
              </w:r>
            </w:ins>
            <w:ins w:id="4205" w:author="Okot" w:date="2019-12-13T11:52:00Z">
              <w:r w:rsidR="00992396">
                <w:t> </w:t>
              </w:r>
            </w:ins>
            <w:ins w:id="4206" w:author="Okot" w:date="2019-12-13T10:22:00Z">
              <w:r w:rsidR="00CC0B2D">
                <w:t>W</w:t>
              </w:r>
            </w:ins>
            <w:ins w:id="4207" w:author="Okot" w:date="2019-12-12T12:00:00Z">
              <w:r w:rsidR="00647B5D">
                <w:t>yświetlony zostaje stosowny komunikat</w:t>
              </w:r>
            </w:ins>
            <w:ins w:id="4208" w:author="Okot" w:date="2019-12-28T16:12:00Z">
              <w:r w:rsidR="008C45EA">
                <w:t xml:space="preserve"> błędu</w:t>
              </w:r>
            </w:ins>
            <w:ins w:id="4209" w:author="Okot" w:date="2019-12-13T11:52:00Z">
              <w:r w:rsidR="00992396">
                <w:t>.</w:t>
              </w:r>
            </w:ins>
          </w:p>
          <w:p w14:paraId="6A42E3DF" w14:textId="495A934F" w:rsidR="00CC0B2D" w:rsidRDefault="00E45ED7">
            <w:pPr>
              <w:ind w:firstLine="0"/>
              <w:rPr>
                <w:ins w:id="4210" w:author="Okot" w:date="2019-12-12T11:42:00Z"/>
              </w:rPr>
            </w:pPr>
            <w:ins w:id="4211" w:author="Okot" w:date="2019-12-13T10:22:00Z">
              <w:r>
                <w:t>10</w:t>
              </w:r>
              <w:r w:rsidR="00992396">
                <w:t>.1.2.</w:t>
              </w:r>
            </w:ins>
            <w:ins w:id="4212" w:author="Okot" w:date="2019-12-13T11:52:00Z">
              <w:r w:rsidR="00992396">
                <w:t> </w:t>
              </w:r>
            </w:ins>
            <w:ins w:id="4213" w:author="Okot" w:date="2019-12-13T10:22:00Z">
              <w:r w:rsidR="00C4028F">
                <w:t>Powrót do pkt</w:t>
              </w:r>
            </w:ins>
            <w:ins w:id="4214" w:author="Okot" w:date="2019-12-13T10:23:00Z">
              <w:r w:rsidR="00CC0B2D">
                <w:t> 7</w:t>
              </w:r>
            </w:ins>
            <w:ins w:id="4215" w:author="Okot" w:date="2019-12-13T11:52:00Z">
              <w:r w:rsidR="00992396">
                <w:t>.</w:t>
              </w:r>
            </w:ins>
          </w:p>
        </w:tc>
      </w:tr>
    </w:tbl>
    <w:p w14:paraId="587DBA4C" w14:textId="77777777" w:rsidR="00E45ED7" w:rsidRDefault="00E45ED7" w:rsidP="00732A9A">
      <w:pPr>
        <w:ind w:firstLine="0"/>
        <w:rPr>
          <w:ins w:id="4216" w:author="Okot" w:date="2020-01-20T14:12:00Z"/>
        </w:rPr>
      </w:pPr>
    </w:p>
    <w:p w14:paraId="333F8B71" w14:textId="0463AFD7" w:rsidR="00FD3085" w:rsidRDefault="00AE5D24">
      <w:pPr>
        <w:ind w:firstLine="0"/>
        <w:jc w:val="center"/>
        <w:rPr>
          <w:ins w:id="4217" w:author="Okot" w:date="2020-01-20T14:12:00Z"/>
        </w:rPr>
        <w:pPrChange w:id="4218" w:author="Okot" w:date="2020-01-20T14:20:00Z">
          <w:pPr>
            <w:ind w:firstLine="0"/>
          </w:pPr>
        </w:pPrChange>
      </w:pPr>
      <w:ins w:id="4219" w:author="Okot" w:date="2020-01-20T14:20:00Z">
        <w:r>
          <w:rPr>
            <w:noProof/>
            <w:lang w:eastAsia="pl-PL"/>
          </w:rPr>
          <w:drawing>
            <wp:inline distT="0" distB="0" distL="0" distR="0" wp14:anchorId="7F5D83F9" wp14:editId="1938BEA7">
              <wp:extent cx="5345575" cy="4305600"/>
              <wp:effectExtent l="190500" t="190500" r="198120" b="19050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rzypadkiużyciaFINAL_Part1_Logged.png"/>
                      <pic:cNvPicPr/>
                    </pic:nvPicPr>
                    <pic:blipFill>
                      <a:blip r:embed="rId63">
                        <a:extLst>
                          <a:ext uri="{28A0092B-C50C-407E-A947-70E740481C1C}">
                            <a14:useLocalDpi xmlns:a14="http://schemas.microsoft.com/office/drawing/2010/main" val="0"/>
                          </a:ext>
                        </a:extLst>
                      </a:blip>
                      <a:stretch>
                        <a:fillRect/>
                      </a:stretch>
                    </pic:blipFill>
                    <pic:spPr>
                      <a:xfrm>
                        <a:off x="0" y="0"/>
                        <a:ext cx="5345575" cy="4305600"/>
                      </a:xfrm>
                      <a:prstGeom prst="rect">
                        <a:avLst/>
                      </a:prstGeom>
                      <a:ln>
                        <a:noFill/>
                      </a:ln>
                      <a:effectLst>
                        <a:outerShdw blurRad="190500" algn="tl" rotWithShape="0">
                          <a:srgbClr val="000000">
                            <a:alpha val="70000"/>
                          </a:srgbClr>
                        </a:outerShdw>
                      </a:effectLst>
                    </pic:spPr>
                  </pic:pic>
                </a:graphicData>
              </a:graphic>
            </wp:inline>
          </w:drawing>
        </w:r>
      </w:ins>
    </w:p>
    <w:p w14:paraId="27D53D1A" w14:textId="77777777" w:rsidR="00FD3085" w:rsidRDefault="00FD3085">
      <w:pPr>
        <w:ind w:firstLine="0"/>
        <w:jc w:val="center"/>
        <w:rPr>
          <w:ins w:id="4220" w:author="Okot" w:date="2020-01-20T14:20:00Z"/>
        </w:rPr>
        <w:pPrChange w:id="4221" w:author="Okot" w:date="2020-01-20T14:20:00Z">
          <w:pPr>
            <w:ind w:firstLine="0"/>
          </w:pPr>
        </w:pPrChange>
      </w:pPr>
    </w:p>
    <w:p w14:paraId="2834736C" w14:textId="3A966F3A" w:rsidR="00AE5D24" w:rsidRDefault="00AE5D24">
      <w:pPr>
        <w:ind w:firstLine="0"/>
        <w:jc w:val="center"/>
        <w:rPr>
          <w:ins w:id="4222" w:author="Okot" w:date="2020-01-20T14:26:00Z"/>
        </w:rPr>
        <w:pPrChange w:id="4223" w:author="Okot" w:date="2020-01-20T14:20:00Z">
          <w:pPr>
            <w:ind w:firstLine="0"/>
          </w:pPr>
        </w:pPrChange>
      </w:pPr>
      <w:ins w:id="4224" w:author="Okot" w:date="2020-01-20T14:20:00Z">
        <w:r>
          <w:t xml:space="preserve">Rys. 4.4. Diagram przypadków użycia związanych z </w:t>
        </w:r>
      </w:ins>
      <w:ins w:id="4225" w:author="Okot" w:date="2020-01-20T14:21:00Z">
        <w:r>
          <w:t>pracą na danych użytkownika dla użytkownika zalogowanego.</w:t>
        </w:r>
      </w:ins>
    </w:p>
    <w:p w14:paraId="055B287A" w14:textId="77777777" w:rsidR="004C257C" w:rsidRDefault="004C257C">
      <w:pPr>
        <w:ind w:firstLine="0"/>
        <w:jc w:val="center"/>
        <w:rPr>
          <w:ins w:id="4226" w:author="Okot" w:date="2019-12-26T15:26:00Z"/>
        </w:rPr>
        <w:pPrChange w:id="4227" w:author="Okot" w:date="2020-01-20T14:20:00Z">
          <w:pPr>
            <w:ind w:firstLine="0"/>
          </w:pPr>
        </w:pPrChange>
      </w:pPr>
    </w:p>
    <w:p w14:paraId="507640EC" w14:textId="50E62582" w:rsidR="00732A9A" w:rsidRDefault="00732A9A" w:rsidP="00732A9A">
      <w:pPr>
        <w:ind w:firstLine="0"/>
        <w:rPr>
          <w:ins w:id="4228" w:author="Okot" w:date="2019-12-18T14:46:00Z"/>
        </w:rPr>
      </w:pPr>
      <w:ins w:id="4229" w:author="Okot" w:date="2019-12-18T14:46:00Z">
        <w:r>
          <w:t>Tabela 4.4.</w:t>
        </w:r>
      </w:ins>
    </w:p>
    <w:p w14:paraId="63A58E5A" w14:textId="5F114057" w:rsidR="00732A9A" w:rsidRDefault="00732A9A" w:rsidP="00732A9A">
      <w:pPr>
        <w:ind w:firstLine="0"/>
        <w:rPr>
          <w:ins w:id="4230" w:author="Okot" w:date="2020-01-20T14:28:00Z"/>
        </w:rPr>
      </w:pPr>
      <w:ins w:id="4231" w:author="Okot" w:date="2019-12-18T14:46:00Z">
        <w:r>
          <w:t xml:space="preserve">Opis scenariusza przypadku użycia </w:t>
        </w:r>
      </w:ins>
      <w:ins w:id="4232" w:author="Okot" w:date="2019-12-18T14:47:00Z">
        <w:r w:rsidR="004C257C">
          <w:t xml:space="preserve">„Przeglądanie podstrony </w:t>
        </w:r>
      </w:ins>
      <w:ins w:id="4233" w:author="Okot" w:date="2020-01-20T14:28:00Z">
        <w:r w:rsidR="004C257C">
          <w:t>Moje dane</w:t>
        </w:r>
      </w:ins>
      <w:ins w:id="4234" w:author="Okot" w:date="2019-12-18T14:46:00Z">
        <w:r>
          <w:t>”.</w:t>
        </w:r>
      </w:ins>
    </w:p>
    <w:tbl>
      <w:tblPr>
        <w:tblStyle w:val="Tabela-Siatka"/>
        <w:tblW w:w="0" w:type="auto"/>
        <w:tblLook w:val="04A0" w:firstRow="1" w:lastRow="0" w:firstColumn="1" w:lastColumn="0" w:noHBand="0" w:noVBand="1"/>
      </w:tblPr>
      <w:tblGrid>
        <w:gridCol w:w="3397"/>
        <w:gridCol w:w="5664"/>
      </w:tblGrid>
      <w:tr w:rsidR="004C257C" w14:paraId="71C9A872" w14:textId="77777777" w:rsidTr="00645B77">
        <w:trPr>
          <w:ins w:id="4235" w:author="Okot" w:date="2020-01-20T14:28:00Z"/>
        </w:trPr>
        <w:tc>
          <w:tcPr>
            <w:tcW w:w="3397" w:type="dxa"/>
          </w:tcPr>
          <w:p w14:paraId="3E08F1C8" w14:textId="77777777" w:rsidR="004C257C" w:rsidRPr="009E0555" w:rsidRDefault="004C257C" w:rsidP="00645B77">
            <w:pPr>
              <w:ind w:firstLine="0"/>
              <w:rPr>
                <w:ins w:id="4236" w:author="Okot" w:date="2020-01-20T14:28:00Z"/>
                <w:b/>
              </w:rPr>
            </w:pPr>
            <w:ins w:id="4237" w:author="Okot" w:date="2020-01-20T14:28:00Z">
              <w:r w:rsidRPr="009E0555">
                <w:rPr>
                  <w:b/>
                </w:rPr>
                <w:t>Nazwa</w:t>
              </w:r>
            </w:ins>
          </w:p>
        </w:tc>
        <w:tc>
          <w:tcPr>
            <w:tcW w:w="5664" w:type="dxa"/>
          </w:tcPr>
          <w:p w14:paraId="783058C0" w14:textId="70132F44" w:rsidR="004C257C" w:rsidRPr="007A0FF6" w:rsidRDefault="004C257C" w:rsidP="00645B77">
            <w:pPr>
              <w:ind w:firstLine="0"/>
              <w:rPr>
                <w:ins w:id="4238" w:author="Okot" w:date="2020-01-20T14:28:00Z"/>
                <w:b/>
                <w:i/>
              </w:rPr>
            </w:pPr>
            <w:ins w:id="4239" w:author="Okot" w:date="2020-01-20T14:28:00Z">
              <w:r>
                <w:rPr>
                  <w:b/>
                  <w:i/>
                </w:rPr>
                <w:t>PU004</w:t>
              </w:r>
              <w:r w:rsidRPr="007A0FF6">
                <w:rPr>
                  <w:b/>
                  <w:i/>
                </w:rPr>
                <w:t>:</w:t>
              </w:r>
              <w:r>
                <w:rPr>
                  <w:b/>
                  <w:i/>
                </w:rPr>
                <w:t xml:space="preserve"> Przeglądanie podstrony Moje dane</w:t>
              </w:r>
            </w:ins>
          </w:p>
        </w:tc>
      </w:tr>
      <w:tr w:rsidR="004C257C" w14:paraId="7915870A" w14:textId="77777777" w:rsidTr="00645B77">
        <w:trPr>
          <w:ins w:id="4240" w:author="Okot" w:date="2020-01-20T14:28:00Z"/>
        </w:trPr>
        <w:tc>
          <w:tcPr>
            <w:tcW w:w="3397" w:type="dxa"/>
          </w:tcPr>
          <w:p w14:paraId="6050106D" w14:textId="77777777" w:rsidR="004C257C" w:rsidRPr="009E0555" w:rsidRDefault="004C257C" w:rsidP="00645B77">
            <w:pPr>
              <w:ind w:firstLine="0"/>
              <w:rPr>
                <w:ins w:id="4241" w:author="Okot" w:date="2020-01-20T14:28:00Z"/>
                <w:b/>
              </w:rPr>
            </w:pPr>
            <w:ins w:id="4242" w:author="Okot" w:date="2020-01-20T14:28:00Z">
              <w:r w:rsidRPr="009E0555">
                <w:rPr>
                  <w:b/>
                </w:rPr>
                <w:t>Opis</w:t>
              </w:r>
            </w:ins>
          </w:p>
        </w:tc>
        <w:tc>
          <w:tcPr>
            <w:tcW w:w="5664" w:type="dxa"/>
          </w:tcPr>
          <w:p w14:paraId="7A931EE7" w14:textId="77777777" w:rsidR="004C257C" w:rsidRDefault="004C257C" w:rsidP="00645B77">
            <w:pPr>
              <w:ind w:firstLine="0"/>
              <w:rPr>
                <w:ins w:id="4243" w:author="Okot" w:date="2020-01-20T14:28:00Z"/>
              </w:rPr>
            </w:pPr>
            <w:ins w:id="4244" w:author="Okot" w:date="2020-01-20T14:28:00Z">
              <w:r>
                <w:t>Przypadek użycia umożliwia zalogowanemu użytkownikowi przeglądanie strony, na której zgromadzone są dane użytkownika.</w:t>
              </w:r>
            </w:ins>
          </w:p>
        </w:tc>
      </w:tr>
      <w:tr w:rsidR="004C257C" w14:paraId="398DF3C4" w14:textId="77777777" w:rsidTr="00645B77">
        <w:trPr>
          <w:ins w:id="4245" w:author="Okot" w:date="2020-01-20T14:28:00Z"/>
        </w:trPr>
        <w:tc>
          <w:tcPr>
            <w:tcW w:w="3397" w:type="dxa"/>
          </w:tcPr>
          <w:p w14:paraId="49EA860A" w14:textId="77777777" w:rsidR="004C257C" w:rsidRPr="009E0555" w:rsidRDefault="004C257C" w:rsidP="00645B77">
            <w:pPr>
              <w:ind w:firstLine="0"/>
              <w:rPr>
                <w:ins w:id="4246" w:author="Okot" w:date="2020-01-20T14:28:00Z"/>
                <w:b/>
              </w:rPr>
            </w:pPr>
            <w:ins w:id="4247" w:author="Okot" w:date="2020-01-20T14:28:00Z">
              <w:r w:rsidRPr="009E0555">
                <w:rPr>
                  <w:b/>
                </w:rPr>
                <w:lastRenderedPageBreak/>
                <w:t>Warunki początkowe</w:t>
              </w:r>
            </w:ins>
          </w:p>
        </w:tc>
        <w:tc>
          <w:tcPr>
            <w:tcW w:w="5664" w:type="dxa"/>
          </w:tcPr>
          <w:p w14:paraId="45250DC4" w14:textId="77777777" w:rsidR="004C257C" w:rsidRDefault="004C257C" w:rsidP="00645B77">
            <w:pPr>
              <w:ind w:firstLine="0"/>
              <w:rPr>
                <w:ins w:id="4248" w:author="Okot" w:date="2020-01-20T14:28:00Z"/>
              </w:rPr>
            </w:pPr>
            <w:ins w:id="4249" w:author="Okot" w:date="2020-01-20T14:28:00Z">
              <w:r>
                <w:t>Użytkownik poprawnie zrealizował PU002.</w:t>
              </w:r>
            </w:ins>
          </w:p>
        </w:tc>
      </w:tr>
      <w:tr w:rsidR="004C257C" w14:paraId="29F7C27B" w14:textId="77777777" w:rsidTr="00645B77">
        <w:trPr>
          <w:ins w:id="4250" w:author="Okot" w:date="2020-01-20T14:28:00Z"/>
        </w:trPr>
        <w:tc>
          <w:tcPr>
            <w:tcW w:w="3397" w:type="dxa"/>
          </w:tcPr>
          <w:p w14:paraId="15CD7EB2" w14:textId="77777777" w:rsidR="004C257C" w:rsidRPr="009E0555" w:rsidRDefault="004C257C" w:rsidP="00645B77">
            <w:pPr>
              <w:ind w:firstLine="0"/>
              <w:rPr>
                <w:ins w:id="4251" w:author="Okot" w:date="2020-01-20T14:28:00Z"/>
                <w:b/>
              </w:rPr>
            </w:pPr>
            <w:ins w:id="4252" w:author="Okot" w:date="2020-01-20T14:28:00Z">
              <w:r w:rsidRPr="009E0555">
                <w:rPr>
                  <w:b/>
                </w:rPr>
                <w:t>Inicjacja</w:t>
              </w:r>
            </w:ins>
          </w:p>
        </w:tc>
        <w:tc>
          <w:tcPr>
            <w:tcW w:w="5664" w:type="dxa"/>
          </w:tcPr>
          <w:p w14:paraId="07823A00" w14:textId="77777777" w:rsidR="004C257C" w:rsidRDefault="004C257C" w:rsidP="00645B77">
            <w:pPr>
              <w:ind w:firstLine="0"/>
              <w:rPr>
                <w:ins w:id="4253" w:author="Okot" w:date="2020-01-20T14:28:00Z"/>
              </w:rPr>
            </w:pPr>
            <w:ins w:id="4254" w:author="Okot" w:date="2020-01-20T14:28:00Z">
              <w:r>
                <w:t>Użytkownik wybrał opcję „Moje dane” w menu aplikacji.</w:t>
              </w:r>
            </w:ins>
          </w:p>
        </w:tc>
      </w:tr>
      <w:tr w:rsidR="004C257C" w14:paraId="31ECDEE0" w14:textId="77777777" w:rsidTr="00645B77">
        <w:trPr>
          <w:ins w:id="4255" w:author="Okot" w:date="2020-01-20T14:28:00Z"/>
        </w:trPr>
        <w:tc>
          <w:tcPr>
            <w:tcW w:w="3397" w:type="dxa"/>
          </w:tcPr>
          <w:p w14:paraId="20ECB02B" w14:textId="77777777" w:rsidR="004C257C" w:rsidRPr="009E0555" w:rsidRDefault="004C257C" w:rsidP="00645B77">
            <w:pPr>
              <w:ind w:firstLine="0"/>
              <w:rPr>
                <w:ins w:id="4256" w:author="Okot" w:date="2020-01-20T14:28:00Z"/>
                <w:b/>
              </w:rPr>
            </w:pPr>
            <w:ins w:id="4257" w:author="Okot" w:date="2020-01-20T14:28:00Z">
              <w:r w:rsidRPr="009E0555">
                <w:rPr>
                  <w:b/>
                </w:rPr>
                <w:t>Warunki końcowe</w:t>
              </w:r>
            </w:ins>
          </w:p>
        </w:tc>
        <w:tc>
          <w:tcPr>
            <w:tcW w:w="5664" w:type="dxa"/>
          </w:tcPr>
          <w:p w14:paraId="332F200A" w14:textId="77777777" w:rsidR="004C257C" w:rsidRDefault="004C257C" w:rsidP="00645B77">
            <w:pPr>
              <w:ind w:firstLine="0"/>
              <w:rPr>
                <w:ins w:id="4258" w:author="Okot" w:date="2020-01-20T14:28:00Z"/>
              </w:rPr>
            </w:pPr>
            <w:ins w:id="4259" w:author="Okot" w:date="2020-01-20T14:28:00Z">
              <w:r>
                <w:t>Podstrona „Moje dane” została poprawnie załadowana i wyświetlona.</w:t>
              </w:r>
            </w:ins>
          </w:p>
        </w:tc>
      </w:tr>
      <w:tr w:rsidR="004C257C" w14:paraId="4DC1017D" w14:textId="77777777" w:rsidTr="00645B77">
        <w:trPr>
          <w:ins w:id="4260" w:author="Okot" w:date="2020-01-20T14:28:00Z"/>
        </w:trPr>
        <w:tc>
          <w:tcPr>
            <w:tcW w:w="3397" w:type="dxa"/>
          </w:tcPr>
          <w:p w14:paraId="672EF68A" w14:textId="77777777" w:rsidR="004C257C" w:rsidRPr="009E0555" w:rsidRDefault="004C257C" w:rsidP="00645B77">
            <w:pPr>
              <w:ind w:firstLine="0"/>
              <w:rPr>
                <w:ins w:id="4261" w:author="Okot" w:date="2020-01-20T14:28:00Z"/>
                <w:b/>
              </w:rPr>
            </w:pPr>
            <w:ins w:id="4262" w:author="Okot" w:date="2020-01-20T14:28:00Z">
              <w:r w:rsidRPr="009E0555">
                <w:rPr>
                  <w:b/>
                </w:rPr>
                <w:t>Scenariusz główny</w:t>
              </w:r>
            </w:ins>
          </w:p>
        </w:tc>
        <w:tc>
          <w:tcPr>
            <w:tcW w:w="5664" w:type="dxa"/>
          </w:tcPr>
          <w:p w14:paraId="0FB4EAB2" w14:textId="77777777" w:rsidR="004C257C" w:rsidRDefault="004C257C" w:rsidP="00645B77">
            <w:pPr>
              <w:ind w:firstLine="0"/>
              <w:rPr>
                <w:ins w:id="4263" w:author="Okot" w:date="2020-01-20T14:28:00Z"/>
              </w:rPr>
            </w:pPr>
            <w:ins w:id="4264" w:author="Okot" w:date="2020-01-20T14:28:00Z">
              <w:r>
                <w:t>1. Użytkownik wybiera opcję „Moje dane” w menu aplikacji.</w:t>
              </w:r>
            </w:ins>
          </w:p>
          <w:p w14:paraId="2A9C6AFC" w14:textId="77777777" w:rsidR="004C257C" w:rsidRDefault="004C257C" w:rsidP="00645B77">
            <w:pPr>
              <w:ind w:firstLine="0"/>
              <w:rPr>
                <w:ins w:id="4265" w:author="Okot" w:date="2020-01-20T14:28:00Z"/>
              </w:rPr>
            </w:pPr>
            <w:ins w:id="4266" w:author="Okot" w:date="2020-01-20T14:28:00Z">
              <w:r>
                <w:t>2. System wyświetla podstronę „Moje dane”.</w:t>
              </w:r>
            </w:ins>
          </w:p>
        </w:tc>
      </w:tr>
      <w:tr w:rsidR="004C257C" w14:paraId="1A202FA2" w14:textId="77777777" w:rsidTr="00645B77">
        <w:trPr>
          <w:trHeight w:val="54"/>
          <w:ins w:id="4267" w:author="Okot" w:date="2020-01-20T14:28:00Z"/>
        </w:trPr>
        <w:tc>
          <w:tcPr>
            <w:tcW w:w="3397" w:type="dxa"/>
          </w:tcPr>
          <w:p w14:paraId="0062FE3E" w14:textId="77777777" w:rsidR="004C257C" w:rsidRPr="009E0555" w:rsidRDefault="004C257C" w:rsidP="00645B77">
            <w:pPr>
              <w:ind w:firstLine="0"/>
              <w:rPr>
                <w:ins w:id="4268" w:author="Okot" w:date="2020-01-20T14:28:00Z"/>
                <w:b/>
              </w:rPr>
            </w:pPr>
            <w:ins w:id="4269" w:author="Okot" w:date="2020-01-20T14:28:00Z">
              <w:r w:rsidRPr="009E0555">
                <w:rPr>
                  <w:b/>
                </w:rPr>
                <w:t>Scenariusze alternatywne</w:t>
              </w:r>
            </w:ins>
          </w:p>
        </w:tc>
        <w:tc>
          <w:tcPr>
            <w:tcW w:w="5664" w:type="dxa"/>
          </w:tcPr>
          <w:p w14:paraId="70C03E3A" w14:textId="77777777" w:rsidR="004C257C" w:rsidRDefault="004C257C" w:rsidP="00645B77">
            <w:pPr>
              <w:ind w:firstLine="0"/>
              <w:rPr>
                <w:ins w:id="4270" w:author="Okot" w:date="2020-01-20T14:28:00Z"/>
              </w:rPr>
            </w:pPr>
            <w:ins w:id="4271" w:author="Okot" w:date="2020-01-20T14:28:00Z">
              <w:r>
                <w:t>-</w:t>
              </w:r>
            </w:ins>
          </w:p>
        </w:tc>
      </w:tr>
    </w:tbl>
    <w:p w14:paraId="518291B0" w14:textId="77777777" w:rsidR="004C257C" w:rsidRDefault="004C257C" w:rsidP="00732A9A">
      <w:pPr>
        <w:ind w:firstLine="0"/>
        <w:rPr>
          <w:ins w:id="4272" w:author="Okot" w:date="2020-01-20T14:28:00Z"/>
        </w:rPr>
      </w:pPr>
    </w:p>
    <w:p w14:paraId="56EE9088" w14:textId="105E93F7" w:rsidR="00451DCE" w:rsidRDefault="00451DCE" w:rsidP="00451DCE">
      <w:pPr>
        <w:ind w:firstLine="0"/>
        <w:rPr>
          <w:ins w:id="4273" w:author="Okot" w:date="2020-01-20T14:29:00Z"/>
        </w:rPr>
      </w:pPr>
      <w:ins w:id="4274" w:author="Okot" w:date="2020-01-20T14:29:00Z">
        <w:r>
          <w:t>Tabela 4.5.</w:t>
        </w:r>
      </w:ins>
    </w:p>
    <w:p w14:paraId="191BF996" w14:textId="192BA58C" w:rsidR="004C257C" w:rsidRDefault="00451DCE" w:rsidP="00451DCE">
      <w:pPr>
        <w:ind w:firstLine="0"/>
        <w:rPr>
          <w:ins w:id="4275" w:author="Okot" w:date="2020-01-20T14:28:00Z"/>
        </w:rPr>
      </w:pPr>
      <w:ins w:id="4276" w:author="Okot" w:date="2020-01-20T14:29:00Z">
        <w:r>
          <w:t>Opis scenariusza przypadku użycia „Wprowadzanie danych użytkownika”.</w:t>
        </w:r>
      </w:ins>
    </w:p>
    <w:tbl>
      <w:tblPr>
        <w:tblStyle w:val="Tabela-Siatka"/>
        <w:tblW w:w="0" w:type="auto"/>
        <w:tblLook w:val="04A0" w:firstRow="1" w:lastRow="0" w:firstColumn="1" w:lastColumn="0" w:noHBand="0" w:noVBand="1"/>
      </w:tblPr>
      <w:tblGrid>
        <w:gridCol w:w="3397"/>
        <w:gridCol w:w="5664"/>
      </w:tblGrid>
      <w:tr w:rsidR="00451DCE" w14:paraId="73358817" w14:textId="77777777" w:rsidTr="00645B77">
        <w:trPr>
          <w:ins w:id="4277" w:author="Okot" w:date="2020-01-20T14:29:00Z"/>
        </w:trPr>
        <w:tc>
          <w:tcPr>
            <w:tcW w:w="3397" w:type="dxa"/>
          </w:tcPr>
          <w:p w14:paraId="36173584" w14:textId="77777777" w:rsidR="00451DCE" w:rsidRPr="00541155" w:rsidRDefault="00451DCE" w:rsidP="00645B77">
            <w:pPr>
              <w:ind w:firstLine="0"/>
              <w:rPr>
                <w:ins w:id="4278" w:author="Okot" w:date="2020-01-20T14:29:00Z"/>
                <w:b/>
              </w:rPr>
            </w:pPr>
            <w:ins w:id="4279" w:author="Okot" w:date="2020-01-20T14:29:00Z">
              <w:r w:rsidRPr="00541155">
                <w:rPr>
                  <w:b/>
                </w:rPr>
                <w:t>Nazwa</w:t>
              </w:r>
            </w:ins>
          </w:p>
        </w:tc>
        <w:tc>
          <w:tcPr>
            <w:tcW w:w="5664" w:type="dxa"/>
          </w:tcPr>
          <w:p w14:paraId="336CE262" w14:textId="4E7BC646" w:rsidR="00451DCE" w:rsidRPr="00A12070" w:rsidRDefault="00451DCE" w:rsidP="00645B77">
            <w:pPr>
              <w:ind w:firstLine="0"/>
              <w:rPr>
                <w:ins w:id="4280" w:author="Okot" w:date="2020-01-20T14:29:00Z"/>
                <w:b/>
                <w:i/>
              </w:rPr>
            </w:pPr>
            <w:ins w:id="4281" w:author="Okot" w:date="2020-01-20T14:29:00Z">
              <w:r>
                <w:rPr>
                  <w:b/>
                  <w:i/>
                </w:rPr>
                <w:t>PU005</w:t>
              </w:r>
              <w:r w:rsidRPr="00A12070">
                <w:rPr>
                  <w:b/>
                  <w:i/>
                </w:rPr>
                <w:t>: Wprowadzanie danych użytkownika</w:t>
              </w:r>
            </w:ins>
          </w:p>
        </w:tc>
      </w:tr>
      <w:tr w:rsidR="00451DCE" w14:paraId="4C413AAB" w14:textId="77777777" w:rsidTr="00645B77">
        <w:trPr>
          <w:ins w:id="4282" w:author="Okot" w:date="2020-01-20T14:29:00Z"/>
        </w:trPr>
        <w:tc>
          <w:tcPr>
            <w:tcW w:w="3397" w:type="dxa"/>
          </w:tcPr>
          <w:p w14:paraId="67B2C6ED" w14:textId="77777777" w:rsidR="00451DCE" w:rsidRPr="00541155" w:rsidRDefault="00451DCE" w:rsidP="00645B77">
            <w:pPr>
              <w:ind w:firstLine="0"/>
              <w:rPr>
                <w:ins w:id="4283" w:author="Okot" w:date="2020-01-20T14:29:00Z"/>
                <w:b/>
              </w:rPr>
            </w:pPr>
            <w:ins w:id="4284" w:author="Okot" w:date="2020-01-20T14:29:00Z">
              <w:r w:rsidRPr="00541155">
                <w:rPr>
                  <w:b/>
                </w:rPr>
                <w:t>Opis</w:t>
              </w:r>
            </w:ins>
          </w:p>
        </w:tc>
        <w:tc>
          <w:tcPr>
            <w:tcW w:w="5664" w:type="dxa"/>
          </w:tcPr>
          <w:p w14:paraId="50865394" w14:textId="77777777" w:rsidR="00451DCE" w:rsidRDefault="00451DCE" w:rsidP="00645B77">
            <w:pPr>
              <w:ind w:firstLine="0"/>
              <w:rPr>
                <w:ins w:id="4285" w:author="Okot" w:date="2020-01-20T14:29:00Z"/>
              </w:rPr>
            </w:pPr>
            <w:ins w:id="4286" w:author="Okot" w:date="2020-01-20T14:29:00Z">
              <w:r>
                <w:t>Przypadek użycia umożliwia zalogowanemu użytkownikowi wprowadzanie do system swoich danych: daty urodzenia, wzrostu i płci.</w:t>
              </w:r>
            </w:ins>
          </w:p>
        </w:tc>
      </w:tr>
      <w:tr w:rsidR="00451DCE" w14:paraId="009BAD6D" w14:textId="77777777" w:rsidTr="00645B77">
        <w:trPr>
          <w:ins w:id="4287" w:author="Okot" w:date="2020-01-20T14:29:00Z"/>
        </w:trPr>
        <w:tc>
          <w:tcPr>
            <w:tcW w:w="3397" w:type="dxa"/>
          </w:tcPr>
          <w:p w14:paraId="7D748D28" w14:textId="77777777" w:rsidR="00451DCE" w:rsidRPr="00541155" w:rsidRDefault="00451DCE" w:rsidP="00645B77">
            <w:pPr>
              <w:ind w:firstLine="0"/>
              <w:rPr>
                <w:ins w:id="4288" w:author="Okot" w:date="2020-01-20T14:29:00Z"/>
                <w:b/>
              </w:rPr>
            </w:pPr>
            <w:ins w:id="4289" w:author="Okot" w:date="2020-01-20T14:29:00Z">
              <w:r w:rsidRPr="00541155">
                <w:rPr>
                  <w:b/>
                </w:rPr>
                <w:t>Warunki początkowe</w:t>
              </w:r>
            </w:ins>
          </w:p>
        </w:tc>
        <w:tc>
          <w:tcPr>
            <w:tcW w:w="5664" w:type="dxa"/>
          </w:tcPr>
          <w:p w14:paraId="7B582BF7" w14:textId="77777777" w:rsidR="00451DCE" w:rsidRDefault="00451DCE" w:rsidP="00645B77">
            <w:pPr>
              <w:ind w:firstLine="0"/>
              <w:rPr>
                <w:ins w:id="4290" w:author="Okot" w:date="2020-01-20T14:29:00Z"/>
              </w:rPr>
            </w:pPr>
            <w:ins w:id="4291" w:author="Okot" w:date="2020-01-20T14:29:00Z">
              <w:r>
                <w:t>Użytkownik poprawnie zrealizował PU002.</w:t>
              </w:r>
            </w:ins>
          </w:p>
        </w:tc>
      </w:tr>
      <w:tr w:rsidR="00451DCE" w14:paraId="2B817416" w14:textId="77777777" w:rsidTr="00645B77">
        <w:trPr>
          <w:ins w:id="4292" w:author="Okot" w:date="2020-01-20T14:29:00Z"/>
        </w:trPr>
        <w:tc>
          <w:tcPr>
            <w:tcW w:w="3397" w:type="dxa"/>
          </w:tcPr>
          <w:p w14:paraId="6F58EA76" w14:textId="77777777" w:rsidR="00451DCE" w:rsidRPr="00541155" w:rsidRDefault="00451DCE" w:rsidP="00645B77">
            <w:pPr>
              <w:ind w:firstLine="0"/>
              <w:rPr>
                <w:ins w:id="4293" w:author="Okot" w:date="2020-01-20T14:29:00Z"/>
                <w:b/>
              </w:rPr>
            </w:pPr>
            <w:ins w:id="4294" w:author="Okot" w:date="2020-01-20T14:29:00Z">
              <w:r w:rsidRPr="00541155">
                <w:rPr>
                  <w:b/>
                </w:rPr>
                <w:t>Inicjacja</w:t>
              </w:r>
            </w:ins>
          </w:p>
        </w:tc>
        <w:tc>
          <w:tcPr>
            <w:tcW w:w="5664" w:type="dxa"/>
          </w:tcPr>
          <w:p w14:paraId="4127B617" w14:textId="77777777" w:rsidR="00451DCE" w:rsidRDefault="00451DCE" w:rsidP="00645B77">
            <w:pPr>
              <w:ind w:firstLine="0"/>
              <w:rPr>
                <w:ins w:id="4295" w:author="Okot" w:date="2020-01-20T14:29:00Z"/>
              </w:rPr>
            </w:pPr>
            <w:ins w:id="4296" w:author="Okot" w:date="2020-01-20T14:29:00Z">
              <w:r>
                <w:t>Użytkownik po raz pierwszy zalogował się do systemu lub użytkownik znajduje się na podstronie „Moje dane” i użył przycisku „Wprowadź dane”.</w:t>
              </w:r>
            </w:ins>
          </w:p>
        </w:tc>
      </w:tr>
      <w:tr w:rsidR="00451DCE" w14:paraId="5D3AB957" w14:textId="77777777" w:rsidTr="00645B77">
        <w:trPr>
          <w:ins w:id="4297" w:author="Okot" w:date="2020-01-20T14:29:00Z"/>
        </w:trPr>
        <w:tc>
          <w:tcPr>
            <w:tcW w:w="3397" w:type="dxa"/>
          </w:tcPr>
          <w:p w14:paraId="204F40C4" w14:textId="77777777" w:rsidR="00451DCE" w:rsidRPr="00541155" w:rsidRDefault="00451DCE" w:rsidP="00645B77">
            <w:pPr>
              <w:ind w:firstLine="0"/>
              <w:rPr>
                <w:ins w:id="4298" w:author="Okot" w:date="2020-01-20T14:29:00Z"/>
                <w:b/>
              </w:rPr>
            </w:pPr>
            <w:ins w:id="4299" w:author="Okot" w:date="2020-01-20T14:29:00Z">
              <w:r w:rsidRPr="00541155">
                <w:rPr>
                  <w:b/>
                </w:rPr>
                <w:t>Warunki końcowe</w:t>
              </w:r>
            </w:ins>
          </w:p>
        </w:tc>
        <w:tc>
          <w:tcPr>
            <w:tcW w:w="5664" w:type="dxa"/>
          </w:tcPr>
          <w:p w14:paraId="1B7471B4" w14:textId="77777777" w:rsidR="00451DCE" w:rsidRDefault="00451DCE" w:rsidP="00645B77">
            <w:pPr>
              <w:ind w:firstLine="0"/>
              <w:rPr>
                <w:ins w:id="4300" w:author="Okot" w:date="2020-01-20T14:29:00Z"/>
              </w:rPr>
            </w:pPr>
            <w:ins w:id="4301" w:author="Okot" w:date="2020-01-20T14:29:00Z">
              <w:r>
                <w:t>Został wyświetlony komunikat informujący o poprawnym zapisaniu danych użytkownika.</w:t>
              </w:r>
            </w:ins>
          </w:p>
        </w:tc>
      </w:tr>
      <w:tr w:rsidR="00451DCE" w14:paraId="4F753116" w14:textId="77777777" w:rsidTr="00645B77">
        <w:trPr>
          <w:ins w:id="4302" w:author="Okot" w:date="2020-01-20T14:29:00Z"/>
        </w:trPr>
        <w:tc>
          <w:tcPr>
            <w:tcW w:w="3397" w:type="dxa"/>
          </w:tcPr>
          <w:p w14:paraId="30E52C3A" w14:textId="77777777" w:rsidR="00451DCE" w:rsidRPr="00541155" w:rsidRDefault="00451DCE" w:rsidP="00645B77">
            <w:pPr>
              <w:ind w:firstLine="0"/>
              <w:rPr>
                <w:ins w:id="4303" w:author="Okot" w:date="2020-01-20T14:29:00Z"/>
                <w:b/>
              </w:rPr>
            </w:pPr>
            <w:ins w:id="4304" w:author="Okot" w:date="2020-01-20T14:29:00Z">
              <w:r w:rsidRPr="00541155">
                <w:rPr>
                  <w:b/>
                </w:rPr>
                <w:t>Scenariusz główny</w:t>
              </w:r>
            </w:ins>
          </w:p>
        </w:tc>
        <w:tc>
          <w:tcPr>
            <w:tcW w:w="5664" w:type="dxa"/>
          </w:tcPr>
          <w:p w14:paraId="62DE7CF1" w14:textId="77777777" w:rsidR="00451DCE" w:rsidRDefault="00451DCE" w:rsidP="00645B77">
            <w:pPr>
              <w:ind w:firstLine="0"/>
              <w:rPr>
                <w:ins w:id="4305" w:author="Okot" w:date="2020-01-20T14:29:00Z"/>
              </w:rPr>
            </w:pPr>
            <w:ins w:id="4306" w:author="Okot" w:date="2020-01-20T14:29:00Z">
              <w:r>
                <w:t>1 Pojawia się okno modalne zawierające formularz z polami: wzrost, data urodzenia (kalendarz), płeć (przycisk wyboru).</w:t>
              </w:r>
            </w:ins>
          </w:p>
          <w:p w14:paraId="0C6C1B85" w14:textId="77777777" w:rsidR="00451DCE" w:rsidRDefault="00451DCE" w:rsidP="00645B77">
            <w:pPr>
              <w:ind w:firstLine="0"/>
              <w:rPr>
                <w:ins w:id="4307" w:author="Okot" w:date="2020-01-20T14:29:00Z"/>
              </w:rPr>
            </w:pPr>
            <w:ins w:id="4308" w:author="Okot" w:date="2020-01-20T14:29:00Z">
              <w:r>
                <w:t>2. Użytkownik wprowadza swój wzrost w centymetrach.</w:t>
              </w:r>
            </w:ins>
          </w:p>
          <w:p w14:paraId="2A687B5C" w14:textId="77777777" w:rsidR="00451DCE" w:rsidRDefault="00451DCE" w:rsidP="00645B77">
            <w:pPr>
              <w:ind w:firstLine="0"/>
              <w:rPr>
                <w:ins w:id="4309" w:author="Okot" w:date="2020-01-20T14:29:00Z"/>
              </w:rPr>
            </w:pPr>
            <w:ins w:id="4310" w:author="Okot" w:date="2020-01-20T14:29:00Z">
              <w:r>
                <w:t xml:space="preserve">3. Użytkownik wybiera swoją datę urodzenia. </w:t>
              </w:r>
            </w:ins>
          </w:p>
          <w:p w14:paraId="05513B30" w14:textId="77777777" w:rsidR="00451DCE" w:rsidRDefault="00451DCE" w:rsidP="00645B77">
            <w:pPr>
              <w:ind w:firstLine="0"/>
              <w:rPr>
                <w:ins w:id="4311" w:author="Okot" w:date="2020-01-20T14:29:00Z"/>
              </w:rPr>
            </w:pPr>
            <w:ins w:id="4312" w:author="Okot" w:date="2020-01-20T14:29:00Z">
              <w:r>
                <w:t>4. Użytkownik wybiera swoją płeć.</w:t>
              </w:r>
            </w:ins>
          </w:p>
          <w:p w14:paraId="18584DD9" w14:textId="77777777" w:rsidR="00451DCE" w:rsidRDefault="00451DCE" w:rsidP="00645B77">
            <w:pPr>
              <w:ind w:firstLine="0"/>
              <w:rPr>
                <w:ins w:id="4313" w:author="Okot" w:date="2020-01-20T14:29:00Z"/>
              </w:rPr>
            </w:pPr>
            <w:ins w:id="4314" w:author="Okot" w:date="2020-01-20T14:29:00Z">
              <w:r>
                <w:t>5. Użytkownik używa przycisku do zapisu danych.</w:t>
              </w:r>
            </w:ins>
          </w:p>
          <w:p w14:paraId="0EAF3429" w14:textId="77777777" w:rsidR="00451DCE" w:rsidRDefault="00451DCE" w:rsidP="00645B77">
            <w:pPr>
              <w:ind w:firstLine="0"/>
              <w:rPr>
                <w:ins w:id="4315" w:author="Okot" w:date="2020-01-20T14:29:00Z"/>
              </w:rPr>
            </w:pPr>
            <w:ins w:id="4316" w:author="Okot" w:date="2020-01-20T14:29:00Z">
              <w:r>
                <w:t>6. System weryfikuje wprowadzone dane.</w:t>
              </w:r>
            </w:ins>
          </w:p>
          <w:p w14:paraId="7270B074" w14:textId="77777777" w:rsidR="00451DCE" w:rsidRDefault="00451DCE" w:rsidP="00645B77">
            <w:pPr>
              <w:ind w:firstLine="0"/>
              <w:rPr>
                <w:ins w:id="4317" w:author="Okot" w:date="2020-01-20T14:29:00Z"/>
              </w:rPr>
            </w:pPr>
            <w:ins w:id="4318" w:author="Okot" w:date="2020-01-20T14:29:00Z">
              <w:r>
                <w:t>7. Dane zostają zapisane w bazie danych.</w:t>
              </w:r>
            </w:ins>
          </w:p>
          <w:p w14:paraId="682E4EBF" w14:textId="77777777" w:rsidR="00451DCE" w:rsidRDefault="00451DCE" w:rsidP="00645B77">
            <w:pPr>
              <w:ind w:firstLine="0"/>
              <w:rPr>
                <w:ins w:id="4319" w:author="Okot" w:date="2020-01-20T14:29:00Z"/>
              </w:rPr>
            </w:pPr>
            <w:ins w:id="4320" w:author="Okot" w:date="2020-01-20T14:29:00Z">
              <w:r>
                <w:t>8. Dane zostają wyświetlone na stronie „Moje dane”.</w:t>
              </w:r>
            </w:ins>
          </w:p>
          <w:p w14:paraId="538FD1EC" w14:textId="77777777" w:rsidR="00451DCE" w:rsidRDefault="00451DCE" w:rsidP="00645B77">
            <w:pPr>
              <w:ind w:firstLine="0"/>
              <w:rPr>
                <w:ins w:id="4321" w:author="Okot" w:date="2020-01-20T14:29:00Z"/>
              </w:rPr>
            </w:pPr>
            <w:ins w:id="4322" w:author="Okot" w:date="2020-01-20T14:29:00Z">
              <w:r>
                <w:lastRenderedPageBreak/>
                <w:t>9. Zostaje wyświetlony komunikat informujący o poprawnym zapisaniu danych użytkownika.</w:t>
              </w:r>
            </w:ins>
          </w:p>
        </w:tc>
      </w:tr>
      <w:tr w:rsidR="00451DCE" w14:paraId="305E2F28" w14:textId="77777777" w:rsidTr="00645B77">
        <w:trPr>
          <w:trHeight w:val="54"/>
          <w:ins w:id="4323" w:author="Okot" w:date="2020-01-20T14:29:00Z"/>
        </w:trPr>
        <w:tc>
          <w:tcPr>
            <w:tcW w:w="3397" w:type="dxa"/>
          </w:tcPr>
          <w:p w14:paraId="5DE8F77A" w14:textId="77777777" w:rsidR="00451DCE" w:rsidRPr="00541155" w:rsidRDefault="00451DCE" w:rsidP="00645B77">
            <w:pPr>
              <w:ind w:firstLine="0"/>
              <w:rPr>
                <w:ins w:id="4324" w:author="Okot" w:date="2020-01-20T14:29:00Z"/>
                <w:b/>
              </w:rPr>
            </w:pPr>
            <w:ins w:id="4325" w:author="Okot" w:date="2020-01-20T14:29:00Z">
              <w:r w:rsidRPr="00541155">
                <w:rPr>
                  <w:b/>
                </w:rPr>
                <w:lastRenderedPageBreak/>
                <w:t>Scenariusze alternatywne</w:t>
              </w:r>
            </w:ins>
          </w:p>
        </w:tc>
        <w:tc>
          <w:tcPr>
            <w:tcW w:w="5664" w:type="dxa"/>
          </w:tcPr>
          <w:p w14:paraId="4D6ADF08" w14:textId="77777777" w:rsidR="00451DCE" w:rsidRDefault="00451DCE" w:rsidP="00645B77">
            <w:pPr>
              <w:ind w:firstLine="0"/>
              <w:rPr>
                <w:ins w:id="4326" w:author="Okot" w:date="2020-01-20T14:29:00Z"/>
              </w:rPr>
            </w:pPr>
            <w:ins w:id="4327" w:author="Okot" w:date="2020-01-20T14:29:00Z">
              <w:r>
                <w:t>(1-5).1. Użytkownika używa przycisku do zamknięcia okna.</w:t>
              </w:r>
            </w:ins>
          </w:p>
          <w:p w14:paraId="17FB1C56" w14:textId="77777777" w:rsidR="00451DCE" w:rsidRDefault="00451DCE" w:rsidP="00645B77">
            <w:pPr>
              <w:ind w:firstLine="0"/>
              <w:rPr>
                <w:ins w:id="4328" w:author="Okot" w:date="2020-01-20T14:29:00Z"/>
              </w:rPr>
            </w:pPr>
            <w:ins w:id="4329" w:author="Okot" w:date="2020-01-20T14:29:00Z">
              <w:r>
                <w:t>(1-5).1.1. Pojawia okno dialogowe służące do potwierdzenia zamknięcia okna bez zapisywania danych.</w:t>
              </w:r>
            </w:ins>
          </w:p>
          <w:p w14:paraId="177ACE56" w14:textId="77777777" w:rsidR="00451DCE" w:rsidRDefault="00451DCE" w:rsidP="00645B77">
            <w:pPr>
              <w:ind w:firstLine="0"/>
              <w:rPr>
                <w:ins w:id="4330" w:author="Okot" w:date="2020-01-20T14:29:00Z"/>
              </w:rPr>
            </w:pPr>
            <w:ins w:id="4331" w:author="Okot" w:date="2020-01-20T14:29:00Z">
              <w:r>
                <w:t>(1-5).1.2.1. Użytkownik potwierdza zamknięcie okna.</w:t>
              </w:r>
            </w:ins>
          </w:p>
          <w:p w14:paraId="5D4A6A78" w14:textId="77777777" w:rsidR="00451DCE" w:rsidRDefault="00451DCE" w:rsidP="00645B77">
            <w:pPr>
              <w:ind w:firstLine="0"/>
              <w:rPr>
                <w:ins w:id="4332" w:author="Okot" w:date="2020-01-20T14:29:00Z"/>
              </w:rPr>
            </w:pPr>
            <w:ins w:id="4333" w:author="Okot" w:date="2020-01-20T14:29:00Z">
              <w:r>
                <w:t>(1-5).1.2.1.1. Okno modalne z formularzem zostaje zamknięte.</w:t>
              </w:r>
            </w:ins>
          </w:p>
          <w:p w14:paraId="0AE36466" w14:textId="77777777" w:rsidR="00451DCE" w:rsidRDefault="00451DCE" w:rsidP="00645B77">
            <w:pPr>
              <w:ind w:firstLine="0"/>
              <w:rPr>
                <w:ins w:id="4334" w:author="Okot" w:date="2020-01-20T14:29:00Z"/>
              </w:rPr>
            </w:pPr>
            <w:ins w:id="4335" w:author="Okot" w:date="2020-01-20T14:29:00Z">
              <w:r>
                <w:t>(1-5).1.2.1.2. Użytkownik rezygnuje z akcji.</w:t>
              </w:r>
            </w:ins>
          </w:p>
          <w:p w14:paraId="508F589F" w14:textId="77777777" w:rsidR="00451DCE" w:rsidRDefault="00451DCE" w:rsidP="00645B77">
            <w:pPr>
              <w:ind w:firstLine="0"/>
              <w:rPr>
                <w:ins w:id="4336" w:author="Okot" w:date="2020-01-20T14:29:00Z"/>
              </w:rPr>
            </w:pPr>
            <w:ins w:id="4337" w:author="Okot" w:date="2020-01-20T14:29:00Z">
              <w:r>
                <w:t xml:space="preserve">(1-5).1.2.2. Użytkownik zostaje przekierowany na stronę „Moje dane”. </w:t>
              </w:r>
            </w:ins>
          </w:p>
          <w:p w14:paraId="2647B51D" w14:textId="40AA1D22" w:rsidR="00451DCE" w:rsidRDefault="00C4028F" w:rsidP="00645B77">
            <w:pPr>
              <w:ind w:firstLine="0"/>
              <w:rPr>
                <w:ins w:id="4338" w:author="Okot" w:date="2020-01-20T14:29:00Z"/>
              </w:rPr>
            </w:pPr>
            <w:ins w:id="4339" w:author="Okot" w:date="2020-01-20T14:29:00Z">
              <w:r>
                <w:t>(1-5).1.2.2.1. Powrót do pkt</w:t>
              </w:r>
              <w:r w:rsidR="00451DCE">
                <w:t> (1-6).</w:t>
              </w:r>
            </w:ins>
          </w:p>
          <w:p w14:paraId="27FBDBD9" w14:textId="77777777" w:rsidR="00451DCE" w:rsidRDefault="00451DCE" w:rsidP="00645B77">
            <w:pPr>
              <w:ind w:firstLine="0"/>
              <w:rPr>
                <w:ins w:id="4340" w:author="Okot" w:date="2020-01-20T14:29:00Z"/>
              </w:rPr>
            </w:pPr>
            <w:ins w:id="4341" w:author="Okot" w:date="2020-01-20T14:29:00Z">
              <w:r>
                <w:t>6.1(a) Wprowadzono nieprawidłowy wzrost</w:t>
              </w:r>
            </w:ins>
          </w:p>
          <w:p w14:paraId="042DE429" w14:textId="77777777" w:rsidR="00451DCE" w:rsidRDefault="00451DCE" w:rsidP="00645B77">
            <w:pPr>
              <w:ind w:firstLine="0"/>
              <w:rPr>
                <w:ins w:id="4342" w:author="Okot" w:date="2020-01-20T14:29:00Z"/>
              </w:rPr>
            </w:pPr>
            <w:ins w:id="4343" w:author="Okot" w:date="2020-01-20T14:29:00Z">
              <w:r>
                <w:t>6.1(b) Pole wzrost pozostało puste</w:t>
              </w:r>
            </w:ins>
          </w:p>
          <w:p w14:paraId="6F96A194" w14:textId="77777777" w:rsidR="00451DCE" w:rsidRDefault="00451DCE" w:rsidP="00645B77">
            <w:pPr>
              <w:ind w:firstLine="0"/>
              <w:rPr>
                <w:ins w:id="4344" w:author="Okot" w:date="2020-01-20T14:29:00Z"/>
              </w:rPr>
            </w:pPr>
            <w:ins w:id="4345" w:author="Okot" w:date="2020-01-20T14:29:00Z">
              <w:r>
                <w:t>6.1.1. Wyświetlony zostaje stosowny komunikat błędu.</w:t>
              </w:r>
            </w:ins>
          </w:p>
          <w:p w14:paraId="00C19CD0" w14:textId="592C7831" w:rsidR="00451DCE" w:rsidRDefault="00451DCE" w:rsidP="00645B77">
            <w:pPr>
              <w:ind w:firstLine="0"/>
              <w:rPr>
                <w:ins w:id="4346" w:author="Okot" w:date="2020-01-20T14:29:00Z"/>
              </w:rPr>
            </w:pPr>
            <w:ins w:id="4347" w:author="Okot" w:date="2020-01-20T14:29:00Z">
              <w:r>
                <w:t>6.1.2. Powrót do pkt 3.</w:t>
              </w:r>
            </w:ins>
          </w:p>
          <w:p w14:paraId="1EA9765C" w14:textId="77777777" w:rsidR="00451DCE" w:rsidRDefault="00451DCE" w:rsidP="00645B77">
            <w:pPr>
              <w:ind w:firstLine="0"/>
              <w:rPr>
                <w:ins w:id="4348" w:author="Okot" w:date="2020-01-20T14:29:00Z"/>
              </w:rPr>
            </w:pPr>
            <w:ins w:id="4349" w:author="Okot" w:date="2020-01-20T14:29:00Z">
              <w:r>
                <w:t>6.2(a). Nie wybrano daty urodzenia.</w:t>
              </w:r>
            </w:ins>
          </w:p>
          <w:p w14:paraId="662E73FF" w14:textId="77777777" w:rsidR="00451DCE" w:rsidRDefault="00451DCE" w:rsidP="00645B77">
            <w:pPr>
              <w:ind w:firstLine="0"/>
              <w:rPr>
                <w:ins w:id="4350" w:author="Okot" w:date="2020-01-20T14:29:00Z"/>
              </w:rPr>
            </w:pPr>
            <w:ins w:id="4351" w:author="Okot" w:date="2020-01-20T14:29:00Z">
              <w:r>
                <w:t>6.2(b). Nie wybrano płci.</w:t>
              </w:r>
            </w:ins>
          </w:p>
          <w:p w14:paraId="1F24FB68" w14:textId="77777777" w:rsidR="00451DCE" w:rsidRDefault="00451DCE" w:rsidP="00645B77">
            <w:pPr>
              <w:ind w:firstLine="0"/>
              <w:rPr>
                <w:ins w:id="4352" w:author="Okot" w:date="2020-01-20T14:29:00Z"/>
              </w:rPr>
            </w:pPr>
            <w:ins w:id="4353" w:author="Okot" w:date="2020-01-20T14:29:00Z">
              <w:r>
                <w:t>6.2.1. Wyświetlony zostaje stosowny komunikat błędu.</w:t>
              </w:r>
            </w:ins>
          </w:p>
          <w:p w14:paraId="68CD8704" w14:textId="5442E7B8" w:rsidR="00451DCE" w:rsidRDefault="00C4028F" w:rsidP="00645B77">
            <w:pPr>
              <w:ind w:firstLine="0"/>
              <w:rPr>
                <w:ins w:id="4354" w:author="Okot" w:date="2020-01-20T14:29:00Z"/>
              </w:rPr>
            </w:pPr>
            <w:ins w:id="4355" w:author="Okot" w:date="2020-01-20T14:29:00Z">
              <w:r>
                <w:t>6.2.2(a) Powrót do pkt</w:t>
              </w:r>
              <w:r w:rsidR="00451DCE">
                <w:t> 4.</w:t>
              </w:r>
            </w:ins>
          </w:p>
          <w:p w14:paraId="2FC1942C" w14:textId="60B3F1F1" w:rsidR="00451DCE" w:rsidRDefault="00C4028F" w:rsidP="00645B77">
            <w:pPr>
              <w:ind w:firstLine="0"/>
              <w:rPr>
                <w:ins w:id="4356" w:author="Okot" w:date="2020-01-20T14:29:00Z"/>
              </w:rPr>
            </w:pPr>
            <w:ins w:id="4357" w:author="Okot" w:date="2020-01-20T14:29:00Z">
              <w:r>
                <w:t>6.2.2(b) Powrót do pkt</w:t>
              </w:r>
              <w:r w:rsidR="00451DCE">
                <w:t> 5.</w:t>
              </w:r>
            </w:ins>
          </w:p>
        </w:tc>
      </w:tr>
    </w:tbl>
    <w:p w14:paraId="6142B181" w14:textId="77777777" w:rsidR="004C257C" w:rsidRDefault="004C257C" w:rsidP="00732A9A">
      <w:pPr>
        <w:ind w:firstLine="0"/>
        <w:rPr>
          <w:ins w:id="4358" w:author="Okot" w:date="2020-01-20T14:28:00Z"/>
        </w:rPr>
      </w:pPr>
    </w:p>
    <w:p w14:paraId="64BDADBF" w14:textId="468DFC94" w:rsidR="00B645CD" w:rsidRDefault="00B645CD" w:rsidP="00B645CD">
      <w:pPr>
        <w:ind w:firstLine="0"/>
        <w:rPr>
          <w:ins w:id="4359" w:author="Okot" w:date="2020-01-20T14:30:00Z"/>
        </w:rPr>
      </w:pPr>
      <w:ins w:id="4360" w:author="Okot" w:date="2020-01-20T14:30:00Z">
        <w:r>
          <w:t>Tabela 4.6.</w:t>
        </w:r>
      </w:ins>
    </w:p>
    <w:p w14:paraId="5BBF682E" w14:textId="77777777" w:rsidR="00B645CD" w:rsidRDefault="00B645CD" w:rsidP="00B645CD">
      <w:pPr>
        <w:ind w:firstLine="0"/>
        <w:rPr>
          <w:ins w:id="4361" w:author="Okot" w:date="2020-01-20T14:30:00Z"/>
        </w:rPr>
      </w:pPr>
      <w:ins w:id="4362" w:author="Okot" w:date="2020-01-20T14:30:00Z">
        <w:r>
          <w:t>Opis scenariusza przypadku użycia „Edycja daty urodzenia”.</w:t>
        </w:r>
      </w:ins>
    </w:p>
    <w:tbl>
      <w:tblPr>
        <w:tblStyle w:val="Tabela-Siatka"/>
        <w:tblW w:w="0" w:type="auto"/>
        <w:tblLook w:val="04A0" w:firstRow="1" w:lastRow="0" w:firstColumn="1" w:lastColumn="0" w:noHBand="0" w:noVBand="1"/>
      </w:tblPr>
      <w:tblGrid>
        <w:gridCol w:w="3397"/>
        <w:gridCol w:w="5664"/>
      </w:tblGrid>
      <w:tr w:rsidR="00B645CD" w14:paraId="5D4CF224" w14:textId="77777777" w:rsidTr="00645B77">
        <w:trPr>
          <w:ins w:id="4363" w:author="Okot" w:date="2020-01-20T14:30:00Z"/>
        </w:trPr>
        <w:tc>
          <w:tcPr>
            <w:tcW w:w="3397" w:type="dxa"/>
          </w:tcPr>
          <w:p w14:paraId="590C86D9" w14:textId="77777777" w:rsidR="00B645CD" w:rsidRPr="00541155" w:rsidRDefault="00B645CD" w:rsidP="00645B77">
            <w:pPr>
              <w:ind w:firstLine="0"/>
              <w:rPr>
                <w:ins w:id="4364" w:author="Okot" w:date="2020-01-20T14:30:00Z"/>
                <w:b/>
              </w:rPr>
            </w:pPr>
            <w:ins w:id="4365" w:author="Okot" w:date="2020-01-20T14:30:00Z">
              <w:r w:rsidRPr="00541155">
                <w:rPr>
                  <w:b/>
                </w:rPr>
                <w:t>Nazwa</w:t>
              </w:r>
            </w:ins>
          </w:p>
        </w:tc>
        <w:tc>
          <w:tcPr>
            <w:tcW w:w="5664" w:type="dxa"/>
          </w:tcPr>
          <w:p w14:paraId="509E2060" w14:textId="31569A08" w:rsidR="00B645CD" w:rsidRPr="00A12070" w:rsidRDefault="0003217F" w:rsidP="00645B77">
            <w:pPr>
              <w:ind w:firstLine="0"/>
              <w:rPr>
                <w:ins w:id="4366" w:author="Okot" w:date="2020-01-20T14:30:00Z"/>
                <w:b/>
                <w:i/>
              </w:rPr>
            </w:pPr>
            <w:ins w:id="4367" w:author="Okot" w:date="2020-01-20T14:30:00Z">
              <w:r>
                <w:rPr>
                  <w:b/>
                  <w:i/>
                </w:rPr>
                <w:t>PU006</w:t>
              </w:r>
              <w:r w:rsidR="00B645CD" w:rsidRPr="00A12070">
                <w:rPr>
                  <w:b/>
                  <w:i/>
                </w:rPr>
                <w:t>: Edycja daty urodzenia</w:t>
              </w:r>
            </w:ins>
          </w:p>
        </w:tc>
      </w:tr>
      <w:tr w:rsidR="00B645CD" w14:paraId="63331D3D" w14:textId="77777777" w:rsidTr="00645B77">
        <w:trPr>
          <w:ins w:id="4368" w:author="Okot" w:date="2020-01-20T14:30:00Z"/>
        </w:trPr>
        <w:tc>
          <w:tcPr>
            <w:tcW w:w="3397" w:type="dxa"/>
          </w:tcPr>
          <w:p w14:paraId="6BF2452A" w14:textId="77777777" w:rsidR="00B645CD" w:rsidRPr="00541155" w:rsidRDefault="00B645CD" w:rsidP="00645B77">
            <w:pPr>
              <w:ind w:firstLine="0"/>
              <w:rPr>
                <w:ins w:id="4369" w:author="Okot" w:date="2020-01-20T14:30:00Z"/>
                <w:b/>
              </w:rPr>
            </w:pPr>
            <w:ins w:id="4370" w:author="Okot" w:date="2020-01-20T14:30:00Z">
              <w:r w:rsidRPr="00541155">
                <w:rPr>
                  <w:b/>
                </w:rPr>
                <w:t>Opis</w:t>
              </w:r>
            </w:ins>
          </w:p>
        </w:tc>
        <w:tc>
          <w:tcPr>
            <w:tcW w:w="5664" w:type="dxa"/>
          </w:tcPr>
          <w:p w14:paraId="48544049" w14:textId="77777777" w:rsidR="00B645CD" w:rsidRDefault="00B645CD" w:rsidP="00645B77">
            <w:pPr>
              <w:ind w:firstLine="0"/>
              <w:rPr>
                <w:ins w:id="4371" w:author="Okot" w:date="2020-01-20T14:30:00Z"/>
              </w:rPr>
            </w:pPr>
            <w:ins w:id="4372" w:author="Okot" w:date="2020-01-20T14:30:00Z">
              <w:r>
                <w:t>Przypadek użycia umożliwia zalogowanemu użytkownikowi zmianę wprowadzonej daty urodzenia.</w:t>
              </w:r>
            </w:ins>
          </w:p>
        </w:tc>
      </w:tr>
      <w:tr w:rsidR="00B645CD" w14:paraId="3F37427F" w14:textId="77777777" w:rsidTr="00645B77">
        <w:trPr>
          <w:ins w:id="4373" w:author="Okot" w:date="2020-01-20T14:30:00Z"/>
        </w:trPr>
        <w:tc>
          <w:tcPr>
            <w:tcW w:w="3397" w:type="dxa"/>
          </w:tcPr>
          <w:p w14:paraId="3AF59C81" w14:textId="77777777" w:rsidR="00B645CD" w:rsidRPr="00541155" w:rsidRDefault="00B645CD" w:rsidP="00645B77">
            <w:pPr>
              <w:ind w:firstLine="0"/>
              <w:rPr>
                <w:ins w:id="4374" w:author="Okot" w:date="2020-01-20T14:30:00Z"/>
                <w:b/>
              </w:rPr>
            </w:pPr>
            <w:ins w:id="4375" w:author="Okot" w:date="2020-01-20T14:30:00Z">
              <w:r w:rsidRPr="00541155">
                <w:rPr>
                  <w:b/>
                </w:rPr>
                <w:t>Warunki początkowe</w:t>
              </w:r>
            </w:ins>
          </w:p>
        </w:tc>
        <w:tc>
          <w:tcPr>
            <w:tcW w:w="5664" w:type="dxa"/>
          </w:tcPr>
          <w:p w14:paraId="7B81D78D" w14:textId="141F20B4" w:rsidR="00B645CD" w:rsidRDefault="00B645CD" w:rsidP="00645B77">
            <w:pPr>
              <w:ind w:firstLine="0"/>
              <w:rPr>
                <w:ins w:id="4376" w:author="Okot" w:date="2020-01-20T14:30:00Z"/>
              </w:rPr>
            </w:pPr>
            <w:ins w:id="4377" w:author="Okot" w:date="2020-01-20T14:30:00Z">
              <w:r>
                <w:t>Użytkownik poprawnie zrealizował PU002 oraz</w:t>
              </w:r>
              <w:r w:rsidR="0003217F">
                <w:t xml:space="preserve"> PU005</w:t>
              </w:r>
              <w:r>
                <w:t xml:space="preserve"> i znajduje się na podstronie „Moje dane”.</w:t>
              </w:r>
            </w:ins>
          </w:p>
        </w:tc>
      </w:tr>
      <w:tr w:rsidR="00B645CD" w14:paraId="2E72F228" w14:textId="77777777" w:rsidTr="00645B77">
        <w:trPr>
          <w:ins w:id="4378" w:author="Okot" w:date="2020-01-20T14:30:00Z"/>
        </w:trPr>
        <w:tc>
          <w:tcPr>
            <w:tcW w:w="3397" w:type="dxa"/>
          </w:tcPr>
          <w:p w14:paraId="45FEC8CB" w14:textId="77777777" w:rsidR="00B645CD" w:rsidRPr="00541155" w:rsidRDefault="00B645CD" w:rsidP="00645B77">
            <w:pPr>
              <w:ind w:firstLine="0"/>
              <w:rPr>
                <w:ins w:id="4379" w:author="Okot" w:date="2020-01-20T14:30:00Z"/>
                <w:b/>
              </w:rPr>
            </w:pPr>
            <w:ins w:id="4380" w:author="Okot" w:date="2020-01-20T14:30:00Z">
              <w:r w:rsidRPr="00541155">
                <w:rPr>
                  <w:b/>
                </w:rPr>
                <w:t>Inicjacja</w:t>
              </w:r>
            </w:ins>
          </w:p>
        </w:tc>
        <w:tc>
          <w:tcPr>
            <w:tcW w:w="5664" w:type="dxa"/>
          </w:tcPr>
          <w:p w14:paraId="5A69F899" w14:textId="77777777" w:rsidR="00B645CD" w:rsidRDefault="00B645CD" w:rsidP="00645B77">
            <w:pPr>
              <w:ind w:firstLine="0"/>
              <w:rPr>
                <w:ins w:id="4381" w:author="Okot" w:date="2020-01-20T14:30:00Z"/>
              </w:rPr>
            </w:pPr>
            <w:ins w:id="4382" w:author="Okot" w:date="2020-01-20T14:30:00Z">
              <w:r>
                <w:t>Użytkownik użył przycisku „Edycja” znajdującego się przy wprowadzonej dacie urodzenia.</w:t>
              </w:r>
            </w:ins>
          </w:p>
        </w:tc>
      </w:tr>
      <w:tr w:rsidR="00B645CD" w14:paraId="6B824B66" w14:textId="77777777" w:rsidTr="00645B77">
        <w:trPr>
          <w:ins w:id="4383" w:author="Okot" w:date="2020-01-20T14:30:00Z"/>
        </w:trPr>
        <w:tc>
          <w:tcPr>
            <w:tcW w:w="3397" w:type="dxa"/>
          </w:tcPr>
          <w:p w14:paraId="0AC0A394" w14:textId="77777777" w:rsidR="00B645CD" w:rsidRPr="00541155" w:rsidRDefault="00B645CD" w:rsidP="00645B77">
            <w:pPr>
              <w:ind w:firstLine="0"/>
              <w:rPr>
                <w:ins w:id="4384" w:author="Okot" w:date="2020-01-20T14:30:00Z"/>
                <w:b/>
              </w:rPr>
            </w:pPr>
            <w:ins w:id="4385" w:author="Okot" w:date="2020-01-20T14:30:00Z">
              <w:r w:rsidRPr="00541155">
                <w:rPr>
                  <w:b/>
                </w:rPr>
                <w:t>Warunki końcowe</w:t>
              </w:r>
            </w:ins>
          </w:p>
        </w:tc>
        <w:tc>
          <w:tcPr>
            <w:tcW w:w="5664" w:type="dxa"/>
          </w:tcPr>
          <w:p w14:paraId="1B501D57" w14:textId="77777777" w:rsidR="00B645CD" w:rsidRDefault="00B645CD" w:rsidP="00645B77">
            <w:pPr>
              <w:ind w:firstLine="0"/>
              <w:rPr>
                <w:ins w:id="4386" w:author="Okot" w:date="2020-01-20T14:30:00Z"/>
              </w:rPr>
            </w:pPr>
            <w:ins w:id="4387" w:author="Okot" w:date="2020-01-20T14:30:00Z">
              <w:r>
                <w:t>Został wyświetlony komunikat informujący o zmianie wprowadzonej daty urodzenia użytkownika.</w:t>
              </w:r>
            </w:ins>
          </w:p>
        </w:tc>
      </w:tr>
      <w:tr w:rsidR="00B645CD" w14:paraId="565756AC" w14:textId="77777777" w:rsidTr="00645B77">
        <w:trPr>
          <w:ins w:id="4388" w:author="Okot" w:date="2020-01-20T14:30:00Z"/>
        </w:trPr>
        <w:tc>
          <w:tcPr>
            <w:tcW w:w="3397" w:type="dxa"/>
          </w:tcPr>
          <w:p w14:paraId="00937C1F" w14:textId="77777777" w:rsidR="00B645CD" w:rsidRPr="00541155" w:rsidRDefault="00B645CD" w:rsidP="00645B77">
            <w:pPr>
              <w:ind w:firstLine="0"/>
              <w:rPr>
                <w:ins w:id="4389" w:author="Okot" w:date="2020-01-20T14:30:00Z"/>
                <w:b/>
              </w:rPr>
            </w:pPr>
            <w:ins w:id="4390" w:author="Okot" w:date="2020-01-20T14:30:00Z">
              <w:r w:rsidRPr="00541155">
                <w:rPr>
                  <w:b/>
                </w:rPr>
                <w:lastRenderedPageBreak/>
                <w:t>Scenariusz główny</w:t>
              </w:r>
            </w:ins>
          </w:p>
        </w:tc>
        <w:tc>
          <w:tcPr>
            <w:tcW w:w="5664" w:type="dxa"/>
          </w:tcPr>
          <w:p w14:paraId="350D72AD" w14:textId="77777777" w:rsidR="00B645CD" w:rsidRDefault="00B645CD" w:rsidP="00645B77">
            <w:pPr>
              <w:ind w:firstLine="0"/>
              <w:rPr>
                <w:ins w:id="4391" w:author="Okot" w:date="2020-01-20T14:30:00Z"/>
              </w:rPr>
            </w:pPr>
            <w:ins w:id="4392" w:author="Okot" w:date="2020-01-20T14:30:00Z">
              <w:r>
                <w:t>1. Pojawia się okno modalne zawierające formularz zmiany daty urodzenia, składający się z kalendarza z ustawioną wartością – wcześniej wybraną datą urodzenia.</w:t>
              </w:r>
            </w:ins>
          </w:p>
          <w:p w14:paraId="5FF52047" w14:textId="77777777" w:rsidR="00B645CD" w:rsidRDefault="00B645CD" w:rsidP="00645B77">
            <w:pPr>
              <w:ind w:firstLine="0"/>
              <w:rPr>
                <w:ins w:id="4393" w:author="Okot" w:date="2020-01-20T14:30:00Z"/>
              </w:rPr>
            </w:pPr>
            <w:ins w:id="4394" w:author="Okot" w:date="2020-01-20T14:30:00Z">
              <w:r>
                <w:t>2. Użytkownik wybiera z kalendarza datę urodzenia.</w:t>
              </w:r>
            </w:ins>
          </w:p>
          <w:p w14:paraId="59E4296F" w14:textId="77777777" w:rsidR="00B645CD" w:rsidRDefault="00B645CD" w:rsidP="00645B77">
            <w:pPr>
              <w:ind w:firstLine="0"/>
              <w:rPr>
                <w:ins w:id="4395" w:author="Okot" w:date="2020-01-20T14:30:00Z"/>
              </w:rPr>
            </w:pPr>
            <w:ins w:id="4396" w:author="Okot" w:date="2020-01-20T14:30:00Z">
              <w:r>
                <w:t>3. Użytkownik zatwierdza zmiany przyciskiem „Zapisz”.</w:t>
              </w:r>
            </w:ins>
          </w:p>
          <w:p w14:paraId="21165D32" w14:textId="77777777" w:rsidR="00B645CD" w:rsidRDefault="00B645CD" w:rsidP="00645B77">
            <w:pPr>
              <w:ind w:firstLine="0"/>
              <w:rPr>
                <w:ins w:id="4397" w:author="Okot" w:date="2020-01-20T14:30:00Z"/>
              </w:rPr>
            </w:pPr>
            <w:ins w:id="4398" w:author="Okot" w:date="2020-01-20T14:30:00Z">
              <w:r>
                <w:t>4. Data urodzenia zostaje zaktualizowana w bazie danych.</w:t>
              </w:r>
            </w:ins>
          </w:p>
          <w:p w14:paraId="720200C8" w14:textId="77777777" w:rsidR="00B645CD" w:rsidRDefault="00B645CD" w:rsidP="00645B77">
            <w:pPr>
              <w:ind w:firstLine="0"/>
              <w:rPr>
                <w:ins w:id="4399" w:author="Okot" w:date="2020-01-20T14:30:00Z"/>
              </w:rPr>
            </w:pPr>
            <w:ins w:id="4400" w:author="Okot" w:date="2020-01-20T14:30:00Z">
              <w:r>
                <w:t>5. Data urodzenia zostaje podmieniona na stronie „Moje dane”.</w:t>
              </w:r>
            </w:ins>
          </w:p>
          <w:p w14:paraId="51E4ECA5" w14:textId="77777777" w:rsidR="00B645CD" w:rsidRDefault="00B645CD" w:rsidP="00645B77">
            <w:pPr>
              <w:ind w:firstLine="0"/>
              <w:rPr>
                <w:ins w:id="4401" w:author="Okot" w:date="2020-01-20T14:30:00Z"/>
              </w:rPr>
            </w:pPr>
            <w:ins w:id="4402" w:author="Okot" w:date="2020-01-20T14:30:00Z">
              <w:r>
                <w:t>6. Wyświetlony zostaje komunikat informujący o poprawnej zmianie daty urodzenia.</w:t>
              </w:r>
            </w:ins>
          </w:p>
        </w:tc>
      </w:tr>
      <w:tr w:rsidR="00B645CD" w14:paraId="2115D23F" w14:textId="77777777" w:rsidTr="00645B77">
        <w:trPr>
          <w:trHeight w:val="4083"/>
          <w:ins w:id="4403" w:author="Okot" w:date="2020-01-20T14:30:00Z"/>
        </w:trPr>
        <w:tc>
          <w:tcPr>
            <w:tcW w:w="3397" w:type="dxa"/>
          </w:tcPr>
          <w:p w14:paraId="6FA4F16D" w14:textId="77777777" w:rsidR="00B645CD" w:rsidRPr="00541155" w:rsidRDefault="00B645CD" w:rsidP="00645B77">
            <w:pPr>
              <w:ind w:firstLine="0"/>
              <w:rPr>
                <w:ins w:id="4404" w:author="Okot" w:date="2020-01-20T14:30:00Z"/>
                <w:b/>
              </w:rPr>
            </w:pPr>
            <w:ins w:id="4405" w:author="Okot" w:date="2020-01-20T14:30:00Z">
              <w:r w:rsidRPr="00541155">
                <w:rPr>
                  <w:b/>
                </w:rPr>
                <w:t>Scenariusze alternatywne</w:t>
              </w:r>
            </w:ins>
          </w:p>
        </w:tc>
        <w:tc>
          <w:tcPr>
            <w:tcW w:w="5664" w:type="dxa"/>
          </w:tcPr>
          <w:p w14:paraId="25CEE6D9" w14:textId="77777777" w:rsidR="00B645CD" w:rsidRDefault="00B645CD" w:rsidP="00645B77">
            <w:pPr>
              <w:ind w:firstLine="0"/>
              <w:rPr>
                <w:ins w:id="4406" w:author="Okot" w:date="2020-01-20T14:30:00Z"/>
              </w:rPr>
            </w:pPr>
            <w:ins w:id="4407" w:author="Okot" w:date="2020-01-20T14:30:00Z">
              <w:r>
                <w:t>(1-3).1. Użytkownik zamyka okno bez zapisywania danych.</w:t>
              </w:r>
            </w:ins>
          </w:p>
          <w:p w14:paraId="0D7ADD3D" w14:textId="77777777" w:rsidR="00B645CD" w:rsidRDefault="00B645CD" w:rsidP="00645B77">
            <w:pPr>
              <w:ind w:firstLine="0"/>
              <w:rPr>
                <w:ins w:id="4408" w:author="Okot" w:date="2020-01-20T14:30:00Z"/>
              </w:rPr>
            </w:pPr>
            <w:ins w:id="4409" w:author="Okot" w:date="2020-01-20T14:30:00Z">
              <w:r>
                <w:t>(1-3).1.1. Pojawia okno dialogowe służące do potwierdzenia zamknięcia okna bez zapisywania danych.</w:t>
              </w:r>
            </w:ins>
          </w:p>
          <w:p w14:paraId="3D862ECC" w14:textId="77777777" w:rsidR="00B645CD" w:rsidRDefault="00B645CD" w:rsidP="00645B77">
            <w:pPr>
              <w:ind w:firstLine="0"/>
              <w:rPr>
                <w:ins w:id="4410" w:author="Okot" w:date="2020-01-20T14:30:00Z"/>
              </w:rPr>
            </w:pPr>
            <w:ins w:id="4411" w:author="Okot" w:date="2020-01-20T14:30:00Z">
              <w:r>
                <w:t>(1-3).1.2.1. Użytkownik potwierdza zamknięcie okna.</w:t>
              </w:r>
            </w:ins>
          </w:p>
          <w:p w14:paraId="5FBE2671" w14:textId="77777777" w:rsidR="00B645CD" w:rsidRDefault="00B645CD" w:rsidP="00645B77">
            <w:pPr>
              <w:ind w:firstLine="0"/>
              <w:rPr>
                <w:ins w:id="4412" w:author="Okot" w:date="2020-01-20T14:30:00Z"/>
              </w:rPr>
            </w:pPr>
            <w:ins w:id="4413" w:author="Okot" w:date="2020-01-20T14:30:00Z">
              <w:r>
                <w:t>(1-3).1.2.1.1. Okno modalne z formularzem zostaje zamknięte.</w:t>
              </w:r>
            </w:ins>
          </w:p>
          <w:p w14:paraId="1CD5B131" w14:textId="77777777" w:rsidR="00B645CD" w:rsidRDefault="00B645CD" w:rsidP="00645B77">
            <w:pPr>
              <w:ind w:firstLine="0"/>
              <w:rPr>
                <w:ins w:id="4414" w:author="Okot" w:date="2020-01-20T14:30:00Z"/>
              </w:rPr>
            </w:pPr>
            <w:ins w:id="4415" w:author="Okot" w:date="2020-01-20T14:30:00Z">
              <w:r>
                <w:t>(1-3).1.2.1.2. Użytkownik zostaje przekierowany na stronę „Moje dane”.</w:t>
              </w:r>
            </w:ins>
          </w:p>
          <w:p w14:paraId="4CFB6D1B" w14:textId="77777777" w:rsidR="00B645CD" w:rsidRDefault="00B645CD" w:rsidP="00645B77">
            <w:pPr>
              <w:ind w:firstLine="0"/>
              <w:rPr>
                <w:ins w:id="4416" w:author="Okot" w:date="2020-01-20T14:30:00Z"/>
              </w:rPr>
            </w:pPr>
            <w:ins w:id="4417" w:author="Okot" w:date="2020-01-20T14:30:00Z">
              <w:r>
                <w:t>(1-3).1.2.2. Użytkownik rezygnuje z akcji.</w:t>
              </w:r>
            </w:ins>
          </w:p>
          <w:p w14:paraId="64958983" w14:textId="5679D9DA" w:rsidR="00B645CD" w:rsidRDefault="00C4028F" w:rsidP="00645B77">
            <w:pPr>
              <w:ind w:firstLine="0"/>
              <w:rPr>
                <w:ins w:id="4418" w:author="Okot" w:date="2020-01-20T14:30:00Z"/>
              </w:rPr>
            </w:pPr>
            <w:ins w:id="4419" w:author="Okot" w:date="2020-01-20T14:30:00Z">
              <w:r>
                <w:t>(1-3).1.2.2.1. Powrót do pkt</w:t>
              </w:r>
              <w:r w:rsidR="00B645CD">
                <w:t> (1-3).</w:t>
              </w:r>
            </w:ins>
          </w:p>
          <w:p w14:paraId="57C94539" w14:textId="77777777" w:rsidR="00B645CD" w:rsidRDefault="00B645CD" w:rsidP="00645B77">
            <w:pPr>
              <w:ind w:firstLine="0"/>
              <w:rPr>
                <w:ins w:id="4420" w:author="Okot" w:date="2020-01-20T14:30:00Z"/>
              </w:rPr>
            </w:pPr>
            <w:ins w:id="4421" w:author="Okot" w:date="2020-01-20T14:30:00Z">
              <w:r>
                <w:t>6.1. Jeśli zostało wcześniej wyliczone zapotrzebowanie kaloryczne użytkownika, system przelicza je ponownie.</w:t>
              </w:r>
            </w:ins>
          </w:p>
          <w:p w14:paraId="5F71855B" w14:textId="5DA31F7F" w:rsidR="00B645CD" w:rsidRDefault="00B645CD">
            <w:pPr>
              <w:ind w:firstLine="0"/>
              <w:rPr>
                <w:ins w:id="4422" w:author="Okot" w:date="2020-01-20T14:30:00Z"/>
              </w:rPr>
            </w:pPr>
            <w:ins w:id="4423" w:author="Okot" w:date="2020-01-20T14:30:00Z">
              <w:r>
                <w:t xml:space="preserve">6.1.2. </w:t>
              </w:r>
              <w:r w:rsidRPr="00D97A3D">
                <w:t>Przejście do PU01</w:t>
              </w:r>
            </w:ins>
            <w:ins w:id="4424" w:author="Okot" w:date="2020-01-21T13:50:00Z">
              <w:r w:rsidR="006A72CE">
                <w:t>4</w:t>
              </w:r>
            </w:ins>
            <w:ins w:id="4425" w:author="Okot" w:date="2020-01-20T14:30:00Z">
              <w:r w:rsidR="00C4028F">
                <w:t xml:space="preserve"> pkt</w:t>
              </w:r>
              <w:r w:rsidRPr="00D97A3D">
                <w:t xml:space="preserve"> 3.</w:t>
              </w:r>
            </w:ins>
          </w:p>
        </w:tc>
      </w:tr>
    </w:tbl>
    <w:p w14:paraId="5D2F7AB9" w14:textId="77777777" w:rsidR="00B645CD" w:rsidRDefault="00B645CD" w:rsidP="00B645CD">
      <w:pPr>
        <w:ind w:firstLine="0"/>
        <w:rPr>
          <w:ins w:id="4426" w:author="Okot" w:date="2020-01-20T14:30:00Z"/>
        </w:rPr>
      </w:pPr>
    </w:p>
    <w:p w14:paraId="0184021F" w14:textId="168FEEF7" w:rsidR="00B645CD" w:rsidRDefault="00D73EAA" w:rsidP="00B645CD">
      <w:pPr>
        <w:ind w:firstLine="0"/>
        <w:rPr>
          <w:ins w:id="4427" w:author="Okot" w:date="2020-01-20T14:30:00Z"/>
        </w:rPr>
      </w:pPr>
      <w:ins w:id="4428" w:author="Okot" w:date="2020-01-20T14:30:00Z">
        <w:r>
          <w:t>Tabela 4.7</w:t>
        </w:r>
        <w:r w:rsidR="00B645CD">
          <w:t>.</w:t>
        </w:r>
      </w:ins>
    </w:p>
    <w:p w14:paraId="40521CDA" w14:textId="77777777" w:rsidR="00B645CD" w:rsidRDefault="00B645CD" w:rsidP="00B645CD">
      <w:pPr>
        <w:ind w:firstLine="0"/>
        <w:rPr>
          <w:ins w:id="4429" w:author="Okot" w:date="2020-01-20T14:30:00Z"/>
        </w:rPr>
      </w:pPr>
      <w:ins w:id="4430" w:author="Okot" w:date="2020-01-20T14:30:00Z">
        <w:r>
          <w:t>Opis scenariusza przypadku użycia „Edycja wzrostu”.</w:t>
        </w:r>
      </w:ins>
    </w:p>
    <w:tbl>
      <w:tblPr>
        <w:tblStyle w:val="Tabela-Siatka"/>
        <w:tblW w:w="14725" w:type="dxa"/>
        <w:tblLook w:val="04A0" w:firstRow="1" w:lastRow="0" w:firstColumn="1" w:lastColumn="0" w:noHBand="0" w:noVBand="1"/>
      </w:tblPr>
      <w:tblGrid>
        <w:gridCol w:w="3397"/>
        <w:gridCol w:w="5664"/>
        <w:gridCol w:w="5664"/>
      </w:tblGrid>
      <w:tr w:rsidR="00B645CD" w14:paraId="7DE68215" w14:textId="77777777" w:rsidTr="00645B77">
        <w:trPr>
          <w:ins w:id="4431" w:author="Okot" w:date="2020-01-20T14:30:00Z"/>
        </w:trPr>
        <w:tc>
          <w:tcPr>
            <w:tcW w:w="3397" w:type="dxa"/>
          </w:tcPr>
          <w:p w14:paraId="2929BCE0" w14:textId="77777777" w:rsidR="00B645CD" w:rsidRPr="00541155" w:rsidRDefault="00B645CD" w:rsidP="00645B77">
            <w:pPr>
              <w:ind w:firstLine="0"/>
              <w:rPr>
                <w:ins w:id="4432" w:author="Okot" w:date="2020-01-20T14:30:00Z"/>
                <w:b/>
              </w:rPr>
            </w:pPr>
            <w:ins w:id="4433" w:author="Okot" w:date="2020-01-20T14:30:00Z">
              <w:r w:rsidRPr="00541155">
                <w:rPr>
                  <w:b/>
                </w:rPr>
                <w:t>Nazwa</w:t>
              </w:r>
            </w:ins>
          </w:p>
        </w:tc>
        <w:tc>
          <w:tcPr>
            <w:tcW w:w="5664" w:type="dxa"/>
          </w:tcPr>
          <w:p w14:paraId="413FAEF9" w14:textId="7AF21659" w:rsidR="00B645CD" w:rsidRDefault="00D73EAA" w:rsidP="00645B77">
            <w:pPr>
              <w:ind w:firstLine="0"/>
              <w:rPr>
                <w:ins w:id="4434" w:author="Okot" w:date="2020-01-20T14:30:00Z"/>
              </w:rPr>
            </w:pPr>
            <w:ins w:id="4435" w:author="Okot" w:date="2020-01-20T14:30:00Z">
              <w:r>
                <w:rPr>
                  <w:b/>
                  <w:i/>
                </w:rPr>
                <w:t>PU007</w:t>
              </w:r>
              <w:r w:rsidR="00B645CD" w:rsidRPr="00F52DBD">
                <w:rPr>
                  <w:b/>
                  <w:i/>
                </w:rPr>
                <w:t xml:space="preserve">: </w:t>
              </w:r>
              <w:r w:rsidR="00B645CD">
                <w:rPr>
                  <w:b/>
                  <w:i/>
                </w:rPr>
                <w:t>Edycja wzrostu</w:t>
              </w:r>
            </w:ins>
          </w:p>
        </w:tc>
        <w:tc>
          <w:tcPr>
            <w:tcW w:w="5664" w:type="dxa"/>
          </w:tcPr>
          <w:p w14:paraId="432858E1" w14:textId="77777777" w:rsidR="00B645CD" w:rsidRDefault="00B645CD" w:rsidP="00645B77">
            <w:pPr>
              <w:ind w:firstLine="0"/>
              <w:rPr>
                <w:ins w:id="4436" w:author="Okot" w:date="2020-01-20T14:30:00Z"/>
              </w:rPr>
            </w:pPr>
          </w:p>
        </w:tc>
      </w:tr>
      <w:tr w:rsidR="00B645CD" w14:paraId="4D1DDF68" w14:textId="77777777" w:rsidTr="00645B77">
        <w:trPr>
          <w:ins w:id="4437" w:author="Okot" w:date="2020-01-20T14:30:00Z"/>
        </w:trPr>
        <w:tc>
          <w:tcPr>
            <w:tcW w:w="3397" w:type="dxa"/>
          </w:tcPr>
          <w:p w14:paraId="0F195160" w14:textId="77777777" w:rsidR="00B645CD" w:rsidRPr="00541155" w:rsidRDefault="00B645CD" w:rsidP="00645B77">
            <w:pPr>
              <w:ind w:firstLine="0"/>
              <w:rPr>
                <w:ins w:id="4438" w:author="Okot" w:date="2020-01-20T14:30:00Z"/>
                <w:b/>
              </w:rPr>
            </w:pPr>
            <w:ins w:id="4439" w:author="Okot" w:date="2020-01-20T14:30:00Z">
              <w:r w:rsidRPr="00541155">
                <w:rPr>
                  <w:b/>
                </w:rPr>
                <w:t>Opis</w:t>
              </w:r>
            </w:ins>
          </w:p>
        </w:tc>
        <w:tc>
          <w:tcPr>
            <w:tcW w:w="5664" w:type="dxa"/>
          </w:tcPr>
          <w:p w14:paraId="59537929" w14:textId="77777777" w:rsidR="00B645CD" w:rsidRDefault="00B645CD" w:rsidP="00645B77">
            <w:pPr>
              <w:ind w:firstLine="0"/>
              <w:rPr>
                <w:ins w:id="4440" w:author="Okot" w:date="2020-01-20T14:30:00Z"/>
              </w:rPr>
            </w:pPr>
            <w:ins w:id="4441" w:author="Okot" w:date="2020-01-20T14:30:00Z">
              <w:r>
                <w:t>Przypadek użycia umożliwia zalogowanemu użytkownikowi zmianę wprowadzonego wzrostu.</w:t>
              </w:r>
            </w:ins>
          </w:p>
        </w:tc>
        <w:tc>
          <w:tcPr>
            <w:tcW w:w="5664" w:type="dxa"/>
          </w:tcPr>
          <w:p w14:paraId="725BF6F4" w14:textId="77777777" w:rsidR="00B645CD" w:rsidRDefault="00B645CD" w:rsidP="00645B77">
            <w:pPr>
              <w:ind w:firstLine="0"/>
              <w:rPr>
                <w:ins w:id="4442" w:author="Okot" w:date="2020-01-20T14:30:00Z"/>
              </w:rPr>
            </w:pPr>
          </w:p>
        </w:tc>
      </w:tr>
      <w:tr w:rsidR="00B645CD" w14:paraId="55BC373B" w14:textId="77777777" w:rsidTr="00645B77">
        <w:trPr>
          <w:ins w:id="4443" w:author="Okot" w:date="2020-01-20T14:30:00Z"/>
        </w:trPr>
        <w:tc>
          <w:tcPr>
            <w:tcW w:w="3397" w:type="dxa"/>
          </w:tcPr>
          <w:p w14:paraId="0E1080DC" w14:textId="77777777" w:rsidR="00B645CD" w:rsidRPr="00541155" w:rsidRDefault="00B645CD" w:rsidP="00645B77">
            <w:pPr>
              <w:ind w:firstLine="0"/>
              <w:rPr>
                <w:ins w:id="4444" w:author="Okot" w:date="2020-01-20T14:30:00Z"/>
                <w:b/>
              </w:rPr>
            </w:pPr>
            <w:ins w:id="4445" w:author="Okot" w:date="2020-01-20T14:30:00Z">
              <w:r w:rsidRPr="00541155">
                <w:rPr>
                  <w:b/>
                </w:rPr>
                <w:t>Warunki początkowe</w:t>
              </w:r>
            </w:ins>
          </w:p>
        </w:tc>
        <w:tc>
          <w:tcPr>
            <w:tcW w:w="5664" w:type="dxa"/>
          </w:tcPr>
          <w:p w14:paraId="2A2C36DD" w14:textId="0785EC01" w:rsidR="00B645CD" w:rsidRDefault="00B645CD" w:rsidP="00645B77">
            <w:pPr>
              <w:ind w:firstLine="0"/>
              <w:rPr>
                <w:ins w:id="4446" w:author="Okot" w:date="2020-01-20T14:30:00Z"/>
              </w:rPr>
            </w:pPr>
            <w:ins w:id="4447" w:author="Okot" w:date="2020-01-20T14:30:00Z">
              <w:r>
                <w:t>Użytkownik poprawnie zreali</w:t>
              </w:r>
              <w:r w:rsidR="00D73EAA">
                <w:t>zował PU002 oraz PU005</w:t>
              </w:r>
              <w:r>
                <w:t xml:space="preserve"> i znajduje się na podstronie „Moje dane”.</w:t>
              </w:r>
            </w:ins>
          </w:p>
        </w:tc>
        <w:tc>
          <w:tcPr>
            <w:tcW w:w="5664" w:type="dxa"/>
          </w:tcPr>
          <w:p w14:paraId="7D4185F0" w14:textId="77777777" w:rsidR="00B645CD" w:rsidRDefault="00B645CD" w:rsidP="00645B77">
            <w:pPr>
              <w:ind w:firstLine="0"/>
              <w:rPr>
                <w:ins w:id="4448" w:author="Okot" w:date="2020-01-20T14:30:00Z"/>
              </w:rPr>
            </w:pPr>
          </w:p>
        </w:tc>
      </w:tr>
      <w:tr w:rsidR="00B645CD" w14:paraId="17639D52" w14:textId="77777777" w:rsidTr="00645B77">
        <w:trPr>
          <w:ins w:id="4449" w:author="Okot" w:date="2020-01-20T14:30:00Z"/>
        </w:trPr>
        <w:tc>
          <w:tcPr>
            <w:tcW w:w="3397" w:type="dxa"/>
          </w:tcPr>
          <w:p w14:paraId="309FB3C4" w14:textId="77777777" w:rsidR="00B645CD" w:rsidRPr="00541155" w:rsidRDefault="00B645CD" w:rsidP="00645B77">
            <w:pPr>
              <w:ind w:firstLine="0"/>
              <w:rPr>
                <w:ins w:id="4450" w:author="Okot" w:date="2020-01-20T14:30:00Z"/>
                <w:b/>
              </w:rPr>
            </w:pPr>
            <w:ins w:id="4451" w:author="Okot" w:date="2020-01-20T14:30:00Z">
              <w:r w:rsidRPr="00541155">
                <w:rPr>
                  <w:b/>
                </w:rPr>
                <w:lastRenderedPageBreak/>
                <w:t>Inicjacja</w:t>
              </w:r>
            </w:ins>
          </w:p>
        </w:tc>
        <w:tc>
          <w:tcPr>
            <w:tcW w:w="5664" w:type="dxa"/>
          </w:tcPr>
          <w:p w14:paraId="79C03E2A" w14:textId="77777777" w:rsidR="00B645CD" w:rsidRDefault="00B645CD" w:rsidP="00645B77">
            <w:pPr>
              <w:ind w:firstLine="0"/>
              <w:rPr>
                <w:ins w:id="4452" w:author="Okot" w:date="2020-01-20T14:30:00Z"/>
              </w:rPr>
            </w:pPr>
            <w:ins w:id="4453" w:author="Okot" w:date="2020-01-20T14:30:00Z">
              <w:r>
                <w:t>Użytkownik użył przycisku „Edycja” znajdującego się przy wprowadzonym wzroście.</w:t>
              </w:r>
            </w:ins>
          </w:p>
        </w:tc>
        <w:tc>
          <w:tcPr>
            <w:tcW w:w="5664" w:type="dxa"/>
          </w:tcPr>
          <w:p w14:paraId="5F1DDAE6" w14:textId="77777777" w:rsidR="00B645CD" w:rsidRDefault="00B645CD" w:rsidP="00645B77">
            <w:pPr>
              <w:ind w:firstLine="0"/>
              <w:rPr>
                <w:ins w:id="4454" w:author="Okot" w:date="2020-01-20T14:30:00Z"/>
              </w:rPr>
            </w:pPr>
          </w:p>
        </w:tc>
      </w:tr>
      <w:tr w:rsidR="00B645CD" w14:paraId="4EF34CD4" w14:textId="77777777" w:rsidTr="00645B77">
        <w:trPr>
          <w:ins w:id="4455" w:author="Okot" w:date="2020-01-20T14:30:00Z"/>
        </w:trPr>
        <w:tc>
          <w:tcPr>
            <w:tcW w:w="3397" w:type="dxa"/>
          </w:tcPr>
          <w:p w14:paraId="63971E9D" w14:textId="77777777" w:rsidR="00B645CD" w:rsidRPr="00541155" w:rsidRDefault="00B645CD" w:rsidP="00645B77">
            <w:pPr>
              <w:ind w:firstLine="0"/>
              <w:rPr>
                <w:ins w:id="4456" w:author="Okot" w:date="2020-01-20T14:30:00Z"/>
                <w:b/>
              </w:rPr>
            </w:pPr>
            <w:ins w:id="4457" w:author="Okot" w:date="2020-01-20T14:30:00Z">
              <w:r w:rsidRPr="00541155">
                <w:rPr>
                  <w:b/>
                </w:rPr>
                <w:t>Warunki końcowe</w:t>
              </w:r>
            </w:ins>
          </w:p>
        </w:tc>
        <w:tc>
          <w:tcPr>
            <w:tcW w:w="5664" w:type="dxa"/>
          </w:tcPr>
          <w:p w14:paraId="377E6658" w14:textId="77777777" w:rsidR="00B645CD" w:rsidRDefault="00B645CD" w:rsidP="00645B77">
            <w:pPr>
              <w:ind w:firstLine="0"/>
              <w:rPr>
                <w:ins w:id="4458" w:author="Okot" w:date="2020-01-20T14:30:00Z"/>
              </w:rPr>
            </w:pPr>
            <w:ins w:id="4459" w:author="Okot" w:date="2020-01-20T14:30:00Z">
              <w:r>
                <w:t>Został wyświetlony komunikat informujący o zmianie wprowadzonego wzrostu użytkownika.</w:t>
              </w:r>
            </w:ins>
          </w:p>
        </w:tc>
        <w:tc>
          <w:tcPr>
            <w:tcW w:w="5664" w:type="dxa"/>
          </w:tcPr>
          <w:p w14:paraId="07291ABC" w14:textId="77777777" w:rsidR="00B645CD" w:rsidRDefault="00B645CD" w:rsidP="00645B77">
            <w:pPr>
              <w:ind w:firstLine="0"/>
              <w:rPr>
                <w:ins w:id="4460" w:author="Okot" w:date="2020-01-20T14:30:00Z"/>
              </w:rPr>
            </w:pPr>
          </w:p>
        </w:tc>
      </w:tr>
      <w:tr w:rsidR="00B645CD" w14:paraId="3161D4A5" w14:textId="77777777" w:rsidTr="00645B77">
        <w:trPr>
          <w:ins w:id="4461" w:author="Okot" w:date="2020-01-20T14:30:00Z"/>
        </w:trPr>
        <w:tc>
          <w:tcPr>
            <w:tcW w:w="3397" w:type="dxa"/>
          </w:tcPr>
          <w:p w14:paraId="66D73323" w14:textId="77777777" w:rsidR="00B645CD" w:rsidRPr="00541155" w:rsidRDefault="00B645CD" w:rsidP="00645B77">
            <w:pPr>
              <w:ind w:firstLine="0"/>
              <w:rPr>
                <w:ins w:id="4462" w:author="Okot" w:date="2020-01-20T14:30:00Z"/>
                <w:b/>
              </w:rPr>
            </w:pPr>
            <w:ins w:id="4463" w:author="Okot" w:date="2020-01-20T14:30:00Z">
              <w:r w:rsidRPr="00541155">
                <w:rPr>
                  <w:b/>
                </w:rPr>
                <w:t>Scenariusz główny</w:t>
              </w:r>
            </w:ins>
          </w:p>
        </w:tc>
        <w:tc>
          <w:tcPr>
            <w:tcW w:w="5664" w:type="dxa"/>
          </w:tcPr>
          <w:p w14:paraId="68D1A28D" w14:textId="77777777" w:rsidR="00B645CD" w:rsidRDefault="00B645CD" w:rsidP="00645B77">
            <w:pPr>
              <w:ind w:firstLine="0"/>
              <w:rPr>
                <w:ins w:id="4464" w:author="Okot" w:date="2020-01-20T14:30:00Z"/>
              </w:rPr>
            </w:pPr>
            <w:ins w:id="4465" w:author="Okot" w:date="2020-01-20T14:30:00Z">
              <w:r>
                <w:t>1. Pojawia się okno modalne zawierające formularz zmiany wzrostu.</w:t>
              </w:r>
            </w:ins>
          </w:p>
          <w:p w14:paraId="4D55D716" w14:textId="77777777" w:rsidR="00B645CD" w:rsidRDefault="00B645CD" w:rsidP="00645B77">
            <w:pPr>
              <w:ind w:firstLine="0"/>
              <w:rPr>
                <w:ins w:id="4466" w:author="Okot" w:date="2020-01-20T14:30:00Z"/>
              </w:rPr>
            </w:pPr>
            <w:ins w:id="4467" w:author="Okot" w:date="2020-01-20T14:30:00Z">
              <w:r>
                <w:t>2. Użytkownik wprowadza swój wzrost w cm.</w:t>
              </w:r>
            </w:ins>
          </w:p>
          <w:p w14:paraId="712934FD" w14:textId="77777777" w:rsidR="00B645CD" w:rsidRDefault="00B645CD" w:rsidP="00645B77">
            <w:pPr>
              <w:ind w:firstLine="0"/>
              <w:rPr>
                <w:ins w:id="4468" w:author="Okot" w:date="2020-01-20T14:30:00Z"/>
              </w:rPr>
            </w:pPr>
            <w:ins w:id="4469" w:author="Okot" w:date="2020-01-20T14:30:00Z">
              <w:r>
                <w:t>3. Użytkownik zatwierdza zmiany przyciskiem „Zapisz”.</w:t>
              </w:r>
            </w:ins>
          </w:p>
          <w:p w14:paraId="54E2D17C" w14:textId="77777777" w:rsidR="00B645CD" w:rsidRDefault="00B645CD" w:rsidP="00645B77">
            <w:pPr>
              <w:ind w:firstLine="0"/>
              <w:rPr>
                <w:ins w:id="4470" w:author="Okot" w:date="2020-01-20T14:30:00Z"/>
              </w:rPr>
            </w:pPr>
            <w:ins w:id="4471" w:author="Okot" w:date="2020-01-20T14:30:00Z">
              <w:r>
                <w:t>4. System weryfikuje poprawność wprowadzonej wartości.</w:t>
              </w:r>
            </w:ins>
          </w:p>
          <w:p w14:paraId="1C8B5A64" w14:textId="77777777" w:rsidR="00B645CD" w:rsidRDefault="00B645CD" w:rsidP="00645B77">
            <w:pPr>
              <w:ind w:firstLine="0"/>
              <w:rPr>
                <w:ins w:id="4472" w:author="Okot" w:date="2020-01-20T14:30:00Z"/>
              </w:rPr>
            </w:pPr>
            <w:ins w:id="4473" w:author="Okot" w:date="2020-01-20T14:30:00Z">
              <w:r>
                <w:t>5. Wzrost zostaje zaktualizowany w bazie danych.</w:t>
              </w:r>
            </w:ins>
          </w:p>
          <w:p w14:paraId="291767BA" w14:textId="77777777" w:rsidR="00B645CD" w:rsidRDefault="00B645CD" w:rsidP="00645B77">
            <w:pPr>
              <w:ind w:firstLine="0"/>
              <w:rPr>
                <w:ins w:id="4474" w:author="Okot" w:date="2020-01-20T14:30:00Z"/>
              </w:rPr>
            </w:pPr>
            <w:ins w:id="4475" w:author="Okot" w:date="2020-01-20T14:30:00Z">
              <w:r>
                <w:t>6. Wzrost zostaje podmieniony na stronie „Moje dane”.</w:t>
              </w:r>
            </w:ins>
          </w:p>
          <w:p w14:paraId="01F3034C" w14:textId="77777777" w:rsidR="00B645CD" w:rsidRDefault="00B645CD" w:rsidP="00645B77">
            <w:pPr>
              <w:ind w:firstLine="0"/>
              <w:rPr>
                <w:ins w:id="4476" w:author="Okot" w:date="2020-01-20T14:30:00Z"/>
              </w:rPr>
            </w:pPr>
            <w:ins w:id="4477" w:author="Okot" w:date="2020-01-20T14:30:00Z">
              <w:r>
                <w:t>7. Wyświetlony zostaje komunikat informujący o poprawnej zmianie wzrostu.</w:t>
              </w:r>
            </w:ins>
          </w:p>
        </w:tc>
        <w:tc>
          <w:tcPr>
            <w:tcW w:w="5664" w:type="dxa"/>
          </w:tcPr>
          <w:p w14:paraId="62D21AFA" w14:textId="77777777" w:rsidR="00B645CD" w:rsidRDefault="00B645CD" w:rsidP="00645B77">
            <w:pPr>
              <w:ind w:firstLine="0"/>
              <w:rPr>
                <w:ins w:id="4478" w:author="Okot" w:date="2020-01-20T14:30:00Z"/>
              </w:rPr>
            </w:pPr>
          </w:p>
        </w:tc>
      </w:tr>
      <w:tr w:rsidR="00B645CD" w14:paraId="691D6103" w14:textId="77777777" w:rsidTr="00645B77">
        <w:trPr>
          <w:trHeight w:val="54"/>
          <w:ins w:id="4479" w:author="Okot" w:date="2020-01-20T14:30:00Z"/>
        </w:trPr>
        <w:tc>
          <w:tcPr>
            <w:tcW w:w="3397" w:type="dxa"/>
          </w:tcPr>
          <w:p w14:paraId="11279709" w14:textId="77777777" w:rsidR="00B645CD" w:rsidRPr="00541155" w:rsidRDefault="00B645CD" w:rsidP="00645B77">
            <w:pPr>
              <w:ind w:firstLine="0"/>
              <w:rPr>
                <w:ins w:id="4480" w:author="Okot" w:date="2020-01-20T14:30:00Z"/>
                <w:b/>
              </w:rPr>
            </w:pPr>
            <w:ins w:id="4481" w:author="Okot" w:date="2020-01-20T14:30:00Z">
              <w:r w:rsidRPr="00541155">
                <w:rPr>
                  <w:b/>
                </w:rPr>
                <w:t>Scenariusze alternatywne</w:t>
              </w:r>
            </w:ins>
          </w:p>
        </w:tc>
        <w:tc>
          <w:tcPr>
            <w:tcW w:w="5664" w:type="dxa"/>
          </w:tcPr>
          <w:p w14:paraId="36D9E69F" w14:textId="77777777" w:rsidR="00B645CD" w:rsidRDefault="00B645CD" w:rsidP="00645B77">
            <w:pPr>
              <w:ind w:firstLine="0"/>
              <w:rPr>
                <w:ins w:id="4482" w:author="Okot" w:date="2020-01-20T14:30:00Z"/>
              </w:rPr>
            </w:pPr>
            <w:ins w:id="4483" w:author="Okot" w:date="2020-01-20T14:30:00Z">
              <w:r>
                <w:t>(1-3).1. Użytkownik zamyka okno bez zapisywania danych.</w:t>
              </w:r>
            </w:ins>
          </w:p>
          <w:p w14:paraId="60713DFF" w14:textId="77777777" w:rsidR="00B645CD" w:rsidRDefault="00B645CD" w:rsidP="00645B77">
            <w:pPr>
              <w:ind w:firstLine="0"/>
              <w:rPr>
                <w:ins w:id="4484" w:author="Okot" w:date="2020-01-20T14:30:00Z"/>
              </w:rPr>
            </w:pPr>
            <w:ins w:id="4485" w:author="Okot" w:date="2020-01-20T14:30:00Z">
              <w:r>
                <w:t>(1-3).1.1. Pojawia okno dialogowe służące do potwierdzenia zamknięcia okna bez zapisywania danych.</w:t>
              </w:r>
            </w:ins>
          </w:p>
          <w:p w14:paraId="7364507A" w14:textId="77777777" w:rsidR="00B645CD" w:rsidRDefault="00B645CD" w:rsidP="00645B77">
            <w:pPr>
              <w:ind w:firstLine="0"/>
              <w:rPr>
                <w:ins w:id="4486" w:author="Okot" w:date="2020-01-20T14:30:00Z"/>
              </w:rPr>
            </w:pPr>
            <w:ins w:id="4487" w:author="Okot" w:date="2020-01-20T14:30:00Z">
              <w:r>
                <w:t>(1-3).1.2.1. Użytkownik potwierdza zamknięcie okna.</w:t>
              </w:r>
            </w:ins>
          </w:p>
          <w:p w14:paraId="6A704749" w14:textId="77777777" w:rsidR="00B645CD" w:rsidRDefault="00B645CD" w:rsidP="00645B77">
            <w:pPr>
              <w:ind w:firstLine="0"/>
              <w:rPr>
                <w:ins w:id="4488" w:author="Okot" w:date="2020-01-20T14:30:00Z"/>
              </w:rPr>
            </w:pPr>
            <w:ins w:id="4489" w:author="Okot" w:date="2020-01-20T14:30:00Z">
              <w:r>
                <w:t>(1-3).1.2.1.1. Okno modalne z formularzem zostaje zamknięte.</w:t>
              </w:r>
            </w:ins>
          </w:p>
          <w:p w14:paraId="706BBC2B" w14:textId="77777777" w:rsidR="00B645CD" w:rsidRDefault="00B645CD" w:rsidP="00645B77">
            <w:pPr>
              <w:ind w:firstLine="0"/>
              <w:rPr>
                <w:ins w:id="4490" w:author="Okot" w:date="2020-01-20T14:30:00Z"/>
              </w:rPr>
            </w:pPr>
            <w:ins w:id="4491" w:author="Okot" w:date="2020-01-20T14:30:00Z">
              <w:r>
                <w:t>(1-3).1.2.1.2. Użytkownik zostaje przekierowany na stronę „Moje dane”.</w:t>
              </w:r>
            </w:ins>
          </w:p>
          <w:p w14:paraId="701EB91A" w14:textId="77777777" w:rsidR="00B645CD" w:rsidRDefault="00B645CD" w:rsidP="00645B77">
            <w:pPr>
              <w:ind w:firstLine="0"/>
              <w:rPr>
                <w:ins w:id="4492" w:author="Okot" w:date="2020-01-20T14:30:00Z"/>
              </w:rPr>
            </w:pPr>
            <w:ins w:id="4493" w:author="Okot" w:date="2020-01-20T14:30:00Z">
              <w:r>
                <w:t>(1-3).1.2.2. Użytkownik rezygnuje z akcji.</w:t>
              </w:r>
            </w:ins>
          </w:p>
          <w:p w14:paraId="65B00178" w14:textId="7AA4BEB3" w:rsidR="00B645CD" w:rsidRDefault="00975867" w:rsidP="00645B77">
            <w:pPr>
              <w:ind w:firstLine="0"/>
              <w:rPr>
                <w:ins w:id="4494" w:author="Okot" w:date="2020-01-20T14:30:00Z"/>
              </w:rPr>
            </w:pPr>
            <w:ins w:id="4495" w:author="Okot" w:date="2020-01-20T14:30:00Z">
              <w:r>
                <w:t>(1-3).1.2.2.1. Powrót do pkt</w:t>
              </w:r>
            </w:ins>
            <w:ins w:id="4496" w:author="Okot" w:date="2020-01-21T13:26:00Z">
              <w:r>
                <w:t> </w:t>
              </w:r>
            </w:ins>
            <w:ins w:id="4497" w:author="Okot" w:date="2020-01-20T14:30:00Z">
              <w:r w:rsidR="00B645CD">
                <w:t>(1-3).</w:t>
              </w:r>
            </w:ins>
          </w:p>
          <w:p w14:paraId="2C354F82" w14:textId="77777777" w:rsidR="00B645CD" w:rsidRDefault="00B645CD" w:rsidP="00645B77">
            <w:pPr>
              <w:ind w:firstLine="0"/>
              <w:rPr>
                <w:ins w:id="4498" w:author="Okot" w:date="2020-01-20T14:30:00Z"/>
              </w:rPr>
            </w:pPr>
            <w:ins w:id="4499" w:author="Okot" w:date="2020-01-20T14:30:00Z">
              <w:r>
                <w:t>4.1(a) Wprowadzono nieprawidłowy wzrost.</w:t>
              </w:r>
            </w:ins>
          </w:p>
          <w:p w14:paraId="1437EBD2" w14:textId="77777777" w:rsidR="00B645CD" w:rsidRDefault="00B645CD" w:rsidP="00645B77">
            <w:pPr>
              <w:ind w:firstLine="0"/>
              <w:rPr>
                <w:ins w:id="4500" w:author="Okot" w:date="2020-01-20T14:30:00Z"/>
              </w:rPr>
            </w:pPr>
            <w:ins w:id="4501" w:author="Okot" w:date="2020-01-20T14:30:00Z">
              <w:r>
                <w:t>4.1(b) Pole wzrost pozostało puste.</w:t>
              </w:r>
            </w:ins>
          </w:p>
          <w:p w14:paraId="405E969B" w14:textId="77777777" w:rsidR="00B645CD" w:rsidRDefault="00B645CD" w:rsidP="00645B77">
            <w:pPr>
              <w:ind w:firstLine="0"/>
              <w:rPr>
                <w:ins w:id="4502" w:author="Okot" w:date="2020-01-20T14:30:00Z"/>
              </w:rPr>
            </w:pPr>
            <w:ins w:id="4503" w:author="Okot" w:date="2020-01-20T14:30:00Z">
              <w:r>
                <w:t>4.1.1. Wyświetlony zostaje stosowny komunikat błędu.</w:t>
              </w:r>
            </w:ins>
          </w:p>
          <w:p w14:paraId="07C47E72" w14:textId="77777777" w:rsidR="00B645CD" w:rsidRDefault="00B645CD" w:rsidP="00645B77">
            <w:pPr>
              <w:ind w:firstLine="0"/>
              <w:rPr>
                <w:ins w:id="4504" w:author="Okot" w:date="2020-01-20T14:30:00Z"/>
              </w:rPr>
            </w:pPr>
            <w:ins w:id="4505" w:author="Okot" w:date="2020-01-20T14:30:00Z">
              <w:r>
                <w:t>7.1. Jeśli zostało wcześniej wyliczone zapotrzebowanie kaloryczne użytkownika, system przelicza je ponownie.</w:t>
              </w:r>
            </w:ins>
          </w:p>
          <w:p w14:paraId="18338F7E" w14:textId="2D8EAB69" w:rsidR="00B645CD" w:rsidRDefault="00B645CD">
            <w:pPr>
              <w:ind w:firstLine="0"/>
              <w:rPr>
                <w:ins w:id="4506" w:author="Okot" w:date="2020-01-20T14:30:00Z"/>
              </w:rPr>
            </w:pPr>
            <w:ins w:id="4507" w:author="Okot" w:date="2020-01-20T14:30:00Z">
              <w:r>
                <w:t xml:space="preserve">7.1.2. Przejście </w:t>
              </w:r>
              <w:r w:rsidRPr="006076CC">
                <w:t xml:space="preserve">do </w:t>
              </w:r>
              <w:r w:rsidRPr="00D97A3D">
                <w:t>PU01</w:t>
              </w:r>
            </w:ins>
            <w:ins w:id="4508" w:author="Okot" w:date="2020-01-21T13:50:00Z">
              <w:r w:rsidR="006A72CE">
                <w:t>4</w:t>
              </w:r>
            </w:ins>
            <w:ins w:id="4509" w:author="Okot" w:date="2020-01-20T14:30:00Z">
              <w:r w:rsidRPr="00D97A3D">
                <w:t xml:space="preserve"> pkt 3.</w:t>
              </w:r>
            </w:ins>
          </w:p>
        </w:tc>
        <w:tc>
          <w:tcPr>
            <w:tcW w:w="5664" w:type="dxa"/>
          </w:tcPr>
          <w:p w14:paraId="0D149178" w14:textId="77777777" w:rsidR="00B645CD" w:rsidRDefault="00B645CD" w:rsidP="00645B77">
            <w:pPr>
              <w:ind w:firstLine="0"/>
              <w:rPr>
                <w:ins w:id="4510" w:author="Okot" w:date="2020-01-20T14:30:00Z"/>
              </w:rPr>
            </w:pPr>
          </w:p>
        </w:tc>
      </w:tr>
    </w:tbl>
    <w:p w14:paraId="271FA7AD" w14:textId="77777777" w:rsidR="00B645CD" w:rsidRDefault="00B645CD" w:rsidP="00B645CD">
      <w:pPr>
        <w:ind w:firstLine="0"/>
        <w:rPr>
          <w:ins w:id="4511" w:author="Okot" w:date="2020-01-20T14:30:00Z"/>
        </w:rPr>
      </w:pPr>
    </w:p>
    <w:p w14:paraId="549973F1" w14:textId="77777777" w:rsidR="00887205" w:rsidRDefault="00887205">
      <w:pPr>
        <w:spacing w:after="160" w:line="259" w:lineRule="auto"/>
        <w:ind w:firstLine="0"/>
        <w:jc w:val="left"/>
        <w:rPr>
          <w:ins w:id="4512" w:author="Okot" w:date="2020-01-20T14:33:00Z"/>
        </w:rPr>
      </w:pPr>
      <w:ins w:id="4513" w:author="Okot" w:date="2020-01-20T14:33:00Z">
        <w:r>
          <w:br w:type="page"/>
        </w:r>
      </w:ins>
    </w:p>
    <w:p w14:paraId="04706DCB" w14:textId="47DA26FF" w:rsidR="00B645CD" w:rsidRDefault="0003217F" w:rsidP="00B645CD">
      <w:pPr>
        <w:ind w:firstLine="0"/>
        <w:rPr>
          <w:ins w:id="4514" w:author="Okot" w:date="2020-01-20T14:30:00Z"/>
        </w:rPr>
      </w:pPr>
      <w:ins w:id="4515" w:author="Okot" w:date="2020-01-20T14:30:00Z">
        <w:r>
          <w:lastRenderedPageBreak/>
          <w:t>Tabela 4.</w:t>
        </w:r>
      </w:ins>
      <w:ins w:id="4516" w:author="Okot" w:date="2020-01-20T14:32:00Z">
        <w:r w:rsidR="00887205">
          <w:t>8</w:t>
        </w:r>
      </w:ins>
      <w:ins w:id="4517" w:author="Okot" w:date="2020-01-20T14:30:00Z">
        <w:r w:rsidR="00B645CD">
          <w:t>.</w:t>
        </w:r>
      </w:ins>
    </w:p>
    <w:p w14:paraId="6830C555" w14:textId="77777777" w:rsidR="00B645CD" w:rsidRDefault="00B645CD" w:rsidP="00B645CD">
      <w:pPr>
        <w:ind w:firstLine="0"/>
        <w:rPr>
          <w:ins w:id="4518" w:author="Okot" w:date="2020-01-20T14:30:00Z"/>
        </w:rPr>
      </w:pPr>
      <w:ins w:id="4519" w:author="Okot" w:date="2020-01-20T14:30:00Z">
        <w:r>
          <w:t>Opis scenariusza przypadku użycia „Edycja płci”.</w:t>
        </w:r>
      </w:ins>
    </w:p>
    <w:tbl>
      <w:tblPr>
        <w:tblStyle w:val="Tabela-Siatka"/>
        <w:tblW w:w="14725" w:type="dxa"/>
        <w:tblLook w:val="04A0" w:firstRow="1" w:lastRow="0" w:firstColumn="1" w:lastColumn="0" w:noHBand="0" w:noVBand="1"/>
      </w:tblPr>
      <w:tblGrid>
        <w:gridCol w:w="3397"/>
        <w:gridCol w:w="5664"/>
        <w:gridCol w:w="5664"/>
      </w:tblGrid>
      <w:tr w:rsidR="00B645CD" w14:paraId="4DCCDDCF" w14:textId="77777777" w:rsidTr="00645B77">
        <w:trPr>
          <w:ins w:id="4520" w:author="Okot" w:date="2020-01-20T14:30:00Z"/>
        </w:trPr>
        <w:tc>
          <w:tcPr>
            <w:tcW w:w="3397" w:type="dxa"/>
          </w:tcPr>
          <w:p w14:paraId="320F3DBF" w14:textId="77777777" w:rsidR="00B645CD" w:rsidRPr="00541155" w:rsidRDefault="00B645CD" w:rsidP="00645B77">
            <w:pPr>
              <w:ind w:firstLine="0"/>
              <w:rPr>
                <w:ins w:id="4521" w:author="Okot" w:date="2020-01-20T14:30:00Z"/>
                <w:b/>
              </w:rPr>
            </w:pPr>
            <w:ins w:id="4522" w:author="Okot" w:date="2020-01-20T14:30:00Z">
              <w:r w:rsidRPr="00541155">
                <w:rPr>
                  <w:b/>
                </w:rPr>
                <w:t>Nazwa</w:t>
              </w:r>
            </w:ins>
          </w:p>
        </w:tc>
        <w:tc>
          <w:tcPr>
            <w:tcW w:w="5664" w:type="dxa"/>
          </w:tcPr>
          <w:p w14:paraId="0DC0A97F" w14:textId="611D1A1D" w:rsidR="00B645CD" w:rsidRDefault="00887205" w:rsidP="00645B77">
            <w:pPr>
              <w:ind w:firstLine="0"/>
              <w:rPr>
                <w:ins w:id="4523" w:author="Okot" w:date="2020-01-20T14:30:00Z"/>
              </w:rPr>
            </w:pPr>
            <w:ins w:id="4524" w:author="Okot" w:date="2020-01-20T14:30:00Z">
              <w:r>
                <w:rPr>
                  <w:b/>
                  <w:i/>
                </w:rPr>
                <w:t>PU008</w:t>
              </w:r>
              <w:r w:rsidR="00B645CD" w:rsidRPr="00F52DBD">
                <w:rPr>
                  <w:b/>
                  <w:i/>
                </w:rPr>
                <w:t xml:space="preserve">: </w:t>
              </w:r>
              <w:r w:rsidR="00B645CD">
                <w:rPr>
                  <w:b/>
                  <w:i/>
                </w:rPr>
                <w:t>Edycja płci</w:t>
              </w:r>
            </w:ins>
          </w:p>
        </w:tc>
        <w:tc>
          <w:tcPr>
            <w:tcW w:w="5664" w:type="dxa"/>
          </w:tcPr>
          <w:p w14:paraId="33333033" w14:textId="77777777" w:rsidR="00B645CD" w:rsidRDefault="00B645CD" w:rsidP="00645B77">
            <w:pPr>
              <w:ind w:firstLine="0"/>
              <w:rPr>
                <w:ins w:id="4525" w:author="Okot" w:date="2020-01-20T14:30:00Z"/>
              </w:rPr>
            </w:pPr>
          </w:p>
        </w:tc>
      </w:tr>
      <w:tr w:rsidR="00B645CD" w14:paraId="2A70CEE5" w14:textId="77777777" w:rsidTr="00645B77">
        <w:trPr>
          <w:ins w:id="4526" w:author="Okot" w:date="2020-01-20T14:30:00Z"/>
        </w:trPr>
        <w:tc>
          <w:tcPr>
            <w:tcW w:w="3397" w:type="dxa"/>
          </w:tcPr>
          <w:p w14:paraId="47661A67" w14:textId="77777777" w:rsidR="00B645CD" w:rsidRPr="00541155" w:rsidRDefault="00B645CD" w:rsidP="00645B77">
            <w:pPr>
              <w:ind w:firstLine="0"/>
              <w:rPr>
                <w:ins w:id="4527" w:author="Okot" w:date="2020-01-20T14:30:00Z"/>
                <w:b/>
              </w:rPr>
            </w:pPr>
            <w:ins w:id="4528" w:author="Okot" w:date="2020-01-20T14:30:00Z">
              <w:r w:rsidRPr="00541155">
                <w:rPr>
                  <w:b/>
                </w:rPr>
                <w:t>Opis</w:t>
              </w:r>
            </w:ins>
          </w:p>
        </w:tc>
        <w:tc>
          <w:tcPr>
            <w:tcW w:w="5664" w:type="dxa"/>
          </w:tcPr>
          <w:p w14:paraId="330FB0D8" w14:textId="77777777" w:rsidR="00B645CD" w:rsidRDefault="00B645CD" w:rsidP="00645B77">
            <w:pPr>
              <w:ind w:firstLine="0"/>
              <w:rPr>
                <w:ins w:id="4529" w:author="Okot" w:date="2020-01-20T14:30:00Z"/>
              </w:rPr>
            </w:pPr>
            <w:ins w:id="4530" w:author="Okot" w:date="2020-01-20T14:30:00Z">
              <w:r>
                <w:t>Przypadek użycia umożliwia zalogowanemu użytkownikowi zmianę wprowadzonej płci.</w:t>
              </w:r>
            </w:ins>
          </w:p>
        </w:tc>
        <w:tc>
          <w:tcPr>
            <w:tcW w:w="5664" w:type="dxa"/>
          </w:tcPr>
          <w:p w14:paraId="7C00169F" w14:textId="77777777" w:rsidR="00B645CD" w:rsidRDefault="00B645CD" w:rsidP="00645B77">
            <w:pPr>
              <w:ind w:firstLine="0"/>
              <w:rPr>
                <w:ins w:id="4531" w:author="Okot" w:date="2020-01-20T14:30:00Z"/>
              </w:rPr>
            </w:pPr>
          </w:p>
        </w:tc>
      </w:tr>
      <w:tr w:rsidR="00B645CD" w14:paraId="04203CA1" w14:textId="77777777" w:rsidTr="00645B77">
        <w:trPr>
          <w:ins w:id="4532" w:author="Okot" w:date="2020-01-20T14:30:00Z"/>
        </w:trPr>
        <w:tc>
          <w:tcPr>
            <w:tcW w:w="3397" w:type="dxa"/>
          </w:tcPr>
          <w:p w14:paraId="44BDE7DB" w14:textId="77777777" w:rsidR="00B645CD" w:rsidRPr="00541155" w:rsidRDefault="00B645CD" w:rsidP="00645B77">
            <w:pPr>
              <w:ind w:firstLine="0"/>
              <w:rPr>
                <w:ins w:id="4533" w:author="Okot" w:date="2020-01-20T14:30:00Z"/>
                <w:b/>
              </w:rPr>
            </w:pPr>
            <w:ins w:id="4534" w:author="Okot" w:date="2020-01-20T14:30:00Z">
              <w:r w:rsidRPr="00541155">
                <w:rPr>
                  <w:b/>
                </w:rPr>
                <w:t>Warunki początkowe</w:t>
              </w:r>
            </w:ins>
          </w:p>
        </w:tc>
        <w:tc>
          <w:tcPr>
            <w:tcW w:w="5664" w:type="dxa"/>
          </w:tcPr>
          <w:p w14:paraId="44748D08" w14:textId="243D05DC" w:rsidR="00B645CD" w:rsidRDefault="00B645CD">
            <w:pPr>
              <w:ind w:firstLine="0"/>
              <w:rPr>
                <w:ins w:id="4535" w:author="Okot" w:date="2020-01-20T14:30:00Z"/>
              </w:rPr>
            </w:pPr>
            <w:ins w:id="4536" w:author="Okot" w:date="2020-01-20T14:30:00Z">
              <w:r>
                <w:t>Użytkownik poprawnie zrealizował PU002 oraz PU00</w:t>
              </w:r>
            </w:ins>
            <w:ins w:id="4537" w:author="Okot" w:date="2020-01-20T14:32:00Z">
              <w:r w:rsidR="0003217F">
                <w:t>5</w:t>
              </w:r>
            </w:ins>
            <w:ins w:id="4538" w:author="Okot" w:date="2020-01-20T14:30:00Z">
              <w:r>
                <w:t xml:space="preserve"> i znajduje się na podstronie „Moje dane”.</w:t>
              </w:r>
            </w:ins>
          </w:p>
        </w:tc>
        <w:tc>
          <w:tcPr>
            <w:tcW w:w="5664" w:type="dxa"/>
          </w:tcPr>
          <w:p w14:paraId="465348E4" w14:textId="77777777" w:rsidR="00B645CD" w:rsidRDefault="00B645CD" w:rsidP="00645B77">
            <w:pPr>
              <w:ind w:firstLine="0"/>
              <w:rPr>
                <w:ins w:id="4539" w:author="Okot" w:date="2020-01-20T14:30:00Z"/>
              </w:rPr>
            </w:pPr>
          </w:p>
        </w:tc>
      </w:tr>
      <w:tr w:rsidR="00B645CD" w14:paraId="6744C4E6" w14:textId="77777777" w:rsidTr="00645B77">
        <w:trPr>
          <w:ins w:id="4540" w:author="Okot" w:date="2020-01-20T14:30:00Z"/>
        </w:trPr>
        <w:tc>
          <w:tcPr>
            <w:tcW w:w="3397" w:type="dxa"/>
          </w:tcPr>
          <w:p w14:paraId="63C2B23F" w14:textId="77777777" w:rsidR="00B645CD" w:rsidRPr="00541155" w:rsidRDefault="00B645CD" w:rsidP="00645B77">
            <w:pPr>
              <w:ind w:firstLine="0"/>
              <w:rPr>
                <w:ins w:id="4541" w:author="Okot" w:date="2020-01-20T14:30:00Z"/>
                <w:b/>
              </w:rPr>
            </w:pPr>
            <w:ins w:id="4542" w:author="Okot" w:date="2020-01-20T14:30:00Z">
              <w:r w:rsidRPr="00541155">
                <w:rPr>
                  <w:b/>
                </w:rPr>
                <w:t>Inicjacja</w:t>
              </w:r>
            </w:ins>
          </w:p>
        </w:tc>
        <w:tc>
          <w:tcPr>
            <w:tcW w:w="5664" w:type="dxa"/>
          </w:tcPr>
          <w:p w14:paraId="3F3CF8D9" w14:textId="77777777" w:rsidR="00B645CD" w:rsidRDefault="00B645CD" w:rsidP="00645B77">
            <w:pPr>
              <w:ind w:firstLine="0"/>
              <w:rPr>
                <w:ins w:id="4543" w:author="Okot" w:date="2020-01-20T14:30:00Z"/>
              </w:rPr>
            </w:pPr>
            <w:ins w:id="4544" w:author="Okot" w:date="2020-01-20T14:30:00Z">
              <w:r>
                <w:t>Użytkownik użył przycisku „Edycja” znajdującego się przy wprowadzonym płci.</w:t>
              </w:r>
            </w:ins>
          </w:p>
        </w:tc>
        <w:tc>
          <w:tcPr>
            <w:tcW w:w="5664" w:type="dxa"/>
          </w:tcPr>
          <w:p w14:paraId="21236E22" w14:textId="77777777" w:rsidR="00B645CD" w:rsidRDefault="00B645CD" w:rsidP="00645B77">
            <w:pPr>
              <w:ind w:firstLine="0"/>
              <w:rPr>
                <w:ins w:id="4545" w:author="Okot" w:date="2020-01-20T14:30:00Z"/>
              </w:rPr>
            </w:pPr>
          </w:p>
        </w:tc>
      </w:tr>
      <w:tr w:rsidR="00B645CD" w14:paraId="2DB556E8" w14:textId="77777777" w:rsidTr="00645B77">
        <w:trPr>
          <w:ins w:id="4546" w:author="Okot" w:date="2020-01-20T14:30:00Z"/>
        </w:trPr>
        <w:tc>
          <w:tcPr>
            <w:tcW w:w="3397" w:type="dxa"/>
          </w:tcPr>
          <w:p w14:paraId="54428E62" w14:textId="77777777" w:rsidR="00B645CD" w:rsidRPr="00541155" w:rsidRDefault="00B645CD" w:rsidP="00645B77">
            <w:pPr>
              <w:ind w:firstLine="0"/>
              <w:rPr>
                <w:ins w:id="4547" w:author="Okot" w:date="2020-01-20T14:30:00Z"/>
                <w:b/>
              </w:rPr>
            </w:pPr>
            <w:ins w:id="4548" w:author="Okot" w:date="2020-01-20T14:30:00Z">
              <w:r w:rsidRPr="00541155">
                <w:rPr>
                  <w:b/>
                </w:rPr>
                <w:t>Warunki końcowe</w:t>
              </w:r>
            </w:ins>
          </w:p>
        </w:tc>
        <w:tc>
          <w:tcPr>
            <w:tcW w:w="5664" w:type="dxa"/>
          </w:tcPr>
          <w:p w14:paraId="185D35D9" w14:textId="77777777" w:rsidR="00B645CD" w:rsidRDefault="00B645CD" w:rsidP="00645B77">
            <w:pPr>
              <w:ind w:firstLine="0"/>
              <w:rPr>
                <w:ins w:id="4549" w:author="Okot" w:date="2020-01-20T14:30:00Z"/>
              </w:rPr>
            </w:pPr>
            <w:ins w:id="4550" w:author="Okot" w:date="2020-01-20T14:30:00Z">
              <w:r>
                <w:t>Został wyświetlony komunikat informujący o zmianie wprowadzonej płci użytkownika.</w:t>
              </w:r>
            </w:ins>
          </w:p>
        </w:tc>
        <w:tc>
          <w:tcPr>
            <w:tcW w:w="5664" w:type="dxa"/>
          </w:tcPr>
          <w:p w14:paraId="4AE77D0E" w14:textId="77777777" w:rsidR="00B645CD" w:rsidRDefault="00B645CD" w:rsidP="00645B77">
            <w:pPr>
              <w:ind w:firstLine="0"/>
              <w:rPr>
                <w:ins w:id="4551" w:author="Okot" w:date="2020-01-20T14:30:00Z"/>
              </w:rPr>
            </w:pPr>
          </w:p>
        </w:tc>
      </w:tr>
      <w:tr w:rsidR="00B645CD" w14:paraId="430AADB1" w14:textId="77777777" w:rsidTr="00645B77">
        <w:trPr>
          <w:ins w:id="4552" w:author="Okot" w:date="2020-01-20T14:30:00Z"/>
        </w:trPr>
        <w:tc>
          <w:tcPr>
            <w:tcW w:w="3397" w:type="dxa"/>
          </w:tcPr>
          <w:p w14:paraId="20D3CD70" w14:textId="77777777" w:rsidR="00B645CD" w:rsidRPr="00541155" w:rsidRDefault="00B645CD" w:rsidP="00645B77">
            <w:pPr>
              <w:ind w:firstLine="0"/>
              <w:rPr>
                <w:ins w:id="4553" w:author="Okot" w:date="2020-01-20T14:30:00Z"/>
                <w:b/>
              </w:rPr>
            </w:pPr>
            <w:ins w:id="4554" w:author="Okot" w:date="2020-01-20T14:30:00Z">
              <w:r w:rsidRPr="00541155">
                <w:rPr>
                  <w:b/>
                </w:rPr>
                <w:t>Scenariusz główny</w:t>
              </w:r>
            </w:ins>
          </w:p>
        </w:tc>
        <w:tc>
          <w:tcPr>
            <w:tcW w:w="5664" w:type="dxa"/>
          </w:tcPr>
          <w:p w14:paraId="787CFC47" w14:textId="77777777" w:rsidR="00B645CD" w:rsidRDefault="00B645CD" w:rsidP="00645B77">
            <w:pPr>
              <w:ind w:firstLine="0"/>
              <w:rPr>
                <w:ins w:id="4555" w:author="Okot" w:date="2020-01-20T14:30:00Z"/>
              </w:rPr>
            </w:pPr>
            <w:ins w:id="4556" w:author="Okot" w:date="2020-01-20T14:30:00Z">
              <w:r>
                <w:t>1. Pojawia się okno modalne zawierające formularz zmiany płci.</w:t>
              </w:r>
            </w:ins>
          </w:p>
          <w:p w14:paraId="6DE731A4" w14:textId="77777777" w:rsidR="00B645CD" w:rsidRDefault="00B645CD" w:rsidP="00645B77">
            <w:pPr>
              <w:ind w:firstLine="0"/>
              <w:rPr>
                <w:ins w:id="4557" w:author="Okot" w:date="2020-01-20T14:30:00Z"/>
              </w:rPr>
            </w:pPr>
            <w:ins w:id="4558" w:author="Okot" w:date="2020-01-20T14:30:00Z">
              <w:r>
                <w:t>2. Użytkownik wybiera płeć.</w:t>
              </w:r>
            </w:ins>
          </w:p>
          <w:p w14:paraId="59685889" w14:textId="77777777" w:rsidR="00B645CD" w:rsidRDefault="00B645CD" w:rsidP="00645B77">
            <w:pPr>
              <w:ind w:firstLine="0"/>
              <w:rPr>
                <w:ins w:id="4559" w:author="Okot" w:date="2020-01-20T14:30:00Z"/>
              </w:rPr>
            </w:pPr>
            <w:ins w:id="4560" w:author="Okot" w:date="2020-01-20T14:30:00Z">
              <w:r>
                <w:t>3. Użytkownik zatwierdza zmiany przyciskiem „Zapisz”.</w:t>
              </w:r>
            </w:ins>
          </w:p>
          <w:p w14:paraId="131978A2" w14:textId="77777777" w:rsidR="00B645CD" w:rsidRDefault="00B645CD" w:rsidP="00645B77">
            <w:pPr>
              <w:ind w:firstLine="0"/>
              <w:rPr>
                <w:ins w:id="4561" w:author="Okot" w:date="2020-01-20T14:30:00Z"/>
              </w:rPr>
            </w:pPr>
            <w:ins w:id="4562" w:author="Okot" w:date="2020-01-20T14:30:00Z">
              <w:r>
                <w:t>4. System weryfikuje poprawność danych formularza.</w:t>
              </w:r>
            </w:ins>
          </w:p>
          <w:p w14:paraId="533591CD" w14:textId="77777777" w:rsidR="00B645CD" w:rsidRDefault="00B645CD" w:rsidP="00645B77">
            <w:pPr>
              <w:ind w:firstLine="0"/>
              <w:rPr>
                <w:ins w:id="4563" w:author="Okot" w:date="2020-01-20T14:30:00Z"/>
              </w:rPr>
            </w:pPr>
            <w:ins w:id="4564" w:author="Okot" w:date="2020-01-20T14:30:00Z">
              <w:r>
                <w:t>5. Płeć użytkownika zostaje zaktualizowana w bazie danych.</w:t>
              </w:r>
            </w:ins>
          </w:p>
          <w:p w14:paraId="49275318" w14:textId="77777777" w:rsidR="00B645CD" w:rsidRDefault="00B645CD" w:rsidP="00645B77">
            <w:pPr>
              <w:ind w:firstLine="0"/>
              <w:rPr>
                <w:ins w:id="4565" w:author="Okot" w:date="2020-01-20T14:30:00Z"/>
              </w:rPr>
            </w:pPr>
            <w:ins w:id="4566" w:author="Okot" w:date="2020-01-20T14:30:00Z">
              <w:r>
                <w:t>6. 5. Płeć użytkownika zostaje podmieniona na stronie „Moje dane”.</w:t>
              </w:r>
            </w:ins>
          </w:p>
          <w:p w14:paraId="04AB8F99" w14:textId="77777777" w:rsidR="00B645CD" w:rsidRDefault="00B645CD" w:rsidP="00645B77">
            <w:pPr>
              <w:ind w:firstLine="0"/>
              <w:rPr>
                <w:ins w:id="4567" w:author="Okot" w:date="2020-01-20T14:30:00Z"/>
              </w:rPr>
            </w:pPr>
            <w:ins w:id="4568" w:author="Okot" w:date="2020-01-20T14:30:00Z">
              <w:r>
                <w:t>7. Wyświetlony zostaje komunikat informujący o poprawnej zmianie płci.</w:t>
              </w:r>
            </w:ins>
          </w:p>
        </w:tc>
        <w:tc>
          <w:tcPr>
            <w:tcW w:w="5664" w:type="dxa"/>
          </w:tcPr>
          <w:p w14:paraId="44B085D2" w14:textId="77777777" w:rsidR="00B645CD" w:rsidRDefault="00B645CD" w:rsidP="00645B77">
            <w:pPr>
              <w:ind w:firstLine="0"/>
              <w:rPr>
                <w:ins w:id="4569" w:author="Okot" w:date="2020-01-20T14:30:00Z"/>
              </w:rPr>
            </w:pPr>
          </w:p>
        </w:tc>
      </w:tr>
      <w:tr w:rsidR="00B645CD" w14:paraId="1D6FC513" w14:textId="77777777" w:rsidTr="00645B77">
        <w:trPr>
          <w:trHeight w:val="54"/>
          <w:ins w:id="4570" w:author="Okot" w:date="2020-01-20T14:30:00Z"/>
        </w:trPr>
        <w:tc>
          <w:tcPr>
            <w:tcW w:w="3397" w:type="dxa"/>
          </w:tcPr>
          <w:p w14:paraId="0BB6486E" w14:textId="77777777" w:rsidR="00B645CD" w:rsidRPr="00541155" w:rsidRDefault="00B645CD" w:rsidP="00645B77">
            <w:pPr>
              <w:ind w:firstLine="0"/>
              <w:rPr>
                <w:ins w:id="4571" w:author="Okot" w:date="2020-01-20T14:30:00Z"/>
                <w:b/>
              </w:rPr>
            </w:pPr>
            <w:ins w:id="4572" w:author="Okot" w:date="2020-01-20T14:30:00Z">
              <w:r w:rsidRPr="00541155">
                <w:rPr>
                  <w:b/>
                </w:rPr>
                <w:t>Scenariusze alternatywne</w:t>
              </w:r>
            </w:ins>
          </w:p>
        </w:tc>
        <w:tc>
          <w:tcPr>
            <w:tcW w:w="5664" w:type="dxa"/>
          </w:tcPr>
          <w:p w14:paraId="6B05515D" w14:textId="77777777" w:rsidR="00B645CD" w:rsidRDefault="00B645CD" w:rsidP="00645B77">
            <w:pPr>
              <w:ind w:firstLine="0"/>
              <w:rPr>
                <w:ins w:id="4573" w:author="Okot" w:date="2020-01-20T14:30:00Z"/>
              </w:rPr>
            </w:pPr>
            <w:ins w:id="4574" w:author="Okot" w:date="2020-01-20T14:30:00Z">
              <w:r>
                <w:t>(1-3).1. Użytkownik zamyka okno bez zapisywania danych.</w:t>
              </w:r>
            </w:ins>
          </w:p>
          <w:p w14:paraId="460F5FD6" w14:textId="77777777" w:rsidR="00B645CD" w:rsidRDefault="00B645CD" w:rsidP="00645B77">
            <w:pPr>
              <w:ind w:firstLine="0"/>
              <w:rPr>
                <w:ins w:id="4575" w:author="Okot" w:date="2020-01-20T14:30:00Z"/>
              </w:rPr>
            </w:pPr>
            <w:ins w:id="4576" w:author="Okot" w:date="2020-01-20T14:30:00Z">
              <w:r>
                <w:t>(1-3).1.1. Pojawia okno dialogowe służące do potwierdzenia zamknięcia okna bez zapisywania danych.</w:t>
              </w:r>
            </w:ins>
          </w:p>
          <w:p w14:paraId="56DC62BE" w14:textId="77777777" w:rsidR="00B645CD" w:rsidRDefault="00B645CD" w:rsidP="00645B77">
            <w:pPr>
              <w:ind w:firstLine="0"/>
              <w:rPr>
                <w:ins w:id="4577" w:author="Okot" w:date="2020-01-20T14:30:00Z"/>
              </w:rPr>
            </w:pPr>
            <w:ins w:id="4578" w:author="Okot" w:date="2020-01-20T14:30:00Z">
              <w:r>
                <w:t>(1-3).1.2.1. Użytkownik potwierdza zamknięcie okna.</w:t>
              </w:r>
            </w:ins>
          </w:p>
          <w:p w14:paraId="5FC4F03C" w14:textId="77777777" w:rsidR="00B645CD" w:rsidRDefault="00B645CD" w:rsidP="00645B77">
            <w:pPr>
              <w:ind w:firstLine="0"/>
              <w:rPr>
                <w:ins w:id="4579" w:author="Okot" w:date="2020-01-20T14:30:00Z"/>
              </w:rPr>
            </w:pPr>
            <w:ins w:id="4580" w:author="Okot" w:date="2020-01-20T14:30:00Z">
              <w:r>
                <w:t>(1-3).1.2.1.1. Okno modalne z formularzem zostaje zamknięte.</w:t>
              </w:r>
            </w:ins>
          </w:p>
          <w:p w14:paraId="21410624" w14:textId="77777777" w:rsidR="00B645CD" w:rsidRDefault="00B645CD" w:rsidP="00645B77">
            <w:pPr>
              <w:ind w:firstLine="0"/>
              <w:rPr>
                <w:ins w:id="4581" w:author="Okot" w:date="2020-01-20T14:30:00Z"/>
              </w:rPr>
            </w:pPr>
            <w:ins w:id="4582" w:author="Okot" w:date="2020-01-20T14:30:00Z">
              <w:r>
                <w:t>(1-3).1.2.1.2. Użytkownik zostaje przekierowany na stronę „Moje dane”.</w:t>
              </w:r>
            </w:ins>
          </w:p>
          <w:p w14:paraId="56954C79" w14:textId="77777777" w:rsidR="00B645CD" w:rsidRDefault="00B645CD" w:rsidP="00645B77">
            <w:pPr>
              <w:ind w:firstLine="0"/>
              <w:rPr>
                <w:ins w:id="4583" w:author="Okot" w:date="2020-01-20T14:30:00Z"/>
              </w:rPr>
            </w:pPr>
            <w:ins w:id="4584" w:author="Okot" w:date="2020-01-20T14:30:00Z">
              <w:r>
                <w:t>(1-3).1.2.2. Użytkownik rezygnuje z akcji.</w:t>
              </w:r>
            </w:ins>
          </w:p>
          <w:p w14:paraId="38A39D0B" w14:textId="2EA6F32A" w:rsidR="00B645CD" w:rsidRDefault="00975867" w:rsidP="00645B77">
            <w:pPr>
              <w:ind w:firstLine="0"/>
              <w:rPr>
                <w:ins w:id="4585" w:author="Okot" w:date="2020-01-20T14:30:00Z"/>
              </w:rPr>
            </w:pPr>
            <w:ins w:id="4586" w:author="Okot" w:date="2020-01-20T14:30:00Z">
              <w:r>
                <w:t>(1-3).1.2.2.1. Powrót do pkt</w:t>
              </w:r>
              <w:r w:rsidR="00B645CD">
                <w:t> (1-3).</w:t>
              </w:r>
            </w:ins>
          </w:p>
          <w:p w14:paraId="77CC75BA" w14:textId="77777777" w:rsidR="00B645CD" w:rsidRDefault="00B645CD" w:rsidP="00645B77">
            <w:pPr>
              <w:ind w:firstLine="0"/>
              <w:rPr>
                <w:ins w:id="4587" w:author="Okot" w:date="2020-01-20T14:30:00Z"/>
              </w:rPr>
            </w:pPr>
            <w:ins w:id="4588" w:author="Okot" w:date="2020-01-20T14:30:00Z">
              <w:r>
                <w:t>4.1. Nie wybrano żadnej wartości</w:t>
              </w:r>
            </w:ins>
          </w:p>
          <w:p w14:paraId="79CD4C64" w14:textId="77777777" w:rsidR="00B645CD" w:rsidRDefault="00B645CD" w:rsidP="00645B77">
            <w:pPr>
              <w:ind w:firstLine="0"/>
              <w:rPr>
                <w:ins w:id="4589" w:author="Okot" w:date="2020-01-20T14:30:00Z"/>
              </w:rPr>
            </w:pPr>
            <w:ins w:id="4590" w:author="Okot" w:date="2020-01-20T14:30:00Z">
              <w:r>
                <w:lastRenderedPageBreak/>
                <w:t>4.1.1. Wyświetlony zostaje stosowny komunikat błędu.</w:t>
              </w:r>
            </w:ins>
          </w:p>
          <w:p w14:paraId="53F880DA" w14:textId="74B1B2C6" w:rsidR="00B645CD" w:rsidRDefault="00975867" w:rsidP="00645B77">
            <w:pPr>
              <w:ind w:firstLine="0"/>
              <w:rPr>
                <w:ins w:id="4591" w:author="Okot" w:date="2020-01-20T14:30:00Z"/>
              </w:rPr>
            </w:pPr>
            <w:ins w:id="4592" w:author="Okot" w:date="2020-01-20T14:30:00Z">
              <w:r>
                <w:t>4.1.2. Powrót do pkt</w:t>
              </w:r>
              <w:r w:rsidR="00B645CD">
                <w:t> 2.</w:t>
              </w:r>
            </w:ins>
          </w:p>
          <w:p w14:paraId="7F741404" w14:textId="77777777" w:rsidR="00B645CD" w:rsidRDefault="00B645CD" w:rsidP="00645B77">
            <w:pPr>
              <w:ind w:firstLine="0"/>
              <w:rPr>
                <w:ins w:id="4593" w:author="Okot" w:date="2020-01-20T14:30:00Z"/>
              </w:rPr>
            </w:pPr>
            <w:ins w:id="4594" w:author="Okot" w:date="2020-01-20T14:30:00Z">
              <w:r>
                <w:t>7.1. Jeśli zostało wcześniej wyliczone zapotrzebowanie kaloryczne użytkownika, system przelicza je ponownie.</w:t>
              </w:r>
            </w:ins>
          </w:p>
          <w:p w14:paraId="2330E214" w14:textId="3E74C9FF" w:rsidR="00B645CD" w:rsidRDefault="00B645CD">
            <w:pPr>
              <w:ind w:firstLine="0"/>
              <w:rPr>
                <w:ins w:id="4595" w:author="Okot" w:date="2020-01-20T14:30:00Z"/>
              </w:rPr>
            </w:pPr>
            <w:ins w:id="4596" w:author="Okot" w:date="2020-01-20T14:30:00Z">
              <w:r>
                <w:t xml:space="preserve">7.1.2. </w:t>
              </w:r>
              <w:r w:rsidRPr="00D97A3D">
                <w:t>Przejście do PU01</w:t>
              </w:r>
            </w:ins>
            <w:ins w:id="4597" w:author="Okot" w:date="2020-01-21T13:50:00Z">
              <w:r w:rsidR="006A72CE">
                <w:t>4</w:t>
              </w:r>
            </w:ins>
            <w:ins w:id="4598" w:author="Okot" w:date="2020-01-20T14:30:00Z">
              <w:r w:rsidR="00975867">
                <w:t xml:space="preserve"> pkt</w:t>
              </w:r>
              <w:r w:rsidRPr="00D97A3D">
                <w:t> 3.</w:t>
              </w:r>
            </w:ins>
          </w:p>
        </w:tc>
        <w:tc>
          <w:tcPr>
            <w:tcW w:w="5664" w:type="dxa"/>
          </w:tcPr>
          <w:p w14:paraId="255DE03A" w14:textId="77777777" w:rsidR="00B645CD" w:rsidRDefault="00B645CD" w:rsidP="00645B77">
            <w:pPr>
              <w:ind w:firstLine="0"/>
              <w:rPr>
                <w:ins w:id="4599" w:author="Okot" w:date="2020-01-20T14:30:00Z"/>
              </w:rPr>
            </w:pPr>
          </w:p>
        </w:tc>
      </w:tr>
    </w:tbl>
    <w:p w14:paraId="63E81FA0" w14:textId="77777777" w:rsidR="00B645CD" w:rsidRDefault="00B645CD" w:rsidP="00B645CD">
      <w:pPr>
        <w:ind w:firstLine="0"/>
        <w:rPr>
          <w:ins w:id="4600" w:author="Okot" w:date="2020-01-20T14:30:00Z"/>
        </w:rPr>
      </w:pPr>
    </w:p>
    <w:p w14:paraId="16E8C208" w14:textId="7FB1AD90" w:rsidR="00DE5D77" w:rsidRDefault="00DE5D77" w:rsidP="00DE5D77">
      <w:pPr>
        <w:ind w:firstLine="0"/>
        <w:rPr>
          <w:ins w:id="4601" w:author="Okot" w:date="2020-01-20T14:34:00Z"/>
        </w:rPr>
      </w:pPr>
      <w:ins w:id="4602" w:author="Okot" w:date="2020-01-20T14:34:00Z">
        <w:r>
          <w:t>Tabela 4.9.</w:t>
        </w:r>
      </w:ins>
    </w:p>
    <w:p w14:paraId="7A686A92" w14:textId="77777777" w:rsidR="00DE5D77" w:rsidRDefault="00DE5D77" w:rsidP="00DE5D77">
      <w:pPr>
        <w:ind w:firstLine="0"/>
        <w:rPr>
          <w:ins w:id="4603" w:author="Okot" w:date="2020-01-20T14:34:00Z"/>
        </w:rPr>
      </w:pPr>
      <w:ins w:id="4604" w:author="Okot" w:date="2020-01-20T14:34:00Z">
        <w:r>
          <w:t>Opis scenariusza przypadku użycia „Wprowadzenie wymiarów”.</w:t>
        </w:r>
      </w:ins>
    </w:p>
    <w:tbl>
      <w:tblPr>
        <w:tblStyle w:val="Tabela-Siatka"/>
        <w:tblW w:w="0" w:type="auto"/>
        <w:tblLook w:val="04A0" w:firstRow="1" w:lastRow="0" w:firstColumn="1" w:lastColumn="0" w:noHBand="0" w:noVBand="1"/>
      </w:tblPr>
      <w:tblGrid>
        <w:gridCol w:w="3397"/>
        <w:gridCol w:w="5664"/>
      </w:tblGrid>
      <w:tr w:rsidR="00DE5D77" w14:paraId="0EDA08D6" w14:textId="77777777" w:rsidTr="00645B77">
        <w:trPr>
          <w:ins w:id="4605" w:author="Okot" w:date="2020-01-20T14:34:00Z"/>
        </w:trPr>
        <w:tc>
          <w:tcPr>
            <w:tcW w:w="3397" w:type="dxa"/>
          </w:tcPr>
          <w:p w14:paraId="12CD4FB0" w14:textId="77777777" w:rsidR="00DE5D77" w:rsidRPr="006076CC" w:rsidRDefault="00DE5D77" w:rsidP="00645B77">
            <w:pPr>
              <w:ind w:firstLine="0"/>
              <w:rPr>
                <w:ins w:id="4606" w:author="Okot" w:date="2020-01-20T14:34:00Z"/>
                <w:b/>
              </w:rPr>
            </w:pPr>
            <w:ins w:id="4607" w:author="Okot" w:date="2020-01-20T14:34:00Z">
              <w:r w:rsidRPr="006076CC">
                <w:rPr>
                  <w:b/>
                </w:rPr>
                <w:t>Nazwa</w:t>
              </w:r>
            </w:ins>
          </w:p>
        </w:tc>
        <w:tc>
          <w:tcPr>
            <w:tcW w:w="5664" w:type="dxa"/>
          </w:tcPr>
          <w:p w14:paraId="6976D519" w14:textId="08C68FED" w:rsidR="00DE5D77" w:rsidRPr="00A12070" w:rsidRDefault="00DE5D77" w:rsidP="00645B77">
            <w:pPr>
              <w:ind w:firstLine="0"/>
              <w:rPr>
                <w:ins w:id="4608" w:author="Okot" w:date="2020-01-20T14:34:00Z"/>
                <w:b/>
                <w:i/>
              </w:rPr>
            </w:pPr>
            <w:ins w:id="4609" w:author="Okot" w:date="2020-01-20T14:34:00Z">
              <w:r>
                <w:rPr>
                  <w:b/>
                  <w:i/>
                </w:rPr>
                <w:t>PU009</w:t>
              </w:r>
              <w:r w:rsidRPr="00A12070">
                <w:rPr>
                  <w:b/>
                  <w:i/>
                </w:rPr>
                <w:t>: Wprowadzenie wymiarów.</w:t>
              </w:r>
            </w:ins>
          </w:p>
        </w:tc>
      </w:tr>
      <w:tr w:rsidR="00DE5D77" w14:paraId="0985D590" w14:textId="77777777" w:rsidTr="00645B77">
        <w:trPr>
          <w:ins w:id="4610" w:author="Okot" w:date="2020-01-20T14:34:00Z"/>
        </w:trPr>
        <w:tc>
          <w:tcPr>
            <w:tcW w:w="3397" w:type="dxa"/>
          </w:tcPr>
          <w:p w14:paraId="5D91AAAB" w14:textId="77777777" w:rsidR="00DE5D77" w:rsidRPr="006076CC" w:rsidRDefault="00DE5D77" w:rsidP="00645B77">
            <w:pPr>
              <w:ind w:firstLine="0"/>
              <w:rPr>
                <w:ins w:id="4611" w:author="Okot" w:date="2020-01-20T14:34:00Z"/>
                <w:b/>
              </w:rPr>
            </w:pPr>
            <w:ins w:id="4612" w:author="Okot" w:date="2020-01-20T14:34:00Z">
              <w:r w:rsidRPr="006076CC">
                <w:rPr>
                  <w:b/>
                </w:rPr>
                <w:t>Opis</w:t>
              </w:r>
            </w:ins>
          </w:p>
        </w:tc>
        <w:tc>
          <w:tcPr>
            <w:tcW w:w="5664" w:type="dxa"/>
          </w:tcPr>
          <w:p w14:paraId="384D536A" w14:textId="77777777" w:rsidR="00DE5D77" w:rsidRDefault="00DE5D77" w:rsidP="00645B77">
            <w:pPr>
              <w:ind w:firstLine="0"/>
              <w:rPr>
                <w:ins w:id="4613" w:author="Okot" w:date="2020-01-20T14:34:00Z"/>
              </w:rPr>
            </w:pPr>
            <w:ins w:id="4614" w:author="Okot" w:date="2020-01-20T14:34:00Z">
              <w:r>
                <w:t>Przypadek użycia umożliwia zalogowanemu użytkownikowi wprowadzenie jego wagi oraz obwodów pasa i bioder.</w:t>
              </w:r>
            </w:ins>
          </w:p>
        </w:tc>
      </w:tr>
      <w:tr w:rsidR="00DE5D77" w14:paraId="4EE98F1B" w14:textId="77777777" w:rsidTr="00645B77">
        <w:trPr>
          <w:ins w:id="4615" w:author="Okot" w:date="2020-01-20T14:34:00Z"/>
        </w:trPr>
        <w:tc>
          <w:tcPr>
            <w:tcW w:w="3397" w:type="dxa"/>
          </w:tcPr>
          <w:p w14:paraId="6E5EB6CC" w14:textId="77777777" w:rsidR="00DE5D77" w:rsidRPr="006076CC" w:rsidRDefault="00DE5D77" w:rsidP="00645B77">
            <w:pPr>
              <w:ind w:firstLine="0"/>
              <w:rPr>
                <w:ins w:id="4616" w:author="Okot" w:date="2020-01-20T14:34:00Z"/>
                <w:b/>
              </w:rPr>
            </w:pPr>
            <w:ins w:id="4617" w:author="Okot" w:date="2020-01-20T14:34:00Z">
              <w:r w:rsidRPr="006076CC">
                <w:rPr>
                  <w:b/>
                </w:rPr>
                <w:t>Warunki początkowe</w:t>
              </w:r>
            </w:ins>
          </w:p>
        </w:tc>
        <w:tc>
          <w:tcPr>
            <w:tcW w:w="5664" w:type="dxa"/>
          </w:tcPr>
          <w:p w14:paraId="4297A6DF" w14:textId="77777777" w:rsidR="00DE5D77" w:rsidRDefault="00DE5D77" w:rsidP="00645B77">
            <w:pPr>
              <w:ind w:firstLine="0"/>
              <w:rPr>
                <w:ins w:id="4618" w:author="Okot" w:date="2020-01-20T14:34:00Z"/>
              </w:rPr>
            </w:pPr>
            <w:ins w:id="4619" w:author="Okot" w:date="2020-01-20T14:34:00Z">
              <w:r>
                <w:t>Użytkownik poprawnie zrealizował PU002 i znajduje się na podstronie „Moje dane”.</w:t>
              </w:r>
            </w:ins>
          </w:p>
        </w:tc>
      </w:tr>
      <w:tr w:rsidR="00DE5D77" w14:paraId="783DBFCB" w14:textId="77777777" w:rsidTr="00645B77">
        <w:trPr>
          <w:ins w:id="4620" w:author="Okot" w:date="2020-01-20T14:34:00Z"/>
        </w:trPr>
        <w:tc>
          <w:tcPr>
            <w:tcW w:w="3397" w:type="dxa"/>
          </w:tcPr>
          <w:p w14:paraId="7123CD55" w14:textId="77777777" w:rsidR="00DE5D77" w:rsidRPr="006076CC" w:rsidRDefault="00DE5D77" w:rsidP="00645B77">
            <w:pPr>
              <w:ind w:firstLine="0"/>
              <w:rPr>
                <w:ins w:id="4621" w:author="Okot" w:date="2020-01-20T14:34:00Z"/>
                <w:b/>
              </w:rPr>
            </w:pPr>
            <w:ins w:id="4622" w:author="Okot" w:date="2020-01-20T14:34:00Z">
              <w:r w:rsidRPr="006076CC">
                <w:rPr>
                  <w:b/>
                </w:rPr>
                <w:t>Inicjacja</w:t>
              </w:r>
            </w:ins>
          </w:p>
        </w:tc>
        <w:tc>
          <w:tcPr>
            <w:tcW w:w="5664" w:type="dxa"/>
          </w:tcPr>
          <w:p w14:paraId="05891D82" w14:textId="77777777" w:rsidR="00DE5D77" w:rsidRDefault="00DE5D77" w:rsidP="00645B77">
            <w:pPr>
              <w:ind w:firstLine="0"/>
              <w:rPr>
                <w:ins w:id="4623" w:author="Okot" w:date="2020-01-20T14:34:00Z"/>
              </w:rPr>
            </w:pPr>
            <w:ins w:id="4624" w:author="Okot" w:date="2020-01-20T14:34:00Z">
              <w:r>
                <w:t>Użytkownik skorzystał z przycisku „Wprowadź wymiary”.</w:t>
              </w:r>
            </w:ins>
          </w:p>
        </w:tc>
      </w:tr>
      <w:tr w:rsidR="00DE5D77" w14:paraId="247A07D5" w14:textId="77777777" w:rsidTr="00645B77">
        <w:trPr>
          <w:ins w:id="4625" w:author="Okot" w:date="2020-01-20T14:34:00Z"/>
        </w:trPr>
        <w:tc>
          <w:tcPr>
            <w:tcW w:w="3397" w:type="dxa"/>
          </w:tcPr>
          <w:p w14:paraId="73F3B818" w14:textId="77777777" w:rsidR="00DE5D77" w:rsidRPr="006076CC" w:rsidRDefault="00DE5D77" w:rsidP="00645B77">
            <w:pPr>
              <w:ind w:firstLine="0"/>
              <w:rPr>
                <w:ins w:id="4626" w:author="Okot" w:date="2020-01-20T14:34:00Z"/>
                <w:b/>
              </w:rPr>
            </w:pPr>
            <w:ins w:id="4627" w:author="Okot" w:date="2020-01-20T14:34:00Z">
              <w:r w:rsidRPr="006076CC">
                <w:rPr>
                  <w:b/>
                </w:rPr>
                <w:t>Warunki końcowe</w:t>
              </w:r>
            </w:ins>
          </w:p>
        </w:tc>
        <w:tc>
          <w:tcPr>
            <w:tcW w:w="5664" w:type="dxa"/>
          </w:tcPr>
          <w:p w14:paraId="67EA598B" w14:textId="77777777" w:rsidR="00DE5D77" w:rsidRDefault="00DE5D77" w:rsidP="00645B77">
            <w:pPr>
              <w:ind w:firstLine="0"/>
              <w:rPr>
                <w:ins w:id="4628" w:author="Okot" w:date="2020-01-20T14:34:00Z"/>
              </w:rPr>
            </w:pPr>
            <w:ins w:id="4629" w:author="Okot" w:date="2020-01-20T14:34:00Z">
              <w:r>
                <w:t>Został wyświetlony komunikat informujący o zapisaniu wymiarów użytkownika.</w:t>
              </w:r>
            </w:ins>
          </w:p>
        </w:tc>
      </w:tr>
      <w:tr w:rsidR="00DE5D77" w14:paraId="288A95D2" w14:textId="77777777" w:rsidTr="00645B77">
        <w:trPr>
          <w:ins w:id="4630" w:author="Okot" w:date="2020-01-20T14:34:00Z"/>
        </w:trPr>
        <w:tc>
          <w:tcPr>
            <w:tcW w:w="3397" w:type="dxa"/>
          </w:tcPr>
          <w:p w14:paraId="788B4427" w14:textId="77777777" w:rsidR="00DE5D77" w:rsidRPr="006076CC" w:rsidRDefault="00DE5D77" w:rsidP="00645B77">
            <w:pPr>
              <w:ind w:firstLine="0"/>
              <w:rPr>
                <w:ins w:id="4631" w:author="Okot" w:date="2020-01-20T14:34:00Z"/>
                <w:b/>
              </w:rPr>
            </w:pPr>
            <w:ins w:id="4632" w:author="Okot" w:date="2020-01-20T14:34:00Z">
              <w:r w:rsidRPr="006076CC">
                <w:rPr>
                  <w:b/>
                </w:rPr>
                <w:t>Scenariusz główny</w:t>
              </w:r>
            </w:ins>
          </w:p>
        </w:tc>
        <w:tc>
          <w:tcPr>
            <w:tcW w:w="5664" w:type="dxa"/>
          </w:tcPr>
          <w:p w14:paraId="11C27AD7" w14:textId="77777777" w:rsidR="00DE5D77" w:rsidRDefault="00DE5D77" w:rsidP="00645B77">
            <w:pPr>
              <w:ind w:firstLine="0"/>
              <w:rPr>
                <w:ins w:id="4633" w:author="Okot" w:date="2020-01-20T14:34:00Z"/>
              </w:rPr>
            </w:pPr>
            <w:ins w:id="4634" w:author="Okot" w:date="2020-01-20T14:34:00Z">
              <w:r>
                <w:t>1. Pojawia się okno modalne zawierające formularz zmiany płci.</w:t>
              </w:r>
            </w:ins>
          </w:p>
          <w:p w14:paraId="6CEF4885" w14:textId="77777777" w:rsidR="00DE5D77" w:rsidRDefault="00DE5D77" w:rsidP="00645B77">
            <w:pPr>
              <w:ind w:firstLine="0"/>
              <w:rPr>
                <w:ins w:id="4635" w:author="Okot" w:date="2020-01-20T14:34:00Z"/>
              </w:rPr>
            </w:pPr>
            <w:ins w:id="4636" w:author="Okot" w:date="2020-01-20T14:34:00Z">
              <w:r>
                <w:t>2. Użytkownik wprowadza swoją wagę w kg.</w:t>
              </w:r>
            </w:ins>
          </w:p>
          <w:p w14:paraId="32BDFBEC" w14:textId="77777777" w:rsidR="00DE5D77" w:rsidRDefault="00DE5D77" w:rsidP="00645B77">
            <w:pPr>
              <w:ind w:firstLine="0"/>
              <w:rPr>
                <w:ins w:id="4637" w:author="Okot" w:date="2020-01-20T14:34:00Z"/>
              </w:rPr>
            </w:pPr>
            <w:ins w:id="4638" w:author="Okot" w:date="2020-01-20T14:34:00Z">
              <w:r>
                <w:t>3. Użytkownik wprowadza swój obwód pasa w cm.</w:t>
              </w:r>
            </w:ins>
          </w:p>
          <w:p w14:paraId="3D764BE6" w14:textId="77777777" w:rsidR="00DE5D77" w:rsidRDefault="00DE5D77" w:rsidP="00645B77">
            <w:pPr>
              <w:ind w:firstLine="0"/>
              <w:rPr>
                <w:ins w:id="4639" w:author="Okot" w:date="2020-01-20T14:34:00Z"/>
              </w:rPr>
            </w:pPr>
            <w:ins w:id="4640" w:author="Okot" w:date="2020-01-20T14:34:00Z">
              <w:r>
                <w:t>4. Użytkownik wprowadza swój obwód bioder w cm.</w:t>
              </w:r>
            </w:ins>
          </w:p>
          <w:p w14:paraId="7E4A951C" w14:textId="77777777" w:rsidR="00DE5D77" w:rsidRDefault="00DE5D77" w:rsidP="00645B77">
            <w:pPr>
              <w:ind w:firstLine="0"/>
              <w:rPr>
                <w:ins w:id="4641" w:author="Okot" w:date="2020-01-20T14:34:00Z"/>
              </w:rPr>
            </w:pPr>
            <w:ins w:id="4642" w:author="Okot" w:date="2020-01-20T14:34:00Z">
              <w:r>
                <w:t>5. Użytkownik korzysta z przycisku „Zapisz”.</w:t>
              </w:r>
            </w:ins>
          </w:p>
          <w:p w14:paraId="0E475C38" w14:textId="77777777" w:rsidR="00DE5D77" w:rsidRDefault="00DE5D77" w:rsidP="00645B77">
            <w:pPr>
              <w:ind w:firstLine="0"/>
              <w:rPr>
                <w:ins w:id="4643" w:author="Okot" w:date="2020-01-20T14:34:00Z"/>
              </w:rPr>
            </w:pPr>
            <w:ins w:id="4644" w:author="Okot" w:date="2020-01-20T14:34:00Z">
              <w:r>
                <w:t>6. System weryfikuje poprawność danych.</w:t>
              </w:r>
            </w:ins>
          </w:p>
          <w:p w14:paraId="62A98C5C" w14:textId="77777777" w:rsidR="00DE5D77" w:rsidRDefault="00DE5D77" w:rsidP="00645B77">
            <w:pPr>
              <w:ind w:firstLine="0"/>
              <w:rPr>
                <w:ins w:id="4645" w:author="Okot" w:date="2020-01-20T14:34:00Z"/>
              </w:rPr>
            </w:pPr>
            <w:ins w:id="4646" w:author="Okot" w:date="2020-01-20T14:34:00Z">
              <w:r>
                <w:t>7. Dane zostają zapisane w bazie danych.</w:t>
              </w:r>
            </w:ins>
          </w:p>
          <w:p w14:paraId="1D7A9238" w14:textId="77777777" w:rsidR="00DE5D77" w:rsidRDefault="00DE5D77" w:rsidP="00645B77">
            <w:pPr>
              <w:ind w:firstLine="0"/>
              <w:rPr>
                <w:ins w:id="4647" w:author="Okot" w:date="2020-01-20T14:34:00Z"/>
              </w:rPr>
            </w:pPr>
            <w:ins w:id="4648" w:author="Okot" w:date="2020-01-20T14:34:00Z">
              <w:r>
                <w:t>8. Dane zostają wyświetlone się na stronie „Moje dane” w kolumnie „Twoje wymiary”.</w:t>
              </w:r>
            </w:ins>
          </w:p>
          <w:p w14:paraId="02483E4C" w14:textId="77777777" w:rsidR="00DE5D77" w:rsidRDefault="00DE5D77" w:rsidP="00645B77">
            <w:pPr>
              <w:ind w:firstLine="0"/>
              <w:rPr>
                <w:ins w:id="4649" w:author="Okot" w:date="2020-01-20T14:34:00Z"/>
              </w:rPr>
            </w:pPr>
            <w:ins w:id="4650" w:author="Okot" w:date="2020-01-20T14:34:00Z">
              <w:r>
                <w:t>9. Wyświetlony zostaje komunikat informujący o zapisaniu wymiarów użytkownika.</w:t>
              </w:r>
            </w:ins>
          </w:p>
        </w:tc>
      </w:tr>
      <w:tr w:rsidR="00DE5D77" w14:paraId="4E963122" w14:textId="77777777" w:rsidTr="00645B77">
        <w:trPr>
          <w:trHeight w:val="54"/>
          <w:ins w:id="4651" w:author="Okot" w:date="2020-01-20T14:34:00Z"/>
        </w:trPr>
        <w:tc>
          <w:tcPr>
            <w:tcW w:w="3397" w:type="dxa"/>
          </w:tcPr>
          <w:p w14:paraId="67A25335" w14:textId="77777777" w:rsidR="00DE5D77" w:rsidRPr="006076CC" w:rsidRDefault="00DE5D77" w:rsidP="00645B77">
            <w:pPr>
              <w:ind w:firstLine="0"/>
              <w:rPr>
                <w:ins w:id="4652" w:author="Okot" w:date="2020-01-20T14:34:00Z"/>
                <w:b/>
              </w:rPr>
            </w:pPr>
            <w:ins w:id="4653" w:author="Okot" w:date="2020-01-20T14:34:00Z">
              <w:r w:rsidRPr="006076CC">
                <w:rPr>
                  <w:b/>
                </w:rPr>
                <w:t>Scenariusze alternatywne</w:t>
              </w:r>
            </w:ins>
          </w:p>
        </w:tc>
        <w:tc>
          <w:tcPr>
            <w:tcW w:w="5664" w:type="dxa"/>
          </w:tcPr>
          <w:p w14:paraId="595F18C1" w14:textId="77777777" w:rsidR="00DE5D77" w:rsidRDefault="00DE5D77" w:rsidP="00645B77">
            <w:pPr>
              <w:ind w:firstLine="0"/>
              <w:rPr>
                <w:ins w:id="4654" w:author="Okot" w:date="2020-01-20T14:34:00Z"/>
              </w:rPr>
            </w:pPr>
            <w:ins w:id="4655" w:author="Okot" w:date="2020-01-20T14:34:00Z">
              <w:r>
                <w:t>(1-5).1. Użytkownik zamyka okno bez zapisywania danych.</w:t>
              </w:r>
            </w:ins>
          </w:p>
          <w:p w14:paraId="304591A9" w14:textId="77777777" w:rsidR="00DE5D77" w:rsidRDefault="00DE5D77" w:rsidP="00645B77">
            <w:pPr>
              <w:ind w:firstLine="0"/>
              <w:rPr>
                <w:ins w:id="4656" w:author="Okot" w:date="2020-01-20T14:34:00Z"/>
              </w:rPr>
            </w:pPr>
            <w:ins w:id="4657" w:author="Okot" w:date="2020-01-20T14:34:00Z">
              <w:r>
                <w:lastRenderedPageBreak/>
                <w:t>(1-5).1.1. Pojawia okno dialogowe służące do potwierdzenia zamknięcia okna bez zapisywania danych.</w:t>
              </w:r>
            </w:ins>
          </w:p>
          <w:p w14:paraId="77F1C94C" w14:textId="77777777" w:rsidR="00DE5D77" w:rsidRDefault="00DE5D77" w:rsidP="00645B77">
            <w:pPr>
              <w:ind w:firstLine="0"/>
              <w:rPr>
                <w:ins w:id="4658" w:author="Okot" w:date="2020-01-20T14:34:00Z"/>
              </w:rPr>
            </w:pPr>
            <w:ins w:id="4659" w:author="Okot" w:date="2020-01-20T14:34:00Z">
              <w:r>
                <w:t>(1-5).1.2.1. Użytkownik potwierdza zamknięcie okna.</w:t>
              </w:r>
            </w:ins>
          </w:p>
          <w:p w14:paraId="11C45EB3" w14:textId="77777777" w:rsidR="00DE5D77" w:rsidRDefault="00DE5D77" w:rsidP="00645B77">
            <w:pPr>
              <w:ind w:firstLine="0"/>
              <w:rPr>
                <w:ins w:id="4660" w:author="Okot" w:date="2020-01-20T14:34:00Z"/>
              </w:rPr>
            </w:pPr>
            <w:ins w:id="4661" w:author="Okot" w:date="2020-01-20T14:34:00Z">
              <w:r>
                <w:t>(1-5).1.2.1.1. Okno modalne z formularzem zostaje zamknięte.</w:t>
              </w:r>
            </w:ins>
          </w:p>
          <w:p w14:paraId="3571B6B2" w14:textId="77777777" w:rsidR="00DE5D77" w:rsidRDefault="00DE5D77" w:rsidP="00645B77">
            <w:pPr>
              <w:ind w:firstLine="0"/>
              <w:rPr>
                <w:ins w:id="4662" w:author="Okot" w:date="2020-01-20T14:34:00Z"/>
              </w:rPr>
            </w:pPr>
            <w:ins w:id="4663" w:author="Okot" w:date="2020-01-20T14:34:00Z">
              <w:r>
                <w:t>(1-5).1.2.1.2. Użytkownik zostaje przekierowany na stronę „Moje dane”.</w:t>
              </w:r>
            </w:ins>
          </w:p>
          <w:p w14:paraId="667A90F2" w14:textId="77777777" w:rsidR="00DE5D77" w:rsidRDefault="00DE5D77" w:rsidP="00645B77">
            <w:pPr>
              <w:ind w:firstLine="0"/>
              <w:rPr>
                <w:ins w:id="4664" w:author="Okot" w:date="2020-01-20T14:34:00Z"/>
              </w:rPr>
            </w:pPr>
            <w:ins w:id="4665" w:author="Okot" w:date="2020-01-20T14:34:00Z">
              <w:r>
                <w:t>(1-5).1.2.2. Użytkownik rezygnuje z akcji.</w:t>
              </w:r>
            </w:ins>
          </w:p>
          <w:p w14:paraId="07177C4B" w14:textId="48E4F78C" w:rsidR="00DE5D77" w:rsidRDefault="00975867" w:rsidP="00645B77">
            <w:pPr>
              <w:ind w:firstLine="0"/>
              <w:rPr>
                <w:ins w:id="4666" w:author="Okot" w:date="2020-01-20T14:34:00Z"/>
              </w:rPr>
            </w:pPr>
            <w:ins w:id="4667" w:author="Okot" w:date="2020-01-20T14:34:00Z">
              <w:r>
                <w:t>(1-5).1.2.2.1. Powrót do pkt</w:t>
              </w:r>
              <w:r w:rsidR="00DE5D77">
                <w:t> (1-5).</w:t>
              </w:r>
            </w:ins>
          </w:p>
          <w:p w14:paraId="2B07FDB3" w14:textId="77777777" w:rsidR="00DE5D77" w:rsidRDefault="00DE5D77" w:rsidP="00645B77">
            <w:pPr>
              <w:ind w:firstLine="0"/>
              <w:rPr>
                <w:ins w:id="4668" w:author="Okot" w:date="2020-01-20T14:34:00Z"/>
              </w:rPr>
            </w:pPr>
            <w:ins w:id="4669" w:author="Okot" w:date="2020-01-20T14:34:00Z">
              <w:r>
                <w:t>6.1(a) Wprowadzono nieprawidłową wagę.</w:t>
              </w:r>
            </w:ins>
          </w:p>
          <w:p w14:paraId="6C9C7532" w14:textId="77777777" w:rsidR="00DE5D77" w:rsidRDefault="00DE5D77" w:rsidP="00645B77">
            <w:pPr>
              <w:ind w:firstLine="0"/>
              <w:rPr>
                <w:ins w:id="4670" w:author="Okot" w:date="2020-01-20T14:34:00Z"/>
              </w:rPr>
            </w:pPr>
            <w:ins w:id="4671" w:author="Okot" w:date="2020-01-20T14:34:00Z">
              <w:r>
                <w:t>6.1(b) Pole wzrost pozostało puste.</w:t>
              </w:r>
            </w:ins>
          </w:p>
          <w:p w14:paraId="4948EFB5" w14:textId="77777777" w:rsidR="00DE5D77" w:rsidRDefault="00DE5D77" w:rsidP="00645B77">
            <w:pPr>
              <w:ind w:firstLine="0"/>
              <w:rPr>
                <w:ins w:id="4672" w:author="Okot" w:date="2020-01-20T14:34:00Z"/>
              </w:rPr>
            </w:pPr>
            <w:ins w:id="4673" w:author="Okot" w:date="2020-01-20T14:34:00Z">
              <w:r>
                <w:t>6.1.1. Wyświetlony zostaje stosowny komunikat błędu.</w:t>
              </w:r>
            </w:ins>
          </w:p>
          <w:p w14:paraId="0E20C601" w14:textId="0A1C0270" w:rsidR="00DE5D77" w:rsidRDefault="00DE5D77" w:rsidP="00645B77">
            <w:pPr>
              <w:ind w:firstLine="0"/>
              <w:rPr>
                <w:ins w:id="4674" w:author="Okot" w:date="2020-01-20T14:34:00Z"/>
              </w:rPr>
            </w:pPr>
            <w:ins w:id="4675" w:author="Okot" w:date="2020-01-20T14:34:00Z">
              <w:r>
                <w:t xml:space="preserve">6.1.2. Powrót do </w:t>
              </w:r>
              <w:r w:rsidR="00975867">
                <w:t>pkt</w:t>
              </w:r>
              <w:r>
                <w:t> 2.</w:t>
              </w:r>
            </w:ins>
          </w:p>
          <w:p w14:paraId="1A58C046" w14:textId="77777777" w:rsidR="00DE5D77" w:rsidRDefault="00DE5D77" w:rsidP="00645B77">
            <w:pPr>
              <w:ind w:firstLine="0"/>
              <w:rPr>
                <w:ins w:id="4676" w:author="Okot" w:date="2020-01-20T14:34:00Z"/>
              </w:rPr>
            </w:pPr>
            <w:ins w:id="4677" w:author="Okot" w:date="2020-01-20T14:34:00Z">
              <w:r>
                <w:t>6.2(a). Wprowadzono nieprawidłowy obwód pasa.</w:t>
              </w:r>
            </w:ins>
          </w:p>
          <w:p w14:paraId="59D501D7" w14:textId="77777777" w:rsidR="00DE5D77" w:rsidRDefault="00DE5D77" w:rsidP="00645B77">
            <w:pPr>
              <w:ind w:firstLine="0"/>
              <w:rPr>
                <w:ins w:id="4678" w:author="Okot" w:date="2020-01-20T14:34:00Z"/>
              </w:rPr>
            </w:pPr>
            <w:ins w:id="4679" w:author="Okot" w:date="2020-01-20T14:34:00Z">
              <w:r>
                <w:t>6.2(b). Pole obwód pasa pozostało puste.</w:t>
              </w:r>
            </w:ins>
          </w:p>
          <w:p w14:paraId="5BB468B9" w14:textId="77777777" w:rsidR="00DE5D77" w:rsidRDefault="00DE5D77" w:rsidP="00645B77">
            <w:pPr>
              <w:ind w:firstLine="0"/>
              <w:rPr>
                <w:ins w:id="4680" w:author="Okot" w:date="2020-01-20T14:34:00Z"/>
              </w:rPr>
            </w:pPr>
            <w:ins w:id="4681" w:author="Okot" w:date="2020-01-20T14:34:00Z">
              <w:r>
                <w:t>6.2.1. Wyświetlony zostaje stosowny komunikat błędu.</w:t>
              </w:r>
            </w:ins>
          </w:p>
          <w:p w14:paraId="33227652" w14:textId="6F96327D" w:rsidR="00DE5D77" w:rsidRDefault="00DE5D77" w:rsidP="00645B77">
            <w:pPr>
              <w:ind w:firstLine="0"/>
              <w:rPr>
                <w:ins w:id="4682" w:author="Okot" w:date="2020-01-20T14:34:00Z"/>
              </w:rPr>
            </w:pPr>
            <w:ins w:id="4683" w:author="Okot" w:date="2020-01-20T14:34:00Z">
              <w:r>
                <w:t>6.2.2(a) Powrót do pkt 3</w:t>
              </w:r>
            </w:ins>
          </w:p>
          <w:p w14:paraId="4C21FDF5" w14:textId="77777777" w:rsidR="00DE5D77" w:rsidRDefault="00DE5D77" w:rsidP="00645B77">
            <w:pPr>
              <w:ind w:firstLine="0"/>
              <w:rPr>
                <w:ins w:id="4684" w:author="Okot" w:date="2020-01-20T14:34:00Z"/>
              </w:rPr>
            </w:pPr>
            <w:ins w:id="4685" w:author="Okot" w:date="2020-01-20T14:34:00Z">
              <w:r>
                <w:t>6.3(a). Wprowadzono nieprawidłowy obwód bioder.</w:t>
              </w:r>
            </w:ins>
          </w:p>
          <w:p w14:paraId="4F18757F" w14:textId="77777777" w:rsidR="00DE5D77" w:rsidRDefault="00DE5D77" w:rsidP="00645B77">
            <w:pPr>
              <w:ind w:firstLine="0"/>
              <w:rPr>
                <w:ins w:id="4686" w:author="Okot" w:date="2020-01-20T14:34:00Z"/>
              </w:rPr>
            </w:pPr>
            <w:ins w:id="4687" w:author="Okot" w:date="2020-01-20T14:34:00Z">
              <w:r>
                <w:t>6.3(b). Pole obwód bioder pozostało puste.</w:t>
              </w:r>
            </w:ins>
          </w:p>
          <w:p w14:paraId="78606CA3" w14:textId="77777777" w:rsidR="00DE5D77" w:rsidRDefault="00DE5D77" w:rsidP="00645B77">
            <w:pPr>
              <w:ind w:firstLine="0"/>
              <w:rPr>
                <w:ins w:id="4688" w:author="Okot" w:date="2020-01-20T14:34:00Z"/>
              </w:rPr>
            </w:pPr>
            <w:ins w:id="4689" w:author="Okot" w:date="2020-01-20T14:34:00Z">
              <w:r>
                <w:t>6.3.1. Wyświetlony zostaje stosowny komunikat błędu.</w:t>
              </w:r>
            </w:ins>
          </w:p>
          <w:p w14:paraId="2634B1D0" w14:textId="789DD148" w:rsidR="00DE5D77" w:rsidRDefault="00975867" w:rsidP="00645B77">
            <w:pPr>
              <w:ind w:firstLine="0"/>
              <w:rPr>
                <w:ins w:id="4690" w:author="Okot" w:date="2020-01-20T14:34:00Z"/>
              </w:rPr>
            </w:pPr>
            <w:ins w:id="4691" w:author="Okot" w:date="2020-01-20T14:34:00Z">
              <w:r>
                <w:t>6.3.2(b) Powrót do pkt</w:t>
              </w:r>
              <w:r w:rsidR="00DE5D77">
                <w:t> 4.</w:t>
              </w:r>
            </w:ins>
          </w:p>
        </w:tc>
      </w:tr>
    </w:tbl>
    <w:p w14:paraId="72E7C482" w14:textId="77777777" w:rsidR="00DE5D77" w:rsidRDefault="00DE5D77" w:rsidP="00DE5D77">
      <w:pPr>
        <w:ind w:firstLine="0"/>
        <w:rPr>
          <w:ins w:id="4692" w:author="Okot" w:date="2020-01-20T14:34:00Z"/>
        </w:rPr>
      </w:pPr>
    </w:p>
    <w:p w14:paraId="406AA34A" w14:textId="06D08561" w:rsidR="00DE5D77" w:rsidRDefault="006B6403" w:rsidP="00DE5D77">
      <w:pPr>
        <w:ind w:firstLine="0"/>
        <w:rPr>
          <w:ins w:id="4693" w:author="Okot" w:date="2020-01-20T14:34:00Z"/>
        </w:rPr>
      </w:pPr>
      <w:ins w:id="4694" w:author="Okot" w:date="2020-01-20T14:34:00Z">
        <w:r>
          <w:t>Tabela 4.10</w:t>
        </w:r>
        <w:r w:rsidR="00DE5D77">
          <w:t>.</w:t>
        </w:r>
      </w:ins>
    </w:p>
    <w:p w14:paraId="560735A8" w14:textId="77777777" w:rsidR="00DE5D77" w:rsidRDefault="00DE5D77" w:rsidP="00DE5D77">
      <w:pPr>
        <w:ind w:firstLine="0"/>
        <w:rPr>
          <w:ins w:id="4695" w:author="Okot" w:date="2020-01-20T14:34:00Z"/>
        </w:rPr>
      </w:pPr>
      <w:ins w:id="4696" w:author="Okot" w:date="2020-01-20T14:34:00Z">
        <w:r>
          <w:t>Opis scenariusza przypadku użycia „Określenie celu”.</w:t>
        </w:r>
      </w:ins>
    </w:p>
    <w:tbl>
      <w:tblPr>
        <w:tblStyle w:val="Tabela-Siatka"/>
        <w:tblW w:w="0" w:type="auto"/>
        <w:tblLook w:val="04A0" w:firstRow="1" w:lastRow="0" w:firstColumn="1" w:lastColumn="0" w:noHBand="0" w:noVBand="1"/>
      </w:tblPr>
      <w:tblGrid>
        <w:gridCol w:w="3397"/>
        <w:gridCol w:w="5664"/>
      </w:tblGrid>
      <w:tr w:rsidR="00DE5D77" w14:paraId="6A46D000" w14:textId="77777777" w:rsidTr="00645B77">
        <w:trPr>
          <w:ins w:id="4697" w:author="Okot" w:date="2020-01-20T14:34:00Z"/>
        </w:trPr>
        <w:tc>
          <w:tcPr>
            <w:tcW w:w="3397" w:type="dxa"/>
          </w:tcPr>
          <w:p w14:paraId="6DA25DD2" w14:textId="77777777" w:rsidR="00DE5D77" w:rsidRPr="00541155" w:rsidRDefault="00DE5D77" w:rsidP="00645B77">
            <w:pPr>
              <w:ind w:firstLine="0"/>
              <w:rPr>
                <w:ins w:id="4698" w:author="Okot" w:date="2020-01-20T14:34:00Z"/>
                <w:b/>
              </w:rPr>
            </w:pPr>
            <w:ins w:id="4699" w:author="Okot" w:date="2020-01-20T14:34:00Z">
              <w:r w:rsidRPr="00541155">
                <w:rPr>
                  <w:b/>
                </w:rPr>
                <w:t>Nazwa</w:t>
              </w:r>
            </w:ins>
          </w:p>
        </w:tc>
        <w:tc>
          <w:tcPr>
            <w:tcW w:w="5664" w:type="dxa"/>
          </w:tcPr>
          <w:p w14:paraId="08F641CB" w14:textId="04185717" w:rsidR="00DE5D77" w:rsidRPr="00A12070" w:rsidRDefault="00DE5D77">
            <w:pPr>
              <w:ind w:firstLine="0"/>
              <w:rPr>
                <w:ins w:id="4700" w:author="Okot" w:date="2020-01-20T14:34:00Z"/>
                <w:b/>
                <w:i/>
              </w:rPr>
            </w:pPr>
            <w:ins w:id="4701" w:author="Okot" w:date="2020-01-20T14:34:00Z">
              <w:r w:rsidRPr="00A12070">
                <w:rPr>
                  <w:b/>
                  <w:i/>
                </w:rPr>
                <w:t>PU001</w:t>
              </w:r>
              <w:r w:rsidR="006B6403">
                <w:rPr>
                  <w:b/>
                  <w:i/>
                </w:rPr>
                <w:t>0</w:t>
              </w:r>
              <w:r w:rsidRPr="00A12070">
                <w:rPr>
                  <w:b/>
                  <w:i/>
                </w:rPr>
                <w:t>: Określenie celu</w:t>
              </w:r>
            </w:ins>
          </w:p>
        </w:tc>
      </w:tr>
      <w:tr w:rsidR="00DE5D77" w14:paraId="6249263E" w14:textId="77777777" w:rsidTr="00645B77">
        <w:trPr>
          <w:ins w:id="4702" w:author="Okot" w:date="2020-01-20T14:34:00Z"/>
        </w:trPr>
        <w:tc>
          <w:tcPr>
            <w:tcW w:w="3397" w:type="dxa"/>
          </w:tcPr>
          <w:p w14:paraId="39A6863D" w14:textId="77777777" w:rsidR="00DE5D77" w:rsidRPr="00541155" w:rsidRDefault="00DE5D77" w:rsidP="00645B77">
            <w:pPr>
              <w:ind w:firstLine="0"/>
              <w:rPr>
                <w:ins w:id="4703" w:author="Okot" w:date="2020-01-20T14:34:00Z"/>
                <w:b/>
              </w:rPr>
            </w:pPr>
            <w:ins w:id="4704" w:author="Okot" w:date="2020-01-20T14:34:00Z">
              <w:r w:rsidRPr="00541155">
                <w:rPr>
                  <w:b/>
                </w:rPr>
                <w:t>Opis</w:t>
              </w:r>
            </w:ins>
          </w:p>
        </w:tc>
        <w:tc>
          <w:tcPr>
            <w:tcW w:w="5664" w:type="dxa"/>
          </w:tcPr>
          <w:p w14:paraId="44789DC3" w14:textId="77777777" w:rsidR="00DE5D77" w:rsidRDefault="00DE5D77" w:rsidP="00645B77">
            <w:pPr>
              <w:ind w:firstLine="0"/>
              <w:rPr>
                <w:ins w:id="4705" w:author="Okot" w:date="2020-01-20T14:34:00Z"/>
              </w:rPr>
            </w:pPr>
            <w:ins w:id="4706" w:author="Okot" w:date="2020-01-20T14:34:00Z">
              <w:r>
                <w:t>Przypadek użycia pozwala użytkownikowi wybrać cel, jaki chce osiągnąć korzystając z aplikacji.</w:t>
              </w:r>
            </w:ins>
          </w:p>
        </w:tc>
      </w:tr>
      <w:tr w:rsidR="00DE5D77" w14:paraId="28ACE297" w14:textId="77777777" w:rsidTr="00645B77">
        <w:trPr>
          <w:ins w:id="4707" w:author="Okot" w:date="2020-01-20T14:34:00Z"/>
        </w:trPr>
        <w:tc>
          <w:tcPr>
            <w:tcW w:w="3397" w:type="dxa"/>
          </w:tcPr>
          <w:p w14:paraId="2B4D01A6" w14:textId="77777777" w:rsidR="00DE5D77" w:rsidRPr="00541155" w:rsidRDefault="00DE5D77" w:rsidP="00645B77">
            <w:pPr>
              <w:ind w:firstLine="0"/>
              <w:rPr>
                <w:ins w:id="4708" w:author="Okot" w:date="2020-01-20T14:34:00Z"/>
                <w:b/>
              </w:rPr>
            </w:pPr>
            <w:ins w:id="4709" w:author="Okot" w:date="2020-01-20T14:34:00Z">
              <w:r w:rsidRPr="00541155">
                <w:rPr>
                  <w:b/>
                </w:rPr>
                <w:t>Warunki początkowe</w:t>
              </w:r>
            </w:ins>
          </w:p>
        </w:tc>
        <w:tc>
          <w:tcPr>
            <w:tcW w:w="5664" w:type="dxa"/>
          </w:tcPr>
          <w:p w14:paraId="44451113" w14:textId="77777777" w:rsidR="00DE5D77" w:rsidRDefault="00DE5D77" w:rsidP="00645B77">
            <w:pPr>
              <w:ind w:firstLine="0"/>
              <w:rPr>
                <w:ins w:id="4710" w:author="Okot" w:date="2020-01-20T14:34:00Z"/>
              </w:rPr>
            </w:pPr>
            <w:ins w:id="4711" w:author="Okot" w:date="2020-01-20T14:34:00Z">
              <w:r>
                <w:t>Użytkownik poprawnie zrealizował PU002 oraz znajduje się na podstronie „Moje dane”.</w:t>
              </w:r>
            </w:ins>
          </w:p>
        </w:tc>
      </w:tr>
      <w:tr w:rsidR="00DE5D77" w14:paraId="7F47F203" w14:textId="77777777" w:rsidTr="00645B77">
        <w:trPr>
          <w:ins w:id="4712" w:author="Okot" w:date="2020-01-20T14:34:00Z"/>
        </w:trPr>
        <w:tc>
          <w:tcPr>
            <w:tcW w:w="3397" w:type="dxa"/>
          </w:tcPr>
          <w:p w14:paraId="0B7D88C9" w14:textId="77777777" w:rsidR="00DE5D77" w:rsidRPr="00541155" w:rsidRDefault="00DE5D77" w:rsidP="00645B77">
            <w:pPr>
              <w:ind w:firstLine="0"/>
              <w:rPr>
                <w:ins w:id="4713" w:author="Okot" w:date="2020-01-20T14:34:00Z"/>
                <w:b/>
              </w:rPr>
            </w:pPr>
            <w:ins w:id="4714" w:author="Okot" w:date="2020-01-20T14:34:00Z">
              <w:r w:rsidRPr="00541155">
                <w:rPr>
                  <w:b/>
                </w:rPr>
                <w:t>Inicjacja</w:t>
              </w:r>
            </w:ins>
          </w:p>
        </w:tc>
        <w:tc>
          <w:tcPr>
            <w:tcW w:w="5664" w:type="dxa"/>
          </w:tcPr>
          <w:p w14:paraId="69F536E5" w14:textId="77777777" w:rsidR="00DE5D77" w:rsidRDefault="00DE5D77" w:rsidP="00645B77">
            <w:pPr>
              <w:ind w:firstLine="0"/>
              <w:rPr>
                <w:ins w:id="4715" w:author="Okot" w:date="2020-01-20T14:34:00Z"/>
              </w:rPr>
            </w:pPr>
            <w:ins w:id="4716" w:author="Okot" w:date="2020-01-20T14:34:00Z">
              <w:r>
                <w:t>Użytkownik zaznaczył wybrany cel.</w:t>
              </w:r>
            </w:ins>
          </w:p>
        </w:tc>
      </w:tr>
      <w:tr w:rsidR="00DE5D77" w14:paraId="054CA78B" w14:textId="77777777" w:rsidTr="00645B77">
        <w:trPr>
          <w:ins w:id="4717" w:author="Okot" w:date="2020-01-20T14:34:00Z"/>
        </w:trPr>
        <w:tc>
          <w:tcPr>
            <w:tcW w:w="3397" w:type="dxa"/>
          </w:tcPr>
          <w:p w14:paraId="061C62D7" w14:textId="77777777" w:rsidR="00DE5D77" w:rsidRPr="00541155" w:rsidRDefault="00DE5D77" w:rsidP="00645B77">
            <w:pPr>
              <w:ind w:firstLine="0"/>
              <w:rPr>
                <w:ins w:id="4718" w:author="Okot" w:date="2020-01-20T14:34:00Z"/>
                <w:b/>
              </w:rPr>
            </w:pPr>
            <w:ins w:id="4719" w:author="Okot" w:date="2020-01-20T14:34:00Z">
              <w:r w:rsidRPr="00541155">
                <w:rPr>
                  <w:b/>
                </w:rPr>
                <w:t>Warunki końcowe</w:t>
              </w:r>
            </w:ins>
          </w:p>
        </w:tc>
        <w:tc>
          <w:tcPr>
            <w:tcW w:w="5664" w:type="dxa"/>
          </w:tcPr>
          <w:p w14:paraId="0A088E6D" w14:textId="77777777" w:rsidR="00DE5D77" w:rsidRDefault="00DE5D77" w:rsidP="00645B77">
            <w:pPr>
              <w:ind w:firstLine="0"/>
              <w:rPr>
                <w:ins w:id="4720" w:author="Okot" w:date="2020-01-20T14:34:00Z"/>
              </w:rPr>
            </w:pPr>
            <w:ins w:id="4721" w:author="Okot" w:date="2020-01-20T14:34:00Z">
              <w:r>
                <w:t>Został wyświetlony komunikat informujący o zapisaniu celu użytkownika.</w:t>
              </w:r>
            </w:ins>
          </w:p>
        </w:tc>
      </w:tr>
      <w:tr w:rsidR="00DE5D77" w14:paraId="24BB6B6D" w14:textId="77777777" w:rsidTr="00645B77">
        <w:trPr>
          <w:ins w:id="4722" w:author="Okot" w:date="2020-01-20T14:34:00Z"/>
        </w:trPr>
        <w:tc>
          <w:tcPr>
            <w:tcW w:w="3397" w:type="dxa"/>
          </w:tcPr>
          <w:p w14:paraId="68C43EF5" w14:textId="77777777" w:rsidR="00DE5D77" w:rsidRPr="00541155" w:rsidRDefault="00DE5D77" w:rsidP="00645B77">
            <w:pPr>
              <w:ind w:firstLine="0"/>
              <w:rPr>
                <w:ins w:id="4723" w:author="Okot" w:date="2020-01-20T14:34:00Z"/>
                <w:b/>
              </w:rPr>
            </w:pPr>
            <w:ins w:id="4724" w:author="Okot" w:date="2020-01-20T14:34:00Z">
              <w:r w:rsidRPr="00541155">
                <w:rPr>
                  <w:b/>
                </w:rPr>
                <w:t>Scenariusz główny</w:t>
              </w:r>
            </w:ins>
          </w:p>
        </w:tc>
        <w:tc>
          <w:tcPr>
            <w:tcW w:w="5664" w:type="dxa"/>
          </w:tcPr>
          <w:p w14:paraId="4BB03770" w14:textId="77777777" w:rsidR="00DE5D77" w:rsidRDefault="00DE5D77" w:rsidP="00645B77">
            <w:pPr>
              <w:ind w:firstLine="0"/>
              <w:rPr>
                <w:ins w:id="4725" w:author="Okot" w:date="2020-01-20T14:34:00Z"/>
              </w:rPr>
            </w:pPr>
            <w:ins w:id="4726" w:author="Okot" w:date="2020-01-20T14:34:00Z">
              <w:r>
                <w:t>1. Użytkownik zaznacza wybrany cel.</w:t>
              </w:r>
            </w:ins>
          </w:p>
          <w:p w14:paraId="424B95E2" w14:textId="77777777" w:rsidR="00DE5D77" w:rsidRDefault="00DE5D77" w:rsidP="00645B77">
            <w:pPr>
              <w:ind w:firstLine="0"/>
              <w:rPr>
                <w:ins w:id="4727" w:author="Okot" w:date="2020-01-20T14:34:00Z"/>
              </w:rPr>
            </w:pPr>
            <w:ins w:id="4728" w:author="Okot" w:date="2020-01-20T14:34:00Z">
              <w:r>
                <w:t xml:space="preserve">2. Użytkownik naciska przycisk „Zapisz.” </w:t>
              </w:r>
            </w:ins>
          </w:p>
          <w:p w14:paraId="68C1E2E7" w14:textId="77777777" w:rsidR="00DE5D77" w:rsidRDefault="00DE5D77" w:rsidP="00645B77">
            <w:pPr>
              <w:ind w:firstLine="0"/>
              <w:rPr>
                <w:ins w:id="4729" w:author="Okot" w:date="2020-01-20T14:34:00Z"/>
              </w:rPr>
            </w:pPr>
            <w:ins w:id="4730" w:author="Okot" w:date="2020-01-20T14:34:00Z">
              <w:r>
                <w:lastRenderedPageBreak/>
                <w:t>3. System weryfikuje przesyłany formularz.</w:t>
              </w:r>
            </w:ins>
          </w:p>
          <w:p w14:paraId="712AB605" w14:textId="77777777" w:rsidR="00DE5D77" w:rsidRDefault="00DE5D77" w:rsidP="00645B77">
            <w:pPr>
              <w:ind w:firstLine="0"/>
              <w:rPr>
                <w:ins w:id="4731" w:author="Okot" w:date="2020-01-20T14:34:00Z"/>
              </w:rPr>
            </w:pPr>
            <w:ins w:id="4732" w:author="Okot" w:date="2020-01-20T14:34:00Z">
              <w:r>
                <w:t>4. Cel zostaje zapisany w bazie danych.</w:t>
              </w:r>
            </w:ins>
          </w:p>
          <w:p w14:paraId="0E95D28F" w14:textId="77777777" w:rsidR="00DE5D77" w:rsidRDefault="00DE5D77" w:rsidP="00645B77">
            <w:pPr>
              <w:ind w:firstLine="0"/>
              <w:rPr>
                <w:ins w:id="4733" w:author="Okot" w:date="2020-01-20T14:34:00Z"/>
              </w:rPr>
            </w:pPr>
            <w:ins w:id="4734" w:author="Okot" w:date="2020-01-20T14:34:00Z">
              <w:r>
                <w:t>5.Wyświetlony zostaje komunikat informujący o zapisaniu celu użytkownika.</w:t>
              </w:r>
            </w:ins>
          </w:p>
        </w:tc>
      </w:tr>
      <w:tr w:rsidR="00DE5D77" w14:paraId="32D874EA" w14:textId="77777777" w:rsidTr="00645B77">
        <w:trPr>
          <w:trHeight w:val="54"/>
          <w:ins w:id="4735" w:author="Okot" w:date="2020-01-20T14:34:00Z"/>
        </w:trPr>
        <w:tc>
          <w:tcPr>
            <w:tcW w:w="3397" w:type="dxa"/>
          </w:tcPr>
          <w:p w14:paraId="45150645" w14:textId="77777777" w:rsidR="00DE5D77" w:rsidRPr="00541155" w:rsidRDefault="00DE5D77" w:rsidP="00645B77">
            <w:pPr>
              <w:ind w:firstLine="0"/>
              <w:rPr>
                <w:ins w:id="4736" w:author="Okot" w:date="2020-01-20T14:34:00Z"/>
                <w:b/>
              </w:rPr>
            </w:pPr>
            <w:ins w:id="4737" w:author="Okot" w:date="2020-01-20T14:34:00Z">
              <w:r w:rsidRPr="00541155">
                <w:rPr>
                  <w:b/>
                </w:rPr>
                <w:lastRenderedPageBreak/>
                <w:t>Scenariusze alternatywne</w:t>
              </w:r>
            </w:ins>
          </w:p>
        </w:tc>
        <w:tc>
          <w:tcPr>
            <w:tcW w:w="5664" w:type="dxa"/>
          </w:tcPr>
          <w:p w14:paraId="529E5E74" w14:textId="77777777" w:rsidR="00DE5D77" w:rsidRDefault="00DE5D77" w:rsidP="00645B77">
            <w:pPr>
              <w:ind w:firstLine="0"/>
              <w:rPr>
                <w:ins w:id="4738" w:author="Okot" w:date="2020-01-20T14:34:00Z"/>
              </w:rPr>
            </w:pPr>
            <w:ins w:id="4739" w:author="Okot" w:date="2020-01-20T14:34:00Z">
              <w:r>
                <w:t>3.1. Nie wybrano żadnego celu.</w:t>
              </w:r>
            </w:ins>
          </w:p>
          <w:p w14:paraId="209A7CBB" w14:textId="77777777" w:rsidR="00DE5D77" w:rsidRDefault="00DE5D77" w:rsidP="00645B77">
            <w:pPr>
              <w:ind w:firstLine="0"/>
              <w:rPr>
                <w:ins w:id="4740" w:author="Okot" w:date="2020-01-20T14:34:00Z"/>
              </w:rPr>
            </w:pPr>
            <w:ins w:id="4741" w:author="Okot" w:date="2020-01-20T14:34:00Z">
              <w:r>
                <w:t>3.1.1. Wyświetlony zostaje stosowny komunikat błędu.</w:t>
              </w:r>
            </w:ins>
          </w:p>
          <w:p w14:paraId="61AFDDAF" w14:textId="1D817DBF" w:rsidR="00DE5D77" w:rsidRDefault="00975867" w:rsidP="00645B77">
            <w:pPr>
              <w:ind w:firstLine="0"/>
              <w:rPr>
                <w:ins w:id="4742" w:author="Okot" w:date="2020-01-20T14:34:00Z"/>
              </w:rPr>
            </w:pPr>
            <w:ins w:id="4743" w:author="Okot" w:date="2020-01-20T14:34:00Z">
              <w:r>
                <w:t>3.1.2. Powrót do pkt</w:t>
              </w:r>
              <w:r w:rsidR="00DE5D77">
                <w:t> 1.</w:t>
              </w:r>
            </w:ins>
          </w:p>
        </w:tc>
      </w:tr>
    </w:tbl>
    <w:p w14:paraId="350A15E4" w14:textId="77777777" w:rsidR="00DE5D77" w:rsidRDefault="00DE5D77" w:rsidP="00DE5D77">
      <w:pPr>
        <w:ind w:firstLine="0"/>
        <w:rPr>
          <w:ins w:id="4744" w:author="Okot" w:date="2020-01-20T14:34:00Z"/>
        </w:rPr>
      </w:pPr>
    </w:p>
    <w:p w14:paraId="5EF6A058" w14:textId="6FD7F65A" w:rsidR="00DE5D77" w:rsidRDefault="006B6403" w:rsidP="00DE5D77">
      <w:pPr>
        <w:ind w:firstLine="0"/>
        <w:rPr>
          <w:ins w:id="4745" w:author="Okot" w:date="2020-01-20T14:34:00Z"/>
        </w:rPr>
      </w:pPr>
      <w:ins w:id="4746" w:author="Okot" w:date="2020-01-20T14:34:00Z">
        <w:r>
          <w:t>Tabela 4.11</w:t>
        </w:r>
        <w:r w:rsidR="00DE5D77">
          <w:t>.</w:t>
        </w:r>
      </w:ins>
    </w:p>
    <w:p w14:paraId="36724BFA" w14:textId="77777777" w:rsidR="00DE5D77" w:rsidRDefault="00DE5D77" w:rsidP="00DE5D77">
      <w:pPr>
        <w:ind w:firstLine="0"/>
        <w:rPr>
          <w:ins w:id="4747" w:author="Okot" w:date="2020-01-20T14:34:00Z"/>
        </w:rPr>
      </w:pPr>
      <w:ins w:id="4748" w:author="Okot" w:date="2020-01-20T14:34:00Z">
        <w:r>
          <w:t>Opis scenariusza przypadku użycia „Zmiana celu”.</w:t>
        </w:r>
      </w:ins>
    </w:p>
    <w:tbl>
      <w:tblPr>
        <w:tblStyle w:val="Tabela-Siatka"/>
        <w:tblW w:w="0" w:type="auto"/>
        <w:tblLook w:val="04A0" w:firstRow="1" w:lastRow="0" w:firstColumn="1" w:lastColumn="0" w:noHBand="0" w:noVBand="1"/>
      </w:tblPr>
      <w:tblGrid>
        <w:gridCol w:w="3397"/>
        <w:gridCol w:w="5664"/>
      </w:tblGrid>
      <w:tr w:rsidR="00DE5D77" w14:paraId="209DA11B" w14:textId="77777777" w:rsidTr="00645B77">
        <w:trPr>
          <w:ins w:id="4749" w:author="Okot" w:date="2020-01-20T14:34:00Z"/>
        </w:trPr>
        <w:tc>
          <w:tcPr>
            <w:tcW w:w="3397" w:type="dxa"/>
          </w:tcPr>
          <w:p w14:paraId="59D980E6" w14:textId="77777777" w:rsidR="00DE5D77" w:rsidRPr="00541155" w:rsidRDefault="00DE5D77" w:rsidP="00645B77">
            <w:pPr>
              <w:ind w:firstLine="0"/>
              <w:rPr>
                <w:ins w:id="4750" w:author="Okot" w:date="2020-01-20T14:34:00Z"/>
                <w:b/>
              </w:rPr>
            </w:pPr>
            <w:ins w:id="4751" w:author="Okot" w:date="2020-01-20T14:34:00Z">
              <w:r w:rsidRPr="00541155">
                <w:rPr>
                  <w:b/>
                </w:rPr>
                <w:t>Nazwa</w:t>
              </w:r>
            </w:ins>
          </w:p>
        </w:tc>
        <w:tc>
          <w:tcPr>
            <w:tcW w:w="5664" w:type="dxa"/>
          </w:tcPr>
          <w:p w14:paraId="0832D18C" w14:textId="2B4C6376" w:rsidR="00DE5D77" w:rsidRPr="00A12070" w:rsidRDefault="00DE5D77">
            <w:pPr>
              <w:ind w:firstLine="0"/>
              <w:rPr>
                <w:ins w:id="4752" w:author="Okot" w:date="2020-01-20T14:34:00Z"/>
                <w:b/>
                <w:i/>
              </w:rPr>
            </w:pPr>
            <w:ins w:id="4753" w:author="Okot" w:date="2020-01-20T14:34:00Z">
              <w:r w:rsidRPr="00A12070">
                <w:rPr>
                  <w:b/>
                  <w:i/>
                </w:rPr>
                <w:t>PU</w:t>
              </w:r>
              <w:r>
                <w:rPr>
                  <w:b/>
                  <w:i/>
                </w:rPr>
                <w:t>01</w:t>
              </w:r>
              <w:r w:rsidR="006B6403">
                <w:rPr>
                  <w:b/>
                  <w:i/>
                </w:rPr>
                <w:t>1</w:t>
              </w:r>
              <w:r w:rsidRPr="00A12070">
                <w:rPr>
                  <w:b/>
                  <w:i/>
                </w:rPr>
                <w:t>: Zmiana celu</w:t>
              </w:r>
            </w:ins>
          </w:p>
        </w:tc>
      </w:tr>
      <w:tr w:rsidR="00DE5D77" w14:paraId="287293E5" w14:textId="77777777" w:rsidTr="00645B77">
        <w:trPr>
          <w:ins w:id="4754" w:author="Okot" w:date="2020-01-20T14:34:00Z"/>
        </w:trPr>
        <w:tc>
          <w:tcPr>
            <w:tcW w:w="3397" w:type="dxa"/>
          </w:tcPr>
          <w:p w14:paraId="5A3A59F4" w14:textId="77777777" w:rsidR="00DE5D77" w:rsidRPr="00541155" w:rsidRDefault="00DE5D77" w:rsidP="00645B77">
            <w:pPr>
              <w:ind w:firstLine="0"/>
              <w:rPr>
                <w:ins w:id="4755" w:author="Okot" w:date="2020-01-20T14:34:00Z"/>
                <w:b/>
              </w:rPr>
            </w:pPr>
            <w:ins w:id="4756" w:author="Okot" w:date="2020-01-20T14:34:00Z">
              <w:r w:rsidRPr="00541155">
                <w:rPr>
                  <w:b/>
                </w:rPr>
                <w:t>Opis</w:t>
              </w:r>
            </w:ins>
          </w:p>
        </w:tc>
        <w:tc>
          <w:tcPr>
            <w:tcW w:w="5664" w:type="dxa"/>
          </w:tcPr>
          <w:p w14:paraId="0B99DAFB" w14:textId="77777777" w:rsidR="00DE5D77" w:rsidRDefault="00DE5D77" w:rsidP="00645B77">
            <w:pPr>
              <w:ind w:firstLine="0"/>
              <w:rPr>
                <w:ins w:id="4757" w:author="Okot" w:date="2020-01-20T14:34:00Z"/>
              </w:rPr>
            </w:pPr>
            <w:ins w:id="4758" w:author="Okot" w:date="2020-01-20T14:34:00Z">
              <w:r>
                <w:t>Przypadek użycia pozwala użytkownikowi zmienić cel, jaki chce osiągnąć korzystając z aplikacji.</w:t>
              </w:r>
            </w:ins>
          </w:p>
        </w:tc>
      </w:tr>
      <w:tr w:rsidR="00DE5D77" w14:paraId="2A58DF8A" w14:textId="77777777" w:rsidTr="00645B77">
        <w:trPr>
          <w:ins w:id="4759" w:author="Okot" w:date="2020-01-20T14:34:00Z"/>
        </w:trPr>
        <w:tc>
          <w:tcPr>
            <w:tcW w:w="3397" w:type="dxa"/>
          </w:tcPr>
          <w:p w14:paraId="4EA08152" w14:textId="77777777" w:rsidR="00DE5D77" w:rsidRPr="00541155" w:rsidRDefault="00DE5D77" w:rsidP="00645B77">
            <w:pPr>
              <w:ind w:firstLine="0"/>
              <w:rPr>
                <w:ins w:id="4760" w:author="Okot" w:date="2020-01-20T14:34:00Z"/>
                <w:b/>
              </w:rPr>
            </w:pPr>
            <w:ins w:id="4761" w:author="Okot" w:date="2020-01-20T14:34:00Z">
              <w:r w:rsidRPr="00541155">
                <w:rPr>
                  <w:b/>
                </w:rPr>
                <w:t>Warunki początkowe</w:t>
              </w:r>
            </w:ins>
          </w:p>
        </w:tc>
        <w:tc>
          <w:tcPr>
            <w:tcW w:w="5664" w:type="dxa"/>
          </w:tcPr>
          <w:p w14:paraId="7E8E0B6A" w14:textId="3A72631D" w:rsidR="00DE5D77" w:rsidRDefault="00DE5D77">
            <w:pPr>
              <w:ind w:firstLine="0"/>
              <w:rPr>
                <w:ins w:id="4762" w:author="Okot" w:date="2020-01-20T14:34:00Z"/>
              </w:rPr>
            </w:pPr>
            <w:ins w:id="4763" w:author="Okot" w:date="2020-01-20T14:34:00Z">
              <w:r>
                <w:t>Użytkownik poprawnie zrealizował PU002 oraz PU01</w:t>
              </w:r>
              <w:r w:rsidR="006B6403">
                <w:t>0</w:t>
              </w:r>
              <w:r>
                <w:t xml:space="preserve"> i znajduje się na podstronie „Moje dane”.</w:t>
              </w:r>
            </w:ins>
          </w:p>
        </w:tc>
      </w:tr>
      <w:tr w:rsidR="00DE5D77" w14:paraId="2829920F" w14:textId="77777777" w:rsidTr="00645B77">
        <w:trPr>
          <w:ins w:id="4764" w:author="Okot" w:date="2020-01-20T14:34:00Z"/>
        </w:trPr>
        <w:tc>
          <w:tcPr>
            <w:tcW w:w="3397" w:type="dxa"/>
          </w:tcPr>
          <w:p w14:paraId="2E8478B1" w14:textId="77777777" w:rsidR="00DE5D77" w:rsidRPr="00541155" w:rsidRDefault="00DE5D77" w:rsidP="00645B77">
            <w:pPr>
              <w:ind w:firstLine="0"/>
              <w:rPr>
                <w:ins w:id="4765" w:author="Okot" w:date="2020-01-20T14:34:00Z"/>
                <w:b/>
              </w:rPr>
            </w:pPr>
            <w:ins w:id="4766" w:author="Okot" w:date="2020-01-20T14:34:00Z">
              <w:r w:rsidRPr="00541155">
                <w:rPr>
                  <w:b/>
                </w:rPr>
                <w:t>Inicjacja</w:t>
              </w:r>
            </w:ins>
          </w:p>
        </w:tc>
        <w:tc>
          <w:tcPr>
            <w:tcW w:w="5664" w:type="dxa"/>
          </w:tcPr>
          <w:p w14:paraId="2B16E3B0" w14:textId="77777777" w:rsidR="00DE5D77" w:rsidRDefault="00DE5D77" w:rsidP="00645B77">
            <w:pPr>
              <w:ind w:firstLine="0"/>
              <w:rPr>
                <w:ins w:id="4767" w:author="Okot" w:date="2020-01-20T14:34:00Z"/>
              </w:rPr>
            </w:pPr>
            <w:ins w:id="4768" w:author="Okot" w:date="2020-01-20T14:34:00Z">
              <w:r>
                <w:t>Użytkownik użył przycisku „Edycja” znajdującego się przy wybranym wcześniej celu.</w:t>
              </w:r>
            </w:ins>
          </w:p>
        </w:tc>
      </w:tr>
      <w:tr w:rsidR="00DE5D77" w14:paraId="70E5B45A" w14:textId="77777777" w:rsidTr="00645B77">
        <w:trPr>
          <w:ins w:id="4769" w:author="Okot" w:date="2020-01-20T14:34:00Z"/>
        </w:trPr>
        <w:tc>
          <w:tcPr>
            <w:tcW w:w="3397" w:type="dxa"/>
          </w:tcPr>
          <w:p w14:paraId="5DD508FD" w14:textId="77777777" w:rsidR="00DE5D77" w:rsidRPr="00541155" w:rsidRDefault="00DE5D77" w:rsidP="00645B77">
            <w:pPr>
              <w:ind w:firstLine="0"/>
              <w:rPr>
                <w:ins w:id="4770" w:author="Okot" w:date="2020-01-20T14:34:00Z"/>
                <w:b/>
              </w:rPr>
            </w:pPr>
            <w:ins w:id="4771" w:author="Okot" w:date="2020-01-20T14:34:00Z">
              <w:r w:rsidRPr="00541155">
                <w:rPr>
                  <w:b/>
                </w:rPr>
                <w:t>Warunki końcowe</w:t>
              </w:r>
            </w:ins>
          </w:p>
        </w:tc>
        <w:tc>
          <w:tcPr>
            <w:tcW w:w="5664" w:type="dxa"/>
          </w:tcPr>
          <w:p w14:paraId="50C6ACF3" w14:textId="77777777" w:rsidR="00DE5D77" w:rsidRDefault="00DE5D77" w:rsidP="00645B77">
            <w:pPr>
              <w:ind w:firstLine="0"/>
              <w:rPr>
                <w:ins w:id="4772" w:author="Okot" w:date="2020-01-20T14:34:00Z"/>
              </w:rPr>
            </w:pPr>
            <w:ins w:id="4773" w:author="Okot" w:date="2020-01-20T14:34:00Z">
              <w:r>
                <w:t>Został wyświetlony komunikat informujący o zmianie celu użytkownika.</w:t>
              </w:r>
            </w:ins>
          </w:p>
        </w:tc>
      </w:tr>
      <w:tr w:rsidR="00DE5D77" w14:paraId="1BB88CF8" w14:textId="77777777" w:rsidTr="00645B77">
        <w:trPr>
          <w:ins w:id="4774" w:author="Okot" w:date="2020-01-20T14:34:00Z"/>
        </w:trPr>
        <w:tc>
          <w:tcPr>
            <w:tcW w:w="3397" w:type="dxa"/>
          </w:tcPr>
          <w:p w14:paraId="3744C4E0" w14:textId="77777777" w:rsidR="00DE5D77" w:rsidRPr="00541155" w:rsidRDefault="00DE5D77" w:rsidP="00645B77">
            <w:pPr>
              <w:ind w:firstLine="0"/>
              <w:rPr>
                <w:ins w:id="4775" w:author="Okot" w:date="2020-01-20T14:34:00Z"/>
                <w:b/>
              </w:rPr>
            </w:pPr>
            <w:ins w:id="4776" w:author="Okot" w:date="2020-01-20T14:34:00Z">
              <w:r w:rsidRPr="00541155">
                <w:rPr>
                  <w:b/>
                </w:rPr>
                <w:t>Scenariusz główny</w:t>
              </w:r>
            </w:ins>
          </w:p>
        </w:tc>
        <w:tc>
          <w:tcPr>
            <w:tcW w:w="5664" w:type="dxa"/>
          </w:tcPr>
          <w:p w14:paraId="644199AB" w14:textId="77777777" w:rsidR="00DE5D77" w:rsidRDefault="00DE5D77" w:rsidP="00645B77">
            <w:pPr>
              <w:ind w:firstLine="0"/>
              <w:rPr>
                <w:ins w:id="4777" w:author="Okot" w:date="2020-01-20T14:34:00Z"/>
              </w:rPr>
            </w:pPr>
            <w:ins w:id="4778" w:author="Okot" w:date="2020-01-20T14:34:00Z">
              <w:r>
                <w:t>1. Pojawia się okno modalne zawierające formularz zmiany celu.</w:t>
              </w:r>
            </w:ins>
          </w:p>
          <w:p w14:paraId="43B11C39" w14:textId="77777777" w:rsidR="00DE5D77" w:rsidRDefault="00DE5D77" w:rsidP="00645B77">
            <w:pPr>
              <w:ind w:firstLine="0"/>
              <w:rPr>
                <w:ins w:id="4779" w:author="Okot" w:date="2020-01-20T14:34:00Z"/>
              </w:rPr>
            </w:pPr>
            <w:ins w:id="4780" w:author="Okot" w:date="2020-01-20T14:34:00Z">
              <w:r>
                <w:t>2. Użytkownik zaznacza wybrany cel.</w:t>
              </w:r>
            </w:ins>
          </w:p>
          <w:p w14:paraId="7C948E25" w14:textId="77777777" w:rsidR="00DE5D77" w:rsidRDefault="00DE5D77" w:rsidP="00645B77">
            <w:pPr>
              <w:ind w:firstLine="0"/>
              <w:rPr>
                <w:ins w:id="4781" w:author="Okot" w:date="2020-01-20T14:34:00Z"/>
              </w:rPr>
            </w:pPr>
            <w:ins w:id="4782" w:author="Okot" w:date="2020-01-20T14:34:00Z">
              <w:r>
                <w:t xml:space="preserve">3. Użytkownik naciska przycisk „Zapisz.” </w:t>
              </w:r>
            </w:ins>
          </w:p>
          <w:p w14:paraId="6A1E20AB" w14:textId="77777777" w:rsidR="00DE5D77" w:rsidRDefault="00DE5D77" w:rsidP="00645B77">
            <w:pPr>
              <w:ind w:firstLine="0"/>
              <w:rPr>
                <w:ins w:id="4783" w:author="Okot" w:date="2020-01-20T14:34:00Z"/>
              </w:rPr>
            </w:pPr>
            <w:ins w:id="4784" w:author="Okot" w:date="2020-01-20T14:34:00Z">
              <w:r>
                <w:t>4. System weryfikuje przesyłany formularz.</w:t>
              </w:r>
            </w:ins>
          </w:p>
          <w:p w14:paraId="20D82A72" w14:textId="77777777" w:rsidR="00DE5D77" w:rsidRDefault="00DE5D77" w:rsidP="00645B77">
            <w:pPr>
              <w:ind w:firstLine="0"/>
              <w:rPr>
                <w:ins w:id="4785" w:author="Okot" w:date="2020-01-20T14:34:00Z"/>
              </w:rPr>
            </w:pPr>
            <w:ins w:id="4786" w:author="Okot" w:date="2020-01-20T14:34:00Z">
              <w:r>
                <w:t>5. Cel zostaje zapisany w bazie danych.</w:t>
              </w:r>
            </w:ins>
          </w:p>
          <w:p w14:paraId="1FE12797" w14:textId="77777777" w:rsidR="00DE5D77" w:rsidRDefault="00DE5D77" w:rsidP="00645B77">
            <w:pPr>
              <w:ind w:firstLine="0"/>
              <w:rPr>
                <w:ins w:id="4787" w:author="Okot" w:date="2020-01-20T14:34:00Z"/>
              </w:rPr>
            </w:pPr>
            <w:ins w:id="4788" w:author="Okot" w:date="2020-01-20T14:34:00Z">
              <w:r>
                <w:t>6.Wyświetlony zostaje komunikat informujący o zapisaniu celu użytkownika.</w:t>
              </w:r>
            </w:ins>
          </w:p>
        </w:tc>
      </w:tr>
      <w:tr w:rsidR="00DE5D77" w14:paraId="147B5FDC" w14:textId="77777777" w:rsidTr="00645B77">
        <w:trPr>
          <w:trHeight w:val="54"/>
          <w:ins w:id="4789" w:author="Okot" w:date="2020-01-20T14:34:00Z"/>
        </w:trPr>
        <w:tc>
          <w:tcPr>
            <w:tcW w:w="3397" w:type="dxa"/>
          </w:tcPr>
          <w:p w14:paraId="1204DA04" w14:textId="77777777" w:rsidR="00DE5D77" w:rsidRPr="00541155" w:rsidRDefault="00DE5D77" w:rsidP="00645B77">
            <w:pPr>
              <w:ind w:firstLine="0"/>
              <w:rPr>
                <w:ins w:id="4790" w:author="Okot" w:date="2020-01-20T14:34:00Z"/>
                <w:b/>
              </w:rPr>
            </w:pPr>
            <w:ins w:id="4791" w:author="Okot" w:date="2020-01-20T14:34:00Z">
              <w:r w:rsidRPr="00541155">
                <w:rPr>
                  <w:b/>
                </w:rPr>
                <w:t>Scenariusze alternatywne</w:t>
              </w:r>
            </w:ins>
          </w:p>
        </w:tc>
        <w:tc>
          <w:tcPr>
            <w:tcW w:w="5664" w:type="dxa"/>
          </w:tcPr>
          <w:p w14:paraId="5F2C8FB6" w14:textId="77777777" w:rsidR="00DE5D77" w:rsidRDefault="00DE5D77" w:rsidP="00645B77">
            <w:pPr>
              <w:ind w:firstLine="0"/>
              <w:rPr>
                <w:ins w:id="4792" w:author="Okot" w:date="2020-01-20T14:34:00Z"/>
              </w:rPr>
            </w:pPr>
            <w:ins w:id="4793" w:author="Okot" w:date="2020-01-20T14:34:00Z">
              <w:r>
                <w:t>(1-3).1. Użytkownika używa przycisku do zamknięcia okna.</w:t>
              </w:r>
            </w:ins>
          </w:p>
          <w:p w14:paraId="4B92252A" w14:textId="77777777" w:rsidR="00DE5D77" w:rsidRDefault="00DE5D77" w:rsidP="00645B77">
            <w:pPr>
              <w:ind w:firstLine="0"/>
              <w:rPr>
                <w:ins w:id="4794" w:author="Okot" w:date="2020-01-20T14:34:00Z"/>
              </w:rPr>
            </w:pPr>
            <w:ins w:id="4795" w:author="Okot" w:date="2020-01-20T14:34:00Z">
              <w:r>
                <w:t>(1-3).1.1. Pojawia okno dialogowe służące do potwierdzenia zamknięcia okna bez zapisywania danych.</w:t>
              </w:r>
            </w:ins>
          </w:p>
          <w:p w14:paraId="40A89340" w14:textId="77777777" w:rsidR="00DE5D77" w:rsidRDefault="00DE5D77" w:rsidP="00645B77">
            <w:pPr>
              <w:ind w:firstLine="0"/>
              <w:rPr>
                <w:ins w:id="4796" w:author="Okot" w:date="2020-01-20T14:34:00Z"/>
              </w:rPr>
            </w:pPr>
            <w:ins w:id="4797" w:author="Okot" w:date="2020-01-20T14:34:00Z">
              <w:r>
                <w:t>(1-3).1.2.1. Użytkownik potwierdza zamknięcie okna.</w:t>
              </w:r>
            </w:ins>
          </w:p>
          <w:p w14:paraId="1E25D3AC" w14:textId="77777777" w:rsidR="00DE5D77" w:rsidRDefault="00DE5D77" w:rsidP="00645B77">
            <w:pPr>
              <w:ind w:firstLine="0"/>
              <w:rPr>
                <w:ins w:id="4798" w:author="Okot" w:date="2020-01-20T14:34:00Z"/>
              </w:rPr>
            </w:pPr>
            <w:ins w:id="4799" w:author="Okot" w:date="2020-01-20T14:34:00Z">
              <w:r>
                <w:lastRenderedPageBreak/>
                <w:t>(1-3).1.2.1.1. Okno modalne z formularzem zostaje zamknięte.</w:t>
              </w:r>
            </w:ins>
          </w:p>
          <w:p w14:paraId="2C3623A9" w14:textId="77777777" w:rsidR="00DE5D77" w:rsidRDefault="00DE5D77" w:rsidP="00645B77">
            <w:pPr>
              <w:ind w:firstLine="0"/>
              <w:rPr>
                <w:ins w:id="4800" w:author="Okot" w:date="2020-01-20T14:34:00Z"/>
              </w:rPr>
            </w:pPr>
            <w:ins w:id="4801" w:author="Okot" w:date="2020-01-20T14:34:00Z">
              <w:r>
                <w:t>(1-3).1.2.1.2. Użytkownik zostaje przekierowany na stronę „Moje dane”.</w:t>
              </w:r>
            </w:ins>
          </w:p>
          <w:p w14:paraId="3402CA62" w14:textId="77777777" w:rsidR="00DE5D77" w:rsidRDefault="00DE5D77" w:rsidP="00645B77">
            <w:pPr>
              <w:ind w:firstLine="0"/>
              <w:rPr>
                <w:ins w:id="4802" w:author="Okot" w:date="2020-01-20T14:34:00Z"/>
              </w:rPr>
            </w:pPr>
            <w:ins w:id="4803" w:author="Okot" w:date="2020-01-20T14:34:00Z">
              <w:r>
                <w:t>(1-3).1.2.2. Użytkownik rezygnuje z akcji.</w:t>
              </w:r>
            </w:ins>
          </w:p>
          <w:p w14:paraId="6A1AF015" w14:textId="0BC1BD71" w:rsidR="00DE5D77" w:rsidRDefault="00DE5D77" w:rsidP="00645B77">
            <w:pPr>
              <w:ind w:firstLine="0"/>
              <w:rPr>
                <w:ins w:id="4804" w:author="Okot" w:date="2020-01-20T14:34:00Z"/>
              </w:rPr>
            </w:pPr>
            <w:ins w:id="4805" w:author="Okot" w:date="2020-01-20T14:34:00Z">
              <w:r>
                <w:t>(1-3).1.2.2.1. Powrót do pkt 4.</w:t>
              </w:r>
            </w:ins>
          </w:p>
          <w:p w14:paraId="267957B5" w14:textId="77777777" w:rsidR="00DE5D77" w:rsidRDefault="00DE5D77" w:rsidP="00645B77">
            <w:pPr>
              <w:ind w:firstLine="0"/>
              <w:rPr>
                <w:ins w:id="4806" w:author="Okot" w:date="2020-01-20T14:34:00Z"/>
              </w:rPr>
            </w:pPr>
            <w:ins w:id="4807" w:author="Okot" w:date="2020-01-20T14:34:00Z">
              <w:r>
                <w:t>4.1. Nie wybrano żadnego celu.</w:t>
              </w:r>
            </w:ins>
          </w:p>
          <w:p w14:paraId="18267AD2" w14:textId="77777777" w:rsidR="00DE5D77" w:rsidRDefault="00DE5D77" w:rsidP="00645B77">
            <w:pPr>
              <w:ind w:firstLine="0"/>
              <w:rPr>
                <w:ins w:id="4808" w:author="Okot" w:date="2020-01-20T14:34:00Z"/>
              </w:rPr>
            </w:pPr>
            <w:ins w:id="4809" w:author="Okot" w:date="2020-01-20T14:34:00Z">
              <w:r>
                <w:t>4.1.1. Wyświetlony zostaje stosowny komunikat błędu.</w:t>
              </w:r>
            </w:ins>
          </w:p>
          <w:p w14:paraId="17428962" w14:textId="1F4CE619" w:rsidR="00DE5D77" w:rsidRDefault="00975867" w:rsidP="00645B77">
            <w:pPr>
              <w:ind w:firstLine="0"/>
              <w:rPr>
                <w:ins w:id="4810" w:author="Okot" w:date="2020-01-20T14:34:00Z"/>
              </w:rPr>
            </w:pPr>
            <w:ins w:id="4811" w:author="Okot" w:date="2020-01-20T14:34:00Z">
              <w:r>
                <w:t>4.1.2. Powrót do pkt</w:t>
              </w:r>
              <w:r w:rsidR="00DE5D77">
                <w:t> 2.</w:t>
              </w:r>
            </w:ins>
          </w:p>
          <w:p w14:paraId="6E9D25D4" w14:textId="77777777" w:rsidR="00DE5D77" w:rsidRDefault="00DE5D77" w:rsidP="00645B77">
            <w:pPr>
              <w:ind w:firstLine="0"/>
              <w:rPr>
                <w:ins w:id="4812" w:author="Okot" w:date="2020-01-20T14:34:00Z"/>
              </w:rPr>
            </w:pPr>
            <w:ins w:id="4813" w:author="Okot" w:date="2020-01-20T14:34:00Z">
              <w:r>
                <w:t>6.1. Jeśli zostało wcześniej wyliczone zapotrzebowanie kaloryczne użytkownika, system przelicza je ponownie.</w:t>
              </w:r>
            </w:ins>
          </w:p>
          <w:p w14:paraId="1DC11CD2" w14:textId="1EE61932" w:rsidR="00DE5D77" w:rsidRDefault="00DE5D77">
            <w:pPr>
              <w:ind w:firstLine="0"/>
              <w:rPr>
                <w:ins w:id="4814" w:author="Okot" w:date="2020-01-20T14:34:00Z"/>
              </w:rPr>
            </w:pPr>
            <w:ins w:id="4815" w:author="Okot" w:date="2020-01-20T14:34:00Z">
              <w:r>
                <w:t xml:space="preserve">6.1.2. Przejście do </w:t>
              </w:r>
              <w:r w:rsidRPr="00D97A3D">
                <w:t>PU01</w:t>
              </w:r>
            </w:ins>
            <w:ins w:id="4816" w:author="Okot" w:date="2020-01-20T14:47:00Z">
              <w:r w:rsidR="006A72CE">
                <w:t>4</w:t>
              </w:r>
            </w:ins>
            <w:ins w:id="4817" w:author="Okot" w:date="2020-01-20T14:34:00Z">
              <w:r w:rsidR="00975867">
                <w:t xml:space="preserve"> pkt</w:t>
              </w:r>
              <w:r w:rsidRPr="00D97A3D">
                <w:t> 3.</w:t>
              </w:r>
              <w:r w:rsidRPr="00D97A3D">
                <w:rPr>
                  <w:rPrChange w:id="4818" w:author="Okot" w:date="2020-01-20T19:25:00Z">
                    <w:rPr>
                      <w:highlight w:val="yellow"/>
                    </w:rPr>
                  </w:rPrChange>
                </w:rPr>
                <w:t xml:space="preserve"> </w:t>
              </w:r>
            </w:ins>
          </w:p>
        </w:tc>
      </w:tr>
    </w:tbl>
    <w:p w14:paraId="5C193DE8" w14:textId="77777777" w:rsidR="00DE5D77" w:rsidRDefault="00DE5D77" w:rsidP="00DE5D77">
      <w:pPr>
        <w:ind w:firstLine="0"/>
        <w:rPr>
          <w:ins w:id="4819" w:author="Okot" w:date="2020-01-20T14:34:00Z"/>
        </w:rPr>
      </w:pPr>
    </w:p>
    <w:p w14:paraId="5665DD0C" w14:textId="6EDB3A95" w:rsidR="00D52BCF" w:rsidRDefault="00D52BCF" w:rsidP="00D52BCF">
      <w:pPr>
        <w:ind w:firstLine="0"/>
        <w:rPr>
          <w:ins w:id="4820" w:author="Okot" w:date="2020-01-20T14:35:00Z"/>
        </w:rPr>
      </w:pPr>
      <w:ins w:id="4821" w:author="Okot" w:date="2020-01-20T14:35:00Z">
        <w:r>
          <w:t>Tabela 4.12.</w:t>
        </w:r>
      </w:ins>
    </w:p>
    <w:p w14:paraId="1CDDFE7C" w14:textId="77777777" w:rsidR="00D52BCF" w:rsidRDefault="00D52BCF" w:rsidP="00D52BCF">
      <w:pPr>
        <w:ind w:firstLine="0"/>
        <w:rPr>
          <w:ins w:id="4822" w:author="Okot" w:date="2020-01-20T14:35:00Z"/>
        </w:rPr>
      </w:pPr>
      <w:ins w:id="4823" w:author="Okot" w:date="2020-01-20T14:35:00Z">
        <w:r>
          <w:t>Opis scenariusza przypadku użycia „Określenie stopnia aktywności fizycznej”.</w:t>
        </w:r>
      </w:ins>
    </w:p>
    <w:tbl>
      <w:tblPr>
        <w:tblStyle w:val="Tabela-Siatka"/>
        <w:tblW w:w="0" w:type="auto"/>
        <w:tblLook w:val="04A0" w:firstRow="1" w:lastRow="0" w:firstColumn="1" w:lastColumn="0" w:noHBand="0" w:noVBand="1"/>
      </w:tblPr>
      <w:tblGrid>
        <w:gridCol w:w="3397"/>
        <w:gridCol w:w="5664"/>
      </w:tblGrid>
      <w:tr w:rsidR="00D52BCF" w14:paraId="753BA8F5" w14:textId="77777777" w:rsidTr="00645B77">
        <w:trPr>
          <w:ins w:id="4824" w:author="Okot" w:date="2020-01-20T14:35:00Z"/>
        </w:trPr>
        <w:tc>
          <w:tcPr>
            <w:tcW w:w="3397" w:type="dxa"/>
          </w:tcPr>
          <w:p w14:paraId="0B78AED2" w14:textId="77777777" w:rsidR="00D52BCF" w:rsidRPr="00541155" w:rsidRDefault="00D52BCF" w:rsidP="00645B77">
            <w:pPr>
              <w:ind w:firstLine="0"/>
              <w:rPr>
                <w:ins w:id="4825" w:author="Okot" w:date="2020-01-20T14:35:00Z"/>
                <w:b/>
              </w:rPr>
            </w:pPr>
            <w:ins w:id="4826" w:author="Okot" w:date="2020-01-20T14:35:00Z">
              <w:r w:rsidRPr="00541155">
                <w:rPr>
                  <w:b/>
                </w:rPr>
                <w:t>Nazwa</w:t>
              </w:r>
            </w:ins>
          </w:p>
        </w:tc>
        <w:tc>
          <w:tcPr>
            <w:tcW w:w="5664" w:type="dxa"/>
          </w:tcPr>
          <w:p w14:paraId="2FD7649D" w14:textId="5BD5E52E" w:rsidR="00D52BCF" w:rsidRPr="00A12070" w:rsidRDefault="00D52BCF">
            <w:pPr>
              <w:ind w:firstLine="0"/>
              <w:rPr>
                <w:ins w:id="4827" w:author="Okot" w:date="2020-01-20T14:35:00Z"/>
                <w:b/>
                <w:i/>
              </w:rPr>
            </w:pPr>
            <w:ins w:id="4828" w:author="Okot" w:date="2020-01-20T14:35:00Z">
              <w:r w:rsidRPr="00A12070">
                <w:rPr>
                  <w:b/>
                  <w:i/>
                </w:rPr>
                <w:t>PU01</w:t>
              </w:r>
              <w:r>
                <w:rPr>
                  <w:b/>
                  <w:i/>
                </w:rPr>
                <w:t xml:space="preserve">2: </w:t>
              </w:r>
              <w:r w:rsidRPr="00A12070">
                <w:rPr>
                  <w:b/>
                  <w:i/>
                </w:rPr>
                <w:t>Określenie stopnia aktywności fizycznej.</w:t>
              </w:r>
            </w:ins>
          </w:p>
        </w:tc>
      </w:tr>
      <w:tr w:rsidR="00D52BCF" w14:paraId="4DE3D39B" w14:textId="77777777" w:rsidTr="00645B77">
        <w:trPr>
          <w:ins w:id="4829" w:author="Okot" w:date="2020-01-20T14:35:00Z"/>
        </w:trPr>
        <w:tc>
          <w:tcPr>
            <w:tcW w:w="3397" w:type="dxa"/>
          </w:tcPr>
          <w:p w14:paraId="0CCDBB9D" w14:textId="77777777" w:rsidR="00D52BCF" w:rsidRPr="00541155" w:rsidRDefault="00D52BCF" w:rsidP="00645B77">
            <w:pPr>
              <w:ind w:firstLine="0"/>
              <w:rPr>
                <w:ins w:id="4830" w:author="Okot" w:date="2020-01-20T14:35:00Z"/>
                <w:b/>
              </w:rPr>
            </w:pPr>
            <w:ins w:id="4831" w:author="Okot" w:date="2020-01-20T14:35:00Z">
              <w:r w:rsidRPr="00541155">
                <w:rPr>
                  <w:b/>
                </w:rPr>
                <w:t>Opis</w:t>
              </w:r>
            </w:ins>
          </w:p>
        </w:tc>
        <w:tc>
          <w:tcPr>
            <w:tcW w:w="5664" w:type="dxa"/>
          </w:tcPr>
          <w:p w14:paraId="4BA32C35" w14:textId="77777777" w:rsidR="00D52BCF" w:rsidRDefault="00D52BCF" w:rsidP="00645B77">
            <w:pPr>
              <w:ind w:firstLine="0"/>
              <w:rPr>
                <w:ins w:id="4832" w:author="Okot" w:date="2020-01-20T14:35:00Z"/>
              </w:rPr>
            </w:pPr>
            <w:ins w:id="4833" w:author="Okot" w:date="2020-01-20T14:35:00Z">
              <w:r>
                <w:t>Przypadek użycia pozwala użytkownikowi określić, jaki jest jego stopień aktywności fizycznej.</w:t>
              </w:r>
            </w:ins>
          </w:p>
        </w:tc>
      </w:tr>
      <w:tr w:rsidR="00D52BCF" w14:paraId="2EBB30EF" w14:textId="77777777" w:rsidTr="00645B77">
        <w:trPr>
          <w:ins w:id="4834" w:author="Okot" w:date="2020-01-20T14:35:00Z"/>
        </w:trPr>
        <w:tc>
          <w:tcPr>
            <w:tcW w:w="3397" w:type="dxa"/>
          </w:tcPr>
          <w:p w14:paraId="3839BFCB" w14:textId="77777777" w:rsidR="00D52BCF" w:rsidRPr="00541155" w:rsidRDefault="00D52BCF" w:rsidP="00645B77">
            <w:pPr>
              <w:ind w:firstLine="0"/>
              <w:rPr>
                <w:ins w:id="4835" w:author="Okot" w:date="2020-01-20T14:35:00Z"/>
                <w:b/>
              </w:rPr>
            </w:pPr>
            <w:ins w:id="4836" w:author="Okot" w:date="2020-01-20T14:35:00Z">
              <w:r w:rsidRPr="00541155">
                <w:rPr>
                  <w:b/>
                </w:rPr>
                <w:t>Warunki początkowe</w:t>
              </w:r>
            </w:ins>
          </w:p>
        </w:tc>
        <w:tc>
          <w:tcPr>
            <w:tcW w:w="5664" w:type="dxa"/>
          </w:tcPr>
          <w:p w14:paraId="1A7FAA76" w14:textId="77777777" w:rsidR="00D52BCF" w:rsidRDefault="00D52BCF" w:rsidP="00645B77">
            <w:pPr>
              <w:ind w:firstLine="0"/>
              <w:rPr>
                <w:ins w:id="4837" w:author="Okot" w:date="2020-01-20T14:35:00Z"/>
              </w:rPr>
            </w:pPr>
            <w:ins w:id="4838" w:author="Okot" w:date="2020-01-20T14:35:00Z">
              <w:r>
                <w:t>Użytkownik poprawnie zrealizował PU002 oraz znajduje się na podstronie „Moje dane”.</w:t>
              </w:r>
            </w:ins>
          </w:p>
        </w:tc>
      </w:tr>
      <w:tr w:rsidR="00D52BCF" w14:paraId="32D65363" w14:textId="77777777" w:rsidTr="00645B77">
        <w:trPr>
          <w:ins w:id="4839" w:author="Okot" w:date="2020-01-20T14:35:00Z"/>
        </w:trPr>
        <w:tc>
          <w:tcPr>
            <w:tcW w:w="3397" w:type="dxa"/>
          </w:tcPr>
          <w:p w14:paraId="5E50FFEA" w14:textId="77777777" w:rsidR="00D52BCF" w:rsidRPr="00541155" w:rsidRDefault="00D52BCF" w:rsidP="00645B77">
            <w:pPr>
              <w:ind w:firstLine="0"/>
              <w:rPr>
                <w:ins w:id="4840" w:author="Okot" w:date="2020-01-20T14:35:00Z"/>
                <w:b/>
              </w:rPr>
            </w:pPr>
            <w:ins w:id="4841" w:author="Okot" w:date="2020-01-20T14:35:00Z">
              <w:r w:rsidRPr="00541155">
                <w:rPr>
                  <w:b/>
                </w:rPr>
                <w:t>Inicjacja</w:t>
              </w:r>
            </w:ins>
          </w:p>
        </w:tc>
        <w:tc>
          <w:tcPr>
            <w:tcW w:w="5664" w:type="dxa"/>
          </w:tcPr>
          <w:p w14:paraId="64768B99" w14:textId="77777777" w:rsidR="00D52BCF" w:rsidRDefault="00D52BCF" w:rsidP="00645B77">
            <w:pPr>
              <w:ind w:firstLine="0"/>
              <w:rPr>
                <w:ins w:id="4842" w:author="Okot" w:date="2020-01-20T14:35:00Z"/>
              </w:rPr>
            </w:pPr>
            <w:ins w:id="4843" w:author="Okot" w:date="2020-01-20T14:35:00Z">
              <w:r>
                <w:t>Użytkownik zaznaczył aktywuje suwak wyboru stopnia aktywności fizycznej.</w:t>
              </w:r>
            </w:ins>
          </w:p>
        </w:tc>
      </w:tr>
      <w:tr w:rsidR="00D52BCF" w14:paraId="10F72ECB" w14:textId="77777777" w:rsidTr="00645B77">
        <w:trPr>
          <w:ins w:id="4844" w:author="Okot" w:date="2020-01-20T14:35:00Z"/>
        </w:trPr>
        <w:tc>
          <w:tcPr>
            <w:tcW w:w="3397" w:type="dxa"/>
          </w:tcPr>
          <w:p w14:paraId="6349B888" w14:textId="77777777" w:rsidR="00D52BCF" w:rsidRPr="00541155" w:rsidRDefault="00D52BCF" w:rsidP="00645B77">
            <w:pPr>
              <w:ind w:firstLine="0"/>
              <w:rPr>
                <w:ins w:id="4845" w:author="Okot" w:date="2020-01-20T14:35:00Z"/>
                <w:b/>
              </w:rPr>
            </w:pPr>
            <w:ins w:id="4846" w:author="Okot" w:date="2020-01-20T14:35:00Z">
              <w:r w:rsidRPr="00541155">
                <w:rPr>
                  <w:b/>
                </w:rPr>
                <w:t>Warunki końcowe</w:t>
              </w:r>
            </w:ins>
          </w:p>
        </w:tc>
        <w:tc>
          <w:tcPr>
            <w:tcW w:w="5664" w:type="dxa"/>
          </w:tcPr>
          <w:p w14:paraId="1E3922C2" w14:textId="77777777" w:rsidR="00D52BCF" w:rsidRDefault="00D52BCF" w:rsidP="00645B77">
            <w:pPr>
              <w:ind w:firstLine="0"/>
              <w:rPr>
                <w:ins w:id="4847" w:author="Okot" w:date="2020-01-20T14:35:00Z"/>
              </w:rPr>
            </w:pPr>
            <w:ins w:id="4848" w:author="Okot" w:date="2020-01-20T14:35:00Z">
              <w:r>
                <w:t>Został wyświetlony komunikat informujący o zapisaniu stopnia aktywności fizycznej użytkownika.</w:t>
              </w:r>
            </w:ins>
          </w:p>
        </w:tc>
      </w:tr>
      <w:tr w:rsidR="00D52BCF" w14:paraId="6B20931F" w14:textId="77777777" w:rsidTr="00645B77">
        <w:trPr>
          <w:ins w:id="4849" w:author="Okot" w:date="2020-01-20T14:35:00Z"/>
        </w:trPr>
        <w:tc>
          <w:tcPr>
            <w:tcW w:w="3397" w:type="dxa"/>
          </w:tcPr>
          <w:p w14:paraId="75CACBB4" w14:textId="77777777" w:rsidR="00D52BCF" w:rsidRPr="00541155" w:rsidRDefault="00D52BCF" w:rsidP="00645B77">
            <w:pPr>
              <w:ind w:firstLine="0"/>
              <w:rPr>
                <w:ins w:id="4850" w:author="Okot" w:date="2020-01-20T14:35:00Z"/>
                <w:b/>
              </w:rPr>
            </w:pPr>
            <w:ins w:id="4851" w:author="Okot" w:date="2020-01-20T14:35:00Z">
              <w:r w:rsidRPr="00541155">
                <w:rPr>
                  <w:b/>
                </w:rPr>
                <w:t>Scenariusz główny</w:t>
              </w:r>
            </w:ins>
          </w:p>
        </w:tc>
        <w:tc>
          <w:tcPr>
            <w:tcW w:w="5664" w:type="dxa"/>
          </w:tcPr>
          <w:p w14:paraId="7FF5ADCD" w14:textId="77777777" w:rsidR="00D52BCF" w:rsidRDefault="00D52BCF" w:rsidP="00645B77">
            <w:pPr>
              <w:ind w:firstLine="0"/>
              <w:rPr>
                <w:ins w:id="4852" w:author="Okot" w:date="2020-01-20T14:35:00Z"/>
              </w:rPr>
            </w:pPr>
            <w:ins w:id="4853" w:author="Okot" w:date="2020-01-20T14:35:00Z">
              <w:r>
                <w:t>1. Użytkownik aktywuje suwak wyboru stopnia aktywności fizycznej.</w:t>
              </w:r>
            </w:ins>
          </w:p>
          <w:p w14:paraId="0F198397" w14:textId="77777777" w:rsidR="00D52BCF" w:rsidRDefault="00D52BCF" w:rsidP="00645B77">
            <w:pPr>
              <w:ind w:firstLine="0"/>
              <w:rPr>
                <w:ins w:id="4854" w:author="Okot" w:date="2020-01-20T14:35:00Z"/>
              </w:rPr>
            </w:pPr>
            <w:ins w:id="4855" w:author="Okot" w:date="2020-01-20T14:35:00Z">
              <w:r>
                <w:t>2. Użytkownik ustawia właściwy dla niego stopień aktywności fizycznej.</w:t>
              </w:r>
            </w:ins>
          </w:p>
          <w:p w14:paraId="60DA03E8" w14:textId="77777777" w:rsidR="00D52BCF" w:rsidRDefault="00D52BCF" w:rsidP="00645B77">
            <w:pPr>
              <w:ind w:firstLine="0"/>
              <w:rPr>
                <w:ins w:id="4856" w:author="Okot" w:date="2020-01-20T14:35:00Z"/>
              </w:rPr>
            </w:pPr>
            <w:ins w:id="4857" w:author="Okot" w:date="2020-01-20T14:35:00Z">
              <w:r>
                <w:t xml:space="preserve">3. Użytkownik naciska przycisk „Zapisz.” </w:t>
              </w:r>
            </w:ins>
          </w:p>
          <w:p w14:paraId="26D4C322" w14:textId="77777777" w:rsidR="00D52BCF" w:rsidRDefault="00D52BCF" w:rsidP="00645B77">
            <w:pPr>
              <w:ind w:firstLine="0"/>
              <w:rPr>
                <w:ins w:id="4858" w:author="Okot" w:date="2020-01-20T14:35:00Z"/>
              </w:rPr>
            </w:pPr>
            <w:ins w:id="4859" w:author="Okot" w:date="2020-01-20T14:35:00Z">
              <w:r>
                <w:t>4. System weryfikuje przesyłany formularz.</w:t>
              </w:r>
            </w:ins>
          </w:p>
          <w:p w14:paraId="4B4EBFC0" w14:textId="77777777" w:rsidR="00D52BCF" w:rsidRDefault="00D52BCF" w:rsidP="00645B77">
            <w:pPr>
              <w:ind w:firstLine="0"/>
              <w:rPr>
                <w:ins w:id="4860" w:author="Okot" w:date="2020-01-20T14:35:00Z"/>
              </w:rPr>
            </w:pPr>
            <w:ins w:id="4861" w:author="Okot" w:date="2020-01-20T14:35:00Z">
              <w:r>
                <w:t>5. Stopień aktywności fizycznej użytkownika zostaje zapisany w bazie danych.</w:t>
              </w:r>
            </w:ins>
          </w:p>
          <w:p w14:paraId="271EFEC5" w14:textId="77777777" w:rsidR="00D52BCF" w:rsidRDefault="00D52BCF" w:rsidP="00645B77">
            <w:pPr>
              <w:ind w:firstLine="0"/>
              <w:rPr>
                <w:ins w:id="4862" w:author="Okot" w:date="2020-01-20T14:35:00Z"/>
              </w:rPr>
            </w:pPr>
            <w:ins w:id="4863" w:author="Okot" w:date="2020-01-20T14:35:00Z">
              <w:r>
                <w:t>6.Wyświetlony zostaje komunikat informujący o zapisaniu stopnia aktywności fizycznej użytkownika.</w:t>
              </w:r>
            </w:ins>
          </w:p>
        </w:tc>
      </w:tr>
      <w:tr w:rsidR="00D52BCF" w14:paraId="5DDE5198" w14:textId="77777777" w:rsidTr="00645B77">
        <w:trPr>
          <w:trHeight w:val="54"/>
          <w:ins w:id="4864" w:author="Okot" w:date="2020-01-20T14:35:00Z"/>
        </w:trPr>
        <w:tc>
          <w:tcPr>
            <w:tcW w:w="3397" w:type="dxa"/>
          </w:tcPr>
          <w:p w14:paraId="5BB8F802" w14:textId="77777777" w:rsidR="00D52BCF" w:rsidRPr="00541155" w:rsidRDefault="00D52BCF" w:rsidP="00645B77">
            <w:pPr>
              <w:ind w:firstLine="0"/>
              <w:rPr>
                <w:ins w:id="4865" w:author="Okot" w:date="2020-01-20T14:35:00Z"/>
                <w:b/>
              </w:rPr>
            </w:pPr>
            <w:ins w:id="4866" w:author="Okot" w:date="2020-01-20T14:35:00Z">
              <w:r w:rsidRPr="00541155">
                <w:rPr>
                  <w:b/>
                </w:rPr>
                <w:lastRenderedPageBreak/>
                <w:t>Scenariusze alternatywne</w:t>
              </w:r>
            </w:ins>
          </w:p>
        </w:tc>
        <w:tc>
          <w:tcPr>
            <w:tcW w:w="5664" w:type="dxa"/>
          </w:tcPr>
          <w:p w14:paraId="620F465B" w14:textId="77777777" w:rsidR="00D52BCF" w:rsidRDefault="00D52BCF" w:rsidP="00645B77">
            <w:pPr>
              <w:ind w:firstLine="0"/>
              <w:rPr>
                <w:ins w:id="4867" w:author="Okot" w:date="2020-01-20T14:35:00Z"/>
              </w:rPr>
            </w:pPr>
            <w:ins w:id="4868" w:author="Okot" w:date="2020-01-20T14:35:00Z">
              <w:r>
                <w:t>4.1. Nie wybrano żadnej wartości.</w:t>
              </w:r>
            </w:ins>
          </w:p>
          <w:p w14:paraId="7F0B04E5" w14:textId="77777777" w:rsidR="00D52BCF" w:rsidRDefault="00D52BCF" w:rsidP="00645B77">
            <w:pPr>
              <w:ind w:firstLine="0"/>
              <w:rPr>
                <w:ins w:id="4869" w:author="Okot" w:date="2020-01-20T14:35:00Z"/>
              </w:rPr>
            </w:pPr>
            <w:ins w:id="4870" w:author="Okot" w:date="2020-01-20T14:35:00Z">
              <w:r>
                <w:t>4.1.1. Wyświetlony zostaje stosowny komunikat błędu.</w:t>
              </w:r>
            </w:ins>
          </w:p>
          <w:p w14:paraId="64C7BE59" w14:textId="08E6B413" w:rsidR="00D52BCF" w:rsidRDefault="00975867" w:rsidP="00645B77">
            <w:pPr>
              <w:ind w:firstLine="0"/>
              <w:rPr>
                <w:ins w:id="4871" w:author="Okot" w:date="2020-01-20T14:35:00Z"/>
              </w:rPr>
            </w:pPr>
            <w:ins w:id="4872" w:author="Okot" w:date="2020-01-20T14:35:00Z">
              <w:r>
                <w:t>4.1.2. Powrót do pkt</w:t>
              </w:r>
              <w:r w:rsidR="00D52BCF">
                <w:t> 1.</w:t>
              </w:r>
            </w:ins>
          </w:p>
        </w:tc>
      </w:tr>
    </w:tbl>
    <w:p w14:paraId="34ED1853" w14:textId="77777777" w:rsidR="00D52BCF" w:rsidRDefault="00D52BCF" w:rsidP="00D52BCF">
      <w:pPr>
        <w:ind w:firstLine="0"/>
        <w:rPr>
          <w:ins w:id="4873" w:author="Okot" w:date="2020-01-20T14:35:00Z"/>
        </w:rPr>
      </w:pPr>
    </w:p>
    <w:p w14:paraId="06CAF568" w14:textId="3F614772" w:rsidR="00D52BCF" w:rsidRDefault="00D52BCF" w:rsidP="00D52BCF">
      <w:pPr>
        <w:spacing w:after="160" w:line="259" w:lineRule="auto"/>
        <w:ind w:firstLine="0"/>
        <w:jc w:val="left"/>
        <w:rPr>
          <w:ins w:id="4874" w:author="Okot" w:date="2020-01-20T14:35:00Z"/>
        </w:rPr>
      </w:pPr>
      <w:ins w:id="4875" w:author="Okot" w:date="2020-01-20T14:35:00Z">
        <w:r>
          <w:t>Tabela 4.13.</w:t>
        </w:r>
      </w:ins>
    </w:p>
    <w:p w14:paraId="333554AC" w14:textId="77777777" w:rsidR="00D52BCF" w:rsidRDefault="00D52BCF" w:rsidP="00D52BCF">
      <w:pPr>
        <w:ind w:firstLine="0"/>
        <w:rPr>
          <w:ins w:id="4876" w:author="Okot" w:date="2020-01-20T14:35:00Z"/>
        </w:rPr>
      </w:pPr>
      <w:ins w:id="4877" w:author="Okot" w:date="2020-01-20T14:35:00Z">
        <w:r>
          <w:t>Opis scenariusza przypadku użycia „Zmiana stopnia aktywności fizycznej”.</w:t>
        </w:r>
      </w:ins>
    </w:p>
    <w:tbl>
      <w:tblPr>
        <w:tblStyle w:val="Tabela-Siatka"/>
        <w:tblW w:w="9061" w:type="dxa"/>
        <w:tblLook w:val="04A0" w:firstRow="1" w:lastRow="0" w:firstColumn="1" w:lastColumn="0" w:noHBand="0" w:noVBand="1"/>
      </w:tblPr>
      <w:tblGrid>
        <w:gridCol w:w="3397"/>
        <w:gridCol w:w="5664"/>
      </w:tblGrid>
      <w:tr w:rsidR="00D52BCF" w14:paraId="0F10CB14" w14:textId="77777777" w:rsidTr="00645B77">
        <w:trPr>
          <w:ins w:id="4878" w:author="Okot" w:date="2020-01-20T14:35:00Z"/>
        </w:trPr>
        <w:tc>
          <w:tcPr>
            <w:tcW w:w="3397" w:type="dxa"/>
          </w:tcPr>
          <w:p w14:paraId="1FFE25AD" w14:textId="77777777" w:rsidR="00D52BCF" w:rsidRPr="00541155" w:rsidRDefault="00D52BCF" w:rsidP="00645B77">
            <w:pPr>
              <w:ind w:firstLine="0"/>
              <w:rPr>
                <w:ins w:id="4879" w:author="Okot" w:date="2020-01-20T14:35:00Z"/>
                <w:b/>
              </w:rPr>
            </w:pPr>
            <w:ins w:id="4880" w:author="Okot" w:date="2020-01-20T14:35:00Z">
              <w:r w:rsidRPr="00541155">
                <w:rPr>
                  <w:b/>
                </w:rPr>
                <w:t>Nazwa</w:t>
              </w:r>
            </w:ins>
          </w:p>
        </w:tc>
        <w:tc>
          <w:tcPr>
            <w:tcW w:w="5664" w:type="dxa"/>
          </w:tcPr>
          <w:p w14:paraId="73F8137E" w14:textId="75D44EEB" w:rsidR="00D52BCF" w:rsidRDefault="00D52BCF">
            <w:pPr>
              <w:ind w:firstLine="0"/>
              <w:rPr>
                <w:ins w:id="4881" w:author="Okot" w:date="2020-01-20T14:35:00Z"/>
              </w:rPr>
            </w:pPr>
            <w:ins w:id="4882" w:author="Okot" w:date="2020-01-20T14:35:00Z">
              <w:r w:rsidRPr="006076CC">
                <w:rPr>
                  <w:b/>
                  <w:i/>
                </w:rPr>
                <w:t>PU</w:t>
              </w:r>
              <w:r>
                <w:rPr>
                  <w:b/>
                  <w:i/>
                </w:rPr>
                <w:t>013: Zmiana stopnia aktywności fizycznej</w:t>
              </w:r>
            </w:ins>
          </w:p>
        </w:tc>
      </w:tr>
      <w:tr w:rsidR="00D52BCF" w14:paraId="6731A80D" w14:textId="77777777" w:rsidTr="00645B77">
        <w:trPr>
          <w:ins w:id="4883" w:author="Okot" w:date="2020-01-20T14:35:00Z"/>
        </w:trPr>
        <w:tc>
          <w:tcPr>
            <w:tcW w:w="3397" w:type="dxa"/>
          </w:tcPr>
          <w:p w14:paraId="124B6CF3" w14:textId="77777777" w:rsidR="00D52BCF" w:rsidRPr="00541155" w:rsidRDefault="00D52BCF" w:rsidP="00645B77">
            <w:pPr>
              <w:ind w:firstLine="0"/>
              <w:rPr>
                <w:ins w:id="4884" w:author="Okot" w:date="2020-01-20T14:35:00Z"/>
                <w:b/>
              </w:rPr>
            </w:pPr>
            <w:ins w:id="4885" w:author="Okot" w:date="2020-01-20T14:35:00Z">
              <w:r w:rsidRPr="00541155">
                <w:rPr>
                  <w:b/>
                </w:rPr>
                <w:t>Opis</w:t>
              </w:r>
            </w:ins>
          </w:p>
        </w:tc>
        <w:tc>
          <w:tcPr>
            <w:tcW w:w="5664" w:type="dxa"/>
          </w:tcPr>
          <w:p w14:paraId="729F5FF8" w14:textId="77777777" w:rsidR="00D52BCF" w:rsidRDefault="00D52BCF" w:rsidP="00645B77">
            <w:pPr>
              <w:ind w:firstLine="0"/>
              <w:rPr>
                <w:ins w:id="4886" w:author="Okot" w:date="2020-01-20T14:35:00Z"/>
              </w:rPr>
            </w:pPr>
            <w:ins w:id="4887" w:author="Okot" w:date="2020-01-20T14:35:00Z">
              <w:r>
                <w:t>Przypadek użycia pozwala użytkownikowi zmienić swój stopień aktywności fizycznej.</w:t>
              </w:r>
            </w:ins>
          </w:p>
        </w:tc>
      </w:tr>
      <w:tr w:rsidR="00D52BCF" w14:paraId="169579C9" w14:textId="77777777" w:rsidTr="00645B77">
        <w:trPr>
          <w:ins w:id="4888" w:author="Okot" w:date="2020-01-20T14:35:00Z"/>
        </w:trPr>
        <w:tc>
          <w:tcPr>
            <w:tcW w:w="3397" w:type="dxa"/>
          </w:tcPr>
          <w:p w14:paraId="7708D768" w14:textId="77777777" w:rsidR="00D52BCF" w:rsidRPr="00541155" w:rsidRDefault="00D52BCF" w:rsidP="00645B77">
            <w:pPr>
              <w:ind w:firstLine="0"/>
              <w:rPr>
                <w:ins w:id="4889" w:author="Okot" w:date="2020-01-20T14:35:00Z"/>
                <w:b/>
              </w:rPr>
            </w:pPr>
            <w:ins w:id="4890" w:author="Okot" w:date="2020-01-20T14:35:00Z">
              <w:r w:rsidRPr="00541155">
                <w:rPr>
                  <w:b/>
                </w:rPr>
                <w:t>Warunki początkowe</w:t>
              </w:r>
            </w:ins>
          </w:p>
        </w:tc>
        <w:tc>
          <w:tcPr>
            <w:tcW w:w="5664" w:type="dxa"/>
          </w:tcPr>
          <w:p w14:paraId="293CA512" w14:textId="159123BE" w:rsidR="00D52BCF" w:rsidRDefault="00D52BCF">
            <w:pPr>
              <w:ind w:firstLine="0"/>
              <w:rPr>
                <w:ins w:id="4891" w:author="Okot" w:date="2020-01-20T14:35:00Z"/>
              </w:rPr>
            </w:pPr>
            <w:ins w:id="4892" w:author="Okot" w:date="2020-01-20T14:35:00Z">
              <w:r>
                <w:t>Użytkownik poprawnie zrealizował PU002 oraz PU012 i znajduje się na podstronie „Moje dane”.</w:t>
              </w:r>
            </w:ins>
          </w:p>
        </w:tc>
      </w:tr>
      <w:tr w:rsidR="00D52BCF" w14:paraId="55B06CD6" w14:textId="77777777" w:rsidTr="00645B77">
        <w:trPr>
          <w:ins w:id="4893" w:author="Okot" w:date="2020-01-20T14:35:00Z"/>
        </w:trPr>
        <w:tc>
          <w:tcPr>
            <w:tcW w:w="3397" w:type="dxa"/>
          </w:tcPr>
          <w:p w14:paraId="7F6DCA1D" w14:textId="77777777" w:rsidR="00D52BCF" w:rsidRPr="00541155" w:rsidRDefault="00D52BCF" w:rsidP="00645B77">
            <w:pPr>
              <w:ind w:firstLine="0"/>
              <w:rPr>
                <w:ins w:id="4894" w:author="Okot" w:date="2020-01-20T14:35:00Z"/>
                <w:b/>
              </w:rPr>
            </w:pPr>
            <w:ins w:id="4895" w:author="Okot" w:date="2020-01-20T14:35:00Z">
              <w:r w:rsidRPr="00541155">
                <w:rPr>
                  <w:b/>
                </w:rPr>
                <w:t>Inicjacja</w:t>
              </w:r>
            </w:ins>
          </w:p>
        </w:tc>
        <w:tc>
          <w:tcPr>
            <w:tcW w:w="5664" w:type="dxa"/>
          </w:tcPr>
          <w:p w14:paraId="31EFC049" w14:textId="77777777" w:rsidR="00D52BCF" w:rsidRDefault="00D52BCF" w:rsidP="00645B77">
            <w:pPr>
              <w:ind w:firstLine="0"/>
              <w:rPr>
                <w:ins w:id="4896" w:author="Okot" w:date="2020-01-20T14:35:00Z"/>
              </w:rPr>
            </w:pPr>
            <w:ins w:id="4897" w:author="Okot" w:date="2020-01-20T14:35:00Z">
              <w:r>
                <w:t>Użytkownik użył przycisku „Edycja” znajdującego się przy informacji o aktualnie ustawionym stopniu aktywności fizycznej.</w:t>
              </w:r>
            </w:ins>
          </w:p>
        </w:tc>
      </w:tr>
      <w:tr w:rsidR="00D52BCF" w14:paraId="35185F95" w14:textId="77777777" w:rsidTr="00645B77">
        <w:trPr>
          <w:ins w:id="4898" w:author="Okot" w:date="2020-01-20T14:35:00Z"/>
        </w:trPr>
        <w:tc>
          <w:tcPr>
            <w:tcW w:w="3397" w:type="dxa"/>
          </w:tcPr>
          <w:p w14:paraId="6C4C300C" w14:textId="77777777" w:rsidR="00D52BCF" w:rsidRPr="00541155" w:rsidRDefault="00D52BCF" w:rsidP="00645B77">
            <w:pPr>
              <w:ind w:firstLine="0"/>
              <w:rPr>
                <w:ins w:id="4899" w:author="Okot" w:date="2020-01-20T14:35:00Z"/>
                <w:b/>
              </w:rPr>
            </w:pPr>
            <w:ins w:id="4900" w:author="Okot" w:date="2020-01-20T14:35:00Z">
              <w:r w:rsidRPr="00541155">
                <w:rPr>
                  <w:b/>
                </w:rPr>
                <w:t>Warunki końcowe</w:t>
              </w:r>
            </w:ins>
          </w:p>
        </w:tc>
        <w:tc>
          <w:tcPr>
            <w:tcW w:w="5664" w:type="dxa"/>
          </w:tcPr>
          <w:p w14:paraId="41DC2230" w14:textId="77777777" w:rsidR="00D52BCF" w:rsidRDefault="00D52BCF" w:rsidP="00645B77">
            <w:pPr>
              <w:ind w:firstLine="0"/>
              <w:rPr>
                <w:ins w:id="4901" w:author="Okot" w:date="2020-01-20T14:35:00Z"/>
              </w:rPr>
            </w:pPr>
            <w:ins w:id="4902" w:author="Okot" w:date="2020-01-20T14:35:00Z">
              <w:r>
                <w:t>Został wyświetlony komunikat informujący o zmianie stopnia aktywności użytkownika.</w:t>
              </w:r>
            </w:ins>
          </w:p>
        </w:tc>
      </w:tr>
      <w:tr w:rsidR="00D52BCF" w14:paraId="6DD36BB9" w14:textId="77777777" w:rsidTr="00645B77">
        <w:trPr>
          <w:ins w:id="4903" w:author="Okot" w:date="2020-01-20T14:35:00Z"/>
        </w:trPr>
        <w:tc>
          <w:tcPr>
            <w:tcW w:w="3397" w:type="dxa"/>
          </w:tcPr>
          <w:p w14:paraId="0317B04C" w14:textId="77777777" w:rsidR="00D52BCF" w:rsidRPr="00541155" w:rsidRDefault="00D52BCF" w:rsidP="00645B77">
            <w:pPr>
              <w:ind w:firstLine="0"/>
              <w:rPr>
                <w:ins w:id="4904" w:author="Okot" w:date="2020-01-20T14:35:00Z"/>
                <w:b/>
              </w:rPr>
            </w:pPr>
            <w:ins w:id="4905" w:author="Okot" w:date="2020-01-20T14:35:00Z">
              <w:r w:rsidRPr="00541155">
                <w:rPr>
                  <w:b/>
                </w:rPr>
                <w:t>Scenariusz główny</w:t>
              </w:r>
            </w:ins>
          </w:p>
        </w:tc>
        <w:tc>
          <w:tcPr>
            <w:tcW w:w="5664" w:type="dxa"/>
          </w:tcPr>
          <w:p w14:paraId="3ED30CEE" w14:textId="77777777" w:rsidR="00D52BCF" w:rsidRDefault="00D52BCF" w:rsidP="00645B77">
            <w:pPr>
              <w:ind w:firstLine="0"/>
              <w:rPr>
                <w:ins w:id="4906" w:author="Okot" w:date="2020-01-20T14:35:00Z"/>
              </w:rPr>
            </w:pPr>
            <w:ins w:id="4907" w:author="Okot" w:date="2020-01-20T14:35:00Z">
              <w:r>
                <w:t>1. Pojawia się okno modalne zawierające formularz zmiany stopnia aktywności fizycznej.</w:t>
              </w:r>
            </w:ins>
          </w:p>
          <w:p w14:paraId="41A3DE94" w14:textId="77777777" w:rsidR="00D52BCF" w:rsidRDefault="00D52BCF" w:rsidP="00645B77">
            <w:pPr>
              <w:ind w:firstLine="0"/>
              <w:rPr>
                <w:ins w:id="4908" w:author="Okot" w:date="2020-01-20T14:35:00Z"/>
              </w:rPr>
            </w:pPr>
            <w:ins w:id="4909" w:author="Okot" w:date="2020-01-20T14:35:00Z">
              <w:r>
                <w:t>2. Użytkownik ustawia właściwy dla niego stopień aktywności fizycznej.</w:t>
              </w:r>
            </w:ins>
          </w:p>
          <w:p w14:paraId="469EB59F" w14:textId="77777777" w:rsidR="00D52BCF" w:rsidRDefault="00D52BCF" w:rsidP="00645B77">
            <w:pPr>
              <w:ind w:firstLine="0"/>
              <w:rPr>
                <w:ins w:id="4910" w:author="Okot" w:date="2020-01-20T14:35:00Z"/>
              </w:rPr>
            </w:pPr>
            <w:ins w:id="4911" w:author="Okot" w:date="2020-01-20T14:35:00Z">
              <w:r>
                <w:t xml:space="preserve">3. Użytkownik naciska przycisk „Zapisz.” </w:t>
              </w:r>
            </w:ins>
          </w:p>
          <w:p w14:paraId="51AA7724" w14:textId="77777777" w:rsidR="00D52BCF" w:rsidRDefault="00D52BCF" w:rsidP="00645B77">
            <w:pPr>
              <w:ind w:firstLine="0"/>
              <w:rPr>
                <w:ins w:id="4912" w:author="Okot" w:date="2020-01-20T14:35:00Z"/>
              </w:rPr>
            </w:pPr>
            <w:ins w:id="4913" w:author="Okot" w:date="2020-01-20T14:35:00Z">
              <w:r>
                <w:t>4. System weryfikuje przesyłany formularz.</w:t>
              </w:r>
            </w:ins>
          </w:p>
          <w:p w14:paraId="13A98CE1" w14:textId="77777777" w:rsidR="00D52BCF" w:rsidRDefault="00D52BCF" w:rsidP="00645B77">
            <w:pPr>
              <w:ind w:firstLine="0"/>
              <w:rPr>
                <w:ins w:id="4914" w:author="Okot" w:date="2020-01-20T14:35:00Z"/>
              </w:rPr>
            </w:pPr>
            <w:ins w:id="4915" w:author="Okot" w:date="2020-01-20T14:35:00Z">
              <w:r>
                <w:t>5. Stopień aktywności fizycznej użytkownika zostaje zapisany w bazie danych.</w:t>
              </w:r>
            </w:ins>
          </w:p>
          <w:p w14:paraId="6A8E3D52" w14:textId="77777777" w:rsidR="00D52BCF" w:rsidRDefault="00D52BCF" w:rsidP="00645B77">
            <w:pPr>
              <w:ind w:firstLine="0"/>
              <w:rPr>
                <w:ins w:id="4916" w:author="Okot" w:date="2020-01-20T14:35:00Z"/>
              </w:rPr>
            </w:pPr>
            <w:ins w:id="4917" w:author="Okot" w:date="2020-01-20T14:35:00Z">
              <w:r>
                <w:t>6.Wyświetlony zostaje komunikat informujący o zapisaniu stopnia aktywności fizycznej użytkownika.</w:t>
              </w:r>
            </w:ins>
          </w:p>
        </w:tc>
      </w:tr>
      <w:tr w:rsidR="00D52BCF" w14:paraId="1EDE2527" w14:textId="77777777" w:rsidTr="00645B77">
        <w:trPr>
          <w:trHeight w:val="54"/>
          <w:ins w:id="4918" w:author="Okot" w:date="2020-01-20T14:35:00Z"/>
        </w:trPr>
        <w:tc>
          <w:tcPr>
            <w:tcW w:w="3397" w:type="dxa"/>
          </w:tcPr>
          <w:p w14:paraId="62D8787D" w14:textId="77777777" w:rsidR="00D52BCF" w:rsidRPr="00541155" w:rsidRDefault="00D52BCF" w:rsidP="00645B77">
            <w:pPr>
              <w:ind w:firstLine="0"/>
              <w:rPr>
                <w:ins w:id="4919" w:author="Okot" w:date="2020-01-20T14:35:00Z"/>
                <w:b/>
              </w:rPr>
            </w:pPr>
            <w:ins w:id="4920" w:author="Okot" w:date="2020-01-20T14:35:00Z">
              <w:r w:rsidRPr="00541155">
                <w:rPr>
                  <w:b/>
                </w:rPr>
                <w:t>Scenariusze alternatywne</w:t>
              </w:r>
            </w:ins>
          </w:p>
        </w:tc>
        <w:tc>
          <w:tcPr>
            <w:tcW w:w="5664" w:type="dxa"/>
          </w:tcPr>
          <w:p w14:paraId="25933CFC" w14:textId="77777777" w:rsidR="00D52BCF" w:rsidRDefault="00D52BCF" w:rsidP="00645B77">
            <w:pPr>
              <w:ind w:firstLine="0"/>
              <w:rPr>
                <w:ins w:id="4921" w:author="Okot" w:date="2020-01-20T14:35:00Z"/>
              </w:rPr>
            </w:pPr>
            <w:ins w:id="4922" w:author="Okot" w:date="2020-01-20T14:35:00Z">
              <w:r>
                <w:t>(1-3).1. Użytkownika używa przycisku do zamknięcia okna.</w:t>
              </w:r>
            </w:ins>
          </w:p>
          <w:p w14:paraId="1C9766C4" w14:textId="77777777" w:rsidR="00D52BCF" w:rsidRDefault="00D52BCF" w:rsidP="00645B77">
            <w:pPr>
              <w:ind w:firstLine="0"/>
              <w:rPr>
                <w:ins w:id="4923" w:author="Okot" w:date="2020-01-20T14:35:00Z"/>
              </w:rPr>
            </w:pPr>
            <w:ins w:id="4924" w:author="Okot" w:date="2020-01-20T14:35:00Z">
              <w:r>
                <w:t>(1-3).1.1. Pojawia okno dialogowe służące do potwierdzenia zamknięcia okna bez zapisywania danych.</w:t>
              </w:r>
            </w:ins>
          </w:p>
          <w:p w14:paraId="774E3129" w14:textId="77777777" w:rsidR="00D52BCF" w:rsidRDefault="00D52BCF" w:rsidP="00645B77">
            <w:pPr>
              <w:ind w:firstLine="0"/>
              <w:rPr>
                <w:ins w:id="4925" w:author="Okot" w:date="2020-01-20T14:35:00Z"/>
              </w:rPr>
            </w:pPr>
            <w:ins w:id="4926" w:author="Okot" w:date="2020-01-20T14:35:00Z">
              <w:r>
                <w:t>(1-3).1.2.1. Użytkownik potwierdza zamknięcie okna.</w:t>
              </w:r>
            </w:ins>
          </w:p>
          <w:p w14:paraId="0DC0E86F" w14:textId="77777777" w:rsidR="00D52BCF" w:rsidRDefault="00D52BCF" w:rsidP="00645B77">
            <w:pPr>
              <w:ind w:firstLine="0"/>
              <w:rPr>
                <w:ins w:id="4927" w:author="Okot" w:date="2020-01-20T14:35:00Z"/>
              </w:rPr>
            </w:pPr>
            <w:ins w:id="4928" w:author="Okot" w:date="2020-01-20T14:35:00Z">
              <w:r>
                <w:t>(1-3).1.2.1.1. Okno modalne z formularzem zostaje zamknięte.</w:t>
              </w:r>
            </w:ins>
          </w:p>
          <w:p w14:paraId="3CA1AB96" w14:textId="77777777" w:rsidR="00D52BCF" w:rsidRDefault="00D52BCF" w:rsidP="00645B77">
            <w:pPr>
              <w:ind w:firstLine="0"/>
              <w:rPr>
                <w:ins w:id="4929" w:author="Okot" w:date="2020-01-20T14:35:00Z"/>
              </w:rPr>
            </w:pPr>
            <w:ins w:id="4930" w:author="Okot" w:date="2020-01-20T14:35:00Z">
              <w:r>
                <w:lastRenderedPageBreak/>
                <w:t>(1-3).1.2.1.2. Użytkownik zostaje przekierowany na stronę „Moje dane”.</w:t>
              </w:r>
            </w:ins>
          </w:p>
          <w:p w14:paraId="21407B5A" w14:textId="77777777" w:rsidR="00D52BCF" w:rsidRDefault="00D52BCF" w:rsidP="00645B77">
            <w:pPr>
              <w:ind w:firstLine="0"/>
              <w:rPr>
                <w:ins w:id="4931" w:author="Okot" w:date="2020-01-20T14:35:00Z"/>
              </w:rPr>
            </w:pPr>
            <w:ins w:id="4932" w:author="Okot" w:date="2020-01-20T14:35:00Z">
              <w:r>
                <w:t>(1-3).1.2.2. Użytkownik rezygnuje z akcji.</w:t>
              </w:r>
            </w:ins>
          </w:p>
          <w:p w14:paraId="41C8E7B7" w14:textId="5BD83C2A" w:rsidR="00D52BCF" w:rsidRDefault="00975867" w:rsidP="00645B77">
            <w:pPr>
              <w:ind w:firstLine="0"/>
              <w:rPr>
                <w:ins w:id="4933" w:author="Okot" w:date="2020-01-20T14:35:00Z"/>
              </w:rPr>
            </w:pPr>
            <w:ins w:id="4934" w:author="Okot" w:date="2020-01-20T14:35:00Z">
              <w:r>
                <w:t>(1-3).1.2.2.1. Powrót do pkt</w:t>
              </w:r>
              <w:r w:rsidR="00D52BCF">
                <w:t> (1-3).</w:t>
              </w:r>
            </w:ins>
          </w:p>
          <w:p w14:paraId="536E1DEA" w14:textId="77777777" w:rsidR="00D52BCF" w:rsidRDefault="00D52BCF" w:rsidP="00645B77">
            <w:pPr>
              <w:ind w:firstLine="0"/>
              <w:rPr>
                <w:ins w:id="4935" w:author="Okot" w:date="2020-01-20T14:35:00Z"/>
              </w:rPr>
            </w:pPr>
            <w:ins w:id="4936" w:author="Okot" w:date="2020-01-20T14:35:00Z">
              <w:r>
                <w:t>4.1. Nie wybrano żadnego celu.</w:t>
              </w:r>
            </w:ins>
          </w:p>
          <w:p w14:paraId="427E69F5" w14:textId="77777777" w:rsidR="00D52BCF" w:rsidRDefault="00D52BCF" w:rsidP="00645B77">
            <w:pPr>
              <w:ind w:firstLine="0"/>
              <w:rPr>
                <w:ins w:id="4937" w:author="Okot" w:date="2020-01-20T14:35:00Z"/>
              </w:rPr>
            </w:pPr>
            <w:ins w:id="4938" w:author="Okot" w:date="2020-01-20T14:35:00Z">
              <w:r>
                <w:t>4.1.1. Wyświetlony zostaje stosowny komunikat błędu.</w:t>
              </w:r>
            </w:ins>
          </w:p>
          <w:p w14:paraId="06B3AE94" w14:textId="51DA6C9C" w:rsidR="00D52BCF" w:rsidRDefault="00975867" w:rsidP="00645B77">
            <w:pPr>
              <w:ind w:firstLine="0"/>
              <w:rPr>
                <w:ins w:id="4939" w:author="Okot" w:date="2020-01-20T14:35:00Z"/>
              </w:rPr>
            </w:pPr>
            <w:ins w:id="4940" w:author="Okot" w:date="2020-01-20T14:35:00Z">
              <w:r>
                <w:t>4.1.2. Powrót do pkt</w:t>
              </w:r>
              <w:r w:rsidR="00D52BCF">
                <w:t> 2.</w:t>
              </w:r>
            </w:ins>
          </w:p>
          <w:p w14:paraId="363D1DB0" w14:textId="77777777" w:rsidR="00D52BCF" w:rsidRDefault="00D52BCF" w:rsidP="00645B77">
            <w:pPr>
              <w:ind w:firstLine="0"/>
              <w:rPr>
                <w:ins w:id="4941" w:author="Okot" w:date="2020-01-20T14:35:00Z"/>
              </w:rPr>
            </w:pPr>
            <w:ins w:id="4942" w:author="Okot" w:date="2020-01-20T14:35:00Z">
              <w:r>
                <w:t>6.1. Jeśli zostało wcześniej wyliczone zapotrzebowanie kaloryczne użytkownika, system przelicza je ponownie.</w:t>
              </w:r>
            </w:ins>
          </w:p>
          <w:p w14:paraId="61A8AC12" w14:textId="7309FA45" w:rsidR="00D52BCF" w:rsidRDefault="00D52BCF">
            <w:pPr>
              <w:ind w:firstLine="0"/>
              <w:rPr>
                <w:ins w:id="4943" w:author="Okot" w:date="2020-01-20T14:35:00Z"/>
              </w:rPr>
            </w:pPr>
            <w:ins w:id="4944" w:author="Okot" w:date="2020-01-20T14:35:00Z">
              <w:r>
                <w:t xml:space="preserve">6.2. </w:t>
              </w:r>
              <w:r w:rsidRPr="00D97A3D">
                <w:t>Przejście do PU01</w:t>
              </w:r>
            </w:ins>
            <w:ins w:id="4945" w:author="Okot" w:date="2020-01-20T14:47:00Z">
              <w:r w:rsidR="006A72CE">
                <w:t>4</w:t>
              </w:r>
            </w:ins>
            <w:ins w:id="4946" w:author="Okot" w:date="2020-01-20T14:35:00Z">
              <w:r w:rsidR="00356F46">
                <w:t xml:space="preserve"> pkt</w:t>
              </w:r>
              <w:r w:rsidRPr="00D97A3D">
                <w:t> 3.</w:t>
              </w:r>
            </w:ins>
          </w:p>
        </w:tc>
      </w:tr>
    </w:tbl>
    <w:p w14:paraId="4B441140" w14:textId="77777777" w:rsidR="00D52BCF" w:rsidRDefault="00D52BCF" w:rsidP="00D52BCF">
      <w:pPr>
        <w:ind w:firstLine="0"/>
        <w:rPr>
          <w:ins w:id="4947" w:author="Okot" w:date="2020-01-20T14:35:00Z"/>
        </w:rPr>
      </w:pPr>
    </w:p>
    <w:p w14:paraId="59008B3C" w14:textId="3F2135B1" w:rsidR="003248D9" w:rsidRDefault="006A72CE" w:rsidP="003248D9">
      <w:pPr>
        <w:ind w:firstLine="0"/>
        <w:rPr>
          <w:ins w:id="4948" w:author="Okot" w:date="2020-01-20T14:37:00Z"/>
        </w:rPr>
      </w:pPr>
      <w:ins w:id="4949" w:author="Okot" w:date="2020-01-20T14:37:00Z">
        <w:r>
          <w:t>Tabela 4.14</w:t>
        </w:r>
        <w:r w:rsidR="003248D9">
          <w:t>.</w:t>
        </w:r>
      </w:ins>
    </w:p>
    <w:p w14:paraId="04EA57C4" w14:textId="77777777" w:rsidR="003248D9" w:rsidRDefault="003248D9" w:rsidP="003248D9">
      <w:pPr>
        <w:ind w:firstLine="0"/>
        <w:rPr>
          <w:ins w:id="4950" w:author="Okot" w:date="2020-01-20T19:26:00Z"/>
        </w:rPr>
      </w:pPr>
      <w:ins w:id="4951" w:author="Okot" w:date="2020-01-20T14:37:00Z">
        <w:r>
          <w:t>Opis scenariusza przypadku użycia „Żądanie wyliczenia zapotrzebowania”.</w:t>
        </w:r>
      </w:ins>
    </w:p>
    <w:tbl>
      <w:tblPr>
        <w:tblStyle w:val="Tabela-Siatka"/>
        <w:tblW w:w="0" w:type="auto"/>
        <w:tblLook w:val="04A0" w:firstRow="1" w:lastRow="0" w:firstColumn="1" w:lastColumn="0" w:noHBand="0" w:noVBand="1"/>
      </w:tblPr>
      <w:tblGrid>
        <w:gridCol w:w="3397"/>
        <w:gridCol w:w="5664"/>
      </w:tblGrid>
      <w:tr w:rsidR="00356F46" w14:paraId="54545F4E" w14:textId="77777777" w:rsidTr="00D36059">
        <w:trPr>
          <w:ins w:id="4952" w:author="Okot" w:date="2020-01-20T19:26:00Z"/>
        </w:trPr>
        <w:tc>
          <w:tcPr>
            <w:tcW w:w="3397" w:type="dxa"/>
          </w:tcPr>
          <w:p w14:paraId="1CA116A4" w14:textId="77777777" w:rsidR="00356F46" w:rsidRPr="00A12070" w:rsidRDefault="00356F46" w:rsidP="00D36059">
            <w:pPr>
              <w:ind w:firstLine="0"/>
              <w:rPr>
                <w:ins w:id="4953" w:author="Okot" w:date="2020-01-20T19:26:00Z"/>
                <w:b/>
              </w:rPr>
            </w:pPr>
            <w:ins w:id="4954" w:author="Okot" w:date="2020-01-20T19:26:00Z">
              <w:r w:rsidRPr="00A12070">
                <w:rPr>
                  <w:b/>
                </w:rPr>
                <w:t>Nazwa</w:t>
              </w:r>
            </w:ins>
          </w:p>
        </w:tc>
        <w:tc>
          <w:tcPr>
            <w:tcW w:w="5664" w:type="dxa"/>
          </w:tcPr>
          <w:p w14:paraId="6AEE5589" w14:textId="77777777" w:rsidR="00356F46" w:rsidRPr="00A12070" w:rsidRDefault="00356F46" w:rsidP="00D36059">
            <w:pPr>
              <w:ind w:firstLine="0"/>
              <w:rPr>
                <w:ins w:id="4955" w:author="Okot" w:date="2020-01-20T19:26:00Z"/>
                <w:b/>
                <w:i/>
              </w:rPr>
            </w:pPr>
            <w:ins w:id="4956" w:author="Okot" w:date="2020-01-20T19:26:00Z">
              <w:r w:rsidRPr="00A12070">
                <w:rPr>
                  <w:b/>
                  <w:i/>
                </w:rPr>
                <w:t>PU</w:t>
              </w:r>
              <w:r>
                <w:rPr>
                  <w:b/>
                  <w:i/>
                </w:rPr>
                <w:t>015</w:t>
              </w:r>
              <w:r w:rsidRPr="00C940F5">
                <w:rPr>
                  <w:b/>
                  <w:i/>
                </w:rPr>
                <w:t>:</w:t>
              </w:r>
              <w:r>
                <w:rPr>
                  <w:b/>
                  <w:i/>
                </w:rPr>
                <w:t xml:space="preserve"> Żądanie</w:t>
              </w:r>
              <w:r w:rsidRPr="00A12070">
                <w:rPr>
                  <w:b/>
                  <w:i/>
                </w:rPr>
                <w:t xml:space="preserve"> wyliczenia zapotrzebowania</w:t>
              </w:r>
            </w:ins>
          </w:p>
        </w:tc>
      </w:tr>
      <w:tr w:rsidR="00356F46" w14:paraId="52293A16" w14:textId="77777777" w:rsidTr="00D36059">
        <w:trPr>
          <w:ins w:id="4957" w:author="Okot" w:date="2020-01-20T19:26:00Z"/>
        </w:trPr>
        <w:tc>
          <w:tcPr>
            <w:tcW w:w="3397" w:type="dxa"/>
          </w:tcPr>
          <w:p w14:paraId="43D91AF6" w14:textId="77777777" w:rsidR="00356F46" w:rsidRPr="00A12070" w:rsidRDefault="00356F46" w:rsidP="00D36059">
            <w:pPr>
              <w:ind w:firstLine="0"/>
              <w:rPr>
                <w:ins w:id="4958" w:author="Okot" w:date="2020-01-20T19:26:00Z"/>
                <w:b/>
              </w:rPr>
            </w:pPr>
            <w:ins w:id="4959" w:author="Okot" w:date="2020-01-20T19:26:00Z">
              <w:r w:rsidRPr="00A12070">
                <w:rPr>
                  <w:b/>
                </w:rPr>
                <w:t>Opis</w:t>
              </w:r>
            </w:ins>
          </w:p>
        </w:tc>
        <w:tc>
          <w:tcPr>
            <w:tcW w:w="5664" w:type="dxa"/>
          </w:tcPr>
          <w:p w14:paraId="7AEC3138" w14:textId="77777777" w:rsidR="00356F46" w:rsidRDefault="00356F46" w:rsidP="00D36059">
            <w:pPr>
              <w:ind w:firstLine="0"/>
              <w:rPr>
                <w:ins w:id="4960" w:author="Okot" w:date="2020-01-20T19:26:00Z"/>
              </w:rPr>
            </w:pPr>
            <w:ins w:id="4961" w:author="Okot" w:date="2020-01-20T19:26:00Z">
              <w:r>
                <w:t>Przypadek użycia pozwala użytkownikowi zażądać wyliczenia właściwego dla niego zapotrzebowania na mikro- i makroskładniki oraz kaloryczności, która pozwoli mu zrealizować wybrany przez niego cel.</w:t>
              </w:r>
            </w:ins>
          </w:p>
        </w:tc>
      </w:tr>
      <w:tr w:rsidR="00356F46" w14:paraId="6C56B457" w14:textId="77777777" w:rsidTr="00D36059">
        <w:trPr>
          <w:ins w:id="4962" w:author="Okot" w:date="2020-01-20T19:26:00Z"/>
        </w:trPr>
        <w:tc>
          <w:tcPr>
            <w:tcW w:w="3397" w:type="dxa"/>
          </w:tcPr>
          <w:p w14:paraId="12A64ADE" w14:textId="77777777" w:rsidR="00356F46" w:rsidRPr="00A12070" w:rsidRDefault="00356F46" w:rsidP="00D36059">
            <w:pPr>
              <w:ind w:firstLine="0"/>
              <w:rPr>
                <w:ins w:id="4963" w:author="Okot" w:date="2020-01-20T19:26:00Z"/>
                <w:b/>
              </w:rPr>
            </w:pPr>
            <w:ins w:id="4964" w:author="Okot" w:date="2020-01-20T19:26:00Z">
              <w:r w:rsidRPr="00A12070">
                <w:rPr>
                  <w:b/>
                </w:rPr>
                <w:t>Warunki początkowe</w:t>
              </w:r>
            </w:ins>
          </w:p>
        </w:tc>
        <w:tc>
          <w:tcPr>
            <w:tcW w:w="5664" w:type="dxa"/>
          </w:tcPr>
          <w:p w14:paraId="1092D735" w14:textId="77777777" w:rsidR="00356F46" w:rsidRDefault="00356F46" w:rsidP="00D36059">
            <w:pPr>
              <w:ind w:firstLine="0"/>
              <w:rPr>
                <w:ins w:id="4965" w:author="Okot" w:date="2020-01-20T19:26:00Z"/>
              </w:rPr>
            </w:pPr>
            <w:ins w:id="4966" w:author="Okot" w:date="2020-01-20T19:26:00Z">
              <w:r>
                <w:t>Użytkownik poprawnie zrealizował PU002 oraz znajduje się na podstronie „Moje dane”.</w:t>
              </w:r>
            </w:ins>
          </w:p>
        </w:tc>
      </w:tr>
      <w:tr w:rsidR="00356F46" w14:paraId="0F80332D" w14:textId="77777777" w:rsidTr="00D36059">
        <w:trPr>
          <w:ins w:id="4967" w:author="Okot" w:date="2020-01-20T19:26:00Z"/>
        </w:trPr>
        <w:tc>
          <w:tcPr>
            <w:tcW w:w="3397" w:type="dxa"/>
          </w:tcPr>
          <w:p w14:paraId="55514E43" w14:textId="77777777" w:rsidR="00356F46" w:rsidRPr="00A12070" w:rsidRDefault="00356F46" w:rsidP="00D36059">
            <w:pPr>
              <w:ind w:firstLine="0"/>
              <w:rPr>
                <w:ins w:id="4968" w:author="Okot" w:date="2020-01-20T19:26:00Z"/>
                <w:b/>
              </w:rPr>
            </w:pPr>
            <w:ins w:id="4969" w:author="Okot" w:date="2020-01-20T19:26:00Z">
              <w:r w:rsidRPr="00A12070">
                <w:rPr>
                  <w:b/>
                </w:rPr>
                <w:t>Inicjacja</w:t>
              </w:r>
            </w:ins>
          </w:p>
        </w:tc>
        <w:tc>
          <w:tcPr>
            <w:tcW w:w="5664" w:type="dxa"/>
          </w:tcPr>
          <w:p w14:paraId="2B344678" w14:textId="77777777" w:rsidR="00356F46" w:rsidRDefault="00356F46" w:rsidP="00D36059">
            <w:pPr>
              <w:ind w:firstLine="0"/>
              <w:rPr>
                <w:ins w:id="4970" w:author="Okot" w:date="2020-01-20T19:26:00Z"/>
              </w:rPr>
            </w:pPr>
            <w:ins w:id="4971" w:author="Okot" w:date="2020-01-20T19:26:00Z">
              <w:r>
                <w:t>Użytkownik aktywuje przycisk „Wylicz zapotrzebowanie”.</w:t>
              </w:r>
            </w:ins>
          </w:p>
        </w:tc>
      </w:tr>
      <w:tr w:rsidR="00356F46" w14:paraId="552A48C4" w14:textId="77777777" w:rsidTr="00D36059">
        <w:trPr>
          <w:ins w:id="4972" w:author="Okot" w:date="2020-01-20T19:26:00Z"/>
        </w:trPr>
        <w:tc>
          <w:tcPr>
            <w:tcW w:w="3397" w:type="dxa"/>
          </w:tcPr>
          <w:p w14:paraId="4438070F" w14:textId="77777777" w:rsidR="00356F46" w:rsidRPr="00A12070" w:rsidRDefault="00356F46" w:rsidP="00D36059">
            <w:pPr>
              <w:ind w:firstLine="0"/>
              <w:rPr>
                <w:ins w:id="4973" w:author="Okot" w:date="2020-01-20T19:26:00Z"/>
                <w:b/>
              </w:rPr>
            </w:pPr>
            <w:ins w:id="4974" w:author="Okot" w:date="2020-01-20T19:26:00Z">
              <w:r w:rsidRPr="00A12070">
                <w:rPr>
                  <w:b/>
                </w:rPr>
                <w:t>Warunki końcowe</w:t>
              </w:r>
            </w:ins>
          </w:p>
        </w:tc>
        <w:tc>
          <w:tcPr>
            <w:tcW w:w="5664" w:type="dxa"/>
          </w:tcPr>
          <w:p w14:paraId="3473AFC1" w14:textId="60E135FE" w:rsidR="00356F46" w:rsidRDefault="00356F46">
            <w:pPr>
              <w:ind w:firstLine="0"/>
              <w:rPr>
                <w:ins w:id="4975" w:author="Okot" w:date="2020-01-20T19:26:00Z"/>
              </w:rPr>
            </w:pPr>
            <w:ins w:id="4976" w:author="Okot" w:date="2020-01-20T19:26:00Z">
              <w:r>
                <w:t xml:space="preserve">Przejście do </w:t>
              </w:r>
            </w:ins>
            <w:ins w:id="4977" w:author="Okot" w:date="2020-01-20T19:27:00Z">
              <w:r w:rsidR="006A72CE">
                <w:t>PU015</w:t>
              </w:r>
              <w:r>
                <w:t xml:space="preserve"> pkt 1 lub PU01</w:t>
              </w:r>
            </w:ins>
            <w:ins w:id="4978" w:author="Okot" w:date="2020-01-21T13:51:00Z">
              <w:r w:rsidR="006A72CE">
                <w:t>6</w:t>
              </w:r>
            </w:ins>
            <w:ins w:id="4979" w:author="Okot" w:date="2020-01-20T19:27:00Z">
              <w:r>
                <w:t xml:space="preserve"> pkt 1.</w:t>
              </w:r>
            </w:ins>
          </w:p>
        </w:tc>
      </w:tr>
      <w:tr w:rsidR="00356F46" w14:paraId="0459EE17" w14:textId="77777777" w:rsidTr="00D36059">
        <w:trPr>
          <w:ins w:id="4980" w:author="Okot" w:date="2020-01-20T19:26:00Z"/>
        </w:trPr>
        <w:tc>
          <w:tcPr>
            <w:tcW w:w="3397" w:type="dxa"/>
          </w:tcPr>
          <w:p w14:paraId="5236763F" w14:textId="77777777" w:rsidR="00356F46" w:rsidRPr="00A12070" w:rsidRDefault="00356F46" w:rsidP="00D36059">
            <w:pPr>
              <w:ind w:firstLine="0"/>
              <w:rPr>
                <w:ins w:id="4981" w:author="Okot" w:date="2020-01-20T19:26:00Z"/>
                <w:b/>
              </w:rPr>
            </w:pPr>
            <w:ins w:id="4982" w:author="Okot" w:date="2020-01-20T19:26:00Z">
              <w:r w:rsidRPr="00A12070">
                <w:rPr>
                  <w:b/>
                </w:rPr>
                <w:t>Scenariusz główny</w:t>
              </w:r>
            </w:ins>
          </w:p>
        </w:tc>
        <w:tc>
          <w:tcPr>
            <w:tcW w:w="5664" w:type="dxa"/>
          </w:tcPr>
          <w:p w14:paraId="0E633012" w14:textId="77777777" w:rsidR="00356F46" w:rsidRDefault="00356F46" w:rsidP="00D36059">
            <w:pPr>
              <w:ind w:firstLine="0"/>
              <w:rPr>
                <w:ins w:id="4983" w:author="Okot" w:date="2020-01-20T19:26:00Z"/>
              </w:rPr>
            </w:pPr>
            <w:ins w:id="4984" w:author="Okot" w:date="2020-01-20T19:26:00Z">
              <w:r>
                <w:t>1. Użytkownik aktywuje przycisk „Wylicz zapotrzebowanie”.</w:t>
              </w:r>
            </w:ins>
          </w:p>
          <w:p w14:paraId="0E37EC92" w14:textId="77777777" w:rsidR="00356F46" w:rsidRDefault="00356F46" w:rsidP="00D36059">
            <w:pPr>
              <w:ind w:firstLine="0"/>
              <w:rPr>
                <w:ins w:id="4985" w:author="Okot" w:date="2020-01-20T19:26:00Z"/>
              </w:rPr>
            </w:pPr>
            <w:ins w:id="4986" w:author="Okot" w:date="2020-01-20T19:26:00Z">
              <w:r>
                <w:t>2. System weryfikuje zgłoszenie.</w:t>
              </w:r>
            </w:ins>
          </w:p>
          <w:p w14:paraId="127B6233" w14:textId="77777777" w:rsidR="00356F46" w:rsidRDefault="00356F46" w:rsidP="00D36059">
            <w:pPr>
              <w:ind w:firstLine="0"/>
              <w:rPr>
                <w:ins w:id="4987" w:author="Okot" w:date="2020-01-20T19:26:00Z"/>
              </w:rPr>
            </w:pPr>
            <w:ins w:id="4988" w:author="Okot" w:date="2020-01-20T19:26:00Z">
              <w:r>
                <w:t>3. Wyświetlona zostaje propozycja dziennego zapotrzebowania na kalorie.</w:t>
              </w:r>
            </w:ins>
          </w:p>
          <w:p w14:paraId="22730B1B" w14:textId="77777777" w:rsidR="00356F46" w:rsidRDefault="00356F46" w:rsidP="00D36059">
            <w:pPr>
              <w:ind w:firstLine="0"/>
              <w:rPr>
                <w:ins w:id="4989" w:author="Okot" w:date="2020-01-20T19:26:00Z"/>
              </w:rPr>
            </w:pPr>
            <w:ins w:id="4990" w:author="Okot" w:date="2020-01-20T19:26:00Z">
              <w:r>
                <w:t>4. Użytkownik dokonuje wyboru.</w:t>
              </w:r>
            </w:ins>
          </w:p>
          <w:p w14:paraId="327DD6B6" w14:textId="6F72D8D6" w:rsidR="00356F46" w:rsidRDefault="00356F46" w:rsidP="00D36059">
            <w:pPr>
              <w:ind w:firstLine="0"/>
              <w:rPr>
                <w:ins w:id="4991" w:author="Okot" w:date="2020-01-20T19:26:00Z"/>
              </w:rPr>
            </w:pPr>
            <w:ins w:id="4992" w:author="Okot" w:date="2020-01-20T19:26:00Z">
              <w:r>
                <w:t xml:space="preserve">4.1. </w:t>
              </w:r>
            </w:ins>
            <w:ins w:id="4993" w:author="Okot" w:date="2020-01-20T19:27:00Z">
              <w:r>
                <w:t>Przejście do</w:t>
              </w:r>
            </w:ins>
            <w:ins w:id="4994" w:author="Okot" w:date="2020-01-20T19:26:00Z">
              <w:r w:rsidR="006A72CE">
                <w:t xml:space="preserve"> PU015</w:t>
              </w:r>
              <w:r>
                <w:t>.</w:t>
              </w:r>
            </w:ins>
          </w:p>
          <w:p w14:paraId="20A2DE09" w14:textId="77777777" w:rsidR="00356F46" w:rsidRDefault="00356F46" w:rsidP="00D36059">
            <w:pPr>
              <w:ind w:firstLine="0"/>
              <w:rPr>
                <w:ins w:id="4995" w:author="Okot" w:date="2020-01-20T19:26:00Z"/>
              </w:rPr>
            </w:pPr>
            <w:ins w:id="4996" w:author="Okot" w:date="2020-01-20T19:26:00Z">
              <w:r>
                <w:t>lub</w:t>
              </w:r>
            </w:ins>
          </w:p>
          <w:p w14:paraId="26FE4997" w14:textId="3485D80C" w:rsidR="00356F46" w:rsidRDefault="00356F46">
            <w:pPr>
              <w:ind w:firstLine="0"/>
              <w:rPr>
                <w:ins w:id="4997" w:author="Okot" w:date="2020-01-20T19:26:00Z"/>
              </w:rPr>
            </w:pPr>
            <w:ins w:id="4998" w:author="Okot" w:date="2020-01-20T19:26:00Z">
              <w:r>
                <w:t>4.2. </w:t>
              </w:r>
            </w:ins>
            <w:ins w:id="4999" w:author="Okot" w:date="2020-01-20T19:27:00Z">
              <w:r>
                <w:t>Przejście  do</w:t>
              </w:r>
            </w:ins>
            <w:ins w:id="5000" w:author="Okot" w:date="2020-01-20T19:26:00Z">
              <w:r>
                <w:t xml:space="preserve"> PU01</w:t>
              </w:r>
            </w:ins>
            <w:ins w:id="5001" w:author="Okot" w:date="2020-01-21T13:51:00Z">
              <w:r w:rsidR="006A72CE">
                <w:t>6.</w:t>
              </w:r>
            </w:ins>
          </w:p>
        </w:tc>
      </w:tr>
      <w:tr w:rsidR="00356F46" w14:paraId="18355847" w14:textId="77777777" w:rsidTr="00D36059">
        <w:trPr>
          <w:trHeight w:val="54"/>
          <w:ins w:id="5002" w:author="Okot" w:date="2020-01-20T19:26:00Z"/>
        </w:trPr>
        <w:tc>
          <w:tcPr>
            <w:tcW w:w="3397" w:type="dxa"/>
          </w:tcPr>
          <w:p w14:paraId="090F9FBB" w14:textId="77777777" w:rsidR="00356F46" w:rsidRPr="00A12070" w:rsidRDefault="00356F46" w:rsidP="00D36059">
            <w:pPr>
              <w:ind w:firstLine="0"/>
              <w:rPr>
                <w:ins w:id="5003" w:author="Okot" w:date="2020-01-20T19:26:00Z"/>
                <w:b/>
              </w:rPr>
            </w:pPr>
            <w:ins w:id="5004" w:author="Okot" w:date="2020-01-20T19:26:00Z">
              <w:r w:rsidRPr="00A12070">
                <w:rPr>
                  <w:b/>
                </w:rPr>
                <w:lastRenderedPageBreak/>
                <w:t>Scenariusze alternatywne</w:t>
              </w:r>
            </w:ins>
          </w:p>
        </w:tc>
        <w:tc>
          <w:tcPr>
            <w:tcW w:w="5664" w:type="dxa"/>
          </w:tcPr>
          <w:p w14:paraId="376F8554" w14:textId="77777777" w:rsidR="00356F46" w:rsidRDefault="00356F46" w:rsidP="00D36059">
            <w:pPr>
              <w:ind w:firstLine="0"/>
              <w:rPr>
                <w:ins w:id="5005" w:author="Okot" w:date="2020-01-20T19:26:00Z"/>
              </w:rPr>
            </w:pPr>
            <w:ins w:id="5006" w:author="Okot" w:date="2020-01-20T19:26:00Z">
              <w:r>
                <w:t>2.1. Nie wprowadzono danych użytkownika (nie zrealizowano PU005).</w:t>
              </w:r>
            </w:ins>
          </w:p>
          <w:p w14:paraId="4C5AAA6D" w14:textId="77777777" w:rsidR="00356F46" w:rsidRDefault="00356F46" w:rsidP="00D36059">
            <w:pPr>
              <w:ind w:firstLine="0"/>
              <w:rPr>
                <w:ins w:id="5007" w:author="Okot" w:date="2020-01-20T19:26:00Z"/>
              </w:rPr>
            </w:pPr>
            <w:ins w:id="5008" w:author="Okot" w:date="2020-01-20T19:26:00Z">
              <w:r>
                <w:t>2.1.1. Wyświetlony zostaje stosowny komunikat błędu oraz zapytanie czy użytkownik chce to zrobić teraz.</w:t>
              </w:r>
            </w:ins>
          </w:p>
          <w:p w14:paraId="4D48F94E" w14:textId="77777777" w:rsidR="00356F46" w:rsidRDefault="00356F46" w:rsidP="00D36059">
            <w:pPr>
              <w:ind w:firstLine="0"/>
              <w:rPr>
                <w:ins w:id="5009" w:author="Okot" w:date="2020-01-20T19:26:00Z"/>
              </w:rPr>
            </w:pPr>
            <w:ins w:id="5010" w:author="Okot" w:date="2020-01-20T19:26:00Z">
              <w:r>
                <w:t>2.1.1.1. Użytkownik odmawia uzupełnienia danych.</w:t>
              </w:r>
            </w:ins>
          </w:p>
          <w:p w14:paraId="0390F9C9" w14:textId="77777777" w:rsidR="00356F46" w:rsidRDefault="00356F46" w:rsidP="00D36059">
            <w:pPr>
              <w:ind w:firstLine="0"/>
              <w:rPr>
                <w:ins w:id="5011" w:author="Okot" w:date="2020-01-20T19:26:00Z"/>
              </w:rPr>
            </w:pPr>
            <w:ins w:id="5012" w:author="Okot" w:date="2020-01-20T19:26:00Z">
              <w:r>
                <w:t>2.1.1.1.1. Użytkownik zostaje przekierowany na stronę „Moje dane”. Wyświetlony zostaje stosowny komunikat błędu.</w:t>
              </w:r>
            </w:ins>
          </w:p>
          <w:p w14:paraId="6BCB3C54" w14:textId="77777777" w:rsidR="00356F46" w:rsidRDefault="00356F46" w:rsidP="00D36059">
            <w:pPr>
              <w:ind w:firstLine="0"/>
              <w:rPr>
                <w:ins w:id="5013" w:author="Okot" w:date="2020-01-20T19:26:00Z"/>
              </w:rPr>
            </w:pPr>
            <w:ins w:id="5014" w:author="Okot" w:date="2020-01-20T19:26:00Z">
              <w:r>
                <w:t>2.1.1.2. Użytkownik wyraża zgodę na uzupełnienie danych.</w:t>
              </w:r>
            </w:ins>
          </w:p>
          <w:p w14:paraId="6ED65813" w14:textId="77777777" w:rsidR="00356F46" w:rsidRDefault="00356F46" w:rsidP="00D36059">
            <w:pPr>
              <w:ind w:firstLine="0"/>
              <w:rPr>
                <w:ins w:id="5015" w:author="Okot" w:date="2020-01-20T19:26:00Z"/>
              </w:rPr>
            </w:pPr>
            <w:ins w:id="5016" w:author="Okot" w:date="2020-01-20T19:26:00Z">
              <w:r>
                <w:t>2.1.1.2.1. Użytkownik zostaje przekierowany do formularza uzupełniania danych – rozpoczyna się realizacja PU005.</w:t>
              </w:r>
            </w:ins>
          </w:p>
          <w:p w14:paraId="2FFDD0F5" w14:textId="77777777" w:rsidR="00356F46" w:rsidRDefault="00356F46" w:rsidP="00D36059">
            <w:pPr>
              <w:ind w:firstLine="0"/>
              <w:rPr>
                <w:ins w:id="5017" w:author="Okot" w:date="2020-01-20T19:26:00Z"/>
              </w:rPr>
            </w:pPr>
            <w:ins w:id="5018" w:author="Okot" w:date="2020-01-20T19:26:00Z">
              <w:r>
                <w:t>2.2. Nie określono celu (nie zrealizowano PU010).</w:t>
              </w:r>
            </w:ins>
          </w:p>
          <w:p w14:paraId="37460AD1" w14:textId="77777777" w:rsidR="00356F46" w:rsidRDefault="00356F46" w:rsidP="00D36059">
            <w:pPr>
              <w:ind w:firstLine="0"/>
              <w:rPr>
                <w:ins w:id="5019" w:author="Okot" w:date="2020-01-20T19:26:00Z"/>
              </w:rPr>
            </w:pPr>
            <w:ins w:id="5020" w:author="Okot" w:date="2020-01-20T19:26:00Z">
              <w:r>
                <w:t>2.2.1. Wyświetlony zostaje stosowny komunikat błędu oraz zapytanie czy użytkownik chce to zrobić teraz.</w:t>
              </w:r>
            </w:ins>
          </w:p>
          <w:p w14:paraId="1519B62A" w14:textId="77777777" w:rsidR="00356F46" w:rsidRDefault="00356F46" w:rsidP="00D36059">
            <w:pPr>
              <w:ind w:firstLine="0"/>
              <w:rPr>
                <w:ins w:id="5021" w:author="Okot" w:date="2020-01-20T19:26:00Z"/>
              </w:rPr>
            </w:pPr>
            <w:ins w:id="5022" w:author="Okot" w:date="2020-01-20T19:26:00Z">
              <w:r>
                <w:t>2.2.1.1. Użytkownik odmawia uzupełnienia danych.</w:t>
              </w:r>
            </w:ins>
          </w:p>
          <w:p w14:paraId="166E329E" w14:textId="77777777" w:rsidR="00356F46" w:rsidRDefault="00356F46" w:rsidP="00D36059">
            <w:pPr>
              <w:ind w:firstLine="0"/>
              <w:rPr>
                <w:ins w:id="5023" w:author="Okot" w:date="2020-01-20T19:26:00Z"/>
              </w:rPr>
            </w:pPr>
            <w:ins w:id="5024" w:author="Okot" w:date="2020-01-20T19:26:00Z">
              <w:r>
                <w:t>2.2.1.1.1. Użytkownik zostaje przekierowany na stronę „Moje dane”. Wyświetlony zostaje stosowny komunikat błędu.</w:t>
              </w:r>
            </w:ins>
          </w:p>
          <w:p w14:paraId="1C988435" w14:textId="77777777" w:rsidR="00356F46" w:rsidRDefault="00356F46" w:rsidP="00D36059">
            <w:pPr>
              <w:ind w:firstLine="0"/>
              <w:rPr>
                <w:ins w:id="5025" w:author="Okot" w:date="2020-01-20T19:26:00Z"/>
              </w:rPr>
            </w:pPr>
            <w:ins w:id="5026" w:author="Okot" w:date="2020-01-20T19:26:00Z">
              <w:r>
                <w:t>2.2.1.2. Użytkownik wyraża zgodę na uzupełnienie danych.</w:t>
              </w:r>
            </w:ins>
          </w:p>
          <w:p w14:paraId="2214B08F" w14:textId="77777777" w:rsidR="00356F46" w:rsidRDefault="00356F46" w:rsidP="00D36059">
            <w:pPr>
              <w:ind w:firstLine="0"/>
              <w:rPr>
                <w:ins w:id="5027" w:author="Okot" w:date="2020-01-20T19:26:00Z"/>
              </w:rPr>
            </w:pPr>
            <w:ins w:id="5028" w:author="Okot" w:date="2020-01-20T19:26:00Z">
              <w:r>
                <w:t>2.2.1.2.1. Użytkownik zostaje przekierowany na stronę „Moje dane” – rozpoczyna się realizacja PU010.</w:t>
              </w:r>
            </w:ins>
          </w:p>
          <w:p w14:paraId="0EC6267C" w14:textId="77777777" w:rsidR="00356F46" w:rsidRDefault="00356F46" w:rsidP="00D36059">
            <w:pPr>
              <w:ind w:firstLine="0"/>
              <w:rPr>
                <w:ins w:id="5029" w:author="Okot" w:date="2020-01-20T19:26:00Z"/>
              </w:rPr>
            </w:pPr>
            <w:ins w:id="5030" w:author="Okot" w:date="2020-01-20T19:26:00Z">
              <w:r>
                <w:t>2.3. Nie określono stopnia aktywności fizycznej (nie zrealizowano PU012).</w:t>
              </w:r>
            </w:ins>
          </w:p>
          <w:p w14:paraId="62BF0FED" w14:textId="77777777" w:rsidR="00356F46" w:rsidRDefault="00356F46" w:rsidP="00D36059">
            <w:pPr>
              <w:ind w:firstLine="0"/>
              <w:rPr>
                <w:ins w:id="5031" w:author="Okot" w:date="2020-01-20T19:26:00Z"/>
              </w:rPr>
            </w:pPr>
            <w:ins w:id="5032" w:author="Okot" w:date="2020-01-20T19:26:00Z">
              <w:r>
                <w:t>2.3.1. Wyświetlony zostaje stosowny komunikat błędu oraz zapytanie czy użytkownik chce to zrobić teraz.</w:t>
              </w:r>
            </w:ins>
          </w:p>
          <w:p w14:paraId="56D2EFBB" w14:textId="77777777" w:rsidR="00356F46" w:rsidRDefault="00356F46" w:rsidP="00D36059">
            <w:pPr>
              <w:ind w:firstLine="0"/>
              <w:rPr>
                <w:ins w:id="5033" w:author="Okot" w:date="2020-01-20T19:26:00Z"/>
              </w:rPr>
            </w:pPr>
            <w:ins w:id="5034" w:author="Okot" w:date="2020-01-20T19:26:00Z">
              <w:r>
                <w:t>2.3.1.1. Użytkownik odmawia uzupełnienia danych.</w:t>
              </w:r>
            </w:ins>
          </w:p>
          <w:p w14:paraId="7543C3B4" w14:textId="77777777" w:rsidR="00356F46" w:rsidRDefault="00356F46" w:rsidP="00D36059">
            <w:pPr>
              <w:ind w:firstLine="0"/>
              <w:rPr>
                <w:ins w:id="5035" w:author="Okot" w:date="2020-01-20T19:26:00Z"/>
              </w:rPr>
            </w:pPr>
            <w:ins w:id="5036" w:author="Okot" w:date="2020-01-20T19:26:00Z">
              <w:r>
                <w:t>2.3.1.1.1. Użytkownik zostaje przekierowany na stronę „Moje dane”. Wyświetlony zostaje stosowny komunikat błędu.</w:t>
              </w:r>
            </w:ins>
          </w:p>
          <w:p w14:paraId="43B7CA60" w14:textId="77777777" w:rsidR="00356F46" w:rsidRDefault="00356F46" w:rsidP="00D36059">
            <w:pPr>
              <w:ind w:firstLine="0"/>
              <w:rPr>
                <w:ins w:id="5037" w:author="Okot" w:date="2020-01-20T19:26:00Z"/>
              </w:rPr>
            </w:pPr>
            <w:ins w:id="5038" w:author="Okot" w:date="2020-01-20T19:26:00Z">
              <w:r>
                <w:t>2.3.1.2. Użytkownik wyraża zgodę na uzupełnienie danych.</w:t>
              </w:r>
            </w:ins>
          </w:p>
          <w:p w14:paraId="7CDB939F" w14:textId="77777777" w:rsidR="00356F46" w:rsidRDefault="00356F46" w:rsidP="00D36059">
            <w:pPr>
              <w:ind w:firstLine="0"/>
              <w:rPr>
                <w:ins w:id="5039" w:author="Okot" w:date="2020-01-20T19:26:00Z"/>
              </w:rPr>
            </w:pPr>
            <w:ins w:id="5040" w:author="Okot" w:date="2020-01-20T19:26:00Z">
              <w:r>
                <w:lastRenderedPageBreak/>
                <w:t>2.3.1.2.1. Użytkownik zostaje przekierowany na stronę „Moje dane” – rozpoczyna się realizacja PU012.</w:t>
              </w:r>
            </w:ins>
          </w:p>
          <w:p w14:paraId="0EBB374C" w14:textId="77777777" w:rsidR="00356F46" w:rsidRDefault="00356F46" w:rsidP="00D36059">
            <w:pPr>
              <w:ind w:firstLine="0"/>
              <w:rPr>
                <w:ins w:id="5041" w:author="Okot" w:date="2020-01-20T19:26:00Z"/>
              </w:rPr>
            </w:pPr>
            <w:ins w:id="5042" w:author="Okot" w:date="2020-01-20T19:26:00Z">
              <w:r>
                <w:t>2.4. Nie wprowadzono wymiarów użytkownika (nie zrealizowano PU009).</w:t>
              </w:r>
            </w:ins>
          </w:p>
          <w:p w14:paraId="3F450DE4" w14:textId="77777777" w:rsidR="00356F46" w:rsidRDefault="00356F46" w:rsidP="00D36059">
            <w:pPr>
              <w:ind w:firstLine="0"/>
              <w:rPr>
                <w:ins w:id="5043" w:author="Okot" w:date="2020-01-20T19:26:00Z"/>
              </w:rPr>
            </w:pPr>
            <w:ins w:id="5044" w:author="Okot" w:date="2020-01-20T19:26:00Z">
              <w:r>
                <w:t>2.4.1. Wyświetlony zostaje stosowny komunikat błędu oraz zapytanie czy użytkownik chce to zrobić teraz.</w:t>
              </w:r>
            </w:ins>
          </w:p>
          <w:p w14:paraId="5732AEE8" w14:textId="77777777" w:rsidR="00356F46" w:rsidRDefault="00356F46" w:rsidP="00D36059">
            <w:pPr>
              <w:ind w:firstLine="0"/>
              <w:rPr>
                <w:ins w:id="5045" w:author="Okot" w:date="2020-01-20T19:26:00Z"/>
              </w:rPr>
            </w:pPr>
            <w:ins w:id="5046" w:author="Okot" w:date="2020-01-20T19:26:00Z">
              <w:r>
                <w:t>2.4.1.1. Użytkownik odmawia uzupełnienia danych.</w:t>
              </w:r>
            </w:ins>
          </w:p>
          <w:p w14:paraId="4E6CD445" w14:textId="77777777" w:rsidR="00356F46" w:rsidRDefault="00356F46" w:rsidP="00D36059">
            <w:pPr>
              <w:ind w:firstLine="0"/>
              <w:rPr>
                <w:ins w:id="5047" w:author="Okot" w:date="2020-01-20T19:26:00Z"/>
              </w:rPr>
            </w:pPr>
            <w:ins w:id="5048" w:author="Okot" w:date="2020-01-20T19:26:00Z">
              <w:r>
                <w:t>2.4.1.1.1. Użytkownik zostaje przekierowany na stronę „Moje dane”. Wyświetlony zostaje stosowny komunikat błędu.</w:t>
              </w:r>
            </w:ins>
          </w:p>
          <w:p w14:paraId="40183AAD" w14:textId="77777777" w:rsidR="00356F46" w:rsidRDefault="00356F46" w:rsidP="00D36059">
            <w:pPr>
              <w:ind w:firstLine="0"/>
              <w:rPr>
                <w:ins w:id="5049" w:author="Okot" w:date="2020-01-20T19:26:00Z"/>
              </w:rPr>
            </w:pPr>
            <w:ins w:id="5050" w:author="Okot" w:date="2020-01-20T19:26:00Z">
              <w:r>
                <w:t>2.4.1.2. Użytkownik wyraża zgodę na uzupełnienie danych.</w:t>
              </w:r>
            </w:ins>
          </w:p>
          <w:p w14:paraId="7C8FCFFE" w14:textId="77777777" w:rsidR="00356F46" w:rsidRDefault="00356F46" w:rsidP="00D36059">
            <w:pPr>
              <w:ind w:firstLine="0"/>
              <w:rPr>
                <w:ins w:id="5051" w:author="Okot" w:date="2020-01-20T19:26:00Z"/>
              </w:rPr>
            </w:pPr>
            <w:ins w:id="5052" w:author="Okot" w:date="2020-01-20T19:26:00Z">
              <w:r>
                <w:t>2.4.1.2.1. Użytkownik zostaje przekierowany do formularza uzupełniania danych – rozpoczyna się realizacja PU009.</w:t>
              </w:r>
            </w:ins>
          </w:p>
          <w:p w14:paraId="342B389D" w14:textId="77777777" w:rsidR="00356F46" w:rsidRDefault="00356F46" w:rsidP="00D36059">
            <w:pPr>
              <w:ind w:firstLine="0"/>
              <w:rPr>
                <w:ins w:id="5053" w:author="Okot" w:date="2020-01-20T19:26:00Z"/>
              </w:rPr>
            </w:pPr>
            <w:ins w:id="5054" w:author="Okot" w:date="2020-01-20T19:26:00Z">
              <w:r>
                <w:t>4.1. Użytkownik używa przycisku do zamknięcia okna.</w:t>
              </w:r>
            </w:ins>
          </w:p>
          <w:p w14:paraId="7927A3E4" w14:textId="77777777" w:rsidR="00356F46" w:rsidRDefault="00356F46" w:rsidP="00D36059">
            <w:pPr>
              <w:ind w:firstLine="0"/>
              <w:rPr>
                <w:ins w:id="5055" w:author="Okot" w:date="2020-01-20T19:26:00Z"/>
              </w:rPr>
            </w:pPr>
            <w:ins w:id="5056" w:author="Okot" w:date="2020-01-20T19:26:00Z">
              <w:r>
                <w:t>4.1.1. Pojawia okno dialogowe służące do potwierdzenia zamknięcia okna bez zapisywania danych.</w:t>
              </w:r>
            </w:ins>
          </w:p>
          <w:p w14:paraId="00C75F43" w14:textId="77777777" w:rsidR="00356F46" w:rsidRDefault="00356F46" w:rsidP="00D36059">
            <w:pPr>
              <w:ind w:firstLine="0"/>
              <w:rPr>
                <w:ins w:id="5057" w:author="Okot" w:date="2020-01-20T19:26:00Z"/>
              </w:rPr>
            </w:pPr>
            <w:ins w:id="5058" w:author="Okot" w:date="2020-01-20T19:26:00Z">
              <w:r>
                <w:t>4.1.2.1. Użytkownik potwierdza zamknięcie okna.</w:t>
              </w:r>
            </w:ins>
          </w:p>
          <w:p w14:paraId="7B9E4382" w14:textId="77777777" w:rsidR="00356F46" w:rsidRDefault="00356F46" w:rsidP="00D36059">
            <w:pPr>
              <w:ind w:firstLine="0"/>
              <w:rPr>
                <w:ins w:id="5059" w:author="Okot" w:date="2020-01-20T19:26:00Z"/>
              </w:rPr>
            </w:pPr>
            <w:ins w:id="5060" w:author="Okot" w:date="2020-01-20T19:26:00Z">
              <w:r>
                <w:t>4.1.2.1.1. Okno modalne z formularzem zostaje zamknięte.</w:t>
              </w:r>
            </w:ins>
          </w:p>
          <w:p w14:paraId="0190DEF2" w14:textId="77777777" w:rsidR="00356F46" w:rsidRDefault="00356F46" w:rsidP="00D36059">
            <w:pPr>
              <w:ind w:firstLine="0"/>
              <w:rPr>
                <w:ins w:id="5061" w:author="Okot" w:date="2020-01-20T19:26:00Z"/>
              </w:rPr>
            </w:pPr>
            <w:ins w:id="5062" w:author="Okot" w:date="2020-01-20T19:26:00Z">
              <w:r>
                <w:t>4.1.2.1.2. Użytkownik zostaje przekierowany na stronę „Moje dane”.</w:t>
              </w:r>
            </w:ins>
          </w:p>
          <w:p w14:paraId="2DC5AD93" w14:textId="77777777" w:rsidR="00356F46" w:rsidRDefault="00356F46" w:rsidP="00D36059">
            <w:pPr>
              <w:ind w:firstLine="0"/>
              <w:rPr>
                <w:ins w:id="5063" w:author="Okot" w:date="2020-01-20T19:26:00Z"/>
              </w:rPr>
            </w:pPr>
            <w:ins w:id="5064" w:author="Okot" w:date="2020-01-20T19:26:00Z">
              <w:r>
                <w:t>4.1.2.2. Użytkownik rezygnuje z akcji.</w:t>
              </w:r>
            </w:ins>
          </w:p>
          <w:p w14:paraId="13A0BB12" w14:textId="73178623" w:rsidR="00356F46" w:rsidRDefault="00975867" w:rsidP="00D36059">
            <w:pPr>
              <w:ind w:firstLine="0"/>
              <w:rPr>
                <w:ins w:id="5065" w:author="Okot" w:date="2020-01-20T19:26:00Z"/>
              </w:rPr>
            </w:pPr>
            <w:ins w:id="5066" w:author="Okot" w:date="2020-01-20T19:26:00Z">
              <w:r>
                <w:t>4.1.2.2.1. Powrót do pkt</w:t>
              </w:r>
              <w:r w:rsidR="00356F46">
                <w:t> 4.</w:t>
              </w:r>
            </w:ins>
          </w:p>
        </w:tc>
      </w:tr>
    </w:tbl>
    <w:p w14:paraId="7D073B84" w14:textId="618D95A6" w:rsidR="003248D9" w:rsidRDefault="003248D9" w:rsidP="003248D9">
      <w:pPr>
        <w:ind w:firstLine="0"/>
        <w:rPr>
          <w:ins w:id="5067" w:author="Okot" w:date="2020-01-20T14:37:00Z"/>
        </w:rPr>
      </w:pPr>
    </w:p>
    <w:p w14:paraId="19832F84" w14:textId="523A54F5" w:rsidR="003248D9" w:rsidRDefault="006A72CE" w:rsidP="003248D9">
      <w:pPr>
        <w:ind w:firstLine="0"/>
        <w:rPr>
          <w:ins w:id="5068" w:author="Okot" w:date="2020-01-20T14:37:00Z"/>
        </w:rPr>
      </w:pPr>
      <w:ins w:id="5069" w:author="Okot" w:date="2020-01-20T14:37:00Z">
        <w:r>
          <w:t>Tabela 4.15</w:t>
        </w:r>
        <w:r w:rsidR="003248D9">
          <w:t>.</w:t>
        </w:r>
      </w:ins>
    </w:p>
    <w:p w14:paraId="58C29878" w14:textId="77777777" w:rsidR="003248D9" w:rsidRDefault="003248D9" w:rsidP="003248D9">
      <w:pPr>
        <w:ind w:firstLine="0"/>
        <w:rPr>
          <w:ins w:id="5070" w:author="Okot" w:date="2020-01-20T14:37:00Z"/>
        </w:rPr>
      </w:pPr>
      <w:ins w:id="5071" w:author="Okot" w:date="2020-01-20T14:37:00Z">
        <w:r>
          <w:t>Opis scenariusza przypadku użycia „Akceptacja wyliczeń”.</w:t>
        </w:r>
      </w:ins>
    </w:p>
    <w:tbl>
      <w:tblPr>
        <w:tblStyle w:val="Tabela-Siatka"/>
        <w:tblW w:w="0" w:type="auto"/>
        <w:tblLook w:val="04A0" w:firstRow="1" w:lastRow="0" w:firstColumn="1" w:lastColumn="0" w:noHBand="0" w:noVBand="1"/>
      </w:tblPr>
      <w:tblGrid>
        <w:gridCol w:w="3397"/>
        <w:gridCol w:w="5664"/>
      </w:tblGrid>
      <w:tr w:rsidR="003248D9" w14:paraId="57DBEEEB" w14:textId="77777777" w:rsidTr="00645B77">
        <w:trPr>
          <w:ins w:id="5072" w:author="Okot" w:date="2020-01-20T14:37:00Z"/>
        </w:trPr>
        <w:tc>
          <w:tcPr>
            <w:tcW w:w="3397" w:type="dxa"/>
          </w:tcPr>
          <w:p w14:paraId="3C60124E" w14:textId="77777777" w:rsidR="003248D9" w:rsidRPr="006076CC" w:rsidRDefault="003248D9" w:rsidP="00645B77">
            <w:pPr>
              <w:ind w:firstLine="0"/>
              <w:rPr>
                <w:ins w:id="5073" w:author="Okot" w:date="2020-01-20T14:37:00Z"/>
                <w:b/>
              </w:rPr>
            </w:pPr>
            <w:ins w:id="5074" w:author="Okot" w:date="2020-01-20T14:37:00Z">
              <w:r w:rsidRPr="006076CC">
                <w:rPr>
                  <w:b/>
                </w:rPr>
                <w:t>Nazwa</w:t>
              </w:r>
            </w:ins>
          </w:p>
        </w:tc>
        <w:tc>
          <w:tcPr>
            <w:tcW w:w="5664" w:type="dxa"/>
          </w:tcPr>
          <w:p w14:paraId="4CAB0497" w14:textId="71C097FF" w:rsidR="003248D9" w:rsidRPr="00A12070" w:rsidRDefault="003248D9">
            <w:pPr>
              <w:ind w:firstLine="0"/>
              <w:rPr>
                <w:ins w:id="5075" w:author="Okot" w:date="2020-01-20T14:37:00Z"/>
                <w:b/>
                <w:i/>
              </w:rPr>
            </w:pPr>
            <w:ins w:id="5076" w:author="Okot" w:date="2020-01-20T14:37:00Z">
              <w:r>
                <w:rPr>
                  <w:b/>
                  <w:i/>
                </w:rPr>
                <w:t>PU01</w:t>
              </w:r>
              <w:r w:rsidR="006A72CE">
                <w:rPr>
                  <w:b/>
                  <w:i/>
                </w:rPr>
                <w:t>5</w:t>
              </w:r>
              <w:r w:rsidRPr="00A12070">
                <w:rPr>
                  <w:b/>
                  <w:i/>
                </w:rPr>
                <w:t xml:space="preserve"> Akceptacja wyliczeń</w:t>
              </w:r>
            </w:ins>
          </w:p>
        </w:tc>
      </w:tr>
      <w:tr w:rsidR="003248D9" w14:paraId="7E8EE5AE" w14:textId="77777777" w:rsidTr="00645B77">
        <w:trPr>
          <w:ins w:id="5077" w:author="Okot" w:date="2020-01-20T14:37:00Z"/>
        </w:trPr>
        <w:tc>
          <w:tcPr>
            <w:tcW w:w="3397" w:type="dxa"/>
          </w:tcPr>
          <w:p w14:paraId="2B6993F3" w14:textId="77777777" w:rsidR="003248D9" w:rsidRPr="006076CC" w:rsidRDefault="003248D9" w:rsidP="00645B77">
            <w:pPr>
              <w:ind w:firstLine="0"/>
              <w:rPr>
                <w:ins w:id="5078" w:author="Okot" w:date="2020-01-20T14:37:00Z"/>
                <w:b/>
              </w:rPr>
            </w:pPr>
            <w:ins w:id="5079" w:author="Okot" w:date="2020-01-20T14:37:00Z">
              <w:r w:rsidRPr="006076CC">
                <w:rPr>
                  <w:b/>
                </w:rPr>
                <w:t>Opis</w:t>
              </w:r>
            </w:ins>
          </w:p>
        </w:tc>
        <w:tc>
          <w:tcPr>
            <w:tcW w:w="5664" w:type="dxa"/>
          </w:tcPr>
          <w:p w14:paraId="0C5D9E4F" w14:textId="3CF67407" w:rsidR="003248D9" w:rsidRDefault="003248D9" w:rsidP="00645B77">
            <w:pPr>
              <w:ind w:firstLine="0"/>
              <w:rPr>
                <w:ins w:id="5080" w:author="Okot" w:date="2020-01-20T14:37:00Z"/>
              </w:rPr>
            </w:pPr>
            <w:ins w:id="5081" w:author="Okot" w:date="2020-01-20T14:37:00Z">
              <w:r>
                <w:t xml:space="preserve">Przypadek użycia pozwala użytkownikowi zaakceptować proponowaną dla niego dzienną </w:t>
              </w:r>
              <w:r w:rsidR="006A61EC">
                <w:t>kaloryczność wyliczoną w pkt</w:t>
              </w:r>
              <w:r>
                <w:t> 3 PU01</w:t>
              </w:r>
              <w:r w:rsidR="006A72CE">
                <w:t>4</w:t>
              </w:r>
              <w:r>
                <w:t>.</w:t>
              </w:r>
            </w:ins>
          </w:p>
        </w:tc>
      </w:tr>
      <w:tr w:rsidR="003248D9" w14:paraId="3DFBF7D5" w14:textId="77777777" w:rsidTr="00645B77">
        <w:trPr>
          <w:ins w:id="5082" w:author="Okot" w:date="2020-01-20T14:37:00Z"/>
        </w:trPr>
        <w:tc>
          <w:tcPr>
            <w:tcW w:w="3397" w:type="dxa"/>
          </w:tcPr>
          <w:p w14:paraId="4B0E5220" w14:textId="77777777" w:rsidR="003248D9" w:rsidRPr="006076CC" w:rsidRDefault="003248D9" w:rsidP="00645B77">
            <w:pPr>
              <w:ind w:firstLine="0"/>
              <w:rPr>
                <w:ins w:id="5083" w:author="Okot" w:date="2020-01-20T14:37:00Z"/>
                <w:b/>
              </w:rPr>
            </w:pPr>
            <w:ins w:id="5084" w:author="Okot" w:date="2020-01-20T14:37:00Z">
              <w:r w:rsidRPr="006076CC">
                <w:rPr>
                  <w:b/>
                </w:rPr>
                <w:t>Warunki początkowe</w:t>
              </w:r>
            </w:ins>
          </w:p>
        </w:tc>
        <w:tc>
          <w:tcPr>
            <w:tcW w:w="5664" w:type="dxa"/>
          </w:tcPr>
          <w:p w14:paraId="7F7170A9" w14:textId="71E65B72" w:rsidR="003248D9" w:rsidRDefault="003248D9">
            <w:pPr>
              <w:ind w:firstLine="0"/>
              <w:rPr>
                <w:ins w:id="5085" w:author="Okot" w:date="2020-01-20T14:37:00Z"/>
              </w:rPr>
            </w:pPr>
            <w:ins w:id="5086" w:author="Okot" w:date="2020-01-20T14:37:00Z">
              <w:r>
                <w:t>Użytkown</w:t>
              </w:r>
              <w:r w:rsidR="006A61EC">
                <w:t xml:space="preserve">ik poprawnie zrealizował PU002 oraz </w:t>
              </w:r>
            </w:ins>
            <w:ins w:id="5087" w:author="Okot" w:date="2020-01-20T19:30:00Z">
              <w:r w:rsidR="006A61EC">
                <w:t>PU01</w:t>
              </w:r>
            </w:ins>
            <w:ins w:id="5088" w:author="Okot" w:date="2020-01-20T19:31:00Z">
              <w:r w:rsidR="006A61EC">
                <w:t>5</w:t>
              </w:r>
            </w:ins>
          </w:p>
        </w:tc>
      </w:tr>
      <w:tr w:rsidR="003248D9" w14:paraId="68C37989" w14:textId="77777777" w:rsidTr="00645B77">
        <w:trPr>
          <w:ins w:id="5089" w:author="Okot" w:date="2020-01-20T14:37:00Z"/>
        </w:trPr>
        <w:tc>
          <w:tcPr>
            <w:tcW w:w="3397" w:type="dxa"/>
          </w:tcPr>
          <w:p w14:paraId="065F8AB6" w14:textId="77777777" w:rsidR="003248D9" w:rsidRPr="006076CC" w:rsidRDefault="003248D9" w:rsidP="00645B77">
            <w:pPr>
              <w:ind w:firstLine="0"/>
              <w:rPr>
                <w:ins w:id="5090" w:author="Okot" w:date="2020-01-20T14:37:00Z"/>
                <w:b/>
              </w:rPr>
            </w:pPr>
            <w:ins w:id="5091" w:author="Okot" w:date="2020-01-20T14:37:00Z">
              <w:r w:rsidRPr="006076CC">
                <w:rPr>
                  <w:b/>
                </w:rPr>
                <w:t>Inicjacja</w:t>
              </w:r>
            </w:ins>
          </w:p>
        </w:tc>
        <w:tc>
          <w:tcPr>
            <w:tcW w:w="5664" w:type="dxa"/>
          </w:tcPr>
          <w:p w14:paraId="1A5923EA" w14:textId="59B0E2F5" w:rsidR="003248D9" w:rsidRDefault="003248D9">
            <w:pPr>
              <w:ind w:firstLine="0"/>
              <w:rPr>
                <w:ins w:id="5092" w:author="Okot" w:date="2020-01-20T14:37:00Z"/>
              </w:rPr>
            </w:pPr>
            <w:ins w:id="5093" w:author="Okot" w:date="2020-01-20T14:37:00Z">
              <w:r>
                <w:t>Użytkownik</w:t>
              </w:r>
              <w:r w:rsidR="00975867">
                <w:t xml:space="preserve"> wybiera opcję „Akceptuj” w pkt</w:t>
              </w:r>
              <w:r>
                <w:t> 4 PU01</w:t>
              </w:r>
            </w:ins>
            <w:ins w:id="5094" w:author="Okot" w:date="2020-01-21T13:52:00Z">
              <w:r w:rsidR="006A72CE">
                <w:t>4</w:t>
              </w:r>
            </w:ins>
            <w:ins w:id="5095" w:author="Okot" w:date="2020-01-20T14:37:00Z">
              <w:r>
                <w:t>.</w:t>
              </w:r>
            </w:ins>
          </w:p>
        </w:tc>
      </w:tr>
      <w:tr w:rsidR="003248D9" w14:paraId="5BEB5FC0" w14:textId="77777777" w:rsidTr="00645B77">
        <w:trPr>
          <w:ins w:id="5096" w:author="Okot" w:date="2020-01-20T14:37:00Z"/>
        </w:trPr>
        <w:tc>
          <w:tcPr>
            <w:tcW w:w="3397" w:type="dxa"/>
          </w:tcPr>
          <w:p w14:paraId="2E1A5915" w14:textId="77777777" w:rsidR="003248D9" w:rsidRPr="006076CC" w:rsidRDefault="003248D9" w:rsidP="00645B77">
            <w:pPr>
              <w:ind w:firstLine="0"/>
              <w:rPr>
                <w:ins w:id="5097" w:author="Okot" w:date="2020-01-20T14:37:00Z"/>
                <w:b/>
              </w:rPr>
            </w:pPr>
            <w:ins w:id="5098" w:author="Okot" w:date="2020-01-20T14:37:00Z">
              <w:r w:rsidRPr="006076CC">
                <w:rPr>
                  <w:b/>
                </w:rPr>
                <w:lastRenderedPageBreak/>
                <w:t>Warunki końcowe</w:t>
              </w:r>
            </w:ins>
          </w:p>
        </w:tc>
        <w:tc>
          <w:tcPr>
            <w:tcW w:w="5664" w:type="dxa"/>
          </w:tcPr>
          <w:p w14:paraId="43D84C13" w14:textId="34071239" w:rsidR="003248D9" w:rsidRDefault="006A61EC">
            <w:pPr>
              <w:ind w:firstLine="0"/>
              <w:rPr>
                <w:ins w:id="5099" w:author="Okot" w:date="2020-01-20T14:37:00Z"/>
              </w:rPr>
            </w:pPr>
            <w:ins w:id="5100" w:author="Okot" w:date="2020-01-20T19:30:00Z">
              <w:r>
                <w:t>Został wyświetlony komunikat informujący o poprawnym ustaleniu zapotrzebowania użytkownika.</w:t>
              </w:r>
            </w:ins>
          </w:p>
        </w:tc>
      </w:tr>
      <w:tr w:rsidR="003248D9" w14:paraId="3F7D02A7" w14:textId="77777777" w:rsidTr="00645B77">
        <w:trPr>
          <w:ins w:id="5101" w:author="Okot" w:date="2020-01-20T14:37:00Z"/>
        </w:trPr>
        <w:tc>
          <w:tcPr>
            <w:tcW w:w="3397" w:type="dxa"/>
          </w:tcPr>
          <w:p w14:paraId="6FC52356" w14:textId="77777777" w:rsidR="003248D9" w:rsidRPr="006076CC" w:rsidRDefault="003248D9" w:rsidP="00645B77">
            <w:pPr>
              <w:ind w:firstLine="0"/>
              <w:rPr>
                <w:ins w:id="5102" w:author="Okot" w:date="2020-01-20T14:37:00Z"/>
                <w:b/>
              </w:rPr>
            </w:pPr>
            <w:ins w:id="5103" w:author="Okot" w:date="2020-01-20T14:37:00Z">
              <w:r w:rsidRPr="006076CC">
                <w:rPr>
                  <w:b/>
                </w:rPr>
                <w:t>Scenariusz główny</w:t>
              </w:r>
            </w:ins>
          </w:p>
        </w:tc>
        <w:tc>
          <w:tcPr>
            <w:tcW w:w="5664" w:type="dxa"/>
          </w:tcPr>
          <w:p w14:paraId="78E98B3B" w14:textId="7A0D3DD5" w:rsidR="003248D9" w:rsidRDefault="003248D9" w:rsidP="00645B77">
            <w:pPr>
              <w:ind w:firstLine="0"/>
              <w:rPr>
                <w:ins w:id="5104" w:author="Okot" w:date="2020-01-20T14:37:00Z"/>
              </w:rPr>
            </w:pPr>
            <w:ins w:id="5105" w:author="Okot" w:date="2020-01-20T14:37:00Z">
              <w:r>
                <w:t>1. Użytkownik</w:t>
              </w:r>
              <w:r w:rsidR="00975867">
                <w:t xml:space="preserve"> wybiera opcję „Akceptuj” w pkt</w:t>
              </w:r>
              <w:r>
                <w:t> 4 PU01</w:t>
              </w:r>
              <w:r w:rsidR="006A72CE">
                <w:t>4</w:t>
              </w:r>
              <w:r>
                <w:t>.</w:t>
              </w:r>
            </w:ins>
          </w:p>
          <w:p w14:paraId="03B77C36" w14:textId="0233EEC1" w:rsidR="006A61EC" w:rsidRDefault="006A61EC" w:rsidP="006A61EC">
            <w:pPr>
              <w:ind w:firstLine="0"/>
              <w:rPr>
                <w:ins w:id="5106" w:author="Okot" w:date="2020-01-20T19:31:00Z"/>
              </w:rPr>
            </w:pPr>
            <w:ins w:id="5107" w:author="Okot" w:date="2020-01-20T19:32:00Z">
              <w:r>
                <w:t>2</w:t>
              </w:r>
            </w:ins>
            <w:ins w:id="5108" w:author="Okot" w:date="2020-01-20T19:31:00Z">
              <w:r>
                <w:t>. Ustalone zapotrzebowania zostają zapisane w bazie danych.</w:t>
              </w:r>
            </w:ins>
          </w:p>
          <w:p w14:paraId="328F5357" w14:textId="4CC217B9" w:rsidR="006A61EC" w:rsidRDefault="006A61EC" w:rsidP="006A61EC">
            <w:pPr>
              <w:ind w:firstLine="0"/>
              <w:rPr>
                <w:ins w:id="5109" w:author="Okot" w:date="2020-01-20T14:37:00Z"/>
              </w:rPr>
            </w:pPr>
            <w:ins w:id="5110" w:author="Okot" w:date="2020-01-20T19:31:00Z">
              <w:r>
                <w:t>3. Wyświetlone zostaje podsumowanie ustalonych zapotrzebowań oraz komunikat informujący o poprawnym ich ustaleniu.</w:t>
              </w:r>
            </w:ins>
          </w:p>
        </w:tc>
      </w:tr>
      <w:tr w:rsidR="003248D9" w14:paraId="60BCEABD" w14:textId="77777777" w:rsidTr="00645B77">
        <w:trPr>
          <w:trHeight w:val="54"/>
          <w:ins w:id="5111" w:author="Okot" w:date="2020-01-20T14:37:00Z"/>
        </w:trPr>
        <w:tc>
          <w:tcPr>
            <w:tcW w:w="3397" w:type="dxa"/>
          </w:tcPr>
          <w:p w14:paraId="39DB9689" w14:textId="77777777" w:rsidR="003248D9" w:rsidRPr="006076CC" w:rsidRDefault="003248D9" w:rsidP="00645B77">
            <w:pPr>
              <w:ind w:firstLine="0"/>
              <w:rPr>
                <w:ins w:id="5112" w:author="Okot" w:date="2020-01-20T14:37:00Z"/>
                <w:b/>
              </w:rPr>
            </w:pPr>
            <w:ins w:id="5113" w:author="Okot" w:date="2020-01-20T14:37:00Z">
              <w:r w:rsidRPr="006076CC">
                <w:rPr>
                  <w:b/>
                </w:rPr>
                <w:t>Scenariusze alternatywne</w:t>
              </w:r>
            </w:ins>
          </w:p>
        </w:tc>
        <w:tc>
          <w:tcPr>
            <w:tcW w:w="5664" w:type="dxa"/>
          </w:tcPr>
          <w:p w14:paraId="382AE5C1" w14:textId="77777777" w:rsidR="003248D9" w:rsidRDefault="003248D9" w:rsidP="00645B77">
            <w:pPr>
              <w:ind w:firstLine="0"/>
              <w:rPr>
                <w:ins w:id="5114" w:author="Okot" w:date="2020-01-20T14:37:00Z"/>
              </w:rPr>
            </w:pPr>
            <w:ins w:id="5115" w:author="Okot" w:date="2020-01-20T14:37:00Z">
              <w:r>
                <w:t>-</w:t>
              </w:r>
            </w:ins>
          </w:p>
        </w:tc>
      </w:tr>
    </w:tbl>
    <w:p w14:paraId="4A863564" w14:textId="77777777" w:rsidR="003248D9" w:rsidRDefault="003248D9" w:rsidP="003248D9">
      <w:pPr>
        <w:ind w:firstLine="0"/>
        <w:rPr>
          <w:ins w:id="5116" w:author="Okot" w:date="2020-01-20T14:37:00Z"/>
        </w:rPr>
      </w:pPr>
    </w:p>
    <w:p w14:paraId="19BB2A47" w14:textId="437C6199" w:rsidR="003248D9" w:rsidRDefault="00E50689" w:rsidP="003248D9">
      <w:pPr>
        <w:ind w:firstLine="0"/>
        <w:rPr>
          <w:ins w:id="5117" w:author="Okot" w:date="2020-01-20T14:37:00Z"/>
        </w:rPr>
      </w:pPr>
      <w:ins w:id="5118" w:author="Okot" w:date="2020-01-20T14:37:00Z">
        <w:r>
          <w:t>Tabela 4.1</w:t>
        </w:r>
      </w:ins>
      <w:ins w:id="5119" w:author="Okot" w:date="2020-01-20T14:43:00Z">
        <w:r w:rsidR="006A72CE">
          <w:t>6</w:t>
        </w:r>
      </w:ins>
      <w:ins w:id="5120" w:author="Okot" w:date="2020-01-20T14:37:00Z">
        <w:r w:rsidR="003248D9">
          <w:t>.</w:t>
        </w:r>
      </w:ins>
    </w:p>
    <w:p w14:paraId="3C519D51" w14:textId="77777777" w:rsidR="003248D9" w:rsidRDefault="003248D9" w:rsidP="003248D9">
      <w:pPr>
        <w:ind w:firstLine="0"/>
        <w:rPr>
          <w:ins w:id="5121" w:author="Okot" w:date="2020-01-20T14:37:00Z"/>
        </w:rPr>
      </w:pPr>
      <w:ins w:id="5122" w:author="Okot" w:date="2020-01-20T14:37:00Z">
        <w:r>
          <w:t>Opis scenariusza przypadku użycia „Modyfikacja wyniku wyliczeń”.</w:t>
        </w:r>
      </w:ins>
    </w:p>
    <w:tbl>
      <w:tblPr>
        <w:tblStyle w:val="Tabela-Siatka"/>
        <w:tblW w:w="0" w:type="auto"/>
        <w:tblLook w:val="04A0" w:firstRow="1" w:lastRow="0" w:firstColumn="1" w:lastColumn="0" w:noHBand="0" w:noVBand="1"/>
      </w:tblPr>
      <w:tblGrid>
        <w:gridCol w:w="3397"/>
        <w:gridCol w:w="5664"/>
      </w:tblGrid>
      <w:tr w:rsidR="003248D9" w14:paraId="057B0CE7" w14:textId="77777777" w:rsidTr="00645B77">
        <w:trPr>
          <w:ins w:id="5123" w:author="Okot" w:date="2020-01-20T14:37:00Z"/>
        </w:trPr>
        <w:tc>
          <w:tcPr>
            <w:tcW w:w="3397" w:type="dxa"/>
          </w:tcPr>
          <w:p w14:paraId="220CF6C2" w14:textId="77777777" w:rsidR="003248D9" w:rsidRPr="006076CC" w:rsidRDefault="003248D9" w:rsidP="00645B77">
            <w:pPr>
              <w:ind w:firstLine="0"/>
              <w:rPr>
                <w:ins w:id="5124" w:author="Okot" w:date="2020-01-20T14:37:00Z"/>
                <w:b/>
              </w:rPr>
            </w:pPr>
            <w:ins w:id="5125" w:author="Okot" w:date="2020-01-20T14:37:00Z">
              <w:r w:rsidRPr="006076CC">
                <w:rPr>
                  <w:b/>
                </w:rPr>
                <w:t>Nazwa</w:t>
              </w:r>
            </w:ins>
          </w:p>
        </w:tc>
        <w:tc>
          <w:tcPr>
            <w:tcW w:w="5664" w:type="dxa"/>
          </w:tcPr>
          <w:p w14:paraId="66632B25" w14:textId="779D8160" w:rsidR="003248D9" w:rsidRPr="00A12070" w:rsidRDefault="003248D9">
            <w:pPr>
              <w:ind w:firstLine="0"/>
              <w:rPr>
                <w:ins w:id="5126" w:author="Okot" w:date="2020-01-20T14:37:00Z"/>
                <w:b/>
                <w:i/>
              </w:rPr>
            </w:pPr>
            <w:ins w:id="5127" w:author="Okot" w:date="2020-01-20T14:37:00Z">
              <w:r w:rsidRPr="00A12070">
                <w:rPr>
                  <w:b/>
                  <w:i/>
                </w:rPr>
                <w:t>PU0</w:t>
              </w:r>
              <w:r w:rsidR="00E50689">
                <w:rPr>
                  <w:b/>
                  <w:i/>
                </w:rPr>
                <w:t>1</w:t>
              </w:r>
            </w:ins>
            <w:ins w:id="5128" w:author="Okot" w:date="2020-01-21T13:52:00Z">
              <w:r w:rsidR="006A72CE">
                <w:rPr>
                  <w:b/>
                  <w:i/>
                </w:rPr>
                <w:t>6</w:t>
              </w:r>
            </w:ins>
            <w:ins w:id="5129" w:author="Okot" w:date="2020-01-20T14:37:00Z">
              <w:r w:rsidRPr="00A12070">
                <w:rPr>
                  <w:b/>
                  <w:i/>
                </w:rPr>
                <w:t>: Modyfikacja wyniku wyliczeń</w:t>
              </w:r>
            </w:ins>
          </w:p>
        </w:tc>
      </w:tr>
      <w:tr w:rsidR="003248D9" w14:paraId="6F8C9852" w14:textId="77777777" w:rsidTr="00645B77">
        <w:trPr>
          <w:ins w:id="5130" w:author="Okot" w:date="2020-01-20T14:37:00Z"/>
        </w:trPr>
        <w:tc>
          <w:tcPr>
            <w:tcW w:w="3397" w:type="dxa"/>
          </w:tcPr>
          <w:p w14:paraId="5CAAA0F4" w14:textId="77777777" w:rsidR="003248D9" w:rsidRPr="006076CC" w:rsidRDefault="003248D9" w:rsidP="00645B77">
            <w:pPr>
              <w:ind w:firstLine="0"/>
              <w:rPr>
                <w:ins w:id="5131" w:author="Okot" w:date="2020-01-20T14:37:00Z"/>
                <w:b/>
              </w:rPr>
            </w:pPr>
            <w:ins w:id="5132" w:author="Okot" w:date="2020-01-20T14:37:00Z">
              <w:r w:rsidRPr="006076CC">
                <w:rPr>
                  <w:b/>
                </w:rPr>
                <w:t>Opis</w:t>
              </w:r>
            </w:ins>
          </w:p>
        </w:tc>
        <w:tc>
          <w:tcPr>
            <w:tcW w:w="5664" w:type="dxa"/>
          </w:tcPr>
          <w:p w14:paraId="18EDA2D6" w14:textId="75460053" w:rsidR="003248D9" w:rsidRDefault="003248D9">
            <w:pPr>
              <w:ind w:firstLine="0"/>
              <w:rPr>
                <w:ins w:id="5133" w:author="Okot" w:date="2020-01-20T14:37:00Z"/>
              </w:rPr>
            </w:pPr>
            <w:ins w:id="5134" w:author="Okot" w:date="2020-01-20T14:37:00Z">
              <w:r>
                <w:t>Przypadek użycia pozwala użytkownikowi zmodyfikować proponowaną dla niego dzienną kaloryczność wy</w:t>
              </w:r>
              <w:r w:rsidR="006A61EC">
                <w:t>liczoną w pkt</w:t>
              </w:r>
              <w:r w:rsidR="006A72CE">
                <w:t> 3 PU014</w:t>
              </w:r>
              <w:r>
                <w:t>.</w:t>
              </w:r>
            </w:ins>
          </w:p>
        </w:tc>
      </w:tr>
      <w:tr w:rsidR="006A61EC" w14:paraId="0C1104DC" w14:textId="77777777" w:rsidTr="00645B77">
        <w:trPr>
          <w:ins w:id="5135" w:author="Okot" w:date="2020-01-20T14:37:00Z"/>
        </w:trPr>
        <w:tc>
          <w:tcPr>
            <w:tcW w:w="3397" w:type="dxa"/>
          </w:tcPr>
          <w:p w14:paraId="7FBC84E9" w14:textId="77777777" w:rsidR="006A61EC" w:rsidRPr="006076CC" w:rsidRDefault="006A61EC" w:rsidP="006A61EC">
            <w:pPr>
              <w:ind w:firstLine="0"/>
              <w:rPr>
                <w:ins w:id="5136" w:author="Okot" w:date="2020-01-20T14:37:00Z"/>
                <w:b/>
              </w:rPr>
            </w:pPr>
            <w:ins w:id="5137" w:author="Okot" w:date="2020-01-20T14:37:00Z">
              <w:r w:rsidRPr="006076CC">
                <w:rPr>
                  <w:b/>
                </w:rPr>
                <w:t>Warunki początkowe</w:t>
              </w:r>
            </w:ins>
          </w:p>
        </w:tc>
        <w:tc>
          <w:tcPr>
            <w:tcW w:w="5664" w:type="dxa"/>
          </w:tcPr>
          <w:p w14:paraId="7E43DA0C" w14:textId="03F33E56" w:rsidR="006A61EC" w:rsidRDefault="006A61EC" w:rsidP="006A61EC">
            <w:pPr>
              <w:ind w:firstLine="0"/>
              <w:rPr>
                <w:ins w:id="5138" w:author="Okot" w:date="2020-01-20T14:37:00Z"/>
              </w:rPr>
            </w:pPr>
            <w:ins w:id="5139" w:author="Okot" w:date="2020-01-20T19:31:00Z">
              <w:r>
                <w:t>Użytkownik popraw</w:t>
              </w:r>
              <w:r w:rsidR="006A72CE">
                <w:t>nie zrealizował PU002 oraz PU014</w:t>
              </w:r>
            </w:ins>
          </w:p>
        </w:tc>
      </w:tr>
      <w:tr w:rsidR="006A61EC" w14:paraId="6D636F55" w14:textId="77777777" w:rsidTr="00645B77">
        <w:trPr>
          <w:ins w:id="5140" w:author="Okot" w:date="2020-01-20T14:37:00Z"/>
        </w:trPr>
        <w:tc>
          <w:tcPr>
            <w:tcW w:w="3397" w:type="dxa"/>
          </w:tcPr>
          <w:p w14:paraId="03F42133" w14:textId="77777777" w:rsidR="006A61EC" w:rsidRPr="006076CC" w:rsidRDefault="006A61EC" w:rsidP="006A61EC">
            <w:pPr>
              <w:ind w:firstLine="0"/>
              <w:rPr>
                <w:ins w:id="5141" w:author="Okot" w:date="2020-01-20T14:37:00Z"/>
                <w:b/>
              </w:rPr>
            </w:pPr>
            <w:ins w:id="5142" w:author="Okot" w:date="2020-01-20T14:37:00Z">
              <w:r w:rsidRPr="006076CC">
                <w:rPr>
                  <w:b/>
                </w:rPr>
                <w:t>Inicjacja</w:t>
              </w:r>
            </w:ins>
          </w:p>
        </w:tc>
        <w:tc>
          <w:tcPr>
            <w:tcW w:w="5664" w:type="dxa"/>
          </w:tcPr>
          <w:p w14:paraId="47AA5A9F" w14:textId="744C97E5" w:rsidR="006A61EC" w:rsidRDefault="006A61EC" w:rsidP="006A61EC">
            <w:pPr>
              <w:ind w:firstLine="0"/>
              <w:rPr>
                <w:ins w:id="5143" w:author="Okot" w:date="2020-01-20T14:37:00Z"/>
              </w:rPr>
            </w:pPr>
            <w:ins w:id="5144" w:author="Okot" w:date="2020-01-20T14:37:00Z">
              <w:r>
                <w:t xml:space="preserve">Użytkownik </w:t>
              </w:r>
              <w:r w:rsidR="00975867">
                <w:t>wybiera opcję „Modyfikuj” w pkt</w:t>
              </w:r>
              <w:r>
                <w:t> 4 PU01</w:t>
              </w:r>
            </w:ins>
            <w:ins w:id="5145" w:author="Okot" w:date="2020-01-20T14:43:00Z">
              <w:r w:rsidR="006A72CE">
                <w:t>4</w:t>
              </w:r>
            </w:ins>
            <w:ins w:id="5146" w:author="Okot" w:date="2020-01-20T14:37:00Z">
              <w:r>
                <w:t>.</w:t>
              </w:r>
            </w:ins>
          </w:p>
        </w:tc>
      </w:tr>
      <w:tr w:rsidR="006A61EC" w14:paraId="54563430" w14:textId="77777777" w:rsidTr="00645B77">
        <w:trPr>
          <w:ins w:id="5147" w:author="Okot" w:date="2020-01-20T14:37:00Z"/>
        </w:trPr>
        <w:tc>
          <w:tcPr>
            <w:tcW w:w="3397" w:type="dxa"/>
          </w:tcPr>
          <w:p w14:paraId="1AB30D76" w14:textId="77777777" w:rsidR="006A61EC" w:rsidRPr="006076CC" w:rsidRDefault="006A61EC" w:rsidP="006A61EC">
            <w:pPr>
              <w:ind w:firstLine="0"/>
              <w:rPr>
                <w:ins w:id="5148" w:author="Okot" w:date="2020-01-20T14:37:00Z"/>
                <w:b/>
              </w:rPr>
            </w:pPr>
            <w:ins w:id="5149" w:author="Okot" w:date="2020-01-20T14:37:00Z">
              <w:r w:rsidRPr="006076CC">
                <w:rPr>
                  <w:b/>
                </w:rPr>
                <w:t>Warunki końcowe</w:t>
              </w:r>
            </w:ins>
          </w:p>
        </w:tc>
        <w:tc>
          <w:tcPr>
            <w:tcW w:w="5664" w:type="dxa"/>
          </w:tcPr>
          <w:p w14:paraId="62182BD3" w14:textId="6EC91B9E" w:rsidR="006A61EC" w:rsidRDefault="006A61EC" w:rsidP="006A61EC">
            <w:pPr>
              <w:ind w:firstLine="0"/>
              <w:rPr>
                <w:ins w:id="5150" w:author="Okot" w:date="2020-01-20T14:37:00Z"/>
              </w:rPr>
            </w:pPr>
            <w:ins w:id="5151" w:author="Okot" w:date="2020-01-20T19:31:00Z">
              <w:r>
                <w:t>Został wyświetlony komunikat informujący o poprawnym ustaleniu zapotrzebowania użytkownika.</w:t>
              </w:r>
            </w:ins>
          </w:p>
        </w:tc>
      </w:tr>
      <w:tr w:rsidR="006A61EC" w14:paraId="6C408638" w14:textId="77777777" w:rsidTr="00645B77">
        <w:trPr>
          <w:ins w:id="5152" w:author="Okot" w:date="2020-01-20T14:37:00Z"/>
        </w:trPr>
        <w:tc>
          <w:tcPr>
            <w:tcW w:w="3397" w:type="dxa"/>
          </w:tcPr>
          <w:p w14:paraId="0A1CFCEB" w14:textId="77777777" w:rsidR="006A61EC" w:rsidRPr="006076CC" w:rsidRDefault="006A61EC" w:rsidP="006A61EC">
            <w:pPr>
              <w:ind w:firstLine="0"/>
              <w:rPr>
                <w:ins w:id="5153" w:author="Okot" w:date="2020-01-20T14:37:00Z"/>
                <w:b/>
              </w:rPr>
            </w:pPr>
            <w:ins w:id="5154" w:author="Okot" w:date="2020-01-20T14:37:00Z">
              <w:r w:rsidRPr="006076CC">
                <w:rPr>
                  <w:b/>
                </w:rPr>
                <w:t>Scenariusz główny</w:t>
              </w:r>
            </w:ins>
          </w:p>
        </w:tc>
        <w:tc>
          <w:tcPr>
            <w:tcW w:w="5664" w:type="dxa"/>
          </w:tcPr>
          <w:p w14:paraId="151F70EE" w14:textId="68057B7B" w:rsidR="006A61EC" w:rsidRDefault="006A61EC" w:rsidP="006A61EC">
            <w:pPr>
              <w:ind w:firstLine="0"/>
              <w:rPr>
                <w:ins w:id="5155" w:author="Okot" w:date="2020-01-20T14:37:00Z"/>
              </w:rPr>
            </w:pPr>
            <w:ins w:id="5156" w:author="Okot" w:date="2020-01-20T14:37:00Z">
              <w:r>
                <w:t>1. Wyświetlone zostaje</w:t>
              </w:r>
            </w:ins>
            <w:ins w:id="5157" w:author="Okot" w:date="2020-01-20T19:32:00Z">
              <w:r>
                <w:t xml:space="preserve"> okno modalne zawierające</w:t>
              </w:r>
            </w:ins>
            <w:ins w:id="5158" w:author="Okot" w:date="2020-01-20T14:37:00Z">
              <w:r>
                <w:t xml:space="preserve"> formularz wprowadzania proponowanego zapotrzebowania.</w:t>
              </w:r>
            </w:ins>
          </w:p>
          <w:p w14:paraId="723C1EB8" w14:textId="77777777" w:rsidR="006A61EC" w:rsidRDefault="006A61EC" w:rsidP="006A61EC">
            <w:pPr>
              <w:ind w:firstLine="0"/>
              <w:rPr>
                <w:ins w:id="5159" w:author="Okot" w:date="2020-01-20T14:37:00Z"/>
              </w:rPr>
            </w:pPr>
            <w:ins w:id="5160" w:author="Okot" w:date="2020-01-20T14:37:00Z">
              <w:r>
                <w:t>2. Użytkownik wprowadza proponowaną przez siebie wartość dziennej kaloryczności.</w:t>
              </w:r>
            </w:ins>
          </w:p>
          <w:p w14:paraId="077364E5" w14:textId="77777777" w:rsidR="006A61EC" w:rsidRDefault="006A61EC" w:rsidP="006A61EC">
            <w:pPr>
              <w:ind w:firstLine="0"/>
              <w:rPr>
                <w:ins w:id="5161" w:author="Okot" w:date="2020-01-20T14:37:00Z"/>
              </w:rPr>
            </w:pPr>
            <w:ins w:id="5162" w:author="Okot" w:date="2020-01-20T14:37:00Z">
              <w:r>
                <w:t>3. Użytkownik używa przycisku „Zapisz”.</w:t>
              </w:r>
            </w:ins>
          </w:p>
          <w:p w14:paraId="70F255F8" w14:textId="77777777" w:rsidR="006A61EC" w:rsidRDefault="006A61EC" w:rsidP="006A61EC">
            <w:pPr>
              <w:ind w:firstLine="0"/>
              <w:rPr>
                <w:ins w:id="5163" w:author="Okot" w:date="2020-01-20T14:37:00Z"/>
              </w:rPr>
            </w:pPr>
            <w:ins w:id="5164" w:author="Okot" w:date="2020-01-20T14:37:00Z">
              <w:r>
                <w:t>4. System weryfikuje proponowaną wartość.</w:t>
              </w:r>
            </w:ins>
          </w:p>
          <w:p w14:paraId="0704D515" w14:textId="77777777" w:rsidR="006A61EC" w:rsidRDefault="006A61EC" w:rsidP="006A61EC">
            <w:pPr>
              <w:ind w:firstLine="0"/>
              <w:rPr>
                <w:ins w:id="5165" w:author="Okot" w:date="2020-01-20T19:33:00Z"/>
              </w:rPr>
            </w:pPr>
            <w:ins w:id="5166" w:author="Okot" w:date="2020-01-20T19:33:00Z">
              <w:r>
                <w:t>5. Ustalone zapotrzebowania zostają zapisane w bazie danych.</w:t>
              </w:r>
            </w:ins>
          </w:p>
          <w:p w14:paraId="1BD8EE74" w14:textId="5F6F3109" w:rsidR="006A61EC" w:rsidRDefault="006A61EC" w:rsidP="006A61EC">
            <w:pPr>
              <w:ind w:firstLine="0"/>
              <w:rPr>
                <w:ins w:id="5167" w:author="Okot" w:date="2020-01-20T14:37:00Z"/>
              </w:rPr>
            </w:pPr>
            <w:ins w:id="5168" w:author="Okot" w:date="2020-01-20T19:33:00Z">
              <w:r>
                <w:t>6. Wyświetlone zostaje podsumowanie ustalonych zapotrzebowań oraz komunikat informujący o poprawnym ich ustaleniu.</w:t>
              </w:r>
            </w:ins>
          </w:p>
        </w:tc>
      </w:tr>
      <w:tr w:rsidR="006A61EC" w14:paraId="05F89CA3" w14:textId="77777777" w:rsidTr="00645B77">
        <w:trPr>
          <w:trHeight w:val="54"/>
          <w:ins w:id="5169" w:author="Okot" w:date="2020-01-20T14:37:00Z"/>
        </w:trPr>
        <w:tc>
          <w:tcPr>
            <w:tcW w:w="3397" w:type="dxa"/>
          </w:tcPr>
          <w:p w14:paraId="026A0763" w14:textId="77777777" w:rsidR="006A61EC" w:rsidRPr="006076CC" w:rsidRDefault="006A61EC" w:rsidP="006A61EC">
            <w:pPr>
              <w:ind w:firstLine="0"/>
              <w:rPr>
                <w:ins w:id="5170" w:author="Okot" w:date="2020-01-20T14:37:00Z"/>
                <w:b/>
              </w:rPr>
            </w:pPr>
            <w:ins w:id="5171" w:author="Okot" w:date="2020-01-20T14:37:00Z">
              <w:r w:rsidRPr="006076CC">
                <w:rPr>
                  <w:b/>
                </w:rPr>
                <w:lastRenderedPageBreak/>
                <w:t>Scenariusze alternatywne</w:t>
              </w:r>
            </w:ins>
          </w:p>
        </w:tc>
        <w:tc>
          <w:tcPr>
            <w:tcW w:w="5664" w:type="dxa"/>
          </w:tcPr>
          <w:p w14:paraId="38AA09F4" w14:textId="77777777" w:rsidR="006A61EC" w:rsidRDefault="006A61EC" w:rsidP="006A61EC">
            <w:pPr>
              <w:ind w:firstLine="0"/>
              <w:rPr>
                <w:ins w:id="5172" w:author="Okot" w:date="2020-01-20T14:37:00Z"/>
              </w:rPr>
            </w:pPr>
            <w:ins w:id="5173" w:author="Okot" w:date="2020-01-20T14:37:00Z">
              <w:r>
                <w:t>(1-3).1. Użytkownik używa przycisku do zamknięcia okna.</w:t>
              </w:r>
            </w:ins>
          </w:p>
          <w:p w14:paraId="6E4C96D4" w14:textId="77777777" w:rsidR="006A61EC" w:rsidRDefault="006A61EC" w:rsidP="006A61EC">
            <w:pPr>
              <w:ind w:firstLine="0"/>
              <w:rPr>
                <w:ins w:id="5174" w:author="Okot" w:date="2020-01-20T14:37:00Z"/>
              </w:rPr>
            </w:pPr>
            <w:ins w:id="5175" w:author="Okot" w:date="2020-01-20T14:37:00Z">
              <w:r>
                <w:t>(1-3).1.1. Pojawia okno dialogowe służące do potwierdzenia zamknięcia okna bez zapisywania danych.</w:t>
              </w:r>
            </w:ins>
          </w:p>
          <w:p w14:paraId="0B4334E9" w14:textId="77777777" w:rsidR="006A61EC" w:rsidRDefault="006A61EC" w:rsidP="006A61EC">
            <w:pPr>
              <w:ind w:firstLine="0"/>
              <w:rPr>
                <w:ins w:id="5176" w:author="Okot" w:date="2020-01-20T14:37:00Z"/>
              </w:rPr>
            </w:pPr>
            <w:ins w:id="5177" w:author="Okot" w:date="2020-01-20T14:37:00Z">
              <w:r>
                <w:t>(1-3).1.2.1. Użytkownik potwierdza zamknięcie okna.</w:t>
              </w:r>
            </w:ins>
          </w:p>
          <w:p w14:paraId="2C5185B8" w14:textId="77777777" w:rsidR="006A61EC" w:rsidRDefault="006A61EC" w:rsidP="006A61EC">
            <w:pPr>
              <w:ind w:firstLine="0"/>
              <w:rPr>
                <w:ins w:id="5178" w:author="Okot" w:date="2020-01-20T14:37:00Z"/>
              </w:rPr>
            </w:pPr>
            <w:ins w:id="5179" w:author="Okot" w:date="2020-01-20T14:37:00Z">
              <w:r>
                <w:t>(1-3).1.2.1.1. Okno modalne z formularzem zostaje zamknięte.</w:t>
              </w:r>
            </w:ins>
          </w:p>
          <w:p w14:paraId="4E83AABA" w14:textId="207CEBD4" w:rsidR="006A61EC" w:rsidRDefault="00975867" w:rsidP="006A61EC">
            <w:pPr>
              <w:ind w:firstLine="0"/>
              <w:rPr>
                <w:ins w:id="5180" w:author="Okot" w:date="2020-01-20T14:37:00Z"/>
              </w:rPr>
            </w:pPr>
            <w:ins w:id="5181" w:author="Okot" w:date="2020-01-20T14:37:00Z">
              <w:r>
                <w:t>(1-3).1.2.1.2. Powrót do pkt</w:t>
              </w:r>
              <w:r w:rsidR="006A61EC">
                <w:t> 4 PU01</w:t>
              </w:r>
            </w:ins>
            <w:ins w:id="5182" w:author="Okot" w:date="2020-01-20T14:43:00Z">
              <w:r w:rsidR="00CF0D9F">
                <w:t>4</w:t>
              </w:r>
            </w:ins>
            <w:ins w:id="5183" w:author="Okot" w:date="2020-01-20T14:37:00Z">
              <w:r w:rsidR="006A61EC">
                <w:t>.</w:t>
              </w:r>
            </w:ins>
          </w:p>
          <w:p w14:paraId="2C3974F8" w14:textId="77777777" w:rsidR="006A61EC" w:rsidRDefault="006A61EC" w:rsidP="006A61EC">
            <w:pPr>
              <w:ind w:firstLine="0"/>
              <w:rPr>
                <w:ins w:id="5184" w:author="Okot" w:date="2020-01-20T14:37:00Z"/>
              </w:rPr>
            </w:pPr>
            <w:ins w:id="5185" w:author="Okot" w:date="2020-01-20T14:37:00Z">
              <w:r>
                <w:t>(1-3).1.2.2. Użytkownik rezygnuje z akcji.</w:t>
              </w:r>
            </w:ins>
          </w:p>
          <w:p w14:paraId="334907F1" w14:textId="360A345E" w:rsidR="006A61EC" w:rsidRDefault="00975867" w:rsidP="006A61EC">
            <w:pPr>
              <w:ind w:firstLine="0"/>
              <w:rPr>
                <w:ins w:id="5186" w:author="Okot" w:date="2020-01-20T14:37:00Z"/>
              </w:rPr>
            </w:pPr>
            <w:ins w:id="5187" w:author="Okot" w:date="2020-01-20T14:37:00Z">
              <w:r>
                <w:t>(1-3).1.2.2.1. Powrót do pkt</w:t>
              </w:r>
              <w:r w:rsidR="006A61EC">
                <w:t> (1-3).</w:t>
              </w:r>
            </w:ins>
          </w:p>
          <w:p w14:paraId="13C264B9" w14:textId="77777777" w:rsidR="006A61EC" w:rsidRDefault="006A61EC" w:rsidP="006A61EC">
            <w:pPr>
              <w:ind w:firstLine="0"/>
              <w:rPr>
                <w:ins w:id="5188" w:author="Okot" w:date="2020-01-20T14:37:00Z"/>
              </w:rPr>
            </w:pPr>
            <w:ins w:id="5189" w:author="Okot" w:date="2020-01-20T14:37:00Z">
              <w:r>
                <w:t>4.1(a) Użytkownik pozostawił pole „Proponowana kaloryczność” puste.</w:t>
              </w:r>
            </w:ins>
          </w:p>
          <w:p w14:paraId="239EBB37" w14:textId="77777777" w:rsidR="006A61EC" w:rsidRDefault="006A61EC" w:rsidP="006A61EC">
            <w:pPr>
              <w:ind w:firstLine="0"/>
              <w:rPr>
                <w:ins w:id="5190" w:author="Okot" w:date="2020-01-20T14:37:00Z"/>
              </w:rPr>
            </w:pPr>
            <w:ins w:id="5191" w:author="Okot" w:date="2020-01-20T14:37:00Z">
              <w:r>
                <w:t>4.1(b) Użytkownik wprowadził nieprawidłową wartość proponowanej dziennej kaloryczności.</w:t>
              </w:r>
            </w:ins>
          </w:p>
          <w:p w14:paraId="1B80F4B0" w14:textId="77777777" w:rsidR="006A61EC" w:rsidRDefault="006A61EC" w:rsidP="006A61EC">
            <w:pPr>
              <w:ind w:firstLine="0"/>
              <w:rPr>
                <w:ins w:id="5192" w:author="Okot" w:date="2020-01-20T14:37:00Z"/>
              </w:rPr>
            </w:pPr>
            <w:ins w:id="5193" w:author="Okot" w:date="2020-01-20T14:37:00Z">
              <w:r>
                <w:t>4.1(c) Proponowana przez użytkownika wartość dziennej kaloryczności nie pozwoli realizować wybranego przez użytkownika celu.</w:t>
              </w:r>
            </w:ins>
          </w:p>
          <w:p w14:paraId="3D37D742" w14:textId="77777777" w:rsidR="006A61EC" w:rsidRDefault="006A61EC" w:rsidP="006A61EC">
            <w:pPr>
              <w:ind w:firstLine="0"/>
              <w:rPr>
                <w:ins w:id="5194" w:author="Okot" w:date="2020-01-20T14:37:00Z"/>
              </w:rPr>
            </w:pPr>
            <w:ins w:id="5195" w:author="Okot" w:date="2020-01-20T14:37:00Z">
              <w:r>
                <w:t>4.1.1. Wyświetlony zostaje stosowny komunikat błędu.</w:t>
              </w:r>
            </w:ins>
          </w:p>
          <w:p w14:paraId="2249D838" w14:textId="4087D3EA" w:rsidR="006A61EC" w:rsidRDefault="006A61EC">
            <w:pPr>
              <w:ind w:firstLine="0"/>
              <w:rPr>
                <w:ins w:id="5196" w:author="Okot" w:date="2020-01-20T14:37:00Z"/>
              </w:rPr>
            </w:pPr>
            <w:ins w:id="5197" w:author="Okot" w:date="2020-01-20T14:37:00Z">
              <w:r>
                <w:t>4.1.2. Powrót do pkt 2.</w:t>
              </w:r>
            </w:ins>
          </w:p>
        </w:tc>
      </w:tr>
    </w:tbl>
    <w:p w14:paraId="2D9DC6D9" w14:textId="77777777" w:rsidR="003248D9" w:rsidRDefault="003248D9" w:rsidP="003248D9">
      <w:pPr>
        <w:ind w:firstLine="0"/>
        <w:rPr>
          <w:ins w:id="5198" w:author="Okot" w:date="2020-01-20T14:37:00Z"/>
        </w:rPr>
      </w:pPr>
    </w:p>
    <w:p w14:paraId="18E23E10" w14:textId="26EF7453" w:rsidR="003248D9" w:rsidRDefault="00CF0D9F" w:rsidP="003248D9">
      <w:pPr>
        <w:ind w:firstLine="0"/>
        <w:rPr>
          <w:ins w:id="5199" w:author="Okot" w:date="2020-01-20T14:37:00Z"/>
        </w:rPr>
      </w:pPr>
      <w:ins w:id="5200" w:author="Okot" w:date="2020-01-20T14:37:00Z">
        <w:r>
          <w:t>Tabela 4.17</w:t>
        </w:r>
        <w:r w:rsidR="003248D9">
          <w:t>.</w:t>
        </w:r>
      </w:ins>
    </w:p>
    <w:p w14:paraId="3A73AD60" w14:textId="77777777" w:rsidR="003248D9" w:rsidRDefault="003248D9" w:rsidP="003248D9">
      <w:pPr>
        <w:ind w:firstLine="0"/>
        <w:rPr>
          <w:ins w:id="5201" w:author="Okot" w:date="2020-01-20T14:37:00Z"/>
        </w:rPr>
      </w:pPr>
      <w:ins w:id="5202" w:author="Okot" w:date="2020-01-20T14:37:00Z">
        <w:r>
          <w:t>Opis scenariusza przypadku użycia „Zmiana docelowej dobowej kaloryczności”.</w:t>
        </w:r>
      </w:ins>
    </w:p>
    <w:tbl>
      <w:tblPr>
        <w:tblStyle w:val="Tabela-Siatka"/>
        <w:tblW w:w="0" w:type="auto"/>
        <w:tblLook w:val="04A0" w:firstRow="1" w:lastRow="0" w:firstColumn="1" w:lastColumn="0" w:noHBand="0" w:noVBand="1"/>
      </w:tblPr>
      <w:tblGrid>
        <w:gridCol w:w="3397"/>
        <w:gridCol w:w="5664"/>
      </w:tblGrid>
      <w:tr w:rsidR="003248D9" w14:paraId="7CEA0E2A" w14:textId="77777777" w:rsidTr="00645B77">
        <w:trPr>
          <w:ins w:id="5203" w:author="Okot" w:date="2020-01-20T14:37:00Z"/>
        </w:trPr>
        <w:tc>
          <w:tcPr>
            <w:tcW w:w="3397" w:type="dxa"/>
          </w:tcPr>
          <w:p w14:paraId="02CF133F" w14:textId="77777777" w:rsidR="003248D9" w:rsidRPr="00E522BA" w:rsidRDefault="003248D9" w:rsidP="00645B77">
            <w:pPr>
              <w:ind w:firstLine="0"/>
              <w:rPr>
                <w:ins w:id="5204" w:author="Okot" w:date="2020-01-20T14:37:00Z"/>
                <w:b/>
              </w:rPr>
            </w:pPr>
            <w:ins w:id="5205" w:author="Okot" w:date="2020-01-20T14:37:00Z">
              <w:r w:rsidRPr="00E522BA">
                <w:rPr>
                  <w:b/>
                </w:rPr>
                <w:t>Nazwa</w:t>
              </w:r>
            </w:ins>
          </w:p>
        </w:tc>
        <w:tc>
          <w:tcPr>
            <w:tcW w:w="5664" w:type="dxa"/>
          </w:tcPr>
          <w:p w14:paraId="5D22036B" w14:textId="16C82A06" w:rsidR="003248D9" w:rsidRPr="00E522BA" w:rsidRDefault="003248D9">
            <w:pPr>
              <w:ind w:firstLine="0"/>
              <w:rPr>
                <w:ins w:id="5206" w:author="Okot" w:date="2020-01-20T14:37:00Z"/>
                <w:b/>
                <w:i/>
              </w:rPr>
            </w:pPr>
            <w:ins w:id="5207" w:author="Okot" w:date="2020-01-20T14:37:00Z">
              <w:r w:rsidRPr="00E522BA">
                <w:rPr>
                  <w:b/>
                  <w:i/>
                </w:rPr>
                <w:t>PU</w:t>
              </w:r>
              <w:r w:rsidR="00E50689">
                <w:rPr>
                  <w:b/>
                  <w:i/>
                </w:rPr>
                <w:t>01</w:t>
              </w:r>
            </w:ins>
            <w:ins w:id="5208" w:author="Okot" w:date="2020-01-21T13:53:00Z">
              <w:r w:rsidR="00CF0D9F">
                <w:rPr>
                  <w:b/>
                  <w:i/>
                </w:rPr>
                <w:t>7</w:t>
              </w:r>
            </w:ins>
            <w:ins w:id="5209" w:author="Okot" w:date="2020-01-20T14:37:00Z">
              <w:r w:rsidRPr="00C940F5">
                <w:rPr>
                  <w:b/>
                  <w:i/>
                </w:rPr>
                <w:t>:</w:t>
              </w:r>
              <w:r>
                <w:rPr>
                  <w:b/>
                  <w:i/>
                </w:rPr>
                <w:t xml:space="preserve"> Zmiana docelowej dobowej kaloryczności</w:t>
              </w:r>
            </w:ins>
          </w:p>
        </w:tc>
      </w:tr>
      <w:tr w:rsidR="003248D9" w14:paraId="2DAF8FB0" w14:textId="77777777" w:rsidTr="00645B77">
        <w:trPr>
          <w:ins w:id="5210" w:author="Okot" w:date="2020-01-20T14:37:00Z"/>
        </w:trPr>
        <w:tc>
          <w:tcPr>
            <w:tcW w:w="3397" w:type="dxa"/>
          </w:tcPr>
          <w:p w14:paraId="3A2E607D" w14:textId="77777777" w:rsidR="003248D9" w:rsidRPr="00E522BA" w:rsidRDefault="003248D9" w:rsidP="00645B77">
            <w:pPr>
              <w:ind w:firstLine="0"/>
              <w:rPr>
                <w:ins w:id="5211" w:author="Okot" w:date="2020-01-20T14:37:00Z"/>
                <w:b/>
              </w:rPr>
            </w:pPr>
            <w:ins w:id="5212" w:author="Okot" w:date="2020-01-20T14:37:00Z">
              <w:r w:rsidRPr="00E522BA">
                <w:rPr>
                  <w:b/>
                </w:rPr>
                <w:t>Opis</w:t>
              </w:r>
            </w:ins>
          </w:p>
        </w:tc>
        <w:tc>
          <w:tcPr>
            <w:tcW w:w="5664" w:type="dxa"/>
          </w:tcPr>
          <w:p w14:paraId="20385F5F" w14:textId="77777777" w:rsidR="003248D9" w:rsidRDefault="003248D9" w:rsidP="00645B77">
            <w:pPr>
              <w:ind w:firstLine="0"/>
              <w:rPr>
                <w:ins w:id="5213" w:author="Okot" w:date="2020-01-20T14:37:00Z"/>
              </w:rPr>
            </w:pPr>
            <w:ins w:id="5214" w:author="Okot" w:date="2020-01-20T14:37:00Z">
              <w:r>
                <w:t>Przypadek użycia pozwala użytkownikowi zmienić ustalone dla niego zapotrzebowanie kalorie, które pozwoli mu zrealizować wybrany przez niego cel.</w:t>
              </w:r>
            </w:ins>
          </w:p>
        </w:tc>
      </w:tr>
      <w:tr w:rsidR="003248D9" w14:paraId="5E232033" w14:textId="77777777" w:rsidTr="00645B77">
        <w:trPr>
          <w:ins w:id="5215" w:author="Okot" w:date="2020-01-20T14:37:00Z"/>
        </w:trPr>
        <w:tc>
          <w:tcPr>
            <w:tcW w:w="3397" w:type="dxa"/>
          </w:tcPr>
          <w:p w14:paraId="4328140D" w14:textId="77777777" w:rsidR="003248D9" w:rsidRPr="00E522BA" w:rsidRDefault="003248D9" w:rsidP="00645B77">
            <w:pPr>
              <w:ind w:firstLine="0"/>
              <w:rPr>
                <w:ins w:id="5216" w:author="Okot" w:date="2020-01-20T14:37:00Z"/>
                <w:b/>
              </w:rPr>
            </w:pPr>
            <w:ins w:id="5217" w:author="Okot" w:date="2020-01-20T14:37:00Z">
              <w:r w:rsidRPr="00E522BA">
                <w:rPr>
                  <w:b/>
                </w:rPr>
                <w:t>Warunki początkowe</w:t>
              </w:r>
            </w:ins>
          </w:p>
        </w:tc>
        <w:tc>
          <w:tcPr>
            <w:tcW w:w="5664" w:type="dxa"/>
          </w:tcPr>
          <w:p w14:paraId="73960AA4" w14:textId="747BC7C0" w:rsidR="003248D9" w:rsidRDefault="003248D9">
            <w:pPr>
              <w:ind w:firstLine="0"/>
              <w:rPr>
                <w:ins w:id="5218" w:author="Okot" w:date="2020-01-20T14:37:00Z"/>
              </w:rPr>
            </w:pPr>
            <w:ins w:id="5219" w:author="Okot" w:date="2020-01-20T14:37:00Z">
              <w:r>
                <w:t>Użytkownik poprawnie zrealizował PU002, PU01</w:t>
              </w:r>
            </w:ins>
            <w:ins w:id="5220" w:author="Okot" w:date="2020-01-21T13:53:00Z">
              <w:r w:rsidR="00CF0D9F">
                <w:t>4</w:t>
              </w:r>
            </w:ins>
            <w:ins w:id="5221" w:author="Okot" w:date="2020-01-20T14:37:00Z">
              <w:r>
                <w:t xml:space="preserve"> oraz znajduje się na podstronie „Moje dane”.</w:t>
              </w:r>
            </w:ins>
          </w:p>
        </w:tc>
      </w:tr>
      <w:tr w:rsidR="003248D9" w14:paraId="1B25B801" w14:textId="77777777" w:rsidTr="00645B77">
        <w:trPr>
          <w:ins w:id="5222" w:author="Okot" w:date="2020-01-20T14:37:00Z"/>
        </w:trPr>
        <w:tc>
          <w:tcPr>
            <w:tcW w:w="3397" w:type="dxa"/>
          </w:tcPr>
          <w:p w14:paraId="049730A7" w14:textId="77777777" w:rsidR="003248D9" w:rsidRPr="00E522BA" w:rsidRDefault="003248D9" w:rsidP="00645B77">
            <w:pPr>
              <w:ind w:firstLine="0"/>
              <w:rPr>
                <w:ins w:id="5223" w:author="Okot" w:date="2020-01-20T14:37:00Z"/>
                <w:b/>
              </w:rPr>
            </w:pPr>
            <w:ins w:id="5224" w:author="Okot" w:date="2020-01-20T14:37:00Z">
              <w:r w:rsidRPr="00E522BA">
                <w:rPr>
                  <w:b/>
                </w:rPr>
                <w:t>Inicjacja</w:t>
              </w:r>
            </w:ins>
          </w:p>
        </w:tc>
        <w:tc>
          <w:tcPr>
            <w:tcW w:w="5664" w:type="dxa"/>
          </w:tcPr>
          <w:p w14:paraId="37322E44" w14:textId="77777777" w:rsidR="003248D9" w:rsidRDefault="003248D9" w:rsidP="00645B77">
            <w:pPr>
              <w:ind w:firstLine="0"/>
              <w:rPr>
                <w:ins w:id="5225" w:author="Okot" w:date="2020-01-20T14:37:00Z"/>
              </w:rPr>
            </w:pPr>
            <w:ins w:id="5226" w:author="Okot" w:date="2020-01-20T14:37:00Z">
              <w:r>
                <w:t>Użytkownik aktywuje przycisk „Zmień kaloryczność”.</w:t>
              </w:r>
            </w:ins>
          </w:p>
        </w:tc>
      </w:tr>
      <w:tr w:rsidR="003248D9" w14:paraId="1AEBDF34" w14:textId="77777777" w:rsidTr="00645B77">
        <w:trPr>
          <w:ins w:id="5227" w:author="Okot" w:date="2020-01-20T14:37:00Z"/>
        </w:trPr>
        <w:tc>
          <w:tcPr>
            <w:tcW w:w="3397" w:type="dxa"/>
          </w:tcPr>
          <w:p w14:paraId="1110B4EA" w14:textId="77777777" w:rsidR="003248D9" w:rsidRPr="00E522BA" w:rsidRDefault="003248D9" w:rsidP="00645B77">
            <w:pPr>
              <w:ind w:firstLine="0"/>
              <w:rPr>
                <w:ins w:id="5228" w:author="Okot" w:date="2020-01-20T14:37:00Z"/>
                <w:b/>
              </w:rPr>
            </w:pPr>
            <w:ins w:id="5229" w:author="Okot" w:date="2020-01-20T14:37:00Z">
              <w:r w:rsidRPr="00E522BA">
                <w:rPr>
                  <w:b/>
                </w:rPr>
                <w:t>Warunki końcowe</w:t>
              </w:r>
            </w:ins>
          </w:p>
        </w:tc>
        <w:tc>
          <w:tcPr>
            <w:tcW w:w="5664" w:type="dxa"/>
          </w:tcPr>
          <w:p w14:paraId="48F9317A" w14:textId="77777777" w:rsidR="003248D9" w:rsidRDefault="003248D9" w:rsidP="00645B77">
            <w:pPr>
              <w:ind w:firstLine="0"/>
              <w:rPr>
                <w:ins w:id="5230" w:author="Okot" w:date="2020-01-20T14:37:00Z"/>
              </w:rPr>
            </w:pPr>
            <w:ins w:id="5231" w:author="Okot" w:date="2020-01-20T14:37:00Z">
              <w:r>
                <w:t>Został wyświetlony komunikat informujący o zmianie ustalonej kaloryczności.</w:t>
              </w:r>
            </w:ins>
          </w:p>
        </w:tc>
      </w:tr>
      <w:tr w:rsidR="003248D9" w14:paraId="6736183F" w14:textId="77777777" w:rsidTr="00645B77">
        <w:trPr>
          <w:ins w:id="5232" w:author="Okot" w:date="2020-01-20T14:37:00Z"/>
        </w:trPr>
        <w:tc>
          <w:tcPr>
            <w:tcW w:w="3397" w:type="dxa"/>
          </w:tcPr>
          <w:p w14:paraId="65DE851C" w14:textId="77777777" w:rsidR="003248D9" w:rsidRPr="00E522BA" w:rsidRDefault="003248D9" w:rsidP="00645B77">
            <w:pPr>
              <w:ind w:firstLine="0"/>
              <w:rPr>
                <w:ins w:id="5233" w:author="Okot" w:date="2020-01-20T14:37:00Z"/>
                <w:b/>
              </w:rPr>
            </w:pPr>
            <w:ins w:id="5234" w:author="Okot" w:date="2020-01-20T14:37:00Z">
              <w:r w:rsidRPr="00E522BA">
                <w:rPr>
                  <w:b/>
                </w:rPr>
                <w:t>Scenariusz główny</w:t>
              </w:r>
            </w:ins>
          </w:p>
        </w:tc>
        <w:tc>
          <w:tcPr>
            <w:tcW w:w="5664" w:type="dxa"/>
          </w:tcPr>
          <w:p w14:paraId="24A57E5B" w14:textId="77777777" w:rsidR="003248D9" w:rsidRDefault="003248D9" w:rsidP="00645B77">
            <w:pPr>
              <w:ind w:firstLine="0"/>
              <w:rPr>
                <w:ins w:id="5235" w:author="Okot" w:date="2020-01-20T14:37:00Z"/>
              </w:rPr>
            </w:pPr>
            <w:ins w:id="5236" w:author="Okot" w:date="2020-01-20T14:37:00Z">
              <w:r>
                <w:t>1. Użytkownik aktywuje przycisk „Zmień kaloryczność”.</w:t>
              </w:r>
            </w:ins>
          </w:p>
          <w:p w14:paraId="7BED3435" w14:textId="77777777" w:rsidR="003248D9" w:rsidRDefault="003248D9" w:rsidP="00645B77">
            <w:pPr>
              <w:ind w:firstLine="0"/>
              <w:rPr>
                <w:ins w:id="5237" w:author="Okot" w:date="2020-01-20T14:37:00Z"/>
              </w:rPr>
            </w:pPr>
            <w:ins w:id="5238" w:author="Okot" w:date="2020-01-20T14:37:00Z">
              <w:r>
                <w:lastRenderedPageBreak/>
                <w:t>2. Wyświetlone zostaje okno modalne zawierające formularz wprowadzania proponowanego zapotrzebowania.</w:t>
              </w:r>
            </w:ins>
          </w:p>
          <w:p w14:paraId="55F8DC93" w14:textId="77777777" w:rsidR="003248D9" w:rsidRDefault="003248D9" w:rsidP="00645B77">
            <w:pPr>
              <w:ind w:firstLine="0"/>
              <w:rPr>
                <w:ins w:id="5239" w:author="Okot" w:date="2020-01-20T14:37:00Z"/>
              </w:rPr>
            </w:pPr>
            <w:ins w:id="5240" w:author="Okot" w:date="2020-01-20T14:37:00Z">
              <w:r>
                <w:t>3. Użytkownik wprowadza proponowaną przez siebie wartość dziennej kaloryczności.</w:t>
              </w:r>
            </w:ins>
          </w:p>
          <w:p w14:paraId="4732CF0A" w14:textId="77777777" w:rsidR="003248D9" w:rsidRDefault="003248D9" w:rsidP="00645B77">
            <w:pPr>
              <w:ind w:firstLine="0"/>
              <w:rPr>
                <w:ins w:id="5241" w:author="Okot" w:date="2020-01-20T14:37:00Z"/>
              </w:rPr>
            </w:pPr>
            <w:ins w:id="5242" w:author="Okot" w:date="2020-01-20T14:37:00Z">
              <w:r>
                <w:t>4. Użytkownik używa przycisku „Zapisz”.</w:t>
              </w:r>
            </w:ins>
          </w:p>
          <w:p w14:paraId="033D9218" w14:textId="77777777" w:rsidR="003248D9" w:rsidRDefault="003248D9" w:rsidP="00645B77">
            <w:pPr>
              <w:ind w:firstLine="0"/>
              <w:rPr>
                <w:ins w:id="5243" w:author="Okot" w:date="2020-01-20T14:37:00Z"/>
              </w:rPr>
            </w:pPr>
            <w:ins w:id="5244" w:author="Okot" w:date="2020-01-20T14:37:00Z">
              <w:r>
                <w:t>5. System weryfikuje proponowaną wartość.</w:t>
              </w:r>
            </w:ins>
          </w:p>
          <w:p w14:paraId="6C1A65ED" w14:textId="77777777" w:rsidR="003248D9" w:rsidRDefault="003248D9" w:rsidP="00645B77">
            <w:pPr>
              <w:ind w:firstLine="0"/>
              <w:rPr>
                <w:ins w:id="5245" w:author="Okot" w:date="2020-01-20T14:37:00Z"/>
              </w:rPr>
            </w:pPr>
            <w:ins w:id="5246" w:author="Okot" w:date="2020-01-20T14:37:00Z">
              <w:r>
                <w:t>6. Ustalone zapotrzebowanie zostaje zapisane w bazie danych.</w:t>
              </w:r>
            </w:ins>
          </w:p>
          <w:p w14:paraId="4BC532AE" w14:textId="77777777" w:rsidR="003248D9" w:rsidRDefault="003248D9" w:rsidP="00645B77">
            <w:pPr>
              <w:ind w:firstLine="0"/>
              <w:rPr>
                <w:ins w:id="5247" w:author="Okot" w:date="2020-01-20T14:37:00Z"/>
              </w:rPr>
            </w:pPr>
            <w:ins w:id="5248" w:author="Okot" w:date="2020-01-20T14:37:00Z">
              <w:r>
                <w:t>7. Wyświetlony zostaje komunikat informujący o poprawnym dokonaniu zmiany.</w:t>
              </w:r>
            </w:ins>
          </w:p>
        </w:tc>
      </w:tr>
      <w:tr w:rsidR="003248D9" w14:paraId="30D98AA0" w14:textId="77777777" w:rsidTr="00645B77">
        <w:trPr>
          <w:trHeight w:val="54"/>
          <w:ins w:id="5249" w:author="Okot" w:date="2020-01-20T14:37:00Z"/>
        </w:trPr>
        <w:tc>
          <w:tcPr>
            <w:tcW w:w="3397" w:type="dxa"/>
          </w:tcPr>
          <w:p w14:paraId="214D1D54" w14:textId="77777777" w:rsidR="003248D9" w:rsidRPr="00E522BA" w:rsidRDefault="003248D9" w:rsidP="00645B77">
            <w:pPr>
              <w:ind w:firstLine="0"/>
              <w:rPr>
                <w:ins w:id="5250" w:author="Okot" w:date="2020-01-20T14:37:00Z"/>
                <w:b/>
              </w:rPr>
            </w:pPr>
            <w:ins w:id="5251" w:author="Okot" w:date="2020-01-20T14:37:00Z">
              <w:r w:rsidRPr="00E522BA">
                <w:rPr>
                  <w:b/>
                </w:rPr>
                <w:lastRenderedPageBreak/>
                <w:t>Scenariusze alternatywne</w:t>
              </w:r>
            </w:ins>
          </w:p>
        </w:tc>
        <w:tc>
          <w:tcPr>
            <w:tcW w:w="5664" w:type="dxa"/>
          </w:tcPr>
          <w:p w14:paraId="266ADD55" w14:textId="77777777" w:rsidR="003248D9" w:rsidRDefault="003248D9" w:rsidP="00645B77">
            <w:pPr>
              <w:ind w:firstLine="0"/>
              <w:rPr>
                <w:ins w:id="5252" w:author="Okot" w:date="2020-01-20T14:37:00Z"/>
              </w:rPr>
            </w:pPr>
            <w:ins w:id="5253" w:author="Okot" w:date="2020-01-20T14:37:00Z">
              <w:r>
                <w:t>(2-4).1. Użytkownik używa przycisku do zamknięcia okna.</w:t>
              </w:r>
            </w:ins>
          </w:p>
          <w:p w14:paraId="6CB9DA19" w14:textId="77777777" w:rsidR="003248D9" w:rsidRDefault="003248D9" w:rsidP="00645B77">
            <w:pPr>
              <w:ind w:firstLine="0"/>
              <w:rPr>
                <w:ins w:id="5254" w:author="Okot" w:date="2020-01-20T14:37:00Z"/>
              </w:rPr>
            </w:pPr>
            <w:ins w:id="5255" w:author="Okot" w:date="2020-01-20T14:37:00Z">
              <w:r>
                <w:t>(2-4).1.1. Pojawia się okno dialogowe służące do potwierdzenia zamknięcia okna bez zapisywania danych.</w:t>
              </w:r>
            </w:ins>
          </w:p>
          <w:p w14:paraId="30F0D137" w14:textId="77777777" w:rsidR="003248D9" w:rsidRDefault="003248D9" w:rsidP="00645B77">
            <w:pPr>
              <w:ind w:firstLine="0"/>
              <w:rPr>
                <w:ins w:id="5256" w:author="Okot" w:date="2020-01-20T14:37:00Z"/>
              </w:rPr>
            </w:pPr>
            <w:ins w:id="5257" w:author="Okot" w:date="2020-01-20T14:37:00Z">
              <w:r>
                <w:t>(2-4).1.2.1. Użytkownik potwierdza zamknięcie okna.</w:t>
              </w:r>
            </w:ins>
          </w:p>
          <w:p w14:paraId="2197069F" w14:textId="77777777" w:rsidR="003248D9" w:rsidRDefault="003248D9" w:rsidP="00645B77">
            <w:pPr>
              <w:ind w:firstLine="0"/>
              <w:rPr>
                <w:ins w:id="5258" w:author="Okot" w:date="2020-01-20T14:37:00Z"/>
              </w:rPr>
            </w:pPr>
            <w:ins w:id="5259" w:author="Okot" w:date="2020-01-20T14:37:00Z">
              <w:r>
                <w:t>(2-4).1.2.1.1. Okno modalne z formularzem zostaje zamknięte.</w:t>
              </w:r>
            </w:ins>
          </w:p>
          <w:p w14:paraId="39E5BADC" w14:textId="77777777" w:rsidR="003248D9" w:rsidRDefault="003248D9" w:rsidP="00645B77">
            <w:pPr>
              <w:ind w:firstLine="0"/>
              <w:rPr>
                <w:ins w:id="5260" w:author="Okot" w:date="2020-01-20T14:37:00Z"/>
              </w:rPr>
            </w:pPr>
            <w:ins w:id="5261" w:author="Okot" w:date="2020-01-20T14:37:00Z">
              <w:r>
                <w:t>(2-4).1.2.1.2. Powrót do strony „Moje dane”.</w:t>
              </w:r>
            </w:ins>
          </w:p>
          <w:p w14:paraId="3D3E4D22" w14:textId="77777777" w:rsidR="003248D9" w:rsidRDefault="003248D9" w:rsidP="00645B77">
            <w:pPr>
              <w:ind w:firstLine="0"/>
              <w:rPr>
                <w:ins w:id="5262" w:author="Okot" w:date="2020-01-20T14:37:00Z"/>
              </w:rPr>
            </w:pPr>
            <w:ins w:id="5263" w:author="Okot" w:date="2020-01-20T14:37:00Z">
              <w:r>
                <w:t>(2-4).1.2.2. Użytkownik rezygnuje z akcji.</w:t>
              </w:r>
            </w:ins>
          </w:p>
          <w:p w14:paraId="1A21E892" w14:textId="74785DA0" w:rsidR="003248D9" w:rsidRDefault="00975867" w:rsidP="00645B77">
            <w:pPr>
              <w:ind w:firstLine="0"/>
              <w:rPr>
                <w:ins w:id="5264" w:author="Okot" w:date="2020-01-20T14:37:00Z"/>
              </w:rPr>
            </w:pPr>
            <w:ins w:id="5265" w:author="Okot" w:date="2020-01-20T14:37:00Z">
              <w:r>
                <w:t>(2-4).1.2.2.1. Powrót do pkt</w:t>
              </w:r>
              <w:r w:rsidR="003248D9">
                <w:t> (2-4).</w:t>
              </w:r>
            </w:ins>
          </w:p>
          <w:p w14:paraId="21E3ED00" w14:textId="77777777" w:rsidR="003248D9" w:rsidRDefault="003248D9" w:rsidP="00645B77">
            <w:pPr>
              <w:ind w:firstLine="0"/>
              <w:rPr>
                <w:ins w:id="5266" w:author="Okot" w:date="2020-01-20T14:37:00Z"/>
              </w:rPr>
            </w:pPr>
            <w:ins w:id="5267" w:author="Okot" w:date="2020-01-20T14:37:00Z">
              <w:r>
                <w:t>4.1(a) Użytkownik pozostawił pole „Proponowana kaloryczność” puste.</w:t>
              </w:r>
            </w:ins>
          </w:p>
          <w:p w14:paraId="4007E92C" w14:textId="77777777" w:rsidR="003248D9" w:rsidRDefault="003248D9" w:rsidP="00645B77">
            <w:pPr>
              <w:ind w:firstLine="0"/>
              <w:rPr>
                <w:ins w:id="5268" w:author="Okot" w:date="2020-01-20T14:37:00Z"/>
              </w:rPr>
            </w:pPr>
            <w:ins w:id="5269" w:author="Okot" w:date="2020-01-20T14:37:00Z">
              <w:r>
                <w:t>4.1(b) Użytkownik wprowadził nieprawidłową wartość proponowanej dziennej kaloryczności.</w:t>
              </w:r>
            </w:ins>
          </w:p>
          <w:p w14:paraId="0A892477" w14:textId="77777777" w:rsidR="003248D9" w:rsidRDefault="003248D9" w:rsidP="00645B77">
            <w:pPr>
              <w:ind w:firstLine="0"/>
              <w:rPr>
                <w:ins w:id="5270" w:author="Okot" w:date="2020-01-20T14:37:00Z"/>
              </w:rPr>
            </w:pPr>
            <w:ins w:id="5271" w:author="Okot" w:date="2020-01-20T14:37:00Z">
              <w:r>
                <w:t>4.1(c) Proponowana przez użytkownika wartość dziennej kaloryczności nie pozwoli realizować wybranego przez użytkownika celu.</w:t>
              </w:r>
            </w:ins>
          </w:p>
          <w:p w14:paraId="4A4896C9" w14:textId="77777777" w:rsidR="003248D9" w:rsidRDefault="003248D9" w:rsidP="00645B77">
            <w:pPr>
              <w:ind w:firstLine="0"/>
              <w:rPr>
                <w:ins w:id="5272" w:author="Okot" w:date="2020-01-20T14:37:00Z"/>
              </w:rPr>
            </w:pPr>
            <w:ins w:id="5273" w:author="Okot" w:date="2020-01-20T14:37:00Z">
              <w:r>
                <w:t>4.1.1. Wyświetlony zostaje stosowny komunikat błędu.</w:t>
              </w:r>
            </w:ins>
          </w:p>
          <w:p w14:paraId="5DCD87A4" w14:textId="250253F5" w:rsidR="003248D9" w:rsidRDefault="00975867" w:rsidP="00645B77">
            <w:pPr>
              <w:ind w:firstLine="0"/>
              <w:rPr>
                <w:ins w:id="5274" w:author="Okot" w:date="2020-01-20T14:37:00Z"/>
              </w:rPr>
            </w:pPr>
            <w:ins w:id="5275" w:author="Okot" w:date="2020-01-20T14:37:00Z">
              <w:r>
                <w:t>4.1.2. Powrót do pkt</w:t>
              </w:r>
              <w:r w:rsidR="003248D9">
                <w:t> 2.</w:t>
              </w:r>
            </w:ins>
          </w:p>
        </w:tc>
      </w:tr>
    </w:tbl>
    <w:p w14:paraId="24A7F31E" w14:textId="77777777" w:rsidR="003248D9" w:rsidRDefault="003248D9" w:rsidP="003248D9">
      <w:pPr>
        <w:ind w:firstLine="0"/>
        <w:rPr>
          <w:ins w:id="5276" w:author="Okot" w:date="2020-01-20T14:37:00Z"/>
        </w:rPr>
      </w:pPr>
    </w:p>
    <w:p w14:paraId="66E22214" w14:textId="77777777" w:rsidR="00723C68" w:rsidRDefault="00723C68">
      <w:pPr>
        <w:spacing w:after="160" w:line="259" w:lineRule="auto"/>
        <w:ind w:firstLine="0"/>
        <w:jc w:val="left"/>
        <w:rPr>
          <w:ins w:id="5277" w:author="Okot" w:date="2020-01-20T19:33:00Z"/>
        </w:rPr>
      </w:pPr>
      <w:ins w:id="5278" w:author="Okot" w:date="2020-01-20T19:33:00Z">
        <w:r>
          <w:br w:type="page"/>
        </w:r>
      </w:ins>
    </w:p>
    <w:p w14:paraId="636718F2" w14:textId="7CFB2F48" w:rsidR="007B59F3" w:rsidRDefault="00CF0D9F" w:rsidP="007B59F3">
      <w:pPr>
        <w:ind w:firstLine="0"/>
        <w:rPr>
          <w:ins w:id="5279" w:author="Okot" w:date="2020-01-20T14:44:00Z"/>
        </w:rPr>
      </w:pPr>
      <w:ins w:id="5280" w:author="Okot" w:date="2020-01-20T14:44:00Z">
        <w:r>
          <w:lastRenderedPageBreak/>
          <w:t>Tabela 4.18</w:t>
        </w:r>
        <w:r w:rsidR="007B59F3">
          <w:t>.</w:t>
        </w:r>
      </w:ins>
    </w:p>
    <w:p w14:paraId="0534E7AA" w14:textId="77777777" w:rsidR="007B59F3" w:rsidRDefault="007B59F3" w:rsidP="007B59F3">
      <w:pPr>
        <w:ind w:firstLine="0"/>
        <w:rPr>
          <w:ins w:id="5281" w:author="Okot" w:date="2020-01-20T14:44:00Z"/>
        </w:rPr>
      </w:pPr>
      <w:ins w:id="5282" w:author="Okot" w:date="2020-01-20T14:44:00Z">
        <w:r>
          <w:t>Opis scenariusza przypadku użycia „Dodanie nowego pomiaru wagi”.</w:t>
        </w:r>
      </w:ins>
    </w:p>
    <w:tbl>
      <w:tblPr>
        <w:tblStyle w:val="Tabela-Siatka"/>
        <w:tblW w:w="0" w:type="auto"/>
        <w:tblLook w:val="04A0" w:firstRow="1" w:lastRow="0" w:firstColumn="1" w:lastColumn="0" w:noHBand="0" w:noVBand="1"/>
      </w:tblPr>
      <w:tblGrid>
        <w:gridCol w:w="3397"/>
        <w:gridCol w:w="5664"/>
      </w:tblGrid>
      <w:tr w:rsidR="007B59F3" w14:paraId="058610D6" w14:textId="77777777" w:rsidTr="00645B77">
        <w:trPr>
          <w:ins w:id="5283" w:author="Okot" w:date="2020-01-20T14:44:00Z"/>
        </w:trPr>
        <w:tc>
          <w:tcPr>
            <w:tcW w:w="3397" w:type="dxa"/>
          </w:tcPr>
          <w:p w14:paraId="59A81FE0" w14:textId="77777777" w:rsidR="007B59F3" w:rsidRPr="006076CC" w:rsidRDefault="007B59F3" w:rsidP="00645B77">
            <w:pPr>
              <w:ind w:firstLine="0"/>
              <w:rPr>
                <w:ins w:id="5284" w:author="Okot" w:date="2020-01-20T14:44:00Z"/>
                <w:b/>
              </w:rPr>
            </w:pPr>
            <w:ins w:id="5285" w:author="Okot" w:date="2020-01-20T14:44:00Z">
              <w:r w:rsidRPr="006076CC">
                <w:rPr>
                  <w:b/>
                </w:rPr>
                <w:t>Nazwa</w:t>
              </w:r>
            </w:ins>
          </w:p>
        </w:tc>
        <w:tc>
          <w:tcPr>
            <w:tcW w:w="5664" w:type="dxa"/>
          </w:tcPr>
          <w:p w14:paraId="21DBBA48" w14:textId="1C4D1F46" w:rsidR="007B59F3" w:rsidRPr="00A12070" w:rsidRDefault="00CF0D9F" w:rsidP="00645B77">
            <w:pPr>
              <w:ind w:firstLine="0"/>
              <w:rPr>
                <w:ins w:id="5286" w:author="Okot" w:date="2020-01-20T14:44:00Z"/>
                <w:b/>
                <w:i/>
              </w:rPr>
            </w:pPr>
            <w:ins w:id="5287" w:author="Okot" w:date="2020-01-20T14:44:00Z">
              <w:r>
                <w:rPr>
                  <w:b/>
                  <w:i/>
                </w:rPr>
                <w:t>PU018</w:t>
              </w:r>
              <w:r w:rsidR="007B59F3" w:rsidRPr="00A12070">
                <w:rPr>
                  <w:b/>
                  <w:i/>
                </w:rPr>
                <w:t>: Dodanie nowego pomiaru wagi</w:t>
              </w:r>
            </w:ins>
          </w:p>
        </w:tc>
      </w:tr>
      <w:tr w:rsidR="007B59F3" w14:paraId="5D4D1D02" w14:textId="77777777" w:rsidTr="00645B77">
        <w:trPr>
          <w:ins w:id="5288" w:author="Okot" w:date="2020-01-20T14:44:00Z"/>
        </w:trPr>
        <w:tc>
          <w:tcPr>
            <w:tcW w:w="3397" w:type="dxa"/>
          </w:tcPr>
          <w:p w14:paraId="03408975" w14:textId="77777777" w:rsidR="007B59F3" w:rsidRPr="006076CC" w:rsidRDefault="007B59F3" w:rsidP="00645B77">
            <w:pPr>
              <w:ind w:firstLine="0"/>
              <w:rPr>
                <w:ins w:id="5289" w:author="Okot" w:date="2020-01-20T14:44:00Z"/>
                <w:b/>
              </w:rPr>
            </w:pPr>
            <w:ins w:id="5290" w:author="Okot" w:date="2020-01-20T14:44:00Z">
              <w:r w:rsidRPr="006076CC">
                <w:rPr>
                  <w:b/>
                </w:rPr>
                <w:t>Opis</w:t>
              </w:r>
            </w:ins>
          </w:p>
        </w:tc>
        <w:tc>
          <w:tcPr>
            <w:tcW w:w="5664" w:type="dxa"/>
          </w:tcPr>
          <w:p w14:paraId="5DE60B51" w14:textId="77777777" w:rsidR="007B59F3" w:rsidRDefault="007B59F3" w:rsidP="00645B77">
            <w:pPr>
              <w:ind w:firstLine="0"/>
              <w:rPr>
                <w:ins w:id="5291" w:author="Okot" w:date="2020-01-20T14:44:00Z"/>
              </w:rPr>
            </w:pPr>
            <w:ins w:id="5292" w:author="Okot" w:date="2020-01-20T14:44:00Z">
              <w:r>
                <w:t>Przypadek użycia pozwala użytkownikowi zaktualizować jego wagę.</w:t>
              </w:r>
            </w:ins>
          </w:p>
        </w:tc>
      </w:tr>
      <w:tr w:rsidR="007B59F3" w14:paraId="49852E0C" w14:textId="77777777" w:rsidTr="00645B77">
        <w:trPr>
          <w:ins w:id="5293" w:author="Okot" w:date="2020-01-20T14:44:00Z"/>
        </w:trPr>
        <w:tc>
          <w:tcPr>
            <w:tcW w:w="3397" w:type="dxa"/>
          </w:tcPr>
          <w:p w14:paraId="725ECCDC" w14:textId="77777777" w:rsidR="007B59F3" w:rsidRPr="006076CC" w:rsidRDefault="007B59F3" w:rsidP="00645B77">
            <w:pPr>
              <w:ind w:firstLine="0"/>
              <w:rPr>
                <w:ins w:id="5294" w:author="Okot" w:date="2020-01-20T14:44:00Z"/>
                <w:b/>
              </w:rPr>
            </w:pPr>
            <w:ins w:id="5295" w:author="Okot" w:date="2020-01-20T14:44:00Z">
              <w:r w:rsidRPr="006076CC">
                <w:rPr>
                  <w:b/>
                </w:rPr>
                <w:t>Warunki początkowe</w:t>
              </w:r>
            </w:ins>
          </w:p>
        </w:tc>
        <w:tc>
          <w:tcPr>
            <w:tcW w:w="5664" w:type="dxa"/>
          </w:tcPr>
          <w:p w14:paraId="39E60CC8" w14:textId="43593083" w:rsidR="007B59F3" w:rsidRDefault="007B59F3" w:rsidP="00645B77">
            <w:pPr>
              <w:ind w:firstLine="0"/>
              <w:rPr>
                <w:ins w:id="5296" w:author="Okot" w:date="2020-01-20T14:44:00Z"/>
              </w:rPr>
            </w:pPr>
            <w:ins w:id="5297" w:author="Okot" w:date="2020-01-20T14:44:00Z">
              <w:r>
                <w:t>Użytkownik poprawnie zrealizował PU002 oraz PU009 i znajduje się na podstronie „Moje dane”.</w:t>
              </w:r>
            </w:ins>
          </w:p>
        </w:tc>
      </w:tr>
      <w:tr w:rsidR="007B59F3" w14:paraId="04FD7ADE" w14:textId="77777777" w:rsidTr="00645B77">
        <w:trPr>
          <w:ins w:id="5298" w:author="Okot" w:date="2020-01-20T14:44:00Z"/>
        </w:trPr>
        <w:tc>
          <w:tcPr>
            <w:tcW w:w="3397" w:type="dxa"/>
          </w:tcPr>
          <w:p w14:paraId="15445096" w14:textId="77777777" w:rsidR="007B59F3" w:rsidRPr="006076CC" w:rsidRDefault="007B59F3" w:rsidP="00645B77">
            <w:pPr>
              <w:ind w:firstLine="0"/>
              <w:rPr>
                <w:ins w:id="5299" w:author="Okot" w:date="2020-01-20T14:44:00Z"/>
                <w:b/>
              </w:rPr>
            </w:pPr>
            <w:ins w:id="5300" w:author="Okot" w:date="2020-01-20T14:44:00Z">
              <w:r w:rsidRPr="006076CC">
                <w:rPr>
                  <w:b/>
                </w:rPr>
                <w:t>Inicjacja</w:t>
              </w:r>
            </w:ins>
          </w:p>
        </w:tc>
        <w:tc>
          <w:tcPr>
            <w:tcW w:w="5664" w:type="dxa"/>
          </w:tcPr>
          <w:p w14:paraId="78D4563E" w14:textId="77777777" w:rsidR="007B59F3" w:rsidRDefault="007B59F3" w:rsidP="00645B77">
            <w:pPr>
              <w:ind w:firstLine="0"/>
              <w:rPr>
                <w:ins w:id="5301" w:author="Okot" w:date="2020-01-20T14:44:00Z"/>
              </w:rPr>
            </w:pPr>
            <w:ins w:id="5302" w:author="Okot" w:date="2020-01-20T14:44:00Z">
              <w:r>
                <w:t>Użytkownik nacisnął przycisk „Dodaj nowy pomiar” przy wykresie zmian wagi.</w:t>
              </w:r>
            </w:ins>
          </w:p>
        </w:tc>
      </w:tr>
      <w:tr w:rsidR="007B59F3" w14:paraId="65A71580" w14:textId="77777777" w:rsidTr="00645B77">
        <w:trPr>
          <w:ins w:id="5303" w:author="Okot" w:date="2020-01-20T14:44:00Z"/>
        </w:trPr>
        <w:tc>
          <w:tcPr>
            <w:tcW w:w="3397" w:type="dxa"/>
          </w:tcPr>
          <w:p w14:paraId="0B5F5152" w14:textId="77777777" w:rsidR="007B59F3" w:rsidRPr="006076CC" w:rsidRDefault="007B59F3" w:rsidP="00645B77">
            <w:pPr>
              <w:ind w:firstLine="0"/>
              <w:rPr>
                <w:ins w:id="5304" w:author="Okot" w:date="2020-01-20T14:44:00Z"/>
                <w:b/>
              </w:rPr>
            </w:pPr>
            <w:ins w:id="5305" w:author="Okot" w:date="2020-01-20T14:44:00Z">
              <w:r w:rsidRPr="006076CC">
                <w:rPr>
                  <w:b/>
                </w:rPr>
                <w:t>Warunki końcowe</w:t>
              </w:r>
            </w:ins>
          </w:p>
        </w:tc>
        <w:tc>
          <w:tcPr>
            <w:tcW w:w="5664" w:type="dxa"/>
          </w:tcPr>
          <w:p w14:paraId="62BF72E1" w14:textId="77777777" w:rsidR="007B59F3" w:rsidRDefault="007B59F3" w:rsidP="00645B77">
            <w:pPr>
              <w:ind w:firstLine="0"/>
              <w:rPr>
                <w:ins w:id="5306" w:author="Okot" w:date="2020-01-20T14:44:00Z"/>
              </w:rPr>
            </w:pPr>
            <w:ins w:id="5307" w:author="Okot" w:date="2020-01-20T14:44:00Z">
              <w:r>
                <w:t xml:space="preserve">Na wykresie pojawia się nowy punkt. Dane nad wykresem zostają zaktualizowane. </w:t>
              </w:r>
            </w:ins>
          </w:p>
        </w:tc>
      </w:tr>
      <w:tr w:rsidR="007B59F3" w14:paraId="5F75686F" w14:textId="77777777" w:rsidTr="00645B77">
        <w:trPr>
          <w:ins w:id="5308" w:author="Okot" w:date="2020-01-20T14:44:00Z"/>
        </w:trPr>
        <w:tc>
          <w:tcPr>
            <w:tcW w:w="3397" w:type="dxa"/>
          </w:tcPr>
          <w:p w14:paraId="55F0C1B1" w14:textId="77777777" w:rsidR="007B59F3" w:rsidRPr="006076CC" w:rsidRDefault="007B59F3" w:rsidP="00645B77">
            <w:pPr>
              <w:ind w:firstLine="0"/>
              <w:rPr>
                <w:ins w:id="5309" w:author="Okot" w:date="2020-01-20T14:44:00Z"/>
                <w:b/>
              </w:rPr>
            </w:pPr>
            <w:ins w:id="5310" w:author="Okot" w:date="2020-01-20T14:44:00Z">
              <w:r w:rsidRPr="006076CC">
                <w:rPr>
                  <w:b/>
                </w:rPr>
                <w:t>Scenariusz główny</w:t>
              </w:r>
            </w:ins>
          </w:p>
        </w:tc>
        <w:tc>
          <w:tcPr>
            <w:tcW w:w="5664" w:type="dxa"/>
          </w:tcPr>
          <w:p w14:paraId="10437640" w14:textId="77777777" w:rsidR="007B59F3" w:rsidRDefault="007B59F3" w:rsidP="00645B77">
            <w:pPr>
              <w:ind w:firstLine="0"/>
              <w:rPr>
                <w:ins w:id="5311" w:author="Okot" w:date="2020-01-20T14:44:00Z"/>
              </w:rPr>
            </w:pPr>
            <w:ins w:id="5312" w:author="Okot" w:date="2020-01-20T14:44:00Z">
              <w:r>
                <w:t>1. Pojawia się okno modalne zawierające formularz dodawania nowego pomiaru.</w:t>
              </w:r>
            </w:ins>
          </w:p>
          <w:p w14:paraId="071C2BA7" w14:textId="77777777" w:rsidR="007B59F3" w:rsidRDefault="007B59F3" w:rsidP="00645B77">
            <w:pPr>
              <w:ind w:firstLine="0"/>
              <w:rPr>
                <w:ins w:id="5313" w:author="Okot" w:date="2020-01-20T14:44:00Z"/>
              </w:rPr>
            </w:pPr>
            <w:ins w:id="5314" w:author="Okot" w:date="2020-01-20T14:44:00Z">
              <w:r>
                <w:t>2. Użytkownik wprowadza wartość nowego pomiaru.</w:t>
              </w:r>
            </w:ins>
          </w:p>
          <w:p w14:paraId="5EC35432" w14:textId="77777777" w:rsidR="007B59F3" w:rsidRDefault="007B59F3" w:rsidP="00645B77">
            <w:pPr>
              <w:ind w:firstLine="0"/>
              <w:rPr>
                <w:ins w:id="5315" w:author="Okot" w:date="2020-01-20T14:44:00Z"/>
              </w:rPr>
            </w:pPr>
            <w:ins w:id="5316" w:author="Okot" w:date="2020-01-20T14:44:00Z">
              <w:r>
                <w:t>3. Użytkownik korzysta z przycisku „Zapisz”.</w:t>
              </w:r>
            </w:ins>
          </w:p>
          <w:p w14:paraId="0681FAA7" w14:textId="77777777" w:rsidR="007B59F3" w:rsidRDefault="007B59F3" w:rsidP="00645B77">
            <w:pPr>
              <w:ind w:firstLine="0"/>
              <w:rPr>
                <w:ins w:id="5317" w:author="Okot" w:date="2020-01-20T14:44:00Z"/>
              </w:rPr>
            </w:pPr>
            <w:ins w:id="5318" w:author="Okot" w:date="2020-01-20T14:44:00Z">
              <w:r>
                <w:t>4. System weryfikuje poprawność przesyłanych danych.</w:t>
              </w:r>
            </w:ins>
          </w:p>
          <w:p w14:paraId="43798F24" w14:textId="77777777" w:rsidR="007B59F3" w:rsidRDefault="007B59F3" w:rsidP="00645B77">
            <w:pPr>
              <w:ind w:firstLine="0"/>
              <w:rPr>
                <w:ins w:id="5319" w:author="Okot" w:date="2020-01-20T14:44:00Z"/>
              </w:rPr>
            </w:pPr>
            <w:ins w:id="5320" w:author="Okot" w:date="2020-01-20T14:44:00Z">
              <w:r>
                <w:t>5. Pomiar zostaje dodany do bazy danych.</w:t>
              </w:r>
            </w:ins>
          </w:p>
          <w:p w14:paraId="297533F1" w14:textId="77777777" w:rsidR="007B59F3" w:rsidRDefault="007B59F3" w:rsidP="00645B77">
            <w:pPr>
              <w:ind w:firstLine="0"/>
              <w:rPr>
                <w:ins w:id="5321" w:author="Okot" w:date="2020-01-20T14:44:00Z"/>
              </w:rPr>
            </w:pPr>
            <w:ins w:id="5322" w:author="Okot" w:date="2020-01-20T14:44:00Z">
              <w:r>
                <w:t>6. Wartość wagi w sekcji „Twoje wymiary” strony „Moje dane” zostaje zaktualizowana.</w:t>
              </w:r>
            </w:ins>
          </w:p>
          <w:p w14:paraId="1056728E" w14:textId="77777777" w:rsidR="007B59F3" w:rsidRDefault="007B59F3" w:rsidP="00645B77">
            <w:pPr>
              <w:ind w:firstLine="0"/>
              <w:rPr>
                <w:ins w:id="5323" w:author="Okot" w:date="2020-01-20T14:44:00Z"/>
              </w:rPr>
            </w:pPr>
            <w:ins w:id="5324" w:author="Okot" w:date="2020-01-20T14:44:00Z">
              <w:r>
                <w:t>7. Na wykresie w odpowiednim miejscu pojawia się nowy punkt. Nad wykresem zostają zaktualizowane wartości postępu.</w:t>
              </w:r>
            </w:ins>
          </w:p>
        </w:tc>
      </w:tr>
      <w:tr w:rsidR="007B59F3" w14:paraId="56C02DD6" w14:textId="77777777" w:rsidTr="00645B77">
        <w:trPr>
          <w:trHeight w:val="54"/>
          <w:ins w:id="5325" w:author="Okot" w:date="2020-01-20T14:44:00Z"/>
        </w:trPr>
        <w:tc>
          <w:tcPr>
            <w:tcW w:w="3397" w:type="dxa"/>
          </w:tcPr>
          <w:p w14:paraId="363442AA" w14:textId="77777777" w:rsidR="007B59F3" w:rsidRPr="006076CC" w:rsidRDefault="007B59F3" w:rsidP="00645B77">
            <w:pPr>
              <w:ind w:firstLine="0"/>
              <w:rPr>
                <w:ins w:id="5326" w:author="Okot" w:date="2020-01-20T14:44:00Z"/>
                <w:b/>
              </w:rPr>
            </w:pPr>
            <w:ins w:id="5327" w:author="Okot" w:date="2020-01-20T14:44:00Z">
              <w:r w:rsidRPr="006076CC">
                <w:rPr>
                  <w:b/>
                </w:rPr>
                <w:t>Scenariusze alternatywne</w:t>
              </w:r>
            </w:ins>
          </w:p>
        </w:tc>
        <w:tc>
          <w:tcPr>
            <w:tcW w:w="5664" w:type="dxa"/>
          </w:tcPr>
          <w:p w14:paraId="0DEE5385" w14:textId="77777777" w:rsidR="007B59F3" w:rsidRDefault="007B59F3" w:rsidP="00645B77">
            <w:pPr>
              <w:ind w:firstLine="0"/>
              <w:rPr>
                <w:ins w:id="5328" w:author="Okot" w:date="2020-01-20T14:44:00Z"/>
              </w:rPr>
            </w:pPr>
            <w:ins w:id="5329" w:author="Okot" w:date="2020-01-20T14:44:00Z">
              <w:r>
                <w:t>(1-3).1. Użytkownik używa przycisku do zamknięcia okna.</w:t>
              </w:r>
            </w:ins>
          </w:p>
          <w:p w14:paraId="0B06CE0A" w14:textId="77777777" w:rsidR="007B59F3" w:rsidRDefault="007B59F3" w:rsidP="00645B77">
            <w:pPr>
              <w:ind w:firstLine="0"/>
              <w:rPr>
                <w:ins w:id="5330" w:author="Okot" w:date="2020-01-20T14:44:00Z"/>
              </w:rPr>
            </w:pPr>
            <w:ins w:id="5331" w:author="Okot" w:date="2020-01-20T14:44:00Z">
              <w:r>
                <w:t>(1-3).1.1. Pojawia okno dialogowe służące do potwierdzenia zamknięcia okna bez zapisywania danych.</w:t>
              </w:r>
            </w:ins>
          </w:p>
          <w:p w14:paraId="1F1B1C5E" w14:textId="77777777" w:rsidR="007B59F3" w:rsidRDefault="007B59F3" w:rsidP="00645B77">
            <w:pPr>
              <w:ind w:firstLine="0"/>
              <w:rPr>
                <w:ins w:id="5332" w:author="Okot" w:date="2020-01-20T14:44:00Z"/>
              </w:rPr>
            </w:pPr>
            <w:ins w:id="5333" w:author="Okot" w:date="2020-01-20T14:44:00Z">
              <w:r>
                <w:t>(1-3).1.2.1. Użytkownik potwierdza zamknięcie okna.</w:t>
              </w:r>
            </w:ins>
          </w:p>
          <w:p w14:paraId="6E1C079B" w14:textId="77777777" w:rsidR="007B59F3" w:rsidRDefault="007B59F3" w:rsidP="00645B77">
            <w:pPr>
              <w:ind w:firstLine="0"/>
              <w:rPr>
                <w:ins w:id="5334" w:author="Okot" w:date="2020-01-20T14:44:00Z"/>
              </w:rPr>
            </w:pPr>
            <w:ins w:id="5335" w:author="Okot" w:date="2020-01-20T14:44:00Z">
              <w:r>
                <w:t>(1-3).1.2.1.1. Okno modalne z formularzem zostaje zamknięte.</w:t>
              </w:r>
            </w:ins>
          </w:p>
          <w:p w14:paraId="445CADC2" w14:textId="77777777" w:rsidR="007B59F3" w:rsidRDefault="007B59F3" w:rsidP="00645B77">
            <w:pPr>
              <w:ind w:firstLine="0"/>
              <w:rPr>
                <w:ins w:id="5336" w:author="Okot" w:date="2020-01-20T14:44:00Z"/>
              </w:rPr>
            </w:pPr>
            <w:ins w:id="5337" w:author="Okot" w:date="2020-01-20T14:44:00Z">
              <w:r>
                <w:t>(1-3).1.2.1.2. Powrót do podstrony „Moje dane”.</w:t>
              </w:r>
            </w:ins>
          </w:p>
          <w:p w14:paraId="3282CD69" w14:textId="77777777" w:rsidR="007B59F3" w:rsidRDefault="007B59F3" w:rsidP="00645B77">
            <w:pPr>
              <w:ind w:firstLine="0"/>
              <w:rPr>
                <w:ins w:id="5338" w:author="Okot" w:date="2020-01-20T14:44:00Z"/>
              </w:rPr>
            </w:pPr>
            <w:ins w:id="5339" w:author="Okot" w:date="2020-01-20T14:44:00Z">
              <w:r>
                <w:t>(1-3).1.2.2. Użytkownik rezygnuje z akcji.</w:t>
              </w:r>
            </w:ins>
          </w:p>
          <w:p w14:paraId="5F0EF821" w14:textId="06F6F5B1" w:rsidR="007B59F3" w:rsidRDefault="00975867" w:rsidP="00645B77">
            <w:pPr>
              <w:ind w:firstLine="0"/>
              <w:rPr>
                <w:ins w:id="5340" w:author="Okot" w:date="2020-01-20T14:44:00Z"/>
              </w:rPr>
            </w:pPr>
            <w:ins w:id="5341" w:author="Okot" w:date="2020-01-20T14:44:00Z">
              <w:r>
                <w:t>(1-3).1.2.2.1. Powrót do pkt</w:t>
              </w:r>
              <w:r w:rsidR="007B59F3">
                <w:t> (1-3).</w:t>
              </w:r>
            </w:ins>
          </w:p>
          <w:p w14:paraId="5C51F2A9" w14:textId="77777777" w:rsidR="007B59F3" w:rsidRDefault="007B59F3" w:rsidP="00645B77">
            <w:pPr>
              <w:ind w:firstLine="0"/>
              <w:rPr>
                <w:ins w:id="5342" w:author="Okot" w:date="2020-01-20T14:44:00Z"/>
              </w:rPr>
            </w:pPr>
            <w:ins w:id="5343" w:author="Okot" w:date="2020-01-20T14:44:00Z">
              <w:r>
                <w:t>4.1(a) Pozostawiona pole „Wprowadź wartość” puste.</w:t>
              </w:r>
            </w:ins>
          </w:p>
          <w:p w14:paraId="4ED73415" w14:textId="77777777" w:rsidR="007B59F3" w:rsidRDefault="007B59F3" w:rsidP="00645B77">
            <w:pPr>
              <w:ind w:firstLine="0"/>
              <w:rPr>
                <w:ins w:id="5344" w:author="Okot" w:date="2020-01-20T14:44:00Z"/>
              </w:rPr>
            </w:pPr>
            <w:ins w:id="5345" w:author="Okot" w:date="2020-01-20T14:44:00Z">
              <w:r>
                <w:t>4.1(b) Wprowadzono niepoprawną wartość pomiaru.</w:t>
              </w:r>
            </w:ins>
          </w:p>
          <w:p w14:paraId="30F5D8AE" w14:textId="77777777" w:rsidR="007B59F3" w:rsidRDefault="007B59F3" w:rsidP="00645B77">
            <w:pPr>
              <w:ind w:firstLine="0"/>
              <w:rPr>
                <w:ins w:id="5346" w:author="Okot" w:date="2020-01-20T14:44:00Z"/>
              </w:rPr>
            </w:pPr>
            <w:ins w:id="5347" w:author="Okot" w:date="2020-01-20T14:44:00Z">
              <w:r>
                <w:lastRenderedPageBreak/>
                <w:t>4.1.1. Wyświetlony zostaje stosowny komunikat błędu.</w:t>
              </w:r>
            </w:ins>
          </w:p>
          <w:p w14:paraId="628656E3" w14:textId="697885A4" w:rsidR="007B59F3" w:rsidRDefault="00975867">
            <w:pPr>
              <w:ind w:firstLine="0"/>
              <w:rPr>
                <w:ins w:id="5348" w:author="Okot" w:date="2020-01-20T14:44:00Z"/>
              </w:rPr>
            </w:pPr>
            <w:ins w:id="5349" w:author="Okot" w:date="2020-01-20T14:44:00Z">
              <w:r>
                <w:t>4.1.2. Powrót do pkt</w:t>
              </w:r>
              <w:r w:rsidR="007B59F3">
                <w:t> 2.</w:t>
              </w:r>
            </w:ins>
          </w:p>
        </w:tc>
      </w:tr>
    </w:tbl>
    <w:p w14:paraId="25AB4FBF" w14:textId="77777777" w:rsidR="007B59F3" w:rsidRDefault="007B59F3" w:rsidP="007B59F3">
      <w:pPr>
        <w:ind w:firstLine="0"/>
        <w:rPr>
          <w:ins w:id="5350" w:author="Okot" w:date="2020-01-20T14:44:00Z"/>
        </w:rPr>
      </w:pPr>
    </w:p>
    <w:p w14:paraId="381F2688" w14:textId="2502D718" w:rsidR="007B59F3" w:rsidRDefault="00CF0D9F" w:rsidP="007B59F3">
      <w:pPr>
        <w:ind w:firstLine="0"/>
        <w:rPr>
          <w:ins w:id="5351" w:author="Okot" w:date="2020-01-20T14:44:00Z"/>
        </w:rPr>
      </w:pPr>
      <w:ins w:id="5352" w:author="Okot" w:date="2020-01-20T14:44:00Z">
        <w:r>
          <w:t>Tabela 4.19</w:t>
        </w:r>
        <w:r w:rsidR="007B59F3">
          <w:t>.</w:t>
        </w:r>
      </w:ins>
    </w:p>
    <w:p w14:paraId="1E160893" w14:textId="77777777" w:rsidR="007B59F3" w:rsidRDefault="007B59F3" w:rsidP="007B59F3">
      <w:pPr>
        <w:ind w:firstLine="0"/>
        <w:rPr>
          <w:ins w:id="5353" w:author="Okot" w:date="2020-01-20T14:44:00Z"/>
        </w:rPr>
      </w:pPr>
      <w:ins w:id="5354" w:author="Okot" w:date="2020-01-20T14:44:00Z">
        <w:r>
          <w:t>Opis scenariusza przypadku użycia „Dodanie nowego pomiaru obwodu pasa”.</w:t>
        </w:r>
      </w:ins>
    </w:p>
    <w:tbl>
      <w:tblPr>
        <w:tblStyle w:val="Tabela-Siatka"/>
        <w:tblW w:w="0" w:type="auto"/>
        <w:tblLook w:val="04A0" w:firstRow="1" w:lastRow="0" w:firstColumn="1" w:lastColumn="0" w:noHBand="0" w:noVBand="1"/>
      </w:tblPr>
      <w:tblGrid>
        <w:gridCol w:w="3397"/>
        <w:gridCol w:w="5664"/>
      </w:tblGrid>
      <w:tr w:rsidR="007B59F3" w14:paraId="1912D002" w14:textId="77777777" w:rsidTr="00645B77">
        <w:trPr>
          <w:ins w:id="5355" w:author="Okot" w:date="2020-01-20T14:44:00Z"/>
        </w:trPr>
        <w:tc>
          <w:tcPr>
            <w:tcW w:w="3397" w:type="dxa"/>
          </w:tcPr>
          <w:p w14:paraId="4E53A8B9" w14:textId="77777777" w:rsidR="007B59F3" w:rsidRPr="006076CC" w:rsidRDefault="007B59F3" w:rsidP="00645B77">
            <w:pPr>
              <w:ind w:firstLine="0"/>
              <w:rPr>
                <w:ins w:id="5356" w:author="Okot" w:date="2020-01-20T14:44:00Z"/>
                <w:b/>
              </w:rPr>
            </w:pPr>
            <w:ins w:id="5357" w:author="Okot" w:date="2020-01-20T14:44:00Z">
              <w:r w:rsidRPr="006076CC">
                <w:rPr>
                  <w:b/>
                </w:rPr>
                <w:t>Nazwa</w:t>
              </w:r>
            </w:ins>
          </w:p>
        </w:tc>
        <w:tc>
          <w:tcPr>
            <w:tcW w:w="5664" w:type="dxa"/>
          </w:tcPr>
          <w:p w14:paraId="7A7C9952" w14:textId="63540D7B" w:rsidR="007B59F3" w:rsidRDefault="00CF0D9F">
            <w:pPr>
              <w:ind w:firstLine="0"/>
              <w:rPr>
                <w:ins w:id="5358" w:author="Okot" w:date="2020-01-20T14:44:00Z"/>
              </w:rPr>
            </w:pPr>
            <w:ins w:id="5359" w:author="Okot" w:date="2020-01-20T14:44:00Z">
              <w:r>
                <w:rPr>
                  <w:b/>
                  <w:i/>
                </w:rPr>
                <w:t>PU019</w:t>
              </w:r>
              <w:r w:rsidR="007B59F3" w:rsidRPr="006076CC">
                <w:rPr>
                  <w:b/>
                  <w:i/>
                </w:rPr>
                <w:t>: D</w:t>
              </w:r>
              <w:r w:rsidR="007B59F3">
                <w:rPr>
                  <w:b/>
                  <w:i/>
                </w:rPr>
                <w:t>odanie nowego pomiaru obwodu pasa</w:t>
              </w:r>
            </w:ins>
          </w:p>
        </w:tc>
      </w:tr>
      <w:tr w:rsidR="007B59F3" w14:paraId="1FC3C7E7" w14:textId="77777777" w:rsidTr="00645B77">
        <w:trPr>
          <w:ins w:id="5360" w:author="Okot" w:date="2020-01-20T14:44:00Z"/>
        </w:trPr>
        <w:tc>
          <w:tcPr>
            <w:tcW w:w="3397" w:type="dxa"/>
          </w:tcPr>
          <w:p w14:paraId="01C2A1E4" w14:textId="77777777" w:rsidR="007B59F3" w:rsidRPr="006076CC" w:rsidRDefault="007B59F3" w:rsidP="00645B77">
            <w:pPr>
              <w:ind w:firstLine="0"/>
              <w:rPr>
                <w:ins w:id="5361" w:author="Okot" w:date="2020-01-20T14:44:00Z"/>
                <w:b/>
              </w:rPr>
            </w:pPr>
            <w:ins w:id="5362" w:author="Okot" w:date="2020-01-20T14:44:00Z">
              <w:r w:rsidRPr="006076CC">
                <w:rPr>
                  <w:b/>
                </w:rPr>
                <w:t>Opis</w:t>
              </w:r>
            </w:ins>
          </w:p>
        </w:tc>
        <w:tc>
          <w:tcPr>
            <w:tcW w:w="5664" w:type="dxa"/>
          </w:tcPr>
          <w:p w14:paraId="22C94E0B" w14:textId="77777777" w:rsidR="007B59F3" w:rsidRDefault="007B59F3" w:rsidP="00645B77">
            <w:pPr>
              <w:ind w:firstLine="0"/>
              <w:rPr>
                <w:ins w:id="5363" w:author="Okot" w:date="2020-01-20T14:44:00Z"/>
              </w:rPr>
            </w:pPr>
            <w:ins w:id="5364" w:author="Okot" w:date="2020-01-20T14:44:00Z">
              <w:r>
                <w:t>Przypadek użycia pozwala użytkownikowi zaktualizować wartość jego obwodu pasa.</w:t>
              </w:r>
            </w:ins>
          </w:p>
        </w:tc>
      </w:tr>
      <w:tr w:rsidR="007B59F3" w14:paraId="14704F80" w14:textId="77777777" w:rsidTr="00645B77">
        <w:trPr>
          <w:ins w:id="5365" w:author="Okot" w:date="2020-01-20T14:44:00Z"/>
        </w:trPr>
        <w:tc>
          <w:tcPr>
            <w:tcW w:w="3397" w:type="dxa"/>
          </w:tcPr>
          <w:p w14:paraId="34D8B379" w14:textId="77777777" w:rsidR="007B59F3" w:rsidRPr="006076CC" w:rsidRDefault="007B59F3" w:rsidP="00645B77">
            <w:pPr>
              <w:ind w:firstLine="0"/>
              <w:rPr>
                <w:ins w:id="5366" w:author="Okot" w:date="2020-01-20T14:44:00Z"/>
                <w:b/>
              </w:rPr>
            </w:pPr>
            <w:ins w:id="5367" w:author="Okot" w:date="2020-01-20T14:44:00Z">
              <w:r w:rsidRPr="006076CC">
                <w:rPr>
                  <w:b/>
                </w:rPr>
                <w:t>Warunki początkowe</w:t>
              </w:r>
            </w:ins>
          </w:p>
        </w:tc>
        <w:tc>
          <w:tcPr>
            <w:tcW w:w="5664" w:type="dxa"/>
          </w:tcPr>
          <w:p w14:paraId="7869F887" w14:textId="51AFBCCC" w:rsidR="007B59F3" w:rsidRDefault="007B59F3" w:rsidP="00645B77">
            <w:pPr>
              <w:ind w:firstLine="0"/>
              <w:rPr>
                <w:ins w:id="5368" w:author="Okot" w:date="2020-01-20T14:44:00Z"/>
              </w:rPr>
            </w:pPr>
            <w:ins w:id="5369" w:author="Okot" w:date="2020-01-20T14:44:00Z">
              <w:r>
                <w:t>Użytkownik poprawnie zrealizował PU002 oraz PU009 i znajduje się na podstronie „Moje dane”.</w:t>
              </w:r>
            </w:ins>
          </w:p>
        </w:tc>
      </w:tr>
      <w:tr w:rsidR="007B59F3" w14:paraId="57B3D395" w14:textId="77777777" w:rsidTr="00645B77">
        <w:trPr>
          <w:ins w:id="5370" w:author="Okot" w:date="2020-01-20T14:44:00Z"/>
        </w:trPr>
        <w:tc>
          <w:tcPr>
            <w:tcW w:w="3397" w:type="dxa"/>
          </w:tcPr>
          <w:p w14:paraId="33A6B01A" w14:textId="77777777" w:rsidR="007B59F3" w:rsidRPr="006076CC" w:rsidRDefault="007B59F3" w:rsidP="00645B77">
            <w:pPr>
              <w:ind w:firstLine="0"/>
              <w:rPr>
                <w:ins w:id="5371" w:author="Okot" w:date="2020-01-20T14:44:00Z"/>
                <w:b/>
              </w:rPr>
            </w:pPr>
            <w:ins w:id="5372" w:author="Okot" w:date="2020-01-20T14:44:00Z">
              <w:r w:rsidRPr="006076CC">
                <w:rPr>
                  <w:b/>
                </w:rPr>
                <w:t>Inicjacja</w:t>
              </w:r>
            </w:ins>
          </w:p>
        </w:tc>
        <w:tc>
          <w:tcPr>
            <w:tcW w:w="5664" w:type="dxa"/>
          </w:tcPr>
          <w:p w14:paraId="1CBE9DAE" w14:textId="77777777" w:rsidR="007B59F3" w:rsidRDefault="007B59F3" w:rsidP="00645B77">
            <w:pPr>
              <w:ind w:firstLine="0"/>
              <w:rPr>
                <w:ins w:id="5373" w:author="Okot" w:date="2020-01-20T14:44:00Z"/>
              </w:rPr>
            </w:pPr>
            <w:ins w:id="5374" w:author="Okot" w:date="2020-01-20T14:44:00Z">
              <w:r>
                <w:t>Użytkownik nacisnął przycisk „Dodaj nowy pomiar” przy wykresie zmian obwodu pasa.</w:t>
              </w:r>
            </w:ins>
          </w:p>
        </w:tc>
      </w:tr>
      <w:tr w:rsidR="007B59F3" w14:paraId="20821495" w14:textId="77777777" w:rsidTr="00645B77">
        <w:trPr>
          <w:ins w:id="5375" w:author="Okot" w:date="2020-01-20T14:44:00Z"/>
        </w:trPr>
        <w:tc>
          <w:tcPr>
            <w:tcW w:w="3397" w:type="dxa"/>
          </w:tcPr>
          <w:p w14:paraId="28C8DDE3" w14:textId="77777777" w:rsidR="007B59F3" w:rsidRPr="006076CC" w:rsidRDefault="007B59F3" w:rsidP="00645B77">
            <w:pPr>
              <w:ind w:firstLine="0"/>
              <w:rPr>
                <w:ins w:id="5376" w:author="Okot" w:date="2020-01-20T14:44:00Z"/>
                <w:b/>
              </w:rPr>
            </w:pPr>
            <w:ins w:id="5377" w:author="Okot" w:date="2020-01-20T14:44:00Z">
              <w:r w:rsidRPr="006076CC">
                <w:rPr>
                  <w:b/>
                </w:rPr>
                <w:t>Warunki końcowe</w:t>
              </w:r>
            </w:ins>
          </w:p>
        </w:tc>
        <w:tc>
          <w:tcPr>
            <w:tcW w:w="5664" w:type="dxa"/>
          </w:tcPr>
          <w:p w14:paraId="3CF51060" w14:textId="77777777" w:rsidR="007B59F3" w:rsidRDefault="007B59F3" w:rsidP="00645B77">
            <w:pPr>
              <w:ind w:firstLine="0"/>
              <w:rPr>
                <w:ins w:id="5378" w:author="Okot" w:date="2020-01-20T14:44:00Z"/>
              </w:rPr>
            </w:pPr>
            <w:ins w:id="5379" w:author="Okot" w:date="2020-01-20T14:44:00Z">
              <w:r>
                <w:t>Na wykresie pojawia się nowy punkt. Dane nad wykresem zostają zaktualizowane.</w:t>
              </w:r>
            </w:ins>
          </w:p>
        </w:tc>
      </w:tr>
      <w:tr w:rsidR="007B59F3" w14:paraId="4E71EFD2" w14:textId="77777777" w:rsidTr="00645B77">
        <w:trPr>
          <w:ins w:id="5380" w:author="Okot" w:date="2020-01-20T14:44:00Z"/>
        </w:trPr>
        <w:tc>
          <w:tcPr>
            <w:tcW w:w="3397" w:type="dxa"/>
          </w:tcPr>
          <w:p w14:paraId="395C6C93" w14:textId="77777777" w:rsidR="007B59F3" w:rsidRPr="006076CC" w:rsidRDefault="007B59F3" w:rsidP="00645B77">
            <w:pPr>
              <w:ind w:firstLine="0"/>
              <w:rPr>
                <w:ins w:id="5381" w:author="Okot" w:date="2020-01-20T14:44:00Z"/>
                <w:b/>
              </w:rPr>
            </w:pPr>
            <w:ins w:id="5382" w:author="Okot" w:date="2020-01-20T14:44:00Z">
              <w:r w:rsidRPr="006076CC">
                <w:rPr>
                  <w:b/>
                </w:rPr>
                <w:t>Scenariusz główny</w:t>
              </w:r>
            </w:ins>
          </w:p>
        </w:tc>
        <w:tc>
          <w:tcPr>
            <w:tcW w:w="5664" w:type="dxa"/>
          </w:tcPr>
          <w:p w14:paraId="29BE1214" w14:textId="77777777" w:rsidR="007B59F3" w:rsidRDefault="007B59F3" w:rsidP="00645B77">
            <w:pPr>
              <w:ind w:firstLine="0"/>
              <w:rPr>
                <w:ins w:id="5383" w:author="Okot" w:date="2020-01-20T14:44:00Z"/>
              </w:rPr>
            </w:pPr>
            <w:ins w:id="5384" w:author="Okot" w:date="2020-01-20T14:44:00Z">
              <w:r>
                <w:t>1. Pojawia się okno modalne zawierające formularz dodawania nowego pomiaru.</w:t>
              </w:r>
            </w:ins>
          </w:p>
          <w:p w14:paraId="7BC85876" w14:textId="77777777" w:rsidR="007B59F3" w:rsidRDefault="007B59F3" w:rsidP="00645B77">
            <w:pPr>
              <w:ind w:firstLine="0"/>
              <w:rPr>
                <w:ins w:id="5385" w:author="Okot" w:date="2020-01-20T14:44:00Z"/>
              </w:rPr>
            </w:pPr>
            <w:ins w:id="5386" w:author="Okot" w:date="2020-01-20T14:44:00Z">
              <w:r>
                <w:t>2. Użytkownik wprowadza wartość nowego pomiaru.</w:t>
              </w:r>
            </w:ins>
          </w:p>
          <w:p w14:paraId="4FF6A6D8" w14:textId="77777777" w:rsidR="007B59F3" w:rsidRDefault="007B59F3" w:rsidP="00645B77">
            <w:pPr>
              <w:ind w:firstLine="0"/>
              <w:rPr>
                <w:ins w:id="5387" w:author="Okot" w:date="2020-01-20T14:44:00Z"/>
              </w:rPr>
            </w:pPr>
            <w:ins w:id="5388" w:author="Okot" w:date="2020-01-20T14:44:00Z">
              <w:r>
                <w:t>3. Użytkownik korzysta z przycisku „Zapisz”.</w:t>
              </w:r>
            </w:ins>
          </w:p>
          <w:p w14:paraId="446B8F99" w14:textId="77777777" w:rsidR="007B59F3" w:rsidRDefault="007B59F3" w:rsidP="00645B77">
            <w:pPr>
              <w:ind w:firstLine="0"/>
              <w:rPr>
                <w:ins w:id="5389" w:author="Okot" w:date="2020-01-20T14:44:00Z"/>
              </w:rPr>
            </w:pPr>
            <w:ins w:id="5390" w:author="Okot" w:date="2020-01-20T14:44:00Z">
              <w:r>
                <w:t>4. System weryfikuje poprawność przesyłanych danych.</w:t>
              </w:r>
            </w:ins>
          </w:p>
          <w:p w14:paraId="6D70C655" w14:textId="77777777" w:rsidR="007B59F3" w:rsidRDefault="007B59F3" w:rsidP="00645B77">
            <w:pPr>
              <w:ind w:firstLine="0"/>
              <w:rPr>
                <w:ins w:id="5391" w:author="Okot" w:date="2020-01-20T14:44:00Z"/>
              </w:rPr>
            </w:pPr>
            <w:ins w:id="5392" w:author="Okot" w:date="2020-01-20T14:44:00Z">
              <w:r>
                <w:t>5. Pomiar zostaje dodany do bazy danych.</w:t>
              </w:r>
            </w:ins>
          </w:p>
          <w:p w14:paraId="1A759E59" w14:textId="77777777" w:rsidR="007B59F3" w:rsidRDefault="007B59F3" w:rsidP="00645B77">
            <w:pPr>
              <w:ind w:firstLine="0"/>
              <w:rPr>
                <w:ins w:id="5393" w:author="Okot" w:date="2020-01-20T14:44:00Z"/>
              </w:rPr>
            </w:pPr>
            <w:ins w:id="5394" w:author="Okot" w:date="2020-01-20T14:44:00Z">
              <w:r>
                <w:t>6. Wartość obwodu pasa w sekcji „Twoje wymiary” na stronie „Moje dane” zostaje zaktualizowana.</w:t>
              </w:r>
            </w:ins>
          </w:p>
          <w:p w14:paraId="2D486C5D" w14:textId="77777777" w:rsidR="007B59F3" w:rsidRDefault="007B59F3" w:rsidP="00645B77">
            <w:pPr>
              <w:ind w:firstLine="0"/>
              <w:rPr>
                <w:ins w:id="5395" w:author="Okot" w:date="2020-01-20T14:44:00Z"/>
              </w:rPr>
            </w:pPr>
            <w:ins w:id="5396" w:author="Okot" w:date="2020-01-20T14:44:00Z">
              <w:r>
                <w:t>7. Na wykresie w odpowiednim miejscu pojawia się nowy punkt. Nad wykresem zostają zaktualizowane wartości postępu.</w:t>
              </w:r>
            </w:ins>
          </w:p>
        </w:tc>
      </w:tr>
      <w:tr w:rsidR="007B59F3" w14:paraId="2D04757A" w14:textId="77777777" w:rsidTr="00645B77">
        <w:trPr>
          <w:trHeight w:val="54"/>
          <w:ins w:id="5397" w:author="Okot" w:date="2020-01-20T14:44:00Z"/>
        </w:trPr>
        <w:tc>
          <w:tcPr>
            <w:tcW w:w="3397" w:type="dxa"/>
          </w:tcPr>
          <w:p w14:paraId="040A226F" w14:textId="77777777" w:rsidR="007B59F3" w:rsidRPr="006076CC" w:rsidRDefault="007B59F3" w:rsidP="00645B77">
            <w:pPr>
              <w:ind w:firstLine="0"/>
              <w:rPr>
                <w:ins w:id="5398" w:author="Okot" w:date="2020-01-20T14:44:00Z"/>
                <w:b/>
              </w:rPr>
            </w:pPr>
            <w:ins w:id="5399" w:author="Okot" w:date="2020-01-20T14:44:00Z">
              <w:r w:rsidRPr="006076CC">
                <w:rPr>
                  <w:b/>
                </w:rPr>
                <w:t>Scenariusze alternatywne</w:t>
              </w:r>
            </w:ins>
          </w:p>
        </w:tc>
        <w:tc>
          <w:tcPr>
            <w:tcW w:w="5664" w:type="dxa"/>
          </w:tcPr>
          <w:p w14:paraId="13D7B952" w14:textId="77777777" w:rsidR="007B59F3" w:rsidRDefault="007B59F3" w:rsidP="00645B77">
            <w:pPr>
              <w:ind w:firstLine="0"/>
              <w:rPr>
                <w:ins w:id="5400" w:author="Okot" w:date="2020-01-20T14:44:00Z"/>
              </w:rPr>
            </w:pPr>
            <w:ins w:id="5401" w:author="Okot" w:date="2020-01-20T14:44:00Z">
              <w:r>
                <w:t>(1-3).1. Użytkownik używa przycisku do zamknięcia okna.</w:t>
              </w:r>
            </w:ins>
          </w:p>
          <w:p w14:paraId="55ED2CB8" w14:textId="77777777" w:rsidR="007B59F3" w:rsidRDefault="007B59F3" w:rsidP="00645B77">
            <w:pPr>
              <w:ind w:firstLine="0"/>
              <w:rPr>
                <w:ins w:id="5402" w:author="Okot" w:date="2020-01-20T14:44:00Z"/>
              </w:rPr>
            </w:pPr>
            <w:ins w:id="5403" w:author="Okot" w:date="2020-01-20T14:44:00Z">
              <w:r>
                <w:t>(1-3).1.1. Pojawia okno dialogowe służące do potwierdzenia zamknięcia okna bez zapisywania danych.</w:t>
              </w:r>
            </w:ins>
          </w:p>
          <w:p w14:paraId="06D975F3" w14:textId="77777777" w:rsidR="007B59F3" w:rsidRDefault="007B59F3" w:rsidP="00645B77">
            <w:pPr>
              <w:ind w:firstLine="0"/>
              <w:rPr>
                <w:ins w:id="5404" w:author="Okot" w:date="2020-01-20T14:44:00Z"/>
              </w:rPr>
            </w:pPr>
            <w:ins w:id="5405" w:author="Okot" w:date="2020-01-20T14:44:00Z">
              <w:r>
                <w:t>(1-3).1.2.1. Użytkownik potwierdza zamknięcie okna.</w:t>
              </w:r>
            </w:ins>
          </w:p>
          <w:p w14:paraId="5F8E9C5B" w14:textId="77777777" w:rsidR="007B59F3" w:rsidRDefault="007B59F3" w:rsidP="00645B77">
            <w:pPr>
              <w:ind w:firstLine="0"/>
              <w:rPr>
                <w:ins w:id="5406" w:author="Okot" w:date="2020-01-20T14:44:00Z"/>
              </w:rPr>
            </w:pPr>
            <w:ins w:id="5407" w:author="Okot" w:date="2020-01-20T14:44:00Z">
              <w:r>
                <w:t>(1-3).1.2.1.1. Okno modalne z formularzem zostaje zamknięte.</w:t>
              </w:r>
            </w:ins>
          </w:p>
          <w:p w14:paraId="7D1127EC" w14:textId="77777777" w:rsidR="007B59F3" w:rsidRDefault="007B59F3" w:rsidP="00645B77">
            <w:pPr>
              <w:ind w:firstLine="0"/>
              <w:rPr>
                <w:ins w:id="5408" w:author="Okot" w:date="2020-01-20T14:44:00Z"/>
              </w:rPr>
            </w:pPr>
            <w:ins w:id="5409" w:author="Okot" w:date="2020-01-20T14:44:00Z">
              <w:r>
                <w:t>(1-3).1.2.1.2. Powrót do podstrony „Moje dane”.</w:t>
              </w:r>
            </w:ins>
          </w:p>
          <w:p w14:paraId="163572E9" w14:textId="77777777" w:rsidR="007B59F3" w:rsidRDefault="007B59F3" w:rsidP="00645B77">
            <w:pPr>
              <w:ind w:firstLine="0"/>
              <w:rPr>
                <w:ins w:id="5410" w:author="Okot" w:date="2020-01-20T14:44:00Z"/>
              </w:rPr>
            </w:pPr>
            <w:ins w:id="5411" w:author="Okot" w:date="2020-01-20T14:44:00Z">
              <w:r>
                <w:lastRenderedPageBreak/>
                <w:t>(1-3).1.2.2. Użytkownik rezygnuje z akcji.</w:t>
              </w:r>
            </w:ins>
          </w:p>
          <w:p w14:paraId="1B8616F5" w14:textId="0CB48987" w:rsidR="007B59F3" w:rsidRDefault="00975867" w:rsidP="00645B77">
            <w:pPr>
              <w:ind w:firstLine="0"/>
              <w:rPr>
                <w:ins w:id="5412" w:author="Okot" w:date="2020-01-20T14:44:00Z"/>
              </w:rPr>
            </w:pPr>
            <w:ins w:id="5413" w:author="Okot" w:date="2020-01-20T14:44:00Z">
              <w:r>
                <w:t>(1-3).1.2.2.1. Powrót do pkt</w:t>
              </w:r>
              <w:r w:rsidR="007B59F3">
                <w:t> (1-3).</w:t>
              </w:r>
            </w:ins>
          </w:p>
          <w:p w14:paraId="022B8555" w14:textId="77777777" w:rsidR="007B59F3" w:rsidRDefault="007B59F3" w:rsidP="00645B77">
            <w:pPr>
              <w:ind w:firstLine="0"/>
              <w:rPr>
                <w:ins w:id="5414" w:author="Okot" w:date="2020-01-20T14:44:00Z"/>
              </w:rPr>
            </w:pPr>
            <w:ins w:id="5415" w:author="Okot" w:date="2020-01-20T14:44:00Z">
              <w:r>
                <w:t>4.1(a) Pozostawiona pole „Wprowadź wartość” puste.</w:t>
              </w:r>
            </w:ins>
          </w:p>
          <w:p w14:paraId="5AA6B690" w14:textId="77777777" w:rsidR="007B59F3" w:rsidRDefault="007B59F3" w:rsidP="00645B77">
            <w:pPr>
              <w:ind w:firstLine="0"/>
              <w:rPr>
                <w:ins w:id="5416" w:author="Okot" w:date="2020-01-20T14:44:00Z"/>
              </w:rPr>
            </w:pPr>
            <w:ins w:id="5417" w:author="Okot" w:date="2020-01-20T14:44:00Z">
              <w:r>
                <w:t>4.1(b) Wprowadzono niepoprawną wartość pomiaru.</w:t>
              </w:r>
            </w:ins>
          </w:p>
          <w:p w14:paraId="48B6A45B" w14:textId="77777777" w:rsidR="007B59F3" w:rsidRDefault="007B59F3" w:rsidP="00645B77">
            <w:pPr>
              <w:ind w:firstLine="0"/>
              <w:rPr>
                <w:ins w:id="5418" w:author="Okot" w:date="2020-01-20T14:44:00Z"/>
              </w:rPr>
            </w:pPr>
            <w:ins w:id="5419" w:author="Okot" w:date="2020-01-20T14:44:00Z">
              <w:r>
                <w:t>4.1.1. Wyświetlony zostaje stosowny komunikat błędu.</w:t>
              </w:r>
            </w:ins>
          </w:p>
          <w:p w14:paraId="21CC1313" w14:textId="050CAE6D" w:rsidR="007B59F3" w:rsidRDefault="007B59F3">
            <w:pPr>
              <w:ind w:firstLine="0"/>
              <w:rPr>
                <w:ins w:id="5420" w:author="Okot" w:date="2020-01-20T14:44:00Z"/>
              </w:rPr>
            </w:pPr>
            <w:ins w:id="5421" w:author="Okot" w:date="2020-01-20T14:44:00Z">
              <w:r>
                <w:t>4.1.2. Powrót do pkt 2.</w:t>
              </w:r>
            </w:ins>
          </w:p>
        </w:tc>
      </w:tr>
    </w:tbl>
    <w:p w14:paraId="1F1B9E4B" w14:textId="77777777" w:rsidR="007B59F3" w:rsidRDefault="007B59F3" w:rsidP="007B59F3">
      <w:pPr>
        <w:ind w:firstLine="0"/>
        <w:rPr>
          <w:ins w:id="5422" w:author="Okot" w:date="2020-01-20T14:44:00Z"/>
        </w:rPr>
      </w:pPr>
    </w:p>
    <w:p w14:paraId="019455FA" w14:textId="5B519A7C" w:rsidR="007B59F3" w:rsidRDefault="007B59F3" w:rsidP="007B59F3">
      <w:pPr>
        <w:ind w:firstLine="0"/>
        <w:rPr>
          <w:ins w:id="5423" w:author="Okot" w:date="2020-01-20T14:44:00Z"/>
        </w:rPr>
      </w:pPr>
      <w:ins w:id="5424" w:author="Okot" w:date="2020-01-20T14:44:00Z">
        <w:r>
          <w:t>Tabela 4.2</w:t>
        </w:r>
      </w:ins>
      <w:ins w:id="5425" w:author="Okot" w:date="2020-01-20T14:45:00Z">
        <w:r w:rsidR="00CF0D9F">
          <w:t>0</w:t>
        </w:r>
      </w:ins>
      <w:ins w:id="5426" w:author="Okot" w:date="2020-01-20T14:44:00Z">
        <w:r>
          <w:t>.</w:t>
        </w:r>
      </w:ins>
    </w:p>
    <w:p w14:paraId="32B30A2C" w14:textId="77777777" w:rsidR="007B59F3" w:rsidRDefault="007B59F3" w:rsidP="007B59F3">
      <w:pPr>
        <w:ind w:firstLine="0"/>
        <w:rPr>
          <w:ins w:id="5427" w:author="Okot" w:date="2020-01-20T14:44:00Z"/>
        </w:rPr>
      </w:pPr>
      <w:ins w:id="5428" w:author="Okot" w:date="2020-01-20T14:44:00Z">
        <w:r>
          <w:t>Opis scenariusza przypadku użycia „Dodanie nowego pomiaru obwodu bioder”.</w:t>
        </w:r>
      </w:ins>
    </w:p>
    <w:tbl>
      <w:tblPr>
        <w:tblStyle w:val="Tabela-Siatka"/>
        <w:tblW w:w="0" w:type="auto"/>
        <w:tblLook w:val="04A0" w:firstRow="1" w:lastRow="0" w:firstColumn="1" w:lastColumn="0" w:noHBand="0" w:noVBand="1"/>
      </w:tblPr>
      <w:tblGrid>
        <w:gridCol w:w="3397"/>
        <w:gridCol w:w="5664"/>
      </w:tblGrid>
      <w:tr w:rsidR="007B59F3" w14:paraId="64645D31" w14:textId="77777777" w:rsidTr="00645B77">
        <w:trPr>
          <w:ins w:id="5429" w:author="Okot" w:date="2020-01-20T14:44:00Z"/>
        </w:trPr>
        <w:tc>
          <w:tcPr>
            <w:tcW w:w="3397" w:type="dxa"/>
          </w:tcPr>
          <w:p w14:paraId="199A163A" w14:textId="77777777" w:rsidR="007B59F3" w:rsidRPr="006076CC" w:rsidRDefault="007B59F3" w:rsidP="00645B77">
            <w:pPr>
              <w:ind w:firstLine="0"/>
              <w:rPr>
                <w:ins w:id="5430" w:author="Okot" w:date="2020-01-20T14:44:00Z"/>
                <w:b/>
              </w:rPr>
            </w:pPr>
            <w:ins w:id="5431" w:author="Okot" w:date="2020-01-20T14:44:00Z">
              <w:r w:rsidRPr="006076CC">
                <w:rPr>
                  <w:b/>
                </w:rPr>
                <w:t>Nazwa</w:t>
              </w:r>
            </w:ins>
          </w:p>
        </w:tc>
        <w:tc>
          <w:tcPr>
            <w:tcW w:w="5664" w:type="dxa"/>
          </w:tcPr>
          <w:p w14:paraId="47535EB0" w14:textId="77F0F34A" w:rsidR="007B59F3" w:rsidRDefault="007B59F3">
            <w:pPr>
              <w:ind w:firstLine="0"/>
              <w:rPr>
                <w:ins w:id="5432" w:author="Okot" w:date="2020-01-20T14:44:00Z"/>
              </w:rPr>
            </w:pPr>
            <w:ins w:id="5433" w:author="Okot" w:date="2020-01-20T14:44:00Z">
              <w:r>
                <w:rPr>
                  <w:b/>
                  <w:i/>
                </w:rPr>
                <w:t>PU02</w:t>
              </w:r>
            </w:ins>
            <w:ins w:id="5434" w:author="Okot" w:date="2020-01-21T13:54:00Z">
              <w:r w:rsidR="00CF0D9F">
                <w:rPr>
                  <w:b/>
                  <w:i/>
                </w:rPr>
                <w:t>0</w:t>
              </w:r>
            </w:ins>
            <w:ins w:id="5435" w:author="Okot" w:date="2020-01-20T14:44:00Z">
              <w:r w:rsidRPr="006076CC">
                <w:rPr>
                  <w:b/>
                  <w:i/>
                </w:rPr>
                <w:t>: D</w:t>
              </w:r>
              <w:r>
                <w:rPr>
                  <w:b/>
                  <w:i/>
                </w:rPr>
                <w:t>odanie nowego pomiaru obwodu bioder</w:t>
              </w:r>
            </w:ins>
          </w:p>
        </w:tc>
      </w:tr>
      <w:tr w:rsidR="007B59F3" w14:paraId="0155F884" w14:textId="77777777" w:rsidTr="00645B77">
        <w:trPr>
          <w:ins w:id="5436" w:author="Okot" w:date="2020-01-20T14:44:00Z"/>
        </w:trPr>
        <w:tc>
          <w:tcPr>
            <w:tcW w:w="3397" w:type="dxa"/>
          </w:tcPr>
          <w:p w14:paraId="7957FB76" w14:textId="77777777" w:rsidR="007B59F3" w:rsidRPr="006076CC" w:rsidRDefault="007B59F3" w:rsidP="00645B77">
            <w:pPr>
              <w:ind w:firstLine="0"/>
              <w:rPr>
                <w:ins w:id="5437" w:author="Okot" w:date="2020-01-20T14:44:00Z"/>
                <w:b/>
              </w:rPr>
            </w:pPr>
            <w:ins w:id="5438" w:author="Okot" w:date="2020-01-20T14:44:00Z">
              <w:r w:rsidRPr="006076CC">
                <w:rPr>
                  <w:b/>
                </w:rPr>
                <w:t>Opis</w:t>
              </w:r>
            </w:ins>
          </w:p>
        </w:tc>
        <w:tc>
          <w:tcPr>
            <w:tcW w:w="5664" w:type="dxa"/>
          </w:tcPr>
          <w:p w14:paraId="3F56D5D4" w14:textId="77777777" w:rsidR="007B59F3" w:rsidRDefault="007B59F3" w:rsidP="00645B77">
            <w:pPr>
              <w:ind w:firstLine="0"/>
              <w:rPr>
                <w:ins w:id="5439" w:author="Okot" w:date="2020-01-20T14:44:00Z"/>
              </w:rPr>
            </w:pPr>
            <w:ins w:id="5440" w:author="Okot" w:date="2020-01-20T14:44:00Z">
              <w:r>
                <w:t>Przypadek użycia pozwala użytkownikowi zaktualizować wartość jego obwodu bioder.</w:t>
              </w:r>
            </w:ins>
          </w:p>
        </w:tc>
      </w:tr>
      <w:tr w:rsidR="007B59F3" w14:paraId="6F08AA78" w14:textId="77777777" w:rsidTr="00645B77">
        <w:trPr>
          <w:ins w:id="5441" w:author="Okot" w:date="2020-01-20T14:44:00Z"/>
        </w:trPr>
        <w:tc>
          <w:tcPr>
            <w:tcW w:w="3397" w:type="dxa"/>
          </w:tcPr>
          <w:p w14:paraId="5A2B92E7" w14:textId="77777777" w:rsidR="007B59F3" w:rsidRPr="006076CC" w:rsidRDefault="007B59F3" w:rsidP="00645B77">
            <w:pPr>
              <w:ind w:firstLine="0"/>
              <w:rPr>
                <w:ins w:id="5442" w:author="Okot" w:date="2020-01-20T14:44:00Z"/>
                <w:b/>
              </w:rPr>
            </w:pPr>
            <w:ins w:id="5443" w:author="Okot" w:date="2020-01-20T14:44:00Z">
              <w:r w:rsidRPr="006076CC">
                <w:rPr>
                  <w:b/>
                </w:rPr>
                <w:t>Warunki początkowe</w:t>
              </w:r>
            </w:ins>
          </w:p>
        </w:tc>
        <w:tc>
          <w:tcPr>
            <w:tcW w:w="5664" w:type="dxa"/>
          </w:tcPr>
          <w:p w14:paraId="54AF958A" w14:textId="08D2250A" w:rsidR="007B59F3" w:rsidRDefault="007B59F3">
            <w:pPr>
              <w:ind w:firstLine="0"/>
              <w:rPr>
                <w:ins w:id="5444" w:author="Okot" w:date="2020-01-20T14:44:00Z"/>
              </w:rPr>
            </w:pPr>
            <w:ins w:id="5445" w:author="Okot" w:date="2020-01-20T14:44:00Z">
              <w:r>
                <w:t>Użytkownik poprawnie zrealizował PU002 oraz PU0</w:t>
              </w:r>
            </w:ins>
            <w:ins w:id="5446" w:author="Okot" w:date="2020-01-20T14:46:00Z">
              <w:r>
                <w:t>09</w:t>
              </w:r>
            </w:ins>
            <w:ins w:id="5447" w:author="Okot" w:date="2020-01-20T14:44:00Z">
              <w:r>
                <w:t xml:space="preserve"> i znajduje się na podstronie „Moje dane”.</w:t>
              </w:r>
            </w:ins>
          </w:p>
        </w:tc>
      </w:tr>
      <w:tr w:rsidR="007B59F3" w14:paraId="78921442" w14:textId="77777777" w:rsidTr="00645B77">
        <w:trPr>
          <w:ins w:id="5448" w:author="Okot" w:date="2020-01-20T14:44:00Z"/>
        </w:trPr>
        <w:tc>
          <w:tcPr>
            <w:tcW w:w="3397" w:type="dxa"/>
          </w:tcPr>
          <w:p w14:paraId="3A80A78B" w14:textId="77777777" w:rsidR="007B59F3" w:rsidRPr="006076CC" w:rsidRDefault="007B59F3" w:rsidP="00645B77">
            <w:pPr>
              <w:ind w:firstLine="0"/>
              <w:rPr>
                <w:ins w:id="5449" w:author="Okot" w:date="2020-01-20T14:44:00Z"/>
                <w:b/>
              </w:rPr>
            </w:pPr>
            <w:ins w:id="5450" w:author="Okot" w:date="2020-01-20T14:44:00Z">
              <w:r w:rsidRPr="006076CC">
                <w:rPr>
                  <w:b/>
                </w:rPr>
                <w:t>Inicjacja</w:t>
              </w:r>
            </w:ins>
          </w:p>
        </w:tc>
        <w:tc>
          <w:tcPr>
            <w:tcW w:w="5664" w:type="dxa"/>
          </w:tcPr>
          <w:p w14:paraId="74A85357" w14:textId="77777777" w:rsidR="007B59F3" w:rsidRDefault="007B59F3" w:rsidP="00645B77">
            <w:pPr>
              <w:ind w:firstLine="0"/>
              <w:rPr>
                <w:ins w:id="5451" w:author="Okot" w:date="2020-01-20T14:44:00Z"/>
              </w:rPr>
            </w:pPr>
            <w:ins w:id="5452" w:author="Okot" w:date="2020-01-20T14:44:00Z">
              <w:r>
                <w:t>Użytkownik nacisnął przycisk „Dodaj nowy pomiar” przy wykresie zmian obwodu bioder.</w:t>
              </w:r>
            </w:ins>
          </w:p>
        </w:tc>
      </w:tr>
      <w:tr w:rsidR="007B59F3" w14:paraId="49C33E0A" w14:textId="77777777" w:rsidTr="00645B77">
        <w:trPr>
          <w:ins w:id="5453" w:author="Okot" w:date="2020-01-20T14:44:00Z"/>
        </w:trPr>
        <w:tc>
          <w:tcPr>
            <w:tcW w:w="3397" w:type="dxa"/>
          </w:tcPr>
          <w:p w14:paraId="1720184C" w14:textId="77777777" w:rsidR="007B59F3" w:rsidRPr="006076CC" w:rsidRDefault="007B59F3" w:rsidP="00645B77">
            <w:pPr>
              <w:ind w:firstLine="0"/>
              <w:rPr>
                <w:ins w:id="5454" w:author="Okot" w:date="2020-01-20T14:44:00Z"/>
                <w:b/>
              </w:rPr>
            </w:pPr>
            <w:ins w:id="5455" w:author="Okot" w:date="2020-01-20T14:44:00Z">
              <w:r w:rsidRPr="006076CC">
                <w:rPr>
                  <w:b/>
                </w:rPr>
                <w:t>Warunki końcowe</w:t>
              </w:r>
            </w:ins>
          </w:p>
        </w:tc>
        <w:tc>
          <w:tcPr>
            <w:tcW w:w="5664" w:type="dxa"/>
          </w:tcPr>
          <w:p w14:paraId="4550D9E0" w14:textId="77777777" w:rsidR="007B59F3" w:rsidRDefault="007B59F3" w:rsidP="00645B77">
            <w:pPr>
              <w:ind w:firstLine="0"/>
              <w:rPr>
                <w:ins w:id="5456" w:author="Okot" w:date="2020-01-20T14:44:00Z"/>
              </w:rPr>
            </w:pPr>
            <w:ins w:id="5457" w:author="Okot" w:date="2020-01-20T14:44:00Z">
              <w:r>
                <w:t>Na wykresie pojawia się nowy punkt. Dane nad wykresem zostają zaktualizowane.</w:t>
              </w:r>
            </w:ins>
          </w:p>
        </w:tc>
      </w:tr>
      <w:tr w:rsidR="007B59F3" w14:paraId="3A2096BA" w14:textId="77777777" w:rsidTr="00645B77">
        <w:trPr>
          <w:ins w:id="5458" w:author="Okot" w:date="2020-01-20T14:44:00Z"/>
        </w:trPr>
        <w:tc>
          <w:tcPr>
            <w:tcW w:w="3397" w:type="dxa"/>
          </w:tcPr>
          <w:p w14:paraId="622FF367" w14:textId="77777777" w:rsidR="007B59F3" w:rsidRPr="006076CC" w:rsidRDefault="007B59F3" w:rsidP="00645B77">
            <w:pPr>
              <w:ind w:firstLine="0"/>
              <w:rPr>
                <w:ins w:id="5459" w:author="Okot" w:date="2020-01-20T14:44:00Z"/>
                <w:b/>
              </w:rPr>
            </w:pPr>
            <w:ins w:id="5460" w:author="Okot" w:date="2020-01-20T14:44:00Z">
              <w:r w:rsidRPr="006076CC">
                <w:rPr>
                  <w:b/>
                </w:rPr>
                <w:t>Scenariusz główny</w:t>
              </w:r>
            </w:ins>
          </w:p>
        </w:tc>
        <w:tc>
          <w:tcPr>
            <w:tcW w:w="5664" w:type="dxa"/>
          </w:tcPr>
          <w:p w14:paraId="6499943A" w14:textId="77777777" w:rsidR="007B59F3" w:rsidRDefault="007B59F3" w:rsidP="00645B77">
            <w:pPr>
              <w:ind w:firstLine="0"/>
              <w:rPr>
                <w:ins w:id="5461" w:author="Okot" w:date="2020-01-20T14:44:00Z"/>
              </w:rPr>
            </w:pPr>
            <w:ins w:id="5462" w:author="Okot" w:date="2020-01-20T14:44:00Z">
              <w:r>
                <w:t>1. Pojawia się okno modalne zawierające formularz dodawania nowego pomiaru.</w:t>
              </w:r>
            </w:ins>
          </w:p>
          <w:p w14:paraId="72D85ECB" w14:textId="77777777" w:rsidR="007B59F3" w:rsidRDefault="007B59F3" w:rsidP="00645B77">
            <w:pPr>
              <w:ind w:firstLine="0"/>
              <w:rPr>
                <w:ins w:id="5463" w:author="Okot" w:date="2020-01-20T14:44:00Z"/>
              </w:rPr>
            </w:pPr>
            <w:ins w:id="5464" w:author="Okot" w:date="2020-01-20T14:44:00Z">
              <w:r>
                <w:t>2. Użytkownik wprowadza wartość nowego pomiaru.</w:t>
              </w:r>
            </w:ins>
          </w:p>
          <w:p w14:paraId="71B976E6" w14:textId="77777777" w:rsidR="007B59F3" w:rsidRDefault="007B59F3" w:rsidP="00645B77">
            <w:pPr>
              <w:ind w:firstLine="0"/>
              <w:rPr>
                <w:ins w:id="5465" w:author="Okot" w:date="2020-01-20T14:44:00Z"/>
              </w:rPr>
            </w:pPr>
            <w:ins w:id="5466" w:author="Okot" w:date="2020-01-20T14:44:00Z">
              <w:r>
                <w:t>3. Użytkownik korzysta z przycisku „Zapisz”.</w:t>
              </w:r>
            </w:ins>
          </w:p>
          <w:p w14:paraId="731337C8" w14:textId="77777777" w:rsidR="007B59F3" w:rsidRDefault="007B59F3" w:rsidP="00645B77">
            <w:pPr>
              <w:ind w:firstLine="0"/>
              <w:rPr>
                <w:ins w:id="5467" w:author="Okot" w:date="2020-01-20T14:44:00Z"/>
              </w:rPr>
            </w:pPr>
            <w:ins w:id="5468" w:author="Okot" w:date="2020-01-20T14:44:00Z">
              <w:r>
                <w:t>4. System weryfikuje poprawność przesyłanych danych.</w:t>
              </w:r>
            </w:ins>
          </w:p>
          <w:p w14:paraId="434FF8F4" w14:textId="77777777" w:rsidR="007B59F3" w:rsidRDefault="007B59F3" w:rsidP="00645B77">
            <w:pPr>
              <w:ind w:firstLine="0"/>
              <w:rPr>
                <w:ins w:id="5469" w:author="Okot" w:date="2020-01-20T14:44:00Z"/>
              </w:rPr>
            </w:pPr>
            <w:ins w:id="5470" w:author="Okot" w:date="2020-01-20T14:44:00Z">
              <w:r>
                <w:t>5. Pomiar zostaje dodany do bazy danych.</w:t>
              </w:r>
            </w:ins>
          </w:p>
          <w:p w14:paraId="6E0E87DF" w14:textId="77777777" w:rsidR="007B59F3" w:rsidRDefault="007B59F3" w:rsidP="00645B77">
            <w:pPr>
              <w:ind w:firstLine="0"/>
              <w:rPr>
                <w:ins w:id="5471" w:author="Okot" w:date="2020-01-20T14:44:00Z"/>
              </w:rPr>
            </w:pPr>
            <w:ins w:id="5472" w:author="Okot" w:date="2020-01-20T14:44:00Z">
              <w:r>
                <w:t>6. Wartość obwodu bioder w sekcji „Twoje wymiary” na stronie „Moje dane” zostaje zaktualizowana.</w:t>
              </w:r>
            </w:ins>
          </w:p>
          <w:p w14:paraId="3E7F710B" w14:textId="77777777" w:rsidR="007B59F3" w:rsidRDefault="007B59F3" w:rsidP="00645B77">
            <w:pPr>
              <w:ind w:firstLine="0"/>
              <w:rPr>
                <w:ins w:id="5473" w:author="Okot" w:date="2020-01-20T14:44:00Z"/>
              </w:rPr>
            </w:pPr>
            <w:ins w:id="5474" w:author="Okot" w:date="2020-01-20T14:44:00Z">
              <w:r>
                <w:t>7. Na wykresie w odpowiednim miejscu pojawia się nowy punkt. Nad wykresem zostają zaktualizowane wartości postępu.</w:t>
              </w:r>
            </w:ins>
          </w:p>
        </w:tc>
      </w:tr>
      <w:tr w:rsidR="007B59F3" w14:paraId="16B65B3D" w14:textId="77777777" w:rsidTr="00645B77">
        <w:trPr>
          <w:trHeight w:val="54"/>
          <w:ins w:id="5475" w:author="Okot" w:date="2020-01-20T14:44:00Z"/>
        </w:trPr>
        <w:tc>
          <w:tcPr>
            <w:tcW w:w="3397" w:type="dxa"/>
          </w:tcPr>
          <w:p w14:paraId="0F432E59" w14:textId="77777777" w:rsidR="007B59F3" w:rsidRPr="006076CC" w:rsidRDefault="007B59F3" w:rsidP="00645B77">
            <w:pPr>
              <w:ind w:firstLine="0"/>
              <w:rPr>
                <w:ins w:id="5476" w:author="Okot" w:date="2020-01-20T14:44:00Z"/>
                <w:b/>
              </w:rPr>
            </w:pPr>
            <w:ins w:id="5477" w:author="Okot" w:date="2020-01-20T14:44:00Z">
              <w:r w:rsidRPr="006076CC">
                <w:rPr>
                  <w:b/>
                </w:rPr>
                <w:t>Scenariusze alternatywne</w:t>
              </w:r>
            </w:ins>
          </w:p>
        </w:tc>
        <w:tc>
          <w:tcPr>
            <w:tcW w:w="5664" w:type="dxa"/>
          </w:tcPr>
          <w:p w14:paraId="1F55B878" w14:textId="77777777" w:rsidR="007B59F3" w:rsidRDefault="007B59F3" w:rsidP="00645B77">
            <w:pPr>
              <w:ind w:firstLine="0"/>
              <w:rPr>
                <w:ins w:id="5478" w:author="Okot" w:date="2020-01-20T14:44:00Z"/>
              </w:rPr>
            </w:pPr>
            <w:ins w:id="5479" w:author="Okot" w:date="2020-01-20T14:44:00Z">
              <w:r>
                <w:t>(1-3).1. Użytkownik używa przycisku do zamknięcia okna.</w:t>
              </w:r>
            </w:ins>
          </w:p>
          <w:p w14:paraId="3692868C" w14:textId="77777777" w:rsidR="007B59F3" w:rsidRDefault="007B59F3" w:rsidP="00645B77">
            <w:pPr>
              <w:ind w:firstLine="0"/>
              <w:rPr>
                <w:ins w:id="5480" w:author="Okot" w:date="2020-01-20T14:44:00Z"/>
              </w:rPr>
            </w:pPr>
            <w:ins w:id="5481" w:author="Okot" w:date="2020-01-20T14:44:00Z">
              <w:r>
                <w:t>(1-3).1.1. Pojawia okno dialogowe służące do potwierdzenia zamknięcia okna bez zapisywania danych.</w:t>
              </w:r>
            </w:ins>
          </w:p>
          <w:p w14:paraId="2E40701E" w14:textId="77777777" w:rsidR="007B59F3" w:rsidRDefault="007B59F3" w:rsidP="00645B77">
            <w:pPr>
              <w:ind w:firstLine="0"/>
              <w:rPr>
                <w:ins w:id="5482" w:author="Okot" w:date="2020-01-20T14:44:00Z"/>
              </w:rPr>
            </w:pPr>
            <w:ins w:id="5483" w:author="Okot" w:date="2020-01-20T14:44:00Z">
              <w:r>
                <w:lastRenderedPageBreak/>
                <w:t>(1-3).1.2.1. Użytkownik potwierdza zamknięcie okna.</w:t>
              </w:r>
            </w:ins>
          </w:p>
          <w:p w14:paraId="7919FEC5" w14:textId="77777777" w:rsidR="007B59F3" w:rsidRDefault="007B59F3" w:rsidP="00645B77">
            <w:pPr>
              <w:ind w:firstLine="0"/>
              <w:rPr>
                <w:ins w:id="5484" w:author="Okot" w:date="2020-01-20T14:44:00Z"/>
              </w:rPr>
            </w:pPr>
            <w:ins w:id="5485" w:author="Okot" w:date="2020-01-20T14:44:00Z">
              <w:r>
                <w:t>(1-3).1.2.1.1. Okno modalne z formularzem zostaje zamknięte.</w:t>
              </w:r>
            </w:ins>
          </w:p>
          <w:p w14:paraId="754FBD88" w14:textId="77777777" w:rsidR="007B59F3" w:rsidRDefault="007B59F3" w:rsidP="00645B77">
            <w:pPr>
              <w:ind w:firstLine="0"/>
              <w:rPr>
                <w:ins w:id="5486" w:author="Okot" w:date="2020-01-20T14:44:00Z"/>
              </w:rPr>
            </w:pPr>
            <w:ins w:id="5487" w:author="Okot" w:date="2020-01-20T14:44:00Z">
              <w:r>
                <w:t>(1-3).1.2.1.2. Powrót do podstrony „Moje dane”.</w:t>
              </w:r>
            </w:ins>
          </w:p>
          <w:p w14:paraId="0F26EEE3" w14:textId="77777777" w:rsidR="007B59F3" w:rsidRDefault="007B59F3" w:rsidP="00645B77">
            <w:pPr>
              <w:ind w:firstLine="0"/>
              <w:rPr>
                <w:ins w:id="5488" w:author="Okot" w:date="2020-01-20T14:44:00Z"/>
              </w:rPr>
            </w:pPr>
            <w:ins w:id="5489" w:author="Okot" w:date="2020-01-20T14:44:00Z">
              <w:r>
                <w:t>(1-3).1.2.2. Użytkownik rezygnuje z akcji.</w:t>
              </w:r>
            </w:ins>
          </w:p>
          <w:p w14:paraId="63A74444" w14:textId="528C4FC8" w:rsidR="007B59F3" w:rsidRDefault="007B59F3" w:rsidP="00645B77">
            <w:pPr>
              <w:ind w:firstLine="0"/>
              <w:rPr>
                <w:ins w:id="5490" w:author="Okot" w:date="2020-01-20T14:44:00Z"/>
              </w:rPr>
            </w:pPr>
            <w:ins w:id="5491" w:author="Okot" w:date="2020-01-20T14:44:00Z">
              <w:r>
                <w:t>(1-3).1.2.2.1. Powrót do pkt (1-3).</w:t>
              </w:r>
            </w:ins>
          </w:p>
          <w:p w14:paraId="22F2E1B0" w14:textId="77777777" w:rsidR="007B59F3" w:rsidRDefault="007B59F3" w:rsidP="00645B77">
            <w:pPr>
              <w:ind w:firstLine="0"/>
              <w:rPr>
                <w:ins w:id="5492" w:author="Okot" w:date="2020-01-20T14:44:00Z"/>
              </w:rPr>
            </w:pPr>
            <w:ins w:id="5493" w:author="Okot" w:date="2020-01-20T14:44:00Z">
              <w:r>
                <w:t>4.1(a) Pozostawiona pole „Wprowadź wartość” puste.</w:t>
              </w:r>
            </w:ins>
          </w:p>
          <w:p w14:paraId="5AC8CF83" w14:textId="77777777" w:rsidR="007B59F3" w:rsidRDefault="007B59F3" w:rsidP="00645B77">
            <w:pPr>
              <w:ind w:firstLine="0"/>
              <w:rPr>
                <w:ins w:id="5494" w:author="Okot" w:date="2020-01-20T14:44:00Z"/>
              </w:rPr>
            </w:pPr>
            <w:ins w:id="5495" w:author="Okot" w:date="2020-01-20T14:44:00Z">
              <w:r>
                <w:t>4.1(b) Wprowadzono niepoprawną wartość pomiaru.</w:t>
              </w:r>
            </w:ins>
          </w:p>
          <w:p w14:paraId="64CDC5BB" w14:textId="77777777" w:rsidR="007B59F3" w:rsidRDefault="007B59F3" w:rsidP="00645B77">
            <w:pPr>
              <w:ind w:firstLine="0"/>
              <w:rPr>
                <w:ins w:id="5496" w:author="Okot" w:date="2020-01-20T14:44:00Z"/>
              </w:rPr>
            </w:pPr>
            <w:ins w:id="5497" w:author="Okot" w:date="2020-01-20T14:44:00Z">
              <w:r>
                <w:t>4.1.1. Wyświetlony zostaje stosowny komunikat błędu.</w:t>
              </w:r>
            </w:ins>
          </w:p>
          <w:p w14:paraId="45277B6A" w14:textId="2E065769" w:rsidR="007B59F3" w:rsidRDefault="00975867" w:rsidP="00645B77">
            <w:pPr>
              <w:ind w:firstLine="0"/>
              <w:rPr>
                <w:ins w:id="5498" w:author="Okot" w:date="2020-01-20T14:44:00Z"/>
              </w:rPr>
            </w:pPr>
            <w:ins w:id="5499" w:author="Okot" w:date="2020-01-20T14:44:00Z">
              <w:r>
                <w:t>4.1.2. Powrót do pkt</w:t>
              </w:r>
              <w:r w:rsidR="007B59F3">
                <w:t> 2.</w:t>
              </w:r>
            </w:ins>
          </w:p>
        </w:tc>
      </w:tr>
    </w:tbl>
    <w:p w14:paraId="6CD702CE" w14:textId="77777777" w:rsidR="007B59F3" w:rsidRDefault="007B59F3" w:rsidP="007B59F3">
      <w:pPr>
        <w:ind w:firstLine="0"/>
        <w:rPr>
          <w:ins w:id="5500" w:author="Okot" w:date="2020-01-20T14:44:00Z"/>
        </w:rPr>
      </w:pPr>
    </w:p>
    <w:p w14:paraId="4BD0C857" w14:textId="60A85C91" w:rsidR="00A137F2" w:rsidRDefault="00CF0D9F" w:rsidP="00A137F2">
      <w:pPr>
        <w:ind w:firstLine="0"/>
        <w:rPr>
          <w:ins w:id="5501" w:author="Okot" w:date="2020-01-20T14:52:00Z"/>
        </w:rPr>
      </w:pPr>
      <w:ins w:id="5502" w:author="Okot" w:date="2020-01-20T14:52:00Z">
        <w:r>
          <w:t>Tabela 4.21</w:t>
        </w:r>
        <w:r w:rsidR="00A137F2">
          <w:t>.</w:t>
        </w:r>
      </w:ins>
    </w:p>
    <w:p w14:paraId="23A29796" w14:textId="77777777" w:rsidR="00A137F2" w:rsidRDefault="00A137F2" w:rsidP="00A137F2">
      <w:pPr>
        <w:ind w:firstLine="0"/>
        <w:rPr>
          <w:ins w:id="5503" w:author="Okot" w:date="2020-01-20T14:52:00Z"/>
        </w:rPr>
      </w:pPr>
      <w:ins w:id="5504" w:author="Okot" w:date="2020-01-20T14:52:00Z">
        <w:r>
          <w:t>Opis scenariusza przypadku użycia „Przeglądanie wykresu wagi”.</w:t>
        </w:r>
      </w:ins>
    </w:p>
    <w:tbl>
      <w:tblPr>
        <w:tblStyle w:val="Tabela-Siatka"/>
        <w:tblW w:w="0" w:type="auto"/>
        <w:tblLook w:val="04A0" w:firstRow="1" w:lastRow="0" w:firstColumn="1" w:lastColumn="0" w:noHBand="0" w:noVBand="1"/>
      </w:tblPr>
      <w:tblGrid>
        <w:gridCol w:w="3397"/>
        <w:gridCol w:w="5664"/>
      </w:tblGrid>
      <w:tr w:rsidR="00A137F2" w14:paraId="628BC5AC" w14:textId="77777777" w:rsidTr="00645B77">
        <w:trPr>
          <w:ins w:id="5505" w:author="Okot" w:date="2020-01-20T14:52:00Z"/>
        </w:trPr>
        <w:tc>
          <w:tcPr>
            <w:tcW w:w="3397" w:type="dxa"/>
          </w:tcPr>
          <w:p w14:paraId="2F9E1123" w14:textId="77777777" w:rsidR="00A137F2" w:rsidRPr="006076CC" w:rsidRDefault="00A137F2" w:rsidP="00645B77">
            <w:pPr>
              <w:ind w:firstLine="0"/>
              <w:rPr>
                <w:ins w:id="5506" w:author="Okot" w:date="2020-01-20T14:52:00Z"/>
                <w:b/>
              </w:rPr>
            </w:pPr>
            <w:ins w:id="5507" w:author="Okot" w:date="2020-01-20T14:52:00Z">
              <w:r w:rsidRPr="006076CC">
                <w:rPr>
                  <w:b/>
                </w:rPr>
                <w:t>Nazwa</w:t>
              </w:r>
            </w:ins>
          </w:p>
        </w:tc>
        <w:tc>
          <w:tcPr>
            <w:tcW w:w="5664" w:type="dxa"/>
          </w:tcPr>
          <w:p w14:paraId="5E0435AB" w14:textId="715964DB" w:rsidR="00A137F2" w:rsidRPr="00A12070" w:rsidRDefault="00CF0D9F" w:rsidP="00645B77">
            <w:pPr>
              <w:ind w:firstLine="0"/>
              <w:rPr>
                <w:ins w:id="5508" w:author="Okot" w:date="2020-01-20T14:52:00Z"/>
                <w:b/>
                <w:i/>
              </w:rPr>
            </w:pPr>
            <w:ins w:id="5509" w:author="Okot" w:date="2020-01-20T14:52:00Z">
              <w:r>
                <w:rPr>
                  <w:b/>
                  <w:i/>
                </w:rPr>
                <w:t>PU021</w:t>
              </w:r>
              <w:r w:rsidR="00A137F2" w:rsidRPr="00A12070">
                <w:rPr>
                  <w:b/>
                  <w:i/>
                </w:rPr>
                <w:t>: Przeglądanie wykresu wagi</w:t>
              </w:r>
            </w:ins>
          </w:p>
        </w:tc>
      </w:tr>
      <w:tr w:rsidR="00A137F2" w14:paraId="655ADF66" w14:textId="77777777" w:rsidTr="00645B77">
        <w:trPr>
          <w:ins w:id="5510" w:author="Okot" w:date="2020-01-20T14:52:00Z"/>
        </w:trPr>
        <w:tc>
          <w:tcPr>
            <w:tcW w:w="3397" w:type="dxa"/>
          </w:tcPr>
          <w:p w14:paraId="272B4E8C" w14:textId="77777777" w:rsidR="00A137F2" w:rsidRPr="006076CC" w:rsidRDefault="00A137F2" w:rsidP="00645B77">
            <w:pPr>
              <w:ind w:firstLine="0"/>
              <w:rPr>
                <w:ins w:id="5511" w:author="Okot" w:date="2020-01-20T14:52:00Z"/>
                <w:b/>
              </w:rPr>
            </w:pPr>
            <w:ins w:id="5512" w:author="Okot" w:date="2020-01-20T14:52:00Z">
              <w:r w:rsidRPr="006076CC">
                <w:rPr>
                  <w:b/>
                </w:rPr>
                <w:t>Opis</w:t>
              </w:r>
            </w:ins>
          </w:p>
        </w:tc>
        <w:tc>
          <w:tcPr>
            <w:tcW w:w="5664" w:type="dxa"/>
          </w:tcPr>
          <w:p w14:paraId="43711C63" w14:textId="77777777" w:rsidR="00A137F2" w:rsidRDefault="00A137F2" w:rsidP="00645B77">
            <w:pPr>
              <w:ind w:firstLine="0"/>
              <w:rPr>
                <w:ins w:id="5513" w:author="Okot" w:date="2020-01-20T14:52:00Z"/>
              </w:rPr>
            </w:pPr>
            <w:ins w:id="5514" w:author="Okot" w:date="2020-01-20T14:52:00Z">
              <w:r>
                <w:t>Przypadek użycia pozwala użytkownikowi śledzić zmiany jego wagi.</w:t>
              </w:r>
            </w:ins>
          </w:p>
        </w:tc>
      </w:tr>
      <w:tr w:rsidR="00A137F2" w14:paraId="3DC5805B" w14:textId="77777777" w:rsidTr="00645B77">
        <w:trPr>
          <w:ins w:id="5515" w:author="Okot" w:date="2020-01-20T14:52:00Z"/>
        </w:trPr>
        <w:tc>
          <w:tcPr>
            <w:tcW w:w="3397" w:type="dxa"/>
          </w:tcPr>
          <w:p w14:paraId="6A39394C" w14:textId="77777777" w:rsidR="00A137F2" w:rsidRPr="006076CC" w:rsidRDefault="00A137F2" w:rsidP="00645B77">
            <w:pPr>
              <w:ind w:firstLine="0"/>
              <w:rPr>
                <w:ins w:id="5516" w:author="Okot" w:date="2020-01-20T14:52:00Z"/>
                <w:b/>
              </w:rPr>
            </w:pPr>
            <w:ins w:id="5517" w:author="Okot" w:date="2020-01-20T14:52:00Z">
              <w:r w:rsidRPr="006076CC">
                <w:rPr>
                  <w:b/>
                </w:rPr>
                <w:t>Warunki początkowe</w:t>
              </w:r>
            </w:ins>
          </w:p>
        </w:tc>
        <w:tc>
          <w:tcPr>
            <w:tcW w:w="5664" w:type="dxa"/>
          </w:tcPr>
          <w:p w14:paraId="3058125E" w14:textId="38F325D9" w:rsidR="00A137F2" w:rsidRDefault="00A137F2" w:rsidP="00645B77">
            <w:pPr>
              <w:ind w:firstLine="0"/>
              <w:rPr>
                <w:ins w:id="5518" w:author="Okot" w:date="2020-01-20T14:52:00Z"/>
              </w:rPr>
            </w:pPr>
            <w:ins w:id="5519" w:author="Okot" w:date="2020-01-20T14:52:00Z">
              <w:r>
                <w:t>Użytkownik poprawnie zrealizował PU002 oraz PU</w:t>
              </w:r>
              <w:r w:rsidR="0065289A">
                <w:t>009</w:t>
              </w:r>
              <w:r>
                <w:t xml:space="preserve"> i znajduje się na stronie „Moje dane”.</w:t>
              </w:r>
            </w:ins>
          </w:p>
        </w:tc>
      </w:tr>
      <w:tr w:rsidR="00A137F2" w14:paraId="5233E6C7" w14:textId="77777777" w:rsidTr="00645B77">
        <w:trPr>
          <w:ins w:id="5520" w:author="Okot" w:date="2020-01-20T14:52:00Z"/>
        </w:trPr>
        <w:tc>
          <w:tcPr>
            <w:tcW w:w="3397" w:type="dxa"/>
          </w:tcPr>
          <w:p w14:paraId="5CDA0596" w14:textId="77777777" w:rsidR="00A137F2" w:rsidRPr="006076CC" w:rsidRDefault="00A137F2" w:rsidP="00645B77">
            <w:pPr>
              <w:ind w:firstLine="0"/>
              <w:rPr>
                <w:ins w:id="5521" w:author="Okot" w:date="2020-01-20T14:52:00Z"/>
                <w:b/>
              </w:rPr>
            </w:pPr>
            <w:ins w:id="5522" w:author="Okot" w:date="2020-01-20T14:52:00Z">
              <w:r w:rsidRPr="006076CC">
                <w:rPr>
                  <w:b/>
                </w:rPr>
                <w:t>Inicjacja</w:t>
              </w:r>
            </w:ins>
          </w:p>
        </w:tc>
        <w:tc>
          <w:tcPr>
            <w:tcW w:w="5664" w:type="dxa"/>
          </w:tcPr>
          <w:p w14:paraId="3315463A" w14:textId="77777777" w:rsidR="00A137F2" w:rsidRDefault="00A137F2" w:rsidP="00645B77">
            <w:pPr>
              <w:ind w:firstLine="0"/>
              <w:rPr>
                <w:ins w:id="5523" w:author="Okot" w:date="2020-01-20T14:52:00Z"/>
              </w:rPr>
            </w:pPr>
            <w:ins w:id="5524" w:author="Okot" w:date="2020-01-20T14:52:00Z">
              <w:r>
                <w:t>Użytkownik wybiera punkt na wykresie i klika na niego.</w:t>
              </w:r>
            </w:ins>
          </w:p>
        </w:tc>
      </w:tr>
      <w:tr w:rsidR="00A137F2" w14:paraId="018E4F16" w14:textId="77777777" w:rsidTr="00645B77">
        <w:trPr>
          <w:ins w:id="5525" w:author="Okot" w:date="2020-01-20T14:52:00Z"/>
        </w:trPr>
        <w:tc>
          <w:tcPr>
            <w:tcW w:w="3397" w:type="dxa"/>
          </w:tcPr>
          <w:p w14:paraId="2C29339D" w14:textId="77777777" w:rsidR="00A137F2" w:rsidRPr="006076CC" w:rsidRDefault="00A137F2" w:rsidP="00645B77">
            <w:pPr>
              <w:ind w:firstLine="0"/>
              <w:rPr>
                <w:ins w:id="5526" w:author="Okot" w:date="2020-01-20T14:52:00Z"/>
                <w:b/>
              </w:rPr>
            </w:pPr>
            <w:ins w:id="5527" w:author="Okot" w:date="2020-01-20T14:52:00Z">
              <w:r w:rsidRPr="006076CC">
                <w:rPr>
                  <w:b/>
                </w:rPr>
                <w:t>Warunki końcowe</w:t>
              </w:r>
            </w:ins>
          </w:p>
        </w:tc>
        <w:tc>
          <w:tcPr>
            <w:tcW w:w="5664" w:type="dxa"/>
          </w:tcPr>
          <w:p w14:paraId="43ADE746" w14:textId="77777777" w:rsidR="00A137F2" w:rsidRDefault="00A137F2" w:rsidP="00645B77">
            <w:pPr>
              <w:ind w:firstLine="0"/>
              <w:rPr>
                <w:ins w:id="5528" w:author="Okot" w:date="2020-01-20T14:52:00Z"/>
              </w:rPr>
            </w:pPr>
            <w:ins w:id="5529" w:author="Okot" w:date="2020-01-20T14:52:00Z">
              <w:r>
                <w:t>Wyświetlone zostały informacje dotyczące wybranego pomiaru.</w:t>
              </w:r>
            </w:ins>
          </w:p>
        </w:tc>
      </w:tr>
      <w:tr w:rsidR="00A137F2" w14:paraId="7469D457" w14:textId="77777777" w:rsidTr="00645B77">
        <w:trPr>
          <w:ins w:id="5530" w:author="Okot" w:date="2020-01-20T14:52:00Z"/>
        </w:trPr>
        <w:tc>
          <w:tcPr>
            <w:tcW w:w="3397" w:type="dxa"/>
          </w:tcPr>
          <w:p w14:paraId="4B7CACA0" w14:textId="77777777" w:rsidR="00A137F2" w:rsidRPr="006076CC" w:rsidRDefault="00A137F2" w:rsidP="00645B77">
            <w:pPr>
              <w:ind w:firstLine="0"/>
              <w:rPr>
                <w:ins w:id="5531" w:author="Okot" w:date="2020-01-20T14:52:00Z"/>
                <w:b/>
              </w:rPr>
            </w:pPr>
            <w:ins w:id="5532" w:author="Okot" w:date="2020-01-20T14:52:00Z">
              <w:r w:rsidRPr="006076CC">
                <w:rPr>
                  <w:b/>
                </w:rPr>
                <w:t>Scenariusz główny</w:t>
              </w:r>
            </w:ins>
          </w:p>
        </w:tc>
        <w:tc>
          <w:tcPr>
            <w:tcW w:w="5664" w:type="dxa"/>
          </w:tcPr>
          <w:p w14:paraId="08F7415C" w14:textId="77777777" w:rsidR="00A137F2" w:rsidRDefault="00A137F2" w:rsidP="00645B77">
            <w:pPr>
              <w:ind w:firstLine="0"/>
              <w:rPr>
                <w:ins w:id="5533" w:author="Okot" w:date="2020-01-20T14:52:00Z"/>
              </w:rPr>
            </w:pPr>
            <w:ins w:id="5534" w:author="Okot" w:date="2020-01-20T14:52:00Z">
              <w:r>
                <w:t>1. Użytkownik wybiera punkt na wykresie i klika na niego.</w:t>
              </w:r>
            </w:ins>
          </w:p>
          <w:p w14:paraId="10930D17" w14:textId="77777777" w:rsidR="00A137F2" w:rsidRDefault="00A137F2" w:rsidP="00645B77">
            <w:pPr>
              <w:ind w:firstLine="0"/>
              <w:rPr>
                <w:ins w:id="5535" w:author="Okot" w:date="2020-01-20T14:52:00Z"/>
              </w:rPr>
            </w:pPr>
            <w:ins w:id="5536" w:author="Okot" w:date="2020-01-20T14:52:00Z">
              <w:r>
                <w:t>2. Nad punktem zostają wyświetlone informację: datę pomiaru oraz wartość wagi w tym dniu oraz przyciski: do usunięcia i edycji pomiaru.</w:t>
              </w:r>
            </w:ins>
          </w:p>
        </w:tc>
      </w:tr>
      <w:tr w:rsidR="00A137F2" w14:paraId="3D21F9B8" w14:textId="77777777" w:rsidTr="00645B77">
        <w:trPr>
          <w:trHeight w:val="54"/>
          <w:ins w:id="5537" w:author="Okot" w:date="2020-01-20T14:52:00Z"/>
        </w:trPr>
        <w:tc>
          <w:tcPr>
            <w:tcW w:w="3397" w:type="dxa"/>
          </w:tcPr>
          <w:p w14:paraId="1B03F529" w14:textId="77777777" w:rsidR="00A137F2" w:rsidRPr="006076CC" w:rsidRDefault="00A137F2" w:rsidP="00645B77">
            <w:pPr>
              <w:ind w:firstLine="0"/>
              <w:rPr>
                <w:ins w:id="5538" w:author="Okot" w:date="2020-01-20T14:52:00Z"/>
                <w:b/>
              </w:rPr>
            </w:pPr>
            <w:ins w:id="5539" w:author="Okot" w:date="2020-01-20T14:52:00Z">
              <w:r w:rsidRPr="006076CC">
                <w:rPr>
                  <w:b/>
                </w:rPr>
                <w:t>Scenariusze alternatywne</w:t>
              </w:r>
            </w:ins>
          </w:p>
        </w:tc>
        <w:tc>
          <w:tcPr>
            <w:tcW w:w="5664" w:type="dxa"/>
          </w:tcPr>
          <w:p w14:paraId="01E0DA93" w14:textId="77777777" w:rsidR="00A137F2" w:rsidRDefault="00A137F2" w:rsidP="00645B77">
            <w:pPr>
              <w:ind w:firstLine="0"/>
              <w:rPr>
                <w:ins w:id="5540" w:author="Okot" w:date="2020-01-20T14:52:00Z"/>
              </w:rPr>
            </w:pPr>
            <w:ins w:id="5541" w:author="Okot" w:date="2020-01-20T14:52:00Z">
              <w:r>
                <w:t>2.1. Wybrany został najstarszy pomiar.</w:t>
              </w:r>
            </w:ins>
          </w:p>
          <w:p w14:paraId="2A2DE11E" w14:textId="77777777" w:rsidR="00A137F2" w:rsidRDefault="00A137F2" w:rsidP="00645B77">
            <w:pPr>
              <w:ind w:firstLine="0"/>
              <w:rPr>
                <w:ins w:id="5542" w:author="Okot" w:date="2020-01-20T14:52:00Z"/>
              </w:rPr>
            </w:pPr>
            <w:ins w:id="5543" w:author="Okot" w:date="2020-01-20T14:52:00Z">
              <w:r>
                <w:t>2.1.1. Nie wyświetla się przycisku do usunięcia pomiaru.</w:t>
              </w:r>
            </w:ins>
          </w:p>
        </w:tc>
      </w:tr>
    </w:tbl>
    <w:p w14:paraId="5B75CCB4" w14:textId="77777777" w:rsidR="00A137F2" w:rsidRDefault="00A137F2" w:rsidP="00A137F2">
      <w:pPr>
        <w:spacing w:after="160" w:line="259" w:lineRule="auto"/>
        <w:ind w:firstLine="0"/>
        <w:jc w:val="left"/>
        <w:rPr>
          <w:ins w:id="5544" w:author="Okot" w:date="2020-01-20T14:52:00Z"/>
        </w:rPr>
      </w:pPr>
    </w:p>
    <w:p w14:paraId="639B19E0" w14:textId="77777777" w:rsidR="00723C68" w:rsidRDefault="00723C68">
      <w:pPr>
        <w:spacing w:after="160" w:line="259" w:lineRule="auto"/>
        <w:ind w:firstLine="0"/>
        <w:jc w:val="left"/>
        <w:rPr>
          <w:ins w:id="5545" w:author="Okot" w:date="2020-01-20T19:34:00Z"/>
        </w:rPr>
      </w:pPr>
      <w:ins w:id="5546" w:author="Okot" w:date="2020-01-20T19:34:00Z">
        <w:r>
          <w:br w:type="page"/>
        </w:r>
      </w:ins>
    </w:p>
    <w:p w14:paraId="513AEC75" w14:textId="62C430FB" w:rsidR="00A137F2" w:rsidRDefault="00A137F2" w:rsidP="00A137F2">
      <w:pPr>
        <w:spacing w:after="160" w:line="259" w:lineRule="auto"/>
        <w:ind w:firstLine="0"/>
        <w:jc w:val="left"/>
        <w:rPr>
          <w:ins w:id="5547" w:author="Okot" w:date="2020-01-20T14:52:00Z"/>
        </w:rPr>
      </w:pPr>
      <w:ins w:id="5548" w:author="Okot" w:date="2020-01-20T14:52:00Z">
        <w:r>
          <w:lastRenderedPageBreak/>
          <w:t>Tabela 4.2</w:t>
        </w:r>
      </w:ins>
      <w:ins w:id="5549" w:author="Okot" w:date="2020-01-21T13:54:00Z">
        <w:r w:rsidR="00CF0D9F">
          <w:t>2</w:t>
        </w:r>
      </w:ins>
      <w:ins w:id="5550" w:author="Okot" w:date="2020-01-20T14:52:00Z">
        <w:r>
          <w:t>.</w:t>
        </w:r>
      </w:ins>
    </w:p>
    <w:p w14:paraId="5C8E20E4" w14:textId="77777777" w:rsidR="00A137F2" w:rsidRDefault="00A137F2" w:rsidP="00A137F2">
      <w:pPr>
        <w:ind w:firstLine="0"/>
        <w:rPr>
          <w:ins w:id="5551" w:author="Okot" w:date="2020-01-20T14:52:00Z"/>
        </w:rPr>
      </w:pPr>
      <w:ins w:id="5552" w:author="Okot" w:date="2020-01-20T14:52:00Z">
        <w:r>
          <w:t>Opis scenariusza przypadku użycia „Przeglądanie wykresu obwodu pasa”.</w:t>
        </w:r>
      </w:ins>
    </w:p>
    <w:tbl>
      <w:tblPr>
        <w:tblStyle w:val="Tabela-Siatka"/>
        <w:tblW w:w="0" w:type="auto"/>
        <w:tblLook w:val="04A0" w:firstRow="1" w:lastRow="0" w:firstColumn="1" w:lastColumn="0" w:noHBand="0" w:noVBand="1"/>
      </w:tblPr>
      <w:tblGrid>
        <w:gridCol w:w="3397"/>
        <w:gridCol w:w="5664"/>
      </w:tblGrid>
      <w:tr w:rsidR="00A137F2" w14:paraId="3F533A37" w14:textId="77777777" w:rsidTr="00645B77">
        <w:trPr>
          <w:ins w:id="5553" w:author="Okot" w:date="2020-01-20T14:52:00Z"/>
        </w:trPr>
        <w:tc>
          <w:tcPr>
            <w:tcW w:w="3397" w:type="dxa"/>
          </w:tcPr>
          <w:p w14:paraId="5390A33E" w14:textId="77777777" w:rsidR="00A137F2" w:rsidRPr="006076CC" w:rsidRDefault="00A137F2" w:rsidP="00645B77">
            <w:pPr>
              <w:ind w:firstLine="0"/>
              <w:rPr>
                <w:ins w:id="5554" w:author="Okot" w:date="2020-01-20T14:52:00Z"/>
                <w:b/>
              </w:rPr>
            </w:pPr>
            <w:ins w:id="5555" w:author="Okot" w:date="2020-01-20T14:52:00Z">
              <w:r w:rsidRPr="006076CC">
                <w:rPr>
                  <w:b/>
                </w:rPr>
                <w:t>Nazwa</w:t>
              </w:r>
            </w:ins>
          </w:p>
        </w:tc>
        <w:tc>
          <w:tcPr>
            <w:tcW w:w="5664" w:type="dxa"/>
          </w:tcPr>
          <w:p w14:paraId="6ED3683F" w14:textId="2F9A6AED" w:rsidR="00A137F2" w:rsidRPr="00A12070" w:rsidRDefault="00A137F2">
            <w:pPr>
              <w:ind w:firstLine="0"/>
              <w:rPr>
                <w:ins w:id="5556" w:author="Okot" w:date="2020-01-20T14:52:00Z"/>
                <w:b/>
                <w:i/>
              </w:rPr>
            </w:pPr>
            <w:ins w:id="5557" w:author="Okot" w:date="2020-01-20T14:52:00Z">
              <w:r>
                <w:rPr>
                  <w:b/>
                  <w:i/>
                </w:rPr>
                <w:t>PU02</w:t>
              </w:r>
            </w:ins>
            <w:ins w:id="5558" w:author="Okot" w:date="2020-01-21T13:54:00Z">
              <w:r w:rsidR="00CF0D9F">
                <w:rPr>
                  <w:b/>
                  <w:i/>
                </w:rPr>
                <w:t>2</w:t>
              </w:r>
            </w:ins>
            <w:ins w:id="5559" w:author="Okot" w:date="2020-01-20T14:52:00Z">
              <w:r w:rsidRPr="00A12070">
                <w:rPr>
                  <w:b/>
                  <w:i/>
                </w:rPr>
                <w:t>: Przeglądanie wykresu obwodu pasa</w:t>
              </w:r>
            </w:ins>
          </w:p>
        </w:tc>
      </w:tr>
      <w:tr w:rsidR="00A137F2" w14:paraId="4761D806" w14:textId="77777777" w:rsidTr="00645B77">
        <w:trPr>
          <w:ins w:id="5560" w:author="Okot" w:date="2020-01-20T14:52:00Z"/>
        </w:trPr>
        <w:tc>
          <w:tcPr>
            <w:tcW w:w="3397" w:type="dxa"/>
          </w:tcPr>
          <w:p w14:paraId="76ED173C" w14:textId="77777777" w:rsidR="00A137F2" w:rsidRPr="006076CC" w:rsidRDefault="00A137F2" w:rsidP="00645B77">
            <w:pPr>
              <w:ind w:firstLine="0"/>
              <w:rPr>
                <w:ins w:id="5561" w:author="Okot" w:date="2020-01-20T14:52:00Z"/>
                <w:b/>
              </w:rPr>
            </w:pPr>
            <w:ins w:id="5562" w:author="Okot" w:date="2020-01-20T14:52:00Z">
              <w:r w:rsidRPr="006076CC">
                <w:rPr>
                  <w:b/>
                </w:rPr>
                <w:t>Opis</w:t>
              </w:r>
            </w:ins>
          </w:p>
        </w:tc>
        <w:tc>
          <w:tcPr>
            <w:tcW w:w="5664" w:type="dxa"/>
          </w:tcPr>
          <w:p w14:paraId="00A14F0A" w14:textId="77777777" w:rsidR="00A137F2" w:rsidRDefault="00A137F2" w:rsidP="00645B77">
            <w:pPr>
              <w:ind w:firstLine="0"/>
              <w:rPr>
                <w:ins w:id="5563" w:author="Okot" w:date="2020-01-20T14:52:00Z"/>
              </w:rPr>
            </w:pPr>
            <w:ins w:id="5564" w:author="Okot" w:date="2020-01-20T14:52:00Z">
              <w:r>
                <w:t>Przypadek użycia pozwala użytkownikowi śledzić zmiany jego obwodu pasa.</w:t>
              </w:r>
            </w:ins>
          </w:p>
        </w:tc>
      </w:tr>
      <w:tr w:rsidR="00A137F2" w14:paraId="459D803D" w14:textId="77777777" w:rsidTr="00645B77">
        <w:trPr>
          <w:ins w:id="5565" w:author="Okot" w:date="2020-01-20T14:52:00Z"/>
        </w:trPr>
        <w:tc>
          <w:tcPr>
            <w:tcW w:w="3397" w:type="dxa"/>
          </w:tcPr>
          <w:p w14:paraId="0FA92A29" w14:textId="77777777" w:rsidR="00A137F2" w:rsidRPr="006076CC" w:rsidRDefault="00A137F2" w:rsidP="00645B77">
            <w:pPr>
              <w:ind w:firstLine="0"/>
              <w:rPr>
                <w:ins w:id="5566" w:author="Okot" w:date="2020-01-20T14:52:00Z"/>
                <w:b/>
              </w:rPr>
            </w:pPr>
            <w:ins w:id="5567" w:author="Okot" w:date="2020-01-20T14:52:00Z">
              <w:r w:rsidRPr="006076CC">
                <w:rPr>
                  <w:b/>
                </w:rPr>
                <w:t>Warunki początkowe</w:t>
              </w:r>
            </w:ins>
          </w:p>
        </w:tc>
        <w:tc>
          <w:tcPr>
            <w:tcW w:w="5664" w:type="dxa"/>
          </w:tcPr>
          <w:p w14:paraId="67C32CE0" w14:textId="2E0F1BC8" w:rsidR="00A137F2" w:rsidRDefault="00A137F2">
            <w:pPr>
              <w:ind w:firstLine="0"/>
              <w:rPr>
                <w:ins w:id="5568" w:author="Okot" w:date="2020-01-20T14:52:00Z"/>
              </w:rPr>
            </w:pPr>
            <w:ins w:id="5569" w:author="Okot" w:date="2020-01-20T14:52:00Z">
              <w:r>
                <w:t>Użytkownik poprawnie zrealizował</w:t>
              </w:r>
              <w:r w:rsidR="0065289A">
                <w:t xml:space="preserve"> PU002 oraz PU009</w:t>
              </w:r>
              <w:r>
                <w:t xml:space="preserve"> i znajduje się na stronie „Moje dane”.</w:t>
              </w:r>
            </w:ins>
          </w:p>
        </w:tc>
      </w:tr>
      <w:tr w:rsidR="00A137F2" w14:paraId="1EC8DB67" w14:textId="77777777" w:rsidTr="00645B77">
        <w:trPr>
          <w:ins w:id="5570" w:author="Okot" w:date="2020-01-20T14:52:00Z"/>
        </w:trPr>
        <w:tc>
          <w:tcPr>
            <w:tcW w:w="3397" w:type="dxa"/>
          </w:tcPr>
          <w:p w14:paraId="464D8F75" w14:textId="77777777" w:rsidR="00A137F2" w:rsidRPr="006076CC" w:rsidRDefault="00A137F2" w:rsidP="00645B77">
            <w:pPr>
              <w:ind w:firstLine="0"/>
              <w:rPr>
                <w:ins w:id="5571" w:author="Okot" w:date="2020-01-20T14:52:00Z"/>
                <w:b/>
              </w:rPr>
            </w:pPr>
            <w:ins w:id="5572" w:author="Okot" w:date="2020-01-20T14:52:00Z">
              <w:r w:rsidRPr="006076CC">
                <w:rPr>
                  <w:b/>
                </w:rPr>
                <w:t>Inicjacja</w:t>
              </w:r>
            </w:ins>
          </w:p>
        </w:tc>
        <w:tc>
          <w:tcPr>
            <w:tcW w:w="5664" w:type="dxa"/>
          </w:tcPr>
          <w:p w14:paraId="2885598A" w14:textId="77777777" w:rsidR="00A137F2" w:rsidRDefault="00A137F2" w:rsidP="00645B77">
            <w:pPr>
              <w:ind w:firstLine="0"/>
              <w:rPr>
                <w:ins w:id="5573" w:author="Okot" w:date="2020-01-20T14:52:00Z"/>
              </w:rPr>
            </w:pPr>
            <w:ins w:id="5574" w:author="Okot" w:date="2020-01-20T14:52:00Z">
              <w:r>
                <w:t>Użytkownik wybiera punkt na wykresie i klika na niego.</w:t>
              </w:r>
            </w:ins>
          </w:p>
        </w:tc>
      </w:tr>
      <w:tr w:rsidR="00A137F2" w14:paraId="64B48034" w14:textId="77777777" w:rsidTr="00645B77">
        <w:trPr>
          <w:ins w:id="5575" w:author="Okot" w:date="2020-01-20T14:52:00Z"/>
        </w:trPr>
        <w:tc>
          <w:tcPr>
            <w:tcW w:w="3397" w:type="dxa"/>
          </w:tcPr>
          <w:p w14:paraId="1A95B0D9" w14:textId="77777777" w:rsidR="00A137F2" w:rsidRPr="006076CC" w:rsidRDefault="00A137F2" w:rsidP="00645B77">
            <w:pPr>
              <w:ind w:firstLine="0"/>
              <w:rPr>
                <w:ins w:id="5576" w:author="Okot" w:date="2020-01-20T14:52:00Z"/>
                <w:b/>
              </w:rPr>
            </w:pPr>
            <w:ins w:id="5577" w:author="Okot" w:date="2020-01-20T14:52:00Z">
              <w:r w:rsidRPr="006076CC">
                <w:rPr>
                  <w:b/>
                </w:rPr>
                <w:t>Warunki końcowe</w:t>
              </w:r>
            </w:ins>
          </w:p>
        </w:tc>
        <w:tc>
          <w:tcPr>
            <w:tcW w:w="5664" w:type="dxa"/>
          </w:tcPr>
          <w:p w14:paraId="7BAE31AC" w14:textId="77777777" w:rsidR="00A137F2" w:rsidRDefault="00A137F2" w:rsidP="00645B77">
            <w:pPr>
              <w:ind w:firstLine="0"/>
              <w:rPr>
                <w:ins w:id="5578" w:author="Okot" w:date="2020-01-20T14:52:00Z"/>
              </w:rPr>
            </w:pPr>
            <w:ins w:id="5579" w:author="Okot" w:date="2020-01-20T14:52:00Z">
              <w:r>
                <w:t>Wyświetlone zostały informacje dotyczące wybranego pomiaru.</w:t>
              </w:r>
            </w:ins>
          </w:p>
        </w:tc>
      </w:tr>
      <w:tr w:rsidR="00A137F2" w14:paraId="15240565" w14:textId="77777777" w:rsidTr="00645B77">
        <w:trPr>
          <w:ins w:id="5580" w:author="Okot" w:date="2020-01-20T14:52:00Z"/>
        </w:trPr>
        <w:tc>
          <w:tcPr>
            <w:tcW w:w="3397" w:type="dxa"/>
          </w:tcPr>
          <w:p w14:paraId="7BA73A4E" w14:textId="77777777" w:rsidR="00A137F2" w:rsidRPr="006076CC" w:rsidRDefault="00A137F2" w:rsidP="00645B77">
            <w:pPr>
              <w:ind w:firstLine="0"/>
              <w:rPr>
                <w:ins w:id="5581" w:author="Okot" w:date="2020-01-20T14:52:00Z"/>
                <w:b/>
              </w:rPr>
            </w:pPr>
            <w:ins w:id="5582" w:author="Okot" w:date="2020-01-20T14:52:00Z">
              <w:r w:rsidRPr="006076CC">
                <w:rPr>
                  <w:b/>
                </w:rPr>
                <w:t>Scenariusz główny</w:t>
              </w:r>
            </w:ins>
          </w:p>
        </w:tc>
        <w:tc>
          <w:tcPr>
            <w:tcW w:w="5664" w:type="dxa"/>
          </w:tcPr>
          <w:p w14:paraId="5974C65C" w14:textId="77777777" w:rsidR="00A137F2" w:rsidRDefault="00A137F2" w:rsidP="00645B77">
            <w:pPr>
              <w:ind w:firstLine="0"/>
              <w:rPr>
                <w:ins w:id="5583" w:author="Okot" w:date="2020-01-20T14:52:00Z"/>
              </w:rPr>
            </w:pPr>
            <w:ins w:id="5584" w:author="Okot" w:date="2020-01-20T14:52:00Z">
              <w:r>
                <w:t>1. Użytkownik wybiera punkt na wykresie i klika na niego.</w:t>
              </w:r>
            </w:ins>
          </w:p>
          <w:p w14:paraId="6FEA935B" w14:textId="77777777" w:rsidR="00A137F2" w:rsidRDefault="00A137F2" w:rsidP="00645B77">
            <w:pPr>
              <w:ind w:firstLine="0"/>
              <w:rPr>
                <w:ins w:id="5585" w:author="Okot" w:date="2020-01-20T14:52:00Z"/>
              </w:rPr>
            </w:pPr>
            <w:ins w:id="5586" w:author="Okot" w:date="2020-01-20T14:52:00Z">
              <w:r>
                <w:t>2. Nad punktem zostają wyświetlone informację: datę pomiaru oraz wartość obwodu pasa w tym dniu oraz przyciski: do usunięcia i edycji pomiaru.</w:t>
              </w:r>
            </w:ins>
          </w:p>
        </w:tc>
      </w:tr>
      <w:tr w:rsidR="00A137F2" w14:paraId="6C8395D1" w14:textId="77777777" w:rsidTr="00645B77">
        <w:trPr>
          <w:trHeight w:val="54"/>
          <w:ins w:id="5587" w:author="Okot" w:date="2020-01-20T14:52:00Z"/>
        </w:trPr>
        <w:tc>
          <w:tcPr>
            <w:tcW w:w="3397" w:type="dxa"/>
          </w:tcPr>
          <w:p w14:paraId="21EFA692" w14:textId="77777777" w:rsidR="00A137F2" w:rsidRPr="006076CC" w:rsidRDefault="00A137F2" w:rsidP="00645B77">
            <w:pPr>
              <w:ind w:firstLine="0"/>
              <w:rPr>
                <w:ins w:id="5588" w:author="Okot" w:date="2020-01-20T14:52:00Z"/>
                <w:b/>
              </w:rPr>
            </w:pPr>
            <w:ins w:id="5589" w:author="Okot" w:date="2020-01-20T14:52:00Z">
              <w:r w:rsidRPr="006076CC">
                <w:rPr>
                  <w:b/>
                </w:rPr>
                <w:t>Scenariusze alternatywne</w:t>
              </w:r>
            </w:ins>
          </w:p>
        </w:tc>
        <w:tc>
          <w:tcPr>
            <w:tcW w:w="5664" w:type="dxa"/>
          </w:tcPr>
          <w:p w14:paraId="01D5EF55" w14:textId="77777777" w:rsidR="00A137F2" w:rsidRDefault="00A137F2" w:rsidP="00645B77">
            <w:pPr>
              <w:ind w:firstLine="0"/>
              <w:rPr>
                <w:ins w:id="5590" w:author="Okot" w:date="2020-01-20T14:52:00Z"/>
              </w:rPr>
            </w:pPr>
            <w:ins w:id="5591" w:author="Okot" w:date="2020-01-20T14:52:00Z">
              <w:r>
                <w:t>2.1. Wybrany został najstarszy pomiar.</w:t>
              </w:r>
            </w:ins>
          </w:p>
          <w:p w14:paraId="074B3D84" w14:textId="77777777" w:rsidR="00A137F2" w:rsidRDefault="00A137F2" w:rsidP="00645B77">
            <w:pPr>
              <w:ind w:firstLine="0"/>
              <w:rPr>
                <w:ins w:id="5592" w:author="Okot" w:date="2020-01-20T14:52:00Z"/>
              </w:rPr>
            </w:pPr>
            <w:ins w:id="5593" w:author="Okot" w:date="2020-01-20T14:52:00Z">
              <w:r>
                <w:t>2.1.1. Nie wyświetla się przycisku do usunięcia pomiaru.</w:t>
              </w:r>
            </w:ins>
          </w:p>
        </w:tc>
      </w:tr>
    </w:tbl>
    <w:p w14:paraId="0F1771D9" w14:textId="77777777" w:rsidR="00A137F2" w:rsidRDefault="00A137F2" w:rsidP="00A137F2">
      <w:pPr>
        <w:ind w:firstLine="0"/>
        <w:rPr>
          <w:ins w:id="5594" w:author="Okot" w:date="2020-01-20T14:52:00Z"/>
        </w:rPr>
      </w:pPr>
    </w:p>
    <w:p w14:paraId="11775100" w14:textId="20B9643B" w:rsidR="00A137F2" w:rsidRDefault="00A137F2" w:rsidP="00A137F2">
      <w:pPr>
        <w:ind w:firstLine="0"/>
        <w:rPr>
          <w:ins w:id="5595" w:author="Okot" w:date="2020-01-20T14:52:00Z"/>
        </w:rPr>
      </w:pPr>
      <w:ins w:id="5596" w:author="Okot" w:date="2020-01-20T14:52:00Z">
        <w:r>
          <w:t>Tabela 4.2</w:t>
        </w:r>
        <w:r w:rsidR="00CF0D9F">
          <w:t>3</w:t>
        </w:r>
        <w:r>
          <w:t>.</w:t>
        </w:r>
      </w:ins>
    </w:p>
    <w:p w14:paraId="296B2533" w14:textId="77777777" w:rsidR="00A137F2" w:rsidRDefault="00A137F2" w:rsidP="00A137F2">
      <w:pPr>
        <w:ind w:firstLine="0"/>
        <w:rPr>
          <w:ins w:id="5597" w:author="Okot" w:date="2020-01-20T14:52:00Z"/>
        </w:rPr>
      </w:pPr>
      <w:ins w:id="5598" w:author="Okot" w:date="2020-01-20T14:52:00Z">
        <w:r>
          <w:t>Opis scenariusza przypadku użycia „Przeglądanie wykresu obwodu bioder”.</w:t>
        </w:r>
      </w:ins>
    </w:p>
    <w:tbl>
      <w:tblPr>
        <w:tblStyle w:val="Tabela-Siatka"/>
        <w:tblW w:w="0" w:type="auto"/>
        <w:tblLook w:val="04A0" w:firstRow="1" w:lastRow="0" w:firstColumn="1" w:lastColumn="0" w:noHBand="0" w:noVBand="1"/>
      </w:tblPr>
      <w:tblGrid>
        <w:gridCol w:w="3397"/>
        <w:gridCol w:w="5664"/>
      </w:tblGrid>
      <w:tr w:rsidR="00A137F2" w14:paraId="22F9EAC2" w14:textId="77777777" w:rsidTr="00645B77">
        <w:trPr>
          <w:ins w:id="5599" w:author="Okot" w:date="2020-01-20T14:52:00Z"/>
        </w:trPr>
        <w:tc>
          <w:tcPr>
            <w:tcW w:w="3397" w:type="dxa"/>
          </w:tcPr>
          <w:p w14:paraId="0E7ED1D9" w14:textId="77777777" w:rsidR="00A137F2" w:rsidRPr="006076CC" w:rsidRDefault="00A137F2" w:rsidP="00645B77">
            <w:pPr>
              <w:ind w:firstLine="0"/>
              <w:rPr>
                <w:ins w:id="5600" w:author="Okot" w:date="2020-01-20T14:52:00Z"/>
                <w:b/>
              </w:rPr>
            </w:pPr>
            <w:ins w:id="5601" w:author="Okot" w:date="2020-01-20T14:52:00Z">
              <w:r w:rsidRPr="006076CC">
                <w:rPr>
                  <w:b/>
                </w:rPr>
                <w:t>Nazwa</w:t>
              </w:r>
            </w:ins>
          </w:p>
        </w:tc>
        <w:tc>
          <w:tcPr>
            <w:tcW w:w="5664" w:type="dxa"/>
          </w:tcPr>
          <w:p w14:paraId="32452DC7" w14:textId="549F9740" w:rsidR="00A137F2" w:rsidRPr="00A12070" w:rsidRDefault="00A137F2">
            <w:pPr>
              <w:ind w:firstLine="0"/>
              <w:rPr>
                <w:ins w:id="5602" w:author="Okot" w:date="2020-01-20T14:52:00Z"/>
                <w:b/>
                <w:i/>
              </w:rPr>
            </w:pPr>
            <w:ins w:id="5603" w:author="Okot" w:date="2020-01-20T14:52:00Z">
              <w:r w:rsidRPr="00A12070">
                <w:rPr>
                  <w:b/>
                  <w:i/>
                </w:rPr>
                <w:t>PU02</w:t>
              </w:r>
            </w:ins>
            <w:ins w:id="5604" w:author="Okot" w:date="2020-01-21T13:54:00Z">
              <w:r w:rsidR="00CF0D9F">
                <w:rPr>
                  <w:b/>
                  <w:i/>
                </w:rPr>
                <w:t>3</w:t>
              </w:r>
            </w:ins>
            <w:ins w:id="5605" w:author="Okot" w:date="2020-01-20T14:52:00Z">
              <w:r w:rsidRPr="00A12070">
                <w:rPr>
                  <w:b/>
                  <w:i/>
                </w:rPr>
                <w:t>: Przeglądanie wykresu obwodu bioder</w:t>
              </w:r>
            </w:ins>
          </w:p>
        </w:tc>
      </w:tr>
      <w:tr w:rsidR="00A137F2" w14:paraId="23299DE4" w14:textId="77777777" w:rsidTr="00645B77">
        <w:trPr>
          <w:ins w:id="5606" w:author="Okot" w:date="2020-01-20T14:52:00Z"/>
        </w:trPr>
        <w:tc>
          <w:tcPr>
            <w:tcW w:w="3397" w:type="dxa"/>
          </w:tcPr>
          <w:p w14:paraId="68AFE88B" w14:textId="77777777" w:rsidR="00A137F2" w:rsidRPr="006076CC" w:rsidRDefault="00A137F2" w:rsidP="00645B77">
            <w:pPr>
              <w:ind w:firstLine="0"/>
              <w:rPr>
                <w:ins w:id="5607" w:author="Okot" w:date="2020-01-20T14:52:00Z"/>
                <w:b/>
              </w:rPr>
            </w:pPr>
            <w:ins w:id="5608" w:author="Okot" w:date="2020-01-20T14:52:00Z">
              <w:r w:rsidRPr="006076CC">
                <w:rPr>
                  <w:b/>
                </w:rPr>
                <w:t>Opis</w:t>
              </w:r>
            </w:ins>
          </w:p>
        </w:tc>
        <w:tc>
          <w:tcPr>
            <w:tcW w:w="5664" w:type="dxa"/>
          </w:tcPr>
          <w:p w14:paraId="3F79150E" w14:textId="77777777" w:rsidR="00A137F2" w:rsidRDefault="00A137F2" w:rsidP="00645B77">
            <w:pPr>
              <w:ind w:firstLine="0"/>
              <w:rPr>
                <w:ins w:id="5609" w:author="Okot" w:date="2020-01-20T14:52:00Z"/>
              </w:rPr>
            </w:pPr>
            <w:ins w:id="5610" w:author="Okot" w:date="2020-01-20T14:52:00Z">
              <w:r>
                <w:t>Przypadek użycia pozwala użytkownikowi śledzić zmiany jego obwodu bioder.</w:t>
              </w:r>
            </w:ins>
          </w:p>
        </w:tc>
      </w:tr>
      <w:tr w:rsidR="00A137F2" w14:paraId="408AF233" w14:textId="77777777" w:rsidTr="00645B77">
        <w:trPr>
          <w:ins w:id="5611" w:author="Okot" w:date="2020-01-20T14:52:00Z"/>
        </w:trPr>
        <w:tc>
          <w:tcPr>
            <w:tcW w:w="3397" w:type="dxa"/>
          </w:tcPr>
          <w:p w14:paraId="0E9B0B93" w14:textId="77777777" w:rsidR="00A137F2" w:rsidRPr="006076CC" w:rsidRDefault="00A137F2" w:rsidP="00645B77">
            <w:pPr>
              <w:ind w:firstLine="0"/>
              <w:rPr>
                <w:ins w:id="5612" w:author="Okot" w:date="2020-01-20T14:52:00Z"/>
                <w:b/>
              </w:rPr>
            </w:pPr>
            <w:ins w:id="5613" w:author="Okot" w:date="2020-01-20T14:52:00Z">
              <w:r w:rsidRPr="006076CC">
                <w:rPr>
                  <w:b/>
                </w:rPr>
                <w:t>Warunki początkowe</w:t>
              </w:r>
            </w:ins>
          </w:p>
        </w:tc>
        <w:tc>
          <w:tcPr>
            <w:tcW w:w="5664" w:type="dxa"/>
          </w:tcPr>
          <w:p w14:paraId="6D17AE69" w14:textId="54B1BBF3" w:rsidR="00A137F2" w:rsidRDefault="00A137F2">
            <w:pPr>
              <w:ind w:firstLine="0"/>
              <w:rPr>
                <w:ins w:id="5614" w:author="Okot" w:date="2020-01-20T14:52:00Z"/>
              </w:rPr>
            </w:pPr>
            <w:ins w:id="5615" w:author="Okot" w:date="2020-01-20T14:52:00Z">
              <w:r>
                <w:t>Użytkownik poprawnie zrealizował PU002 oraz PU0</w:t>
              </w:r>
              <w:r w:rsidR="0065289A">
                <w:t>09</w:t>
              </w:r>
              <w:r>
                <w:t xml:space="preserve"> i znajduje się na stronie „Moje dane”.</w:t>
              </w:r>
            </w:ins>
          </w:p>
        </w:tc>
      </w:tr>
      <w:tr w:rsidR="00A137F2" w14:paraId="794248D2" w14:textId="77777777" w:rsidTr="00645B77">
        <w:trPr>
          <w:ins w:id="5616" w:author="Okot" w:date="2020-01-20T14:52:00Z"/>
        </w:trPr>
        <w:tc>
          <w:tcPr>
            <w:tcW w:w="3397" w:type="dxa"/>
          </w:tcPr>
          <w:p w14:paraId="2D7A5257" w14:textId="77777777" w:rsidR="00A137F2" w:rsidRPr="006076CC" w:rsidRDefault="00A137F2" w:rsidP="00645B77">
            <w:pPr>
              <w:ind w:firstLine="0"/>
              <w:rPr>
                <w:ins w:id="5617" w:author="Okot" w:date="2020-01-20T14:52:00Z"/>
                <w:b/>
              </w:rPr>
            </w:pPr>
            <w:ins w:id="5618" w:author="Okot" w:date="2020-01-20T14:52:00Z">
              <w:r w:rsidRPr="006076CC">
                <w:rPr>
                  <w:b/>
                </w:rPr>
                <w:t>Inicjacja</w:t>
              </w:r>
            </w:ins>
          </w:p>
        </w:tc>
        <w:tc>
          <w:tcPr>
            <w:tcW w:w="5664" w:type="dxa"/>
          </w:tcPr>
          <w:p w14:paraId="48B595D8" w14:textId="77777777" w:rsidR="00A137F2" w:rsidRDefault="00A137F2" w:rsidP="00645B77">
            <w:pPr>
              <w:ind w:firstLine="0"/>
              <w:rPr>
                <w:ins w:id="5619" w:author="Okot" w:date="2020-01-20T14:52:00Z"/>
              </w:rPr>
            </w:pPr>
            <w:ins w:id="5620" w:author="Okot" w:date="2020-01-20T14:52:00Z">
              <w:r>
                <w:t>Użytkownik wybiera punkt na wykresie i klika na niego.</w:t>
              </w:r>
            </w:ins>
          </w:p>
        </w:tc>
      </w:tr>
      <w:tr w:rsidR="00A137F2" w14:paraId="04CC855B" w14:textId="77777777" w:rsidTr="00645B77">
        <w:trPr>
          <w:ins w:id="5621" w:author="Okot" w:date="2020-01-20T14:52:00Z"/>
        </w:trPr>
        <w:tc>
          <w:tcPr>
            <w:tcW w:w="3397" w:type="dxa"/>
          </w:tcPr>
          <w:p w14:paraId="7EF099D2" w14:textId="77777777" w:rsidR="00A137F2" w:rsidRPr="006076CC" w:rsidRDefault="00A137F2" w:rsidP="00645B77">
            <w:pPr>
              <w:ind w:firstLine="0"/>
              <w:rPr>
                <w:ins w:id="5622" w:author="Okot" w:date="2020-01-20T14:52:00Z"/>
                <w:b/>
              </w:rPr>
            </w:pPr>
            <w:ins w:id="5623" w:author="Okot" w:date="2020-01-20T14:52:00Z">
              <w:r w:rsidRPr="006076CC">
                <w:rPr>
                  <w:b/>
                </w:rPr>
                <w:t>Warunki końcowe</w:t>
              </w:r>
            </w:ins>
          </w:p>
        </w:tc>
        <w:tc>
          <w:tcPr>
            <w:tcW w:w="5664" w:type="dxa"/>
          </w:tcPr>
          <w:p w14:paraId="6F49FF1A" w14:textId="77777777" w:rsidR="00A137F2" w:rsidRDefault="00A137F2" w:rsidP="00645B77">
            <w:pPr>
              <w:ind w:firstLine="0"/>
              <w:rPr>
                <w:ins w:id="5624" w:author="Okot" w:date="2020-01-20T14:52:00Z"/>
              </w:rPr>
            </w:pPr>
            <w:ins w:id="5625" w:author="Okot" w:date="2020-01-20T14:52:00Z">
              <w:r>
                <w:t>Wyświetlone zostały informacje dotyczące wybranego pomiaru.</w:t>
              </w:r>
            </w:ins>
          </w:p>
        </w:tc>
      </w:tr>
      <w:tr w:rsidR="00A137F2" w14:paraId="2DB1F431" w14:textId="77777777" w:rsidTr="00645B77">
        <w:trPr>
          <w:ins w:id="5626" w:author="Okot" w:date="2020-01-20T14:52:00Z"/>
        </w:trPr>
        <w:tc>
          <w:tcPr>
            <w:tcW w:w="3397" w:type="dxa"/>
          </w:tcPr>
          <w:p w14:paraId="35249FBE" w14:textId="77777777" w:rsidR="00A137F2" w:rsidRPr="006076CC" w:rsidRDefault="00A137F2" w:rsidP="00645B77">
            <w:pPr>
              <w:ind w:firstLine="0"/>
              <w:rPr>
                <w:ins w:id="5627" w:author="Okot" w:date="2020-01-20T14:52:00Z"/>
                <w:b/>
              </w:rPr>
            </w:pPr>
            <w:ins w:id="5628" w:author="Okot" w:date="2020-01-20T14:52:00Z">
              <w:r w:rsidRPr="006076CC">
                <w:rPr>
                  <w:b/>
                </w:rPr>
                <w:t>Scenariusz główny</w:t>
              </w:r>
            </w:ins>
          </w:p>
        </w:tc>
        <w:tc>
          <w:tcPr>
            <w:tcW w:w="5664" w:type="dxa"/>
          </w:tcPr>
          <w:p w14:paraId="591111E4" w14:textId="77777777" w:rsidR="00A137F2" w:rsidRDefault="00A137F2" w:rsidP="00645B77">
            <w:pPr>
              <w:ind w:firstLine="0"/>
              <w:rPr>
                <w:ins w:id="5629" w:author="Okot" w:date="2020-01-20T14:52:00Z"/>
              </w:rPr>
            </w:pPr>
            <w:ins w:id="5630" w:author="Okot" w:date="2020-01-20T14:52:00Z">
              <w:r>
                <w:t>1. Użytkownik wybiera punkt na wykresie i klika na niego.</w:t>
              </w:r>
            </w:ins>
          </w:p>
          <w:p w14:paraId="7EE837CF" w14:textId="77777777" w:rsidR="00A137F2" w:rsidRDefault="00A137F2" w:rsidP="00645B77">
            <w:pPr>
              <w:ind w:firstLine="0"/>
              <w:rPr>
                <w:ins w:id="5631" w:author="Okot" w:date="2020-01-20T14:52:00Z"/>
              </w:rPr>
            </w:pPr>
            <w:ins w:id="5632" w:author="Okot" w:date="2020-01-20T14:52:00Z">
              <w:r>
                <w:t>2. Nad punktem zostają wyświetlone informację: datę pomiaru oraz wartość obwodu bioder w tym dniu oraz przyciski: do usunięcia i edycji pomiaru.</w:t>
              </w:r>
            </w:ins>
          </w:p>
        </w:tc>
      </w:tr>
      <w:tr w:rsidR="00A137F2" w14:paraId="3CC6F2A4" w14:textId="77777777" w:rsidTr="00645B77">
        <w:trPr>
          <w:trHeight w:val="54"/>
          <w:ins w:id="5633" w:author="Okot" w:date="2020-01-20T14:52:00Z"/>
        </w:trPr>
        <w:tc>
          <w:tcPr>
            <w:tcW w:w="3397" w:type="dxa"/>
          </w:tcPr>
          <w:p w14:paraId="1EF1B62C" w14:textId="77777777" w:rsidR="00A137F2" w:rsidRPr="006076CC" w:rsidRDefault="00A137F2" w:rsidP="00645B77">
            <w:pPr>
              <w:ind w:firstLine="0"/>
              <w:rPr>
                <w:ins w:id="5634" w:author="Okot" w:date="2020-01-20T14:52:00Z"/>
                <w:b/>
              </w:rPr>
            </w:pPr>
            <w:ins w:id="5635" w:author="Okot" w:date="2020-01-20T14:52:00Z">
              <w:r w:rsidRPr="006076CC">
                <w:rPr>
                  <w:b/>
                </w:rPr>
                <w:lastRenderedPageBreak/>
                <w:t>Scenariusze alternatywne</w:t>
              </w:r>
            </w:ins>
          </w:p>
        </w:tc>
        <w:tc>
          <w:tcPr>
            <w:tcW w:w="5664" w:type="dxa"/>
          </w:tcPr>
          <w:p w14:paraId="39E67C91" w14:textId="77777777" w:rsidR="00A137F2" w:rsidRDefault="00A137F2" w:rsidP="00645B77">
            <w:pPr>
              <w:ind w:firstLine="0"/>
              <w:rPr>
                <w:ins w:id="5636" w:author="Okot" w:date="2020-01-20T14:52:00Z"/>
              </w:rPr>
            </w:pPr>
            <w:ins w:id="5637" w:author="Okot" w:date="2020-01-20T14:52:00Z">
              <w:r>
                <w:t>2.1. Wybrany został najstarszy pomiar.</w:t>
              </w:r>
            </w:ins>
          </w:p>
          <w:p w14:paraId="5A45A48F" w14:textId="77777777" w:rsidR="00A137F2" w:rsidRDefault="00A137F2" w:rsidP="00645B77">
            <w:pPr>
              <w:ind w:firstLine="0"/>
              <w:rPr>
                <w:ins w:id="5638" w:author="Okot" w:date="2020-01-20T14:52:00Z"/>
              </w:rPr>
            </w:pPr>
            <w:ins w:id="5639" w:author="Okot" w:date="2020-01-20T14:52:00Z">
              <w:r>
                <w:t>2.1.1. Nie wyświetla się przycisku do usunięcia pomiaru.</w:t>
              </w:r>
            </w:ins>
          </w:p>
        </w:tc>
      </w:tr>
    </w:tbl>
    <w:p w14:paraId="523B9D34" w14:textId="77777777" w:rsidR="00160FB3" w:rsidRDefault="00160FB3" w:rsidP="00D52BCF">
      <w:pPr>
        <w:spacing w:after="160" w:line="259" w:lineRule="auto"/>
        <w:ind w:firstLine="0"/>
        <w:jc w:val="left"/>
        <w:rPr>
          <w:ins w:id="5640" w:author="Okot" w:date="2020-01-20T14:53:00Z"/>
        </w:rPr>
      </w:pPr>
    </w:p>
    <w:p w14:paraId="540ABA2B" w14:textId="350508AD" w:rsidR="00160FB3" w:rsidRDefault="00CF0D9F" w:rsidP="00160FB3">
      <w:pPr>
        <w:ind w:firstLine="0"/>
        <w:rPr>
          <w:ins w:id="5641" w:author="Okot" w:date="2020-01-20T14:53:00Z"/>
        </w:rPr>
      </w:pPr>
      <w:ins w:id="5642" w:author="Okot" w:date="2020-01-20T14:53:00Z">
        <w:r>
          <w:t>Tabela 4.24</w:t>
        </w:r>
        <w:r w:rsidR="00160FB3">
          <w:t>.</w:t>
        </w:r>
      </w:ins>
    </w:p>
    <w:p w14:paraId="3A94DB23" w14:textId="77777777" w:rsidR="00160FB3" w:rsidRDefault="00160FB3" w:rsidP="00160FB3">
      <w:pPr>
        <w:ind w:firstLine="0"/>
        <w:rPr>
          <w:ins w:id="5643" w:author="Okot" w:date="2020-01-20T14:53:00Z"/>
        </w:rPr>
      </w:pPr>
      <w:ins w:id="5644" w:author="Okot" w:date="2020-01-20T14:53:00Z">
        <w:r>
          <w:t>Opis scenariusza przypadku użycia „Edycja pomiaru”.</w:t>
        </w:r>
      </w:ins>
    </w:p>
    <w:tbl>
      <w:tblPr>
        <w:tblStyle w:val="Tabela-Siatka"/>
        <w:tblW w:w="0" w:type="auto"/>
        <w:tblLook w:val="04A0" w:firstRow="1" w:lastRow="0" w:firstColumn="1" w:lastColumn="0" w:noHBand="0" w:noVBand="1"/>
      </w:tblPr>
      <w:tblGrid>
        <w:gridCol w:w="3397"/>
        <w:gridCol w:w="5664"/>
      </w:tblGrid>
      <w:tr w:rsidR="00160FB3" w14:paraId="721E08C4" w14:textId="77777777" w:rsidTr="00645B77">
        <w:trPr>
          <w:ins w:id="5645" w:author="Okot" w:date="2020-01-20T14:53:00Z"/>
        </w:trPr>
        <w:tc>
          <w:tcPr>
            <w:tcW w:w="3397" w:type="dxa"/>
          </w:tcPr>
          <w:p w14:paraId="7BA7AD8B" w14:textId="77777777" w:rsidR="00160FB3" w:rsidRPr="006076CC" w:rsidRDefault="00160FB3" w:rsidP="00645B77">
            <w:pPr>
              <w:ind w:firstLine="0"/>
              <w:rPr>
                <w:ins w:id="5646" w:author="Okot" w:date="2020-01-20T14:53:00Z"/>
                <w:b/>
              </w:rPr>
            </w:pPr>
            <w:ins w:id="5647" w:author="Okot" w:date="2020-01-20T14:53:00Z">
              <w:r w:rsidRPr="006076CC">
                <w:rPr>
                  <w:b/>
                </w:rPr>
                <w:t>Nazwa</w:t>
              </w:r>
            </w:ins>
          </w:p>
        </w:tc>
        <w:tc>
          <w:tcPr>
            <w:tcW w:w="5664" w:type="dxa"/>
          </w:tcPr>
          <w:p w14:paraId="6AB9B9E9" w14:textId="087F72FE" w:rsidR="00160FB3" w:rsidRPr="00A12070" w:rsidRDefault="00160FB3">
            <w:pPr>
              <w:ind w:firstLine="0"/>
              <w:rPr>
                <w:ins w:id="5648" w:author="Okot" w:date="2020-01-20T14:53:00Z"/>
                <w:b/>
                <w:i/>
              </w:rPr>
            </w:pPr>
            <w:ins w:id="5649" w:author="Okot" w:date="2020-01-20T14:53:00Z">
              <w:r w:rsidRPr="00A12070">
                <w:rPr>
                  <w:b/>
                  <w:i/>
                </w:rPr>
                <w:t>PU02</w:t>
              </w:r>
            </w:ins>
            <w:ins w:id="5650" w:author="Okot" w:date="2020-01-21T13:54:00Z">
              <w:r w:rsidR="00CF0D9F">
                <w:rPr>
                  <w:b/>
                  <w:i/>
                </w:rPr>
                <w:t>4</w:t>
              </w:r>
            </w:ins>
            <w:ins w:id="5651" w:author="Okot" w:date="2020-01-20T14:53:00Z">
              <w:r w:rsidRPr="00A12070">
                <w:rPr>
                  <w:b/>
                  <w:i/>
                </w:rPr>
                <w:t>: Edycja pomiaru</w:t>
              </w:r>
            </w:ins>
          </w:p>
        </w:tc>
      </w:tr>
      <w:tr w:rsidR="00160FB3" w14:paraId="0DB5A422" w14:textId="77777777" w:rsidTr="00645B77">
        <w:trPr>
          <w:ins w:id="5652" w:author="Okot" w:date="2020-01-20T14:53:00Z"/>
        </w:trPr>
        <w:tc>
          <w:tcPr>
            <w:tcW w:w="3397" w:type="dxa"/>
          </w:tcPr>
          <w:p w14:paraId="05434157" w14:textId="77777777" w:rsidR="00160FB3" w:rsidRPr="006076CC" w:rsidRDefault="00160FB3" w:rsidP="00645B77">
            <w:pPr>
              <w:ind w:firstLine="0"/>
              <w:rPr>
                <w:ins w:id="5653" w:author="Okot" w:date="2020-01-20T14:53:00Z"/>
                <w:b/>
              </w:rPr>
            </w:pPr>
            <w:ins w:id="5654" w:author="Okot" w:date="2020-01-20T14:53:00Z">
              <w:r w:rsidRPr="006076CC">
                <w:rPr>
                  <w:b/>
                </w:rPr>
                <w:t>Opis</w:t>
              </w:r>
            </w:ins>
          </w:p>
        </w:tc>
        <w:tc>
          <w:tcPr>
            <w:tcW w:w="5664" w:type="dxa"/>
          </w:tcPr>
          <w:p w14:paraId="002E5D15" w14:textId="77777777" w:rsidR="00160FB3" w:rsidRDefault="00160FB3" w:rsidP="00645B77">
            <w:pPr>
              <w:ind w:firstLine="0"/>
              <w:rPr>
                <w:ins w:id="5655" w:author="Okot" w:date="2020-01-20T14:53:00Z"/>
              </w:rPr>
            </w:pPr>
            <w:ins w:id="5656" w:author="Okot" w:date="2020-01-20T14:53:00Z">
              <w:r>
                <w:t>Przypadek użycia pozwala użytkownikowi zmienić wartość dodanego wcześniej pomiaru wagi, obwodu bioder lub obwodu pasa.</w:t>
              </w:r>
            </w:ins>
          </w:p>
        </w:tc>
      </w:tr>
      <w:tr w:rsidR="00160FB3" w14:paraId="3CD322CE" w14:textId="77777777" w:rsidTr="00645B77">
        <w:trPr>
          <w:ins w:id="5657" w:author="Okot" w:date="2020-01-20T14:53:00Z"/>
        </w:trPr>
        <w:tc>
          <w:tcPr>
            <w:tcW w:w="3397" w:type="dxa"/>
          </w:tcPr>
          <w:p w14:paraId="0C6653FE" w14:textId="77777777" w:rsidR="00160FB3" w:rsidRPr="006076CC" w:rsidRDefault="00160FB3" w:rsidP="00645B77">
            <w:pPr>
              <w:ind w:firstLine="0"/>
              <w:rPr>
                <w:ins w:id="5658" w:author="Okot" w:date="2020-01-20T14:53:00Z"/>
                <w:b/>
              </w:rPr>
            </w:pPr>
            <w:ins w:id="5659" w:author="Okot" w:date="2020-01-20T14:53:00Z">
              <w:r w:rsidRPr="006076CC">
                <w:rPr>
                  <w:b/>
                </w:rPr>
                <w:t>Warunki początkowe</w:t>
              </w:r>
            </w:ins>
          </w:p>
        </w:tc>
        <w:tc>
          <w:tcPr>
            <w:tcW w:w="5664" w:type="dxa"/>
          </w:tcPr>
          <w:p w14:paraId="4CB0FC7D" w14:textId="615B5F6C" w:rsidR="00160FB3" w:rsidRDefault="00160FB3" w:rsidP="00645B77">
            <w:pPr>
              <w:ind w:firstLine="0"/>
              <w:rPr>
                <w:ins w:id="5660" w:author="Okot" w:date="2020-01-20T14:53:00Z"/>
              </w:rPr>
            </w:pPr>
            <w:ins w:id="5661" w:author="Okot" w:date="2020-01-20T14:53:00Z">
              <w:r>
                <w:t>Użytkownik poprawnie zrealizował PU002 oraz PU009 i znajduje się na stronie „Moje dane”.</w:t>
              </w:r>
            </w:ins>
          </w:p>
        </w:tc>
      </w:tr>
      <w:tr w:rsidR="00160FB3" w14:paraId="2007FC88" w14:textId="77777777" w:rsidTr="00645B77">
        <w:trPr>
          <w:ins w:id="5662" w:author="Okot" w:date="2020-01-20T14:53:00Z"/>
        </w:trPr>
        <w:tc>
          <w:tcPr>
            <w:tcW w:w="3397" w:type="dxa"/>
          </w:tcPr>
          <w:p w14:paraId="0AEB0B43" w14:textId="77777777" w:rsidR="00160FB3" w:rsidRPr="006076CC" w:rsidRDefault="00160FB3" w:rsidP="00645B77">
            <w:pPr>
              <w:ind w:firstLine="0"/>
              <w:rPr>
                <w:ins w:id="5663" w:author="Okot" w:date="2020-01-20T14:53:00Z"/>
                <w:b/>
              </w:rPr>
            </w:pPr>
            <w:ins w:id="5664" w:author="Okot" w:date="2020-01-20T14:53:00Z">
              <w:r w:rsidRPr="006076CC">
                <w:rPr>
                  <w:b/>
                </w:rPr>
                <w:t>Inicjacja</w:t>
              </w:r>
            </w:ins>
          </w:p>
        </w:tc>
        <w:tc>
          <w:tcPr>
            <w:tcW w:w="5664" w:type="dxa"/>
          </w:tcPr>
          <w:p w14:paraId="761BB552" w14:textId="24F5779D" w:rsidR="00160FB3" w:rsidRDefault="00160FB3" w:rsidP="00645B77">
            <w:pPr>
              <w:ind w:firstLine="0"/>
              <w:rPr>
                <w:ins w:id="5665" w:author="Okot" w:date="2020-01-20T14:53:00Z"/>
              </w:rPr>
            </w:pPr>
            <w:ins w:id="5666" w:author="Okot" w:date="2020-01-20T14:53:00Z">
              <w:r>
                <w:t xml:space="preserve">Użytkownik zrealizował </w:t>
              </w:r>
              <w:r w:rsidR="00CF0D9F">
                <w:t>jeden z przypadków użycia: PU021, PU022, PU023</w:t>
              </w:r>
              <w:r>
                <w:t xml:space="preserve"> i aktywował przycisk „Edytuj”.</w:t>
              </w:r>
            </w:ins>
          </w:p>
        </w:tc>
      </w:tr>
      <w:tr w:rsidR="00160FB3" w14:paraId="164A3F5C" w14:textId="77777777" w:rsidTr="00645B77">
        <w:trPr>
          <w:ins w:id="5667" w:author="Okot" w:date="2020-01-20T14:53:00Z"/>
        </w:trPr>
        <w:tc>
          <w:tcPr>
            <w:tcW w:w="3397" w:type="dxa"/>
          </w:tcPr>
          <w:p w14:paraId="6D6FBD0D" w14:textId="77777777" w:rsidR="00160FB3" w:rsidRPr="006076CC" w:rsidRDefault="00160FB3" w:rsidP="00645B77">
            <w:pPr>
              <w:ind w:firstLine="0"/>
              <w:rPr>
                <w:ins w:id="5668" w:author="Okot" w:date="2020-01-20T14:53:00Z"/>
                <w:b/>
              </w:rPr>
            </w:pPr>
            <w:ins w:id="5669" w:author="Okot" w:date="2020-01-20T14:53:00Z">
              <w:r w:rsidRPr="006076CC">
                <w:rPr>
                  <w:b/>
                </w:rPr>
                <w:t>Warunki końcowe</w:t>
              </w:r>
            </w:ins>
          </w:p>
        </w:tc>
        <w:tc>
          <w:tcPr>
            <w:tcW w:w="5664" w:type="dxa"/>
          </w:tcPr>
          <w:p w14:paraId="72B49F25" w14:textId="77777777" w:rsidR="00160FB3" w:rsidRDefault="00160FB3" w:rsidP="00645B77">
            <w:pPr>
              <w:ind w:firstLine="0"/>
              <w:rPr>
                <w:ins w:id="5670" w:author="Okot" w:date="2020-01-20T14:53:00Z"/>
              </w:rPr>
            </w:pPr>
            <w:ins w:id="5671" w:author="Okot" w:date="2020-01-20T14:53:00Z">
              <w:r>
                <w:t>Wartość pomiaru w wybranym punkcie została zmieniona.</w:t>
              </w:r>
            </w:ins>
          </w:p>
        </w:tc>
      </w:tr>
      <w:tr w:rsidR="00160FB3" w14:paraId="4E25A80E" w14:textId="77777777" w:rsidTr="00645B77">
        <w:trPr>
          <w:ins w:id="5672" w:author="Okot" w:date="2020-01-20T14:53:00Z"/>
        </w:trPr>
        <w:tc>
          <w:tcPr>
            <w:tcW w:w="3397" w:type="dxa"/>
          </w:tcPr>
          <w:p w14:paraId="396D7C12" w14:textId="77777777" w:rsidR="00160FB3" w:rsidRPr="006076CC" w:rsidRDefault="00160FB3" w:rsidP="00645B77">
            <w:pPr>
              <w:ind w:firstLine="0"/>
              <w:rPr>
                <w:ins w:id="5673" w:author="Okot" w:date="2020-01-20T14:53:00Z"/>
                <w:b/>
              </w:rPr>
            </w:pPr>
            <w:ins w:id="5674" w:author="Okot" w:date="2020-01-20T14:53:00Z">
              <w:r w:rsidRPr="006076CC">
                <w:rPr>
                  <w:b/>
                </w:rPr>
                <w:t>Scenariusz główny</w:t>
              </w:r>
            </w:ins>
          </w:p>
        </w:tc>
        <w:tc>
          <w:tcPr>
            <w:tcW w:w="5664" w:type="dxa"/>
          </w:tcPr>
          <w:p w14:paraId="383D9B9A" w14:textId="77777777" w:rsidR="00160FB3" w:rsidRDefault="00160FB3" w:rsidP="00645B77">
            <w:pPr>
              <w:ind w:firstLine="0"/>
              <w:rPr>
                <w:ins w:id="5675" w:author="Okot" w:date="2020-01-20T14:53:00Z"/>
              </w:rPr>
            </w:pPr>
            <w:ins w:id="5676" w:author="Okot" w:date="2020-01-20T14:53:00Z">
              <w:r>
                <w:t>1. Pojawia się okno modalne z formularzem edycji pomiaru.</w:t>
              </w:r>
            </w:ins>
          </w:p>
          <w:p w14:paraId="2E872D5A" w14:textId="77777777" w:rsidR="00160FB3" w:rsidRDefault="00160FB3" w:rsidP="00645B77">
            <w:pPr>
              <w:ind w:firstLine="0"/>
              <w:rPr>
                <w:ins w:id="5677" w:author="Okot" w:date="2020-01-20T14:53:00Z"/>
              </w:rPr>
            </w:pPr>
            <w:ins w:id="5678" w:author="Okot" w:date="2020-01-20T14:53:00Z">
              <w:r>
                <w:t>2. Użytkownik wprowadza nową wartość pomiaru.</w:t>
              </w:r>
            </w:ins>
          </w:p>
          <w:p w14:paraId="12E39756" w14:textId="77777777" w:rsidR="00160FB3" w:rsidRDefault="00160FB3" w:rsidP="00645B77">
            <w:pPr>
              <w:ind w:firstLine="0"/>
              <w:rPr>
                <w:ins w:id="5679" w:author="Okot" w:date="2020-01-20T14:53:00Z"/>
              </w:rPr>
            </w:pPr>
            <w:ins w:id="5680" w:author="Okot" w:date="2020-01-20T14:53:00Z">
              <w:r>
                <w:t>3. Użytkownik naciska przycisk „Zapisz”.</w:t>
              </w:r>
            </w:ins>
          </w:p>
          <w:p w14:paraId="40317637" w14:textId="77777777" w:rsidR="00160FB3" w:rsidRDefault="00160FB3" w:rsidP="00645B77">
            <w:pPr>
              <w:ind w:firstLine="0"/>
              <w:rPr>
                <w:ins w:id="5681" w:author="Okot" w:date="2020-01-20T14:53:00Z"/>
              </w:rPr>
            </w:pPr>
            <w:ins w:id="5682" w:author="Okot" w:date="2020-01-20T14:53:00Z">
              <w:r>
                <w:t>4. System weryfikuje poprawność danych.</w:t>
              </w:r>
            </w:ins>
          </w:p>
          <w:p w14:paraId="4490E9C2" w14:textId="77777777" w:rsidR="00160FB3" w:rsidRDefault="00160FB3" w:rsidP="00645B77">
            <w:pPr>
              <w:ind w:firstLine="0"/>
              <w:rPr>
                <w:ins w:id="5683" w:author="Okot" w:date="2020-01-20T14:53:00Z"/>
              </w:rPr>
            </w:pPr>
            <w:ins w:id="5684" w:author="Okot" w:date="2020-01-20T14:53:00Z">
              <w:r>
                <w:t>5. Dane zostają zaktualizowane w bazie danych.</w:t>
              </w:r>
            </w:ins>
          </w:p>
          <w:p w14:paraId="06647FC9" w14:textId="77777777" w:rsidR="00160FB3" w:rsidRDefault="00160FB3" w:rsidP="00645B77">
            <w:pPr>
              <w:ind w:firstLine="0"/>
              <w:rPr>
                <w:ins w:id="5685" w:author="Okot" w:date="2020-01-20T14:53:00Z"/>
              </w:rPr>
            </w:pPr>
            <w:ins w:id="5686" w:author="Okot" w:date="2020-01-20T14:53:00Z">
              <w:r>
                <w:t>6. Wybrany punkt zmienia swoje położenie.</w:t>
              </w:r>
            </w:ins>
          </w:p>
          <w:p w14:paraId="5887005C" w14:textId="77777777" w:rsidR="00160FB3" w:rsidRDefault="00160FB3" w:rsidP="00645B77">
            <w:pPr>
              <w:ind w:firstLine="0"/>
              <w:rPr>
                <w:ins w:id="5687" w:author="Okot" w:date="2020-01-20T14:53:00Z"/>
              </w:rPr>
            </w:pPr>
            <w:ins w:id="5688" w:author="Okot" w:date="2020-01-20T14:53:00Z">
              <w:r>
                <w:t>7. Zmieniona zostaje wyświetlana wartość pomiaru w wybranym punkcie.</w:t>
              </w:r>
            </w:ins>
          </w:p>
        </w:tc>
      </w:tr>
      <w:tr w:rsidR="00160FB3" w14:paraId="617F0522" w14:textId="77777777" w:rsidTr="00645B77">
        <w:trPr>
          <w:trHeight w:val="54"/>
          <w:ins w:id="5689" w:author="Okot" w:date="2020-01-20T14:53:00Z"/>
        </w:trPr>
        <w:tc>
          <w:tcPr>
            <w:tcW w:w="3397" w:type="dxa"/>
          </w:tcPr>
          <w:p w14:paraId="15AD0ABD" w14:textId="77777777" w:rsidR="00160FB3" w:rsidRPr="006076CC" w:rsidRDefault="00160FB3" w:rsidP="00645B77">
            <w:pPr>
              <w:ind w:firstLine="0"/>
              <w:rPr>
                <w:ins w:id="5690" w:author="Okot" w:date="2020-01-20T14:53:00Z"/>
                <w:b/>
              </w:rPr>
            </w:pPr>
            <w:ins w:id="5691" w:author="Okot" w:date="2020-01-20T14:53:00Z">
              <w:r w:rsidRPr="006076CC">
                <w:rPr>
                  <w:b/>
                </w:rPr>
                <w:t>Scenariusze alternatywne</w:t>
              </w:r>
            </w:ins>
          </w:p>
        </w:tc>
        <w:tc>
          <w:tcPr>
            <w:tcW w:w="5664" w:type="dxa"/>
          </w:tcPr>
          <w:p w14:paraId="2A81AC7C" w14:textId="77777777" w:rsidR="00160FB3" w:rsidRDefault="00160FB3" w:rsidP="00645B77">
            <w:pPr>
              <w:ind w:firstLine="0"/>
              <w:rPr>
                <w:ins w:id="5692" w:author="Okot" w:date="2020-01-20T14:53:00Z"/>
              </w:rPr>
            </w:pPr>
            <w:ins w:id="5693" w:author="Okot" w:date="2020-01-20T14:53:00Z">
              <w:r>
                <w:t>(1-3).1. Użytkownik używa przycisku do zamknięcia okna.</w:t>
              </w:r>
            </w:ins>
          </w:p>
          <w:p w14:paraId="4BC2D0E3" w14:textId="77777777" w:rsidR="00160FB3" w:rsidRDefault="00160FB3" w:rsidP="00645B77">
            <w:pPr>
              <w:ind w:firstLine="0"/>
              <w:rPr>
                <w:ins w:id="5694" w:author="Okot" w:date="2020-01-20T14:53:00Z"/>
              </w:rPr>
            </w:pPr>
            <w:ins w:id="5695" w:author="Okot" w:date="2020-01-20T14:53:00Z">
              <w:r>
                <w:t>(1-3).1.1. Pojawia okno dialogowe służące do potwierdzenia zamknięcia okna bez zapisywania danych.</w:t>
              </w:r>
            </w:ins>
          </w:p>
          <w:p w14:paraId="0BD46504" w14:textId="77777777" w:rsidR="00160FB3" w:rsidRDefault="00160FB3" w:rsidP="00645B77">
            <w:pPr>
              <w:ind w:firstLine="0"/>
              <w:rPr>
                <w:ins w:id="5696" w:author="Okot" w:date="2020-01-20T14:53:00Z"/>
              </w:rPr>
            </w:pPr>
            <w:ins w:id="5697" w:author="Okot" w:date="2020-01-20T14:53:00Z">
              <w:r>
                <w:t>(1-3).1.2.1. Użytkownik potwierdza zamknięcie okna.</w:t>
              </w:r>
            </w:ins>
          </w:p>
          <w:p w14:paraId="6E34080B" w14:textId="77777777" w:rsidR="00160FB3" w:rsidRDefault="00160FB3" w:rsidP="00645B77">
            <w:pPr>
              <w:ind w:firstLine="0"/>
              <w:rPr>
                <w:ins w:id="5698" w:author="Okot" w:date="2020-01-20T14:53:00Z"/>
              </w:rPr>
            </w:pPr>
            <w:ins w:id="5699" w:author="Okot" w:date="2020-01-20T14:53:00Z">
              <w:r>
                <w:t>(1-3).1.2.1.1. Okno modalne z formularzem zostaje zamknięte.</w:t>
              </w:r>
            </w:ins>
          </w:p>
          <w:p w14:paraId="5D2573AC" w14:textId="77777777" w:rsidR="00160FB3" w:rsidRDefault="00160FB3" w:rsidP="00645B77">
            <w:pPr>
              <w:ind w:firstLine="0"/>
              <w:rPr>
                <w:ins w:id="5700" w:author="Okot" w:date="2020-01-20T14:53:00Z"/>
              </w:rPr>
            </w:pPr>
            <w:ins w:id="5701" w:author="Okot" w:date="2020-01-20T14:53:00Z">
              <w:r>
                <w:t>(1-3).1.2.1.2. Powrót do podstrony „Moje dane”.</w:t>
              </w:r>
            </w:ins>
          </w:p>
          <w:p w14:paraId="00D37A0F" w14:textId="77777777" w:rsidR="00160FB3" w:rsidRDefault="00160FB3" w:rsidP="00645B77">
            <w:pPr>
              <w:ind w:firstLine="0"/>
              <w:rPr>
                <w:ins w:id="5702" w:author="Okot" w:date="2020-01-20T14:53:00Z"/>
              </w:rPr>
            </w:pPr>
            <w:ins w:id="5703" w:author="Okot" w:date="2020-01-20T14:53:00Z">
              <w:r>
                <w:t>(1-3).1.2.2. Użytkownik rezygnuje z akcji.</w:t>
              </w:r>
            </w:ins>
          </w:p>
          <w:p w14:paraId="4BFE4C7E" w14:textId="6C300D7E" w:rsidR="00160FB3" w:rsidRDefault="00975867" w:rsidP="00645B77">
            <w:pPr>
              <w:ind w:firstLine="0"/>
              <w:rPr>
                <w:ins w:id="5704" w:author="Okot" w:date="2020-01-20T14:53:00Z"/>
              </w:rPr>
            </w:pPr>
            <w:ins w:id="5705" w:author="Okot" w:date="2020-01-20T14:53:00Z">
              <w:r>
                <w:lastRenderedPageBreak/>
                <w:t>(1-3).1.2.2.1. Powrót do pkt</w:t>
              </w:r>
              <w:r w:rsidR="00160FB3">
                <w:t> (1-3).</w:t>
              </w:r>
            </w:ins>
          </w:p>
          <w:p w14:paraId="75C95CB5" w14:textId="77777777" w:rsidR="00160FB3" w:rsidRDefault="00160FB3" w:rsidP="00645B77">
            <w:pPr>
              <w:ind w:firstLine="0"/>
              <w:rPr>
                <w:ins w:id="5706" w:author="Okot" w:date="2020-01-20T14:53:00Z"/>
              </w:rPr>
            </w:pPr>
            <w:ins w:id="5707" w:author="Okot" w:date="2020-01-20T14:53:00Z">
              <w:r>
                <w:t>4.1(a) Pole „Nowa wartość pomiaru” nie zostało wypełnione.</w:t>
              </w:r>
            </w:ins>
          </w:p>
          <w:p w14:paraId="48F67660" w14:textId="77777777" w:rsidR="00160FB3" w:rsidRDefault="00160FB3" w:rsidP="00645B77">
            <w:pPr>
              <w:ind w:firstLine="0"/>
              <w:rPr>
                <w:ins w:id="5708" w:author="Okot" w:date="2020-01-20T14:53:00Z"/>
              </w:rPr>
            </w:pPr>
            <w:ins w:id="5709" w:author="Okot" w:date="2020-01-20T14:53:00Z">
              <w:r>
                <w:t>4.1(b) Wprowadzone dane są nieprawidłowe.</w:t>
              </w:r>
            </w:ins>
          </w:p>
          <w:p w14:paraId="32282CFF" w14:textId="77777777" w:rsidR="00160FB3" w:rsidRDefault="00160FB3" w:rsidP="00645B77">
            <w:pPr>
              <w:ind w:firstLine="0"/>
              <w:rPr>
                <w:ins w:id="5710" w:author="Okot" w:date="2020-01-20T14:53:00Z"/>
              </w:rPr>
            </w:pPr>
            <w:ins w:id="5711" w:author="Okot" w:date="2020-01-20T14:53:00Z">
              <w:r>
                <w:t>4.1.1. Wyświetlony zostaje stosowny komunikat błędu.</w:t>
              </w:r>
            </w:ins>
          </w:p>
          <w:p w14:paraId="4A531099" w14:textId="4EB7039F" w:rsidR="00160FB3" w:rsidRDefault="00975867" w:rsidP="00645B77">
            <w:pPr>
              <w:ind w:firstLine="0"/>
              <w:rPr>
                <w:ins w:id="5712" w:author="Okot" w:date="2020-01-20T14:53:00Z"/>
              </w:rPr>
            </w:pPr>
            <w:ins w:id="5713" w:author="Okot" w:date="2020-01-20T14:53:00Z">
              <w:r>
                <w:t>4.1.2. Powrót do pkt</w:t>
              </w:r>
              <w:r w:rsidR="00160FB3">
                <w:t> 2.</w:t>
              </w:r>
            </w:ins>
          </w:p>
          <w:p w14:paraId="6FB08EE0" w14:textId="77777777" w:rsidR="00160FB3" w:rsidRDefault="00160FB3" w:rsidP="00645B77">
            <w:pPr>
              <w:ind w:firstLine="0"/>
              <w:rPr>
                <w:ins w:id="5714" w:author="Okot" w:date="2020-01-20T14:53:00Z"/>
              </w:rPr>
            </w:pPr>
            <w:ins w:id="5715" w:author="Okot" w:date="2020-01-20T14:53:00Z">
              <w:r>
                <w:t>4.2. Wybrany do edycji pomiar był ostatnim wprowadzonym pomiarem.</w:t>
              </w:r>
            </w:ins>
          </w:p>
          <w:p w14:paraId="63662AA6" w14:textId="77777777" w:rsidR="00160FB3" w:rsidRDefault="00160FB3" w:rsidP="00645B77">
            <w:pPr>
              <w:ind w:firstLine="0"/>
              <w:rPr>
                <w:ins w:id="5716" w:author="Okot" w:date="2020-01-20T14:53:00Z"/>
              </w:rPr>
            </w:pPr>
            <w:ins w:id="5717" w:author="Okot" w:date="2020-01-20T14:53:00Z">
              <w:r>
                <w:t>4.1.1. Zmieniona zostaje wartość danych odpowiadających pomiarowi w sekcji „Twoje wymiary” na stronie „Moje dane”.</w:t>
              </w:r>
            </w:ins>
          </w:p>
        </w:tc>
      </w:tr>
    </w:tbl>
    <w:p w14:paraId="60F4D998" w14:textId="77777777" w:rsidR="00160FB3" w:rsidRDefault="00160FB3" w:rsidP="00160FB3">
      <w:pPr>
        <w:ind w:firstLine="0"/>
        <w:rPr>
          <w:ins w:id="5718" w:author="Okot" w:date="2020-01-20T14:53:00Z"/>
        </w:rPr>
      </w:pPr>
    </w:p>
    <w:p w14:paraId="2C4C79CE" w14:textId="6420D335" w:rsidR="00160FB3" w:rsidRDefault="00160FB3" w:rsidP="00160FB3">
      <w:pPr>
        <w:ind w:firstLine="0"/>
        <w:rPr>
          <w:ins w:id="5719" w:author="Okot" w:date="2020-01-20T14:53:00Z"/>
        </w:rPr>
      </w:pPr>
      <w:ins w:id="5720" w:author="Okot" w:date="2020-01-20T14:53:00Z">
        <w:r>
          <w:t>Tabela 4.2</w:t>
        </w:r>
      </w:ins>
      <w:ins w:id="5721" w:author="Okot" w:date="2020-01-20T14:55:00Z">
        <w:r w:rsidR="00CF0D9F">
          <w:t>5</w:t>
        </w:r>
      </w:ins>
      <w:ins w:id="5722" w:author="Okot" w:date="2020-01-20T14:53:00Z">
        <w:r>
          <w:t>.</w:t>
        </w:r>
      </w:ins>
    </w:p>
    <w:p w14:paraId="0CE9A8A9" w14:textId="77777777" w:rsidR="00160FB3" w:rsidRDefault="00160FB3" w:rsidP="00160FB3">
      <w:pPr>
        <w:ind w:firstLine="0"/>
        <w:rPr>
          <w:ins w:id="5723" w:author="Okot" w:date="2020-01-20T14:53:00Z"/>
        </w:rPr>
      </w:pPr>
      <w:ins w:id="5724" w:author="Okot" w:date="2020-01-20T14:53:00Z">
        <w:r>
          <w:t>Opis scenariusza przypadku użycia „Usunięcie pomiaru”.</w:t>
        </w:r>
      </w:ins>
    </w:p>
    <w:tbl>
      <w:tblPr>
        <w:tblStyle w:val="Tabela-Siatka"/>
        <w:tblW w:w="0" w:type="auto"/>
        <w:tblLook w:val="04A0" w:firstRow="1" w:lastRow="0" w:firstColumn="1" w:lastColumn="0" w:noHBand="0" w:noVBand="1"/>
      </w:tblPr>
      <w:tblGrid>
        <w:gridCol w:w="3397"/>
        <w:gridCol w:w="5664"/>
      </w:tblGrid>
      <w:tr w:rsidR="00160FB3" w14:paraId="0B0ACA8C" w14:textId="77777777" w:rsidTr="00645B77">
        <w:trPr>
          <w:ins w:id="5725" w:author="Okot" w:date="2020-01-20T14:53:00Z"/>
        </w:trPr>
        <w:tc>
          <w:tcPr>
            <w:tcW w:w="3397" w:type="dxa"/>
          </w:tcPr>
          <w:p w14:paraId="7AF8002E" w14:textId="77777777" w:rsidR="00160FB3" w:rsidRPr="006076CC" w:rsidRDefault="00160FB3" w:rsidP="00645B77">
            <w:pPr>
              <w:ind w:firstLine="0"/>
              <w:rPr>
                <w:ins w:id="5726" w:author="Okot" w:date="2020-01-20T14:53:00Z"/>
                <w:b/>
              </w:rPr>
            </w:pPr>
            <w:ins w:id="5727" w:author="Okot" w:date="2020-01-20T14:53:00Z">
              <w:r w:rsidRPr="006076CC">
                <w:rPr>
                  <w:b/>
                </w:rPr>
                <w:t>Nazwa</w:t>
              </w:r>
            </w:ins>
          </w:p>
        </w:tc>
        <w:tc>
          <w:tcPr>
            <w:tcW w:w="5664" w:type="dxa"/>
          </w:tcPr>
          <w:p w14:paraId="172BEC09" w14:textId="53CD5505" w:rsidR="00160FB3" w:rsidRPr="00A12070" w:rsidRDefault="00160FB3" w:rsidP="00645B77">
            <w:pPr>
              <w:ind w:firstLine="0"/>
              <w:rPr>
                <w:ins w:id="5728" w:author="Okot" w:date="2020-01-20T14:53:00Z"/>
                <w:b/>
                <w:i/>
              </w:rPr>
            </w:pPr>
            <w:ins w:id="5729" w:author="Okot" w:date="2020-01-20T14:53:00Z">
              <w:r w:rsidRPr="00A12070">
                <w:rPr>
                  <w:b/>
                  <w:i/>
                </w:rPr>
                <w:t>PU02</w:t>
              </w:r>
              <w:r w:rsidR="00CF0D9F">
                <w:rPr>
                  <w:b/>
                  <w:i/>
                </w:rPr>
                <w:t>5</w:t>
              </w:r>
              <w:r w:rsidRPr="00A12070">
                <w:rPr>
                  <w:b/>
                  <w:i/>
                </w:rPr>
                <w:t>: Usunięcie pomiaru</w:t>
              </w:r>
            </w:ins>
          </w:p>
        </w:tc>
      </w:tr>
      <w:tr w:rsidR="00160FB3" w14:paraId="32CCE433" w14:textId="77777777" w:rsidTr="00645B77">
        <w:trPr>
          <w:ins w:id="5730" w:author="Okot" w:date="2020-01-20T14:53:00Z"/>
        </w:trPr>
        <w:tc>
          <w:tcPr>
            <w:tcW w:w="3397" w:type="dxa"/>
          </w:tcPr>
          <w:p w14:paraId="380915F5" w14:textId="77777777" w:rsidR="00160FB3" w:rsidRPr="006076CC" w:rsidRDefault="00160FB3" w:rsidP="00645B77">
            <w:pPr>
              <w:ind w:firstLine="0"/>
              <w:rPr>
                <w:ins w:id="5731" w:author="Okot" w:date="2020-01-20T14:53:00Z"/>
                <w:b/>
              </w:rPr>
            </w:pPr>
            <w:ins w:id="5732" w:author="Okot" w:date="2020-01-20T14:53:00Z">
              <w:r w:rsidRPr="006076CC">
                <w:rPr>
                  <w:b/>
                </w:rPr>
                <w:t>Opis</w:t>
              </w:r>
            </w:ins>
          </w:p>
        </w:tc>
        <w:tc>
          <w:tcPr>
            <w:tcW w:w="5664" w:type="dxa"/>
          </w:tcPr>
          <w:p w14:paraId="4F9C1B37" w14:textId="77777777" w:rsidR="00160FB3" w:rsidRDefault="00160FB3" w:rsidP="00645B77">
            <w:pPr>
              <w:ind w:firstLine="0"/>
              <w:rPr>
                <w:ins w:id="5733" w:author="Okot" w:date="2020-01-20T14:53:00Z"/>
              </w:rPr>
            </w:pPr>
            <w:ins w:id="5734" w:author="Okot" w:date="2020-01-20T14:53:00Z">
              <w:r>
                <w:t>Przypadek użycia pozwala użytkownikowi usunąć wartość dodanego wcześniej pomiaru wagi, obwodu bioder lub obwodu pasa.</w:t>
              </w:r>
            </w:ins>
          </w:p>
        </w:tc>
      </w:tr>
      <w:tr w:rsidR="00160FB3" w14:paraId="0C28D6C2" w14:textId="77777777" w:rsidTr="00645B77">
        <w:trPr>
          <w:ins w:id="5735" w:author="Okot" w:date="2020-01-20T14:53:00Z"/>
        </w:trPr>
        <w:tc>
          <w:tcPr>
            <w:tcW w:w="3397" w:type="dxa"/>
          </w:tcPr>
          <w:p w14:paraId="795B3C7C" w14:textId="77777777" w:rsidR="00160FB3" w:rsidRPr="006076CC" w:rsidRDefault="00160FB3" w:rsidP="00645B77">
            <w:pPr>
              <w:ind w:firstLine="0"/>
              <w:rPr>
                <w:ins w:id="5736" w:author="Okot" w:date="2020-01-20T14:53:00Z"/>
                <w:b/>
              </w:rPr>
            </w:pPr>
            <w:ins w:id="5737" w:author="Okot" w:date="2020-01-20T14:53:00Z">
              <w:r w:rsidRPr="006076CC">
                <w:rPr>
                  <w:b/>
                </w:rPr>
                <w:t>Warunki początkowe</w:t>
              </w:r>
            </w:ins>
          </w:p>
        </w:tc>
        <w:tc>
          <w:tcPr>
            <w:tcW w:w="5664" w:type="dxa"/>
          </w:tcPr>
          <w:p w14:paraId="3C2C5796" w14:textId="6249E4EE" w:rsidR="00160FB3" w:rsidRDefault="00160FB3" w:rsidP="00645B77">
            <w:pPr>
              <w:ind w:firstLine="0"/>
              <w:rPr>
                <w:ins w:id="5738" w:author="Okot" w:date="2020-01-20T14:53:00Z"/>
              </w:rPr>
            </w:pPr>
            <w:ins w:id="5739" w:author="Okot" w:date="2020-01-20T14:53:00Z">
              <w:r>
                <w:t>Użytkownik popraw</w:t>
              </w:r>
              <w:r w:rsidR="00A3379B">
                <w:t>nie zrealizował PU002 oraz PU009</w:t>
              </w:r>
              <w:r>
                <w:t xml:space="preserve"> i znajduje się na stronie „Moje dane”.</w:t>
              </w:r>
            </w:ins>
          </w:p>
        </w:tc>
      </w:tr>
      <w:tr w:rsidR="00160FB3" w14:paraId="133C8DC2" w14:textId="77777777" w:rsidTr="00645B77">
        <w:trPr>
          <w:ins w:id="5740" w:author="Okot" w:date="2020-01-20T14:53:00Z"/>
        </w:trPr>
        <w:tc>
          <w:tcPr>
            <w:tcW w:w="3397" w:type="dxa"/>
          </w:tcPr>
          <w:p w14:paraId="15C38BF9" w14:textId="77777777" w:rsidR="00160FB3" w:rsidRPr="006076CC" w:rsidRDefault="00160FB3" w:rsidP="00645B77">
            <w:pPr>
              <w:ind w:firstLine="0"/>
              <w:rPr>
                <w:ins w:id="5741" w:author="Okot" w:date="2020-01-20T14:53:00Z"/>
                <w:b/>
              </w:rPr>
            </w:pPr>
            <w:ins w:id="5742" w:author="Okot" w:date="2020-01-20T14:53:00Z">
              <w:r w:rsidRPr="006076CC">
                <w:rPr>
                  <w:b/>
                </w:rPr>
                <w:t>Inicjacja</w:t>
              </w:r>
            </w:ins>
          </w:p>
        </w:tc>
        <w:tc>
          <w:tcPr>
            <w:tcW w:w="5664" w:type="dxa"/>
          </w:tcPr>
          <w:p w14:paraId="09DD8B7A" w14:textId="12FEEDC6" w:rsidR="00160FB3" w:rsidRDefault="00160FB3">
            <w:pPr>
              <w:ind w:firstLine="0"/>
              <w:rPr>
                <w:ins w:id="5743" w:author="Okot" w:date="2020-01-20T14:53:00Z"/>
              </w:rPr>
            </w:pPr>
            <w:ins w:id="5744" w:author="Okot" w:date="2020-01-20T14:53:00Z">
              <w:r>
                <w:t>Użytkownik zrealizował jeden z przypadków użycia: PU02</w:t>
              </w:r>
            </w:ins>
            <w:ins w:id="5745" w:author="Okot" w:date="2020-01-21T13:55:00Z">
              <w:r w:rsidR="00CF0D9F">
                <w:t>1</w:t>
              </w:r>
            </w:ins>
            <w:ins w:id="5746" w:author="Okot" w:date="2020-01-20T14:53:00Z">
              <w:r>
                <w:t>, PU02</w:t>
              </w:r>
            </w:ins>
            <w:ins w:id="5747" w:author="Okot" w:date="2020-01-21T13:55:00Z">
              <w:r w:rsidR="00CF0D9F">
                <w:t>2</w:t>
              </w:r>
            </w:ins>
            <w:ins w:id="5748" w:author="Okot" w:date="2020-01-20T14:53:00Z">
              <w:r w:rsidR="00CF0D9F">
                <w:t>, PU023</w:t>
              </w:r>
              <w:r>
                <w:t xml:space="preserve"> i użył przycisku „Usuń”.</w:t>
              </w:r>
            </w:ins>
          </w:p>
        </w:tc>
      </w:tr>
      <w:tr w:rsidR="00160FB3" w14:paraId="7EDA44E2" w14:textId="77777777" w:rsidTr="00645B77">
        <w:trPr>
          <w:ins w:id="5749" w:author="Okot" w:date="2020-01-20T14:53:00Z"/>
        </w:trPr>
        <w:tc>
          <w:tcPr>
            <w:tcW w:w="3397" w:type="dxa"/>
          </w:tcPr>
          <w:p w14:paraId="1516F511" w14:textId="77777777" w:rsidR="00160FB3" w:rsidRPr="006076CC" w:rsidRDefault="00160FB3" w:rsidP="00645B77">
            <w:pPr>
              <w:ind w:firstLine="0"/>
              <w:rPr>
                <w:ins w:id="5750" w:author="Okot" w:date="2020-01-20T14:53:00Z"/>
                <w:b/>
              </w:rPr>
            </w:pPr>
            <w:ins w:id="5751" w:author="Okot" w:date="2020-01-20T14:53:00Z">
              <w:r w:rsidRPr="006076CC">
                <w:rPr>
                  <w:b/>
                </w:rPr>
                <w:t>Warunki końcowe</w:t>
              </w:r>
            </w:ins>
          </w:p>
        </w:tc>
        <w:tc>
          <w:tcPr>
            <w:tcW w:w="5664" w:type="dxa"/>
          </w:tcPr>
          <w:p w14:paraId="2CC43963" w14:textId="77777777" w:rsidR="00160FB3" w:rsidRDefault="00160FB3" w:rsidP="00645B77">
            <w:pPr>
              <w:ind w:firstLine="0"/>
              <w:rPr>
                <w:ins w:id="5752" w:author="Okot" w:date="2020-01-20T14:53:00Z"/>
              </w:rPr>
            </w:pPr>
            <w:ins w:id="5753" w:author="Okot" w:date="2020-01-20T14:53:00Z">
              <w:r>
                <w:t>Wybrany punkt został usunięty z wykresu. Wyświetlony został komunikat informujący o usunięciu pomiaru.</w:t>
              </w:r>
            </w:ins>
          </w:p>
        </w:tc>
      </w:tr>
      <w:tr w:rsidR="00160FB3" w14:paraId="6D79941A" w14:textId="77777777" w:rsidTr="00645B77">
        <w:trPr>
          <w:ins w:id="5754" w:author="Okot" w:date="2020-01-20T14:53:00Z"/>
        </w:trPr>
        <w:tc>
          <w:tcPr>
            <w:tcW w:w="3397" w:type="dxa"/>
          </w:tcPr>
          <w:p w14:paraId="16917B9A" w14:textId="77777777" w:rsidR="00160FB3" w:rsidRPr="006076CC" w:rsidRDefault="00160FB3" w:rsidP="00645B77">
            <w:pPr>
              <w:ind w:firstLine="0"/>
              <w:rPr>
                <w:ins w:id="5755" w:author="Okot" w:date="2020-01-20T14:53:00Z"/>
                <w:b/>
              </w:rPr>
            </w:pPr>
            <w:ins w:id="5756" w:author="Okot" w:date="2020-01-20T14:53:00Z">
              <w:r w:rsidRPr="006076CC">
                <w:rPr>
                  <w:b/>
                </w:rPr>
                <w:t>Scenariusz główny</w:t>
              </w:r>
            </w:ins>
          </w:p>
        </w:tc>
        <w:tc>
          <w:tcPr>
            <w:tcW w:w="5664" w:type="dxa"/>
          </w:tcPr>
          <w:p w14:paraId="663F9331" w14:textId="77777777" w:rsidR="00160FB3" w:rsidRDefault="00160FB3" w:rsidP="00645B77">
            <w:pPr>
              <w:ind w:firstLine="0"/>
              <w:rPr>
                <w:ins w:id="5757" w:author="Okot" w:date="2020-01-20T14:53:00Z"/>
              </w:rPr>
            </w:pPr>
            <w:ins w:id="5758" w:author="Okot" w:date="2020-01-20T14:53:00Z">
              <w:r>
                <w:t>1. Pojawia się okno dialogowe z zapytaniem czy na pewno usunąć wybrany pomiaru.</w:t>
              </w:r>
            </w:ins>
          </w:p>
          <w:p w14:paraId="2FFEAD3F" w14:textId="77777777" w:rsidR="00160FB3" w:rsidRDefault="00160FB3" w:rsidP="00645B77">
            <w:pPr>
              <w:ind w:firstLine="0"/>
              <w:rPr>
                <w:ins w:id="5759" w:author="Okot" w:date="2020-01-20T14:53:00Z"/>
              </w:rPr>
            </w:pPr>
            <w:ins w:id="5760" w:author="Okot" w:date="2020-01-20T14:53:00Z">
              <w:r>
                <w:t>2. Użytkownik zatwierdza usunięcie pomiaru.</w:t>
              </w:r>
            </w:ins>
          </w:p>
          <w:p w14:paraId="584919AF" w14:textId="77777777" w:rsidR="00160FB3" w:rsidRDefault="00160FB3" w:rsidP="00645B77">
            <w:pPr>
              <w:ind w:firstLine="0"/>
              <w:rPr>
                <w:ins w:id="5761" w:author="Okot" w:date="2020-01-20T14:53:00Z"/>
              </w:rPr>
            </w:pPr>
            <w:ins w:id="5762" w:author="Okot" w:date="2020-01-20T14:53:00Z">
              <w:r>
                <w:t>3. System przetwarza zgłoszenie.</w:t>
              </w:r>
            </w:ins>
          </w:p>
          <w:p w14:paraId="076B3993" w14:textId="77777777" w:rsidR="00160FB3" w:rsidRDefault="00160FB3" w:rsidP="00645B77">
            <w:pPr>
              <w:ind w:firstLine="0"/>
              <w:rPr>
                <w:ins w:id="5763" w:author="Okot" w:date="2020-01-20T14:53:00Z"/>
              </w:rPr>
            </w:pPr>
            <w:ins w:id="5764" w:author="Okot" w:date="2020-01-20T14:53:00Z">
              <w:r>
                <w:t>4. Dane zostają usunięte z bazy danych.</w:t>
              </w:r>
            </w:ins>
          </w:p>
          <w:p w14:paraId="378C7E91" w14:textId="77777777" w:rsidR="00160FB3" w:rsidRDefault="00160FB3" w:rsidP="00645B77">
            <w:pPr>
              <w:ind w:firstLine="0"/>
              <w:rPr>
                <w:ins w:id="5765" w:author="Okot" w:date="2020-01-20T14:53:00Z"/>
              </w:rPr>
            </w:pPr>
            <w:ins w:id="5766" w:author="Okot" w:date="2020-01-20T14:53:00Z">
              <w:r>
                <w:t>5. Wybrany punkt został usunięty z wykresu.</w:t>
              </w:r>
            </w:ins>
          </w:p>
          <w:p w14:paraId="23E04310" w14:textId="77777777" w:rsidR="00160FB3" w:rsidRDefault="00160FB3" w:rsidP="00645B77">
            <w:pPr>
              <w:ind w:firstLine="0"/>
              <w:rPr>
                <w:ins w:id="5767" w:author="Okot" w:date="2020-01-20T14:53:00Z"/>
              </w:rPr>
            </w:pPr>
            <w:ins w:id="5768" w:author="Okot" w:date="2020-01-20T14:53:00Z">
              <w:r>
                <w:t>6. Wyświetlony został komunikat informujący o usunięciu pomiaru.</w:t>
              </w:r>
            </w:ins>
          </w:p>
        </w:tc>
      </w:tr>
      <w:tr w:rsidR="00160FB3" w14:paraId="286BFB48" w14:textId="77777777" w:rsidTr="00645B77">
        <w:trPr>
          <w:trHeight w:val="54"/>
          <w:ins w:id="5769" w:author="Okot" w:date="2020-01-20T14:53:00Z"/>
        </w:trPr>
        <w:tc>
          <w:tcPr>
            <w:tcW w:w="3397" w:type="dxa"/>
          </w:tcPr>
          <w:p w14:paraId="6C339ABC" w14:textId="77777777" w:rsidR="00160FB3" w:rsidRPr="006076CC" w:rsidRDefault="00160FB3" w:rsidP="00645B77">
            <w:pPr>
              <w:ind w:firstLine="0"/>
              <w:rPr>
                <w:ins w:id="5770" w:author="Okot" w:date="2020-01-20T14:53:00Z"/>
                <w:b/>
              </w:rPr>
            </w:pPr>
            <w:ins w:id="5771" w:author="Okot" w:date="2020-01-20T14:53:00Z">
              <w:r w:rsidRPr="006076CC">
                <w:rPr>
                  <w:b/>
                </w:rPr>
                <w:lastRenderedPageBreak/>
                <w:t>Scenariusze alternatywne</w:t>
              </w:r>
            </w:ins>
          </w:p>
        </w:tc>
        <w:tc>
          <w:tcPr>
            <w:tcW w:w="5664" w:type="dxa"/>
          </w:tcPr>
          <w:p w14:paraId="12C410B7" w14:textId="77777777" w:rsidR="00160FB3" w:rsidRDefault="00160FB3" w:rsidP="00645B77">
            <w:pPr>
              <w:ind w:firstLine="0"/>
              <w:rPr>
                <w:ins w:id="5772" w:author="Okot" w:date="2020-01-20T14:53:00Z"/>
              </w:rPr>
            </w:pPr>
            <w:ins w:id="5773" w:author="Okot" w:date="2020-01-20T14:53:00Z">
              <w:r>
                <w:t>(1-3).1. Użytkownik używa przycisku do zamknięcia okna.</w:t>
              </w:r>
            </w:ins>
          </w:p>
          <w:p w14:paraId="06C1FE0C" w14:textId="77777777" w:rsidR="00160FB3" w:rsidRDefault="00160FB3" w:rsidP="00645B77">
            <w:pPr>
              <w:ind w:firstLine="0"/>
              <w:rPr>
                <w:ins w:id="5774" w:author="Okot" w:date="2020-01-20T14:53:00Z"/>
              </w:rPr>
            </w:pPr>
            <w:ins w:id="5775" w:author="Okot" w:date="2020-01-20T14:53:00Z">
              <w:r>
                <w:t>(1-3).1.1. Pojawia okno dialogowe służące do potwierdzenia zamknięcia okna bez zapisywania danych.</w:t>
              </w:r>
            </w:ins>
          </w:p>
          <w:p w14:paraId="5B3BC35C" w14:textId="77777777" w:rsidR="00160FB3" w:rsidRDefault="00160FB3" w:rsidP="00645B77">
            <w:pPr>
              <w:ind w:firstLine="0"/>
              <w:rPr>
                <w:ins w:id="5776" w:author="Okot" w:date="2020-01-20T14:53:00Z"/>
              </w:rPr>
            </w:pPr>
            <w:ins w:id="5777" w:author="Okot" w:date="2020-01-20T14:53:00Z">
              <w:r>
                <w:t>(1-3).1.2.1. Użytkownik potwierdza zamknięcie okna.</w:t>
              </w:r>
            </w:ins>
          </w:p>
          <w:p w14:paraId="1EC298AF" w14:textId="77777777" w:rsidR="00160FB3" w:rsidRDefault="00160FB3" w:rsidP="00645B77">
            <w:pPr>
              <w:ind w:firstLine="0"/>
              <w:rPr>
                <w:ins w:id="5778" w:author="Okot" w:date="2020-01-20T14:53:00Z"/>
              </w:rPr>
            </w:pPr>
            <w:ins w:id="5779" w:author="Okot" w:date="2020-01-20T14:53:00Z">
              <w:r>
                <w:t>(1-3).1.2.1.1. Okno modalne z formularzem zostaje zamknięte.</w:t>
              </w:r>
            </w:ins>
          </w:p>
          <w:p w14:paraId="2A683982" w14:textId="77777777" w:rsidR="00160FB3" w:rsidRDefault="00160FB3" w:rsidP="00645B77">
            <w:pPr>
              <w:ind w:firstLine="0"/>
              <w:rPr>
                <w:ins w:id="5780" w:author="Okot" w:date="2020-01-20T14:53:00Z"/>
              </w:rPr>
            </w:pPr>
            <w:ins w:id="5781" w:author="Okot" w:date="2020-01-20T14:53:00Z">
              <w:r>
                <w:t>(1-3).1.2.1.2. Powrót do podstrony „Moje dane”.</w:t>
              </w:r>
            </w:ins>
          </w:p>
          <w:p w14:paraId="7B72F216" w14:textId="77777777" w:rsidR="00160FB3" w:rsidRDefault="00160FB3" w:rsidP="00645B77">
            <w:pPr>
              <w:ind w:firstLine="0"/>
              <w:rPr>
                <w:ins w:id="5782" w:author="Okot" w:date="2020-01-20T14:53:00Z"/>
              </w:rPr>
            </w:pPr>
            <w:ins w:id="5783" w:author="Okot" w:date="2020-01-20T14:53:00Z">
              <w:r>
                <w:t>(1-3).1.2.2. Użytkownik rezygnuje z akcji.</w:t>
              </w:r>
            </w:ins>
          </w:p>
          <w:p w14:paraId="03BE293C" w14:textId="0F440E2F" w:rsidR="00160FB3" w:rsidRDefault="00160FB3" w:rsidP="00645B77">
            <w:pPr>
              <w:ind w:firstLine="0"/>
              <w:rPr>
                <w:ins w:id="5784" w:author="Okot" w:date="2020-01-20T14:53:00Z"/>
              </w:rPr>
            </w:pPr>
            <w:ins w:id="5785" w:author="Okot" w:date="2020-01-20T14:53:00Z">
              <w:r>
                <w:t xml:space="preserve">(1-3).1.2.2.1. </w:t>
              </w:r>
              <w:r w:rsidR="00975867">
                <w:t>Powrót do pkt</w:t>
              </w:r>
              <w:r>
                <w:t> (1-3).</w:t>
              </w:r>
            </w:ins>
          </w:p>
          <w:p w14:paraId="3140A45C" w14:textId="77777777" w:rsidR="00160FB3" w:rsidRDefault="00160FB3" w:rsidP="00645B77">
            <w:pPr>
              <w:ind w:firstLine="0"/>
              <w:rPr>
                <w:ins w:id="5786" w:author="Okot" w:date="2020-01-20T14:53:00Z"/>
              </w:rPr>
            </w:pPr>
            <w:ins w:id="5787" w:author="Okot" w:date="2020-01-20T14:53:00Z">
              <w:r>
                <w:t>3.2. Wybrany do edycji pomiar był ostatnim wprowadzonym pomiarem.</w:t>
              </w:r>
            </w:ins>
          </w:p>
          <w:p w14:paraId="17EE34CB" w14:textId="77777777" w:rsidR="00160FB3" w:rsidRDefault="00160FB3" w:rsidP="00645B77">
            <w:pPr>
              <w:ind w:firstLine="0"/>
              <w:rPr>
                <w:ins w:id="5788" w:author="Okot" w:date="2020-01-20T14:53:00Z"/>
              </w:rPr>
            </w:pPr>
            <w:ins w:id="5789" w:author="Okot" w:date="2020-01-20T14:53:00Z">
              <w:r>
                <w:t>3.2.1. Zmieniona zostaje wartość danych odpowiadających pomiarowi w sekcji „Twoje wymiary” na stronie „Moje dane” na wartość pomiaru, odpowiadającą najmniej odległej dacie.</w:t>
              </w:r>
            </w:ins>
          </w:p>
        </w:tc>
      </w:tr>
    </w:tbl>
    <w:p w14:paraId="5193C116" w14:textId="77777777" w:rsidR="00160FB3" w:rsidRDefault="00160FB3" w:rsidP="00160FB3">
      <w:pPr>
        <w:ind w:firstLine="0"/>
        <w:rPr>
          <w:ins w:id="5790" w:author="Okot" w:date="2020-01-20T14:53:00Z"/>
        </w:rPr>
      </w:pPr>
    </w:p>
    <w:p w14:paraId="3323D4B1" w14:textId="77777777" w:rsidR="00A3379B" w:rsidRDefault="00A3379B">
      <w:pPr>
        <w:spacing w:after="160" w:line="259" w:lineRule="auto"/>
        <w:ind w:firstLine="0"/>
        <w:jc w:val="center"/>
        <w:rPr>
          <w:ins w:id="5791" w:author="Okot" w:date="2020-01-20T15:04:00Z"/>
        </w:rPr>
        <w:pPrChange w:id="5792" w:author="Okot" w:date="2020-01-20T15:03:00Z">
          <w:pPr>
            <w:spacing w:after="160" w:line="259" w:lineRule="auto"/>
            <w:ind w:firstLine="0"/>
            <w:jc w:val="left"/>
          </w:pPr>
        </w:pPrChange>
      </w:pPr>
      <w:ins w:id="5793" w:author="Okot" w:date="2020-01-20T15:02:00Z">
        <w:r>
          <w:rPr>
            <w:noProof/>
            <w:lang w:eastAsia="pl-PL"/>
          </w:rPr>
          <w:drawing>
            <wp:inline distT="0" distB="0" distL="0" distR="0" wp14:anchorId="47E30BB0" wp14:editId="1C488755">
              <wp:extent cx="4748400" cy="3646800"/>
              <wp:effectExtent l="190500" t="190500" r="186055" b="18288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rzypadkiużyciaFINAL_Part2_Logged.png"/>
                      <pic:cNvPicPr/>
                    </pic:nvPicPr>
                    <pic:blipFill>
                      <a:blip r:embed="rId64">
                        <a:extLst>
                          <a:ext uri="{28A0092B-C50C-407E-A947-70E740481C1C}">
                            <a14:useLocalDpi xmlns:a14="http://schemas.microsoft.com/office/drawing/2010/main" val="0"/>
                          </a:ext>
                        </a:extLst>
                      </a:blip>
                      <a:stretch>
                        <a:fillRect/>
                      </a:stretch>
                    </pic:blipFill>
                    <pic:spPr>
                      <a:xfrm>
                        <a:off x="0" y="0"/>
                        <a:ext cx="4748400" cy="3646800"/>
                      </a:xfrm>
                      <a:prstGeom prst="rect">
                        <a:avLst/>
                      </a:prstGeom>
                      <a:ln>
                        <a:noFill/>
                      </a:ln>
                      <a:effectLst>
                        <a:outerShdw blurRad="190500" algn="tl" rotWithShape="0">
                          <a:srgbClr val="000000">
                            <a:alpha val="70000"/>
                          </a:srgbClr>
                        </a:outerShdw>
                      </a:effectLst>
                    </pic:spPr>
                  </pic:pic>
                </a:graphicData>
              </a:graphic>
            </wp:inline>
          </w:drawing>
        </w:r>
      </w:ins>
    </w:p>
    <w:p w14:paraId="56A07CAD" w14:textId="00A36112" w:rsidR="00B645CD" w:rsidRDefault="00A3379B">
      <w:pPr>
        <w:spacing w:after="160" w:line="259" w:lineRule="auto"/>
        <w:ind w:firstLine="0"/>
        <w:jc w:val="center"/>
        <w:rPr>
          <w:ins w:id="5794" w:author="Okot" w:date="2020-01-20T14:29:00Z"/>
        </w:rPr>
        <w:pPrChange w:id="5795" w:author="Okot" w:date="2020-01-20T19:34:00Z">
          <w:pPr>
            <w:spacing w:after="160" w:line="259" w:lineRule="auto"/>
            <w:ind w:firstLine="0"/>
            <w:jc w:val="left"/>
          </w:pPr>
        </w:pPrChange>
      </w:pPr>
      <w:ins w:id="5796" w:author="Okot" w:date="2020-01-20T15:03:00Z">
        <w:r>
          <w:t xml:space="preserve">Rys. 4.5. Diagram przypadków użycia związanych z tworzeniem przepisów oraz przeglądaniem wbudowanej bazy produktów </w:t>
        </w:r>
      </w:ins>
      <w:ins w:id="5797" w:author="Okot" w:date="2020-01-20T15:04:00Z">
        <w:r>
          <w:t>przez zalogowanego użytkownika.</w:t>
        </w:r>
      </w:ins>
    </w:p>
    <w:p w14:paraId="17D3C201" w14:textId="1C49665A" w:rsidR="00AA0FAF" w:rsidRDefault="00AA0FAF" w:rsidP="00AA0FAF">
      <w:pPr>
        <w:ind w:firstLine="0"/>
        <w:rPr>
          <w:ins w:id="5798" w:author="Okot" w:date="2020-01-20T15:05:00Z"/>
        </w:rPr>
      </w:pPr>
      <w:ins w:id="5799" w:author="Okot" w:date="2020-01-20T15:05:00Z">
        <w:r>
          <w:lastRenderedPageBreak/>
          <w:t>Tabela 4.2</w:t>
        </w:r>
      </w:ins>
      <w:ins w:id="5800" w:author="Okot" w:date="2020-01-21T13:55:00Z">
        <w:r w:rsidR="002E2CD4">
          <w:t>6</w:t>
        </w:r>
      </w:ins>
      <w:ins w:id="5801" w:author="Okot" w:date="2020-01-20T15:05:00Z">
        <w:r>
          <w:t>.</w:t>
        </w:r>
      </w:ins>
    </w:p>
    <w:p w14:paraId="31C67063" w14:textId="77777777" w:rsidR="00AA0FAF" w:rsidRDefault="00AA0FAF" w:rsidP="00AA0FAF">
      <w:pPr>
        <w:ind w:firstLine="0"/>
        <w:rPr>
          <w:ins w:id="5802" w:author="Okot" w:date="2020-01-20T15:05:00Z"/>
        </w:rPr>
      </w:pPr>
      <w:ins w:id="5803" w:author="Okot" w:date="2020-01-20T15:05:00Z">
        <w:r>
          <w:t>Opis scenariusza przypadku użycia „Przeglądanie podstrony Przepisy”.</w:t>
        </w:r>
      </w:ins>
    </w:p>
    <w:tbl>
      <w:tblPr>
        <w:tblStyle w:val="Tabela-Siatka"/>
        <w:tblW w:w="0" w:type="auto"/>
        <w:tblLook w:val="04A0" w:firstRow="1" w:lastRow="0" w:firstColumn="1" w:lastColumn="0" w:noHBand="0" w:noVBand="1"/>
      </w:tblPr>
      <w:tblGrid>
        <w:gridCol w:w="3397"/>
        <w:gridCol w:w="5664"/>
      </w:tblGrid>
      <w:tr w:rsidR="00AA0FAF" w14:paraId="5755340D" w14:textId="77777777" w:rsidTr="00645B77">
        <w:trPr>
          <w:ins w:id="5804" w:author="Okot" w:date="2020-01-20T15:05:00Z"/>
        </w:trPr>
        <w:tc>
          <w:tcPr>
            <w:tcW w:w="3397" w:type="dxa"/>
          </w:tcPr>
          <w:p w14:paraId="24D25F82" w14:textId="77777777" w:rsidR="00AA0FAF" w:rsidRPr="009E0555" w:rsidRDefault="00AA0FAF" w:rsidP="00645B77">
            <w:pPr>
              <w:ind w:firstLine="0"/>
              <w:rPr>
                <w:ins w:id="5805" w:author="Okot" w:date="2020-01-20T15:05:00Z"/>
                <w:b/>
              </w:rPr>
            </w:pPr>
            <w:ins w:id="5806" w:author="Okot" w:date="2020-01-20T15:05:00Z">
              <w:r w:rsidRPr="009E0555">
                <w:rPr>
                  <w:b/>
                </w:rPr>
                <w:t>Nazwa</w:t>
              </w:r>
            </w:ins>
          </w:p>
        </w:tc>
        <w:tc>
          <w:tcPr>
            <w:tcW w:w="5664" w:type="dxa"/>
          </w:tcPr>
          <w:p w14:paraId="35A6B407" w14:textId="57807CD4" w:rsidR="00AA0FAF" w:rsidRPr="007A0FF6" w:rsidRDefault="002E2CD4" w:rsidP="00645B77">
            <w:pPr>
              <w:ind w:firstLine="0"/>
              <w:rPr>
                <w:ins w:id="5807" w:author="Okot" w:date="2020-01-20T15:05:00Z"/>
                <w:b/>
                <w:i/>
              </w:rPr>
            </w:pPr>
            <w:ins w:id="5808" w:author="Okot" w:date="2020-01-20T15:05:00Z">
              <w:r>
                <w:rPr>
                  <w:b/>
                  <w:i/>
                </w:rPr>
                <w:t>PU026</w:t>
              </w:r>
              <w:r w:rsidR="00AA0FAF" w:rsidRPr="007A0FF6">
                <w:rPr>
                  <w:b/>
                  <w:i/>
                </w:rPr>
                <w:t>:</w:t>
              </w:r>
              <w:r w:rsidR="00AA0FAF">
                <w:rPr>
                  <w:b/>
                  <w:i/>
                </w:rPr>
                <w:t xml:space="preserve"> Przeglądanie podstrony Przepisy</w:t>
              </w:r>
            </w:ins>
          </w:p>
        </w:tc>
      </w:tr>
      <w:tr w:rsidR="00AA0FAF" w14:paraId="3CE4E32A" w14:textId="77777777" w:rsidTr="00645B77">
        <w:trPr>
          <w:ins w:id="5809" w:author="Okot" w:date="2020-01-20T15:05:00Z"/>
        </w:trPr>
        <w:tc>
          <w:tcPr>
            <w:tcW w:w="3397" w:type="dxa"/>
          </w:tcPr>
          <w:p w14:paraId="7ABAC9CF" w14:textId="77777777" w:rsidR="00AA0FAF" w:rsidRPr="009E0555" w:rsidRDefault="00AA0FAF" w:rsidP="00645B77">
            <w:pPr>
              <w:ind w:firstLine="0"/>
              <w:rPr>
                <w:ins w:id="5810" w:author="Okot" w:date="2020-01-20T15:05:00Z"/>
                <w:b/>
              </w:rPr>
            </w:pPr>
            <w:ins w:id="5811" w:author="Okot" w:date="2020-01-20T15:05:00Z">
              <w:r w:rsidRPr="009E0555">
                <w:rPr>
                  <w:b/>
                </w:rPr>
                <w:t>Opis</w:t>
              </w:r>
            </w:ins>
          </w:p>
        </w:tc>
        <w:tc>
          <w:tcPr>
            <w:tcW w:w="5664" w:type="dxa"/>
          </w:tcPr>
          <w:p w14:paraId="6ADD0A66" w14:textId="77777777" w:rsidR="00AA0FAF" w:rsidRDefault="00AA0FAF" w:rsidP="00645B77">
            <w:pPr>
              <w:ind w:firstLine="0"/>
              <w:rPr>
                <w:ins w:id="5812" w:author="Okot" w:date="2020-01-20T15:05:00Z"/>
              </w:rPr>
            </w:pPr>
            <w:ins w:id="5813" w:author="Okot" w:date="2020-01-20T15:05:00Z">
              <w:r>
                <w:t>Przypadek użycia umożliwia zalogowanemu użytkownikowi przeglądanie strony, który wyświetla stworzone przez niego przepisy oraz potrawy.</w:t>
              </w:r>
            </w:ins>
          </w:p>
        </w:tc>
      </w:tr>
      <w:tr w:rsidR="00AA0FAF" w14:paraId="67EBF7E1" w14:textId="77777777" w:rsidTr="00645B77">
        <w:trPr>
          <w:ins w:id="5814" w:author="Okot" w:date="2020-01-20T15:05:00Z"/>
        </w:trPr>
        <w:tc>
          <w:tcPr>
            <w:tcW w:w="3397" w:type="dxa"/>
          </w:tcPr>
          <w:p w14:paraId="33EBA2B1" w14:textId="77777777" w:rsidR="00AA0FAF" w:rsidRPr="009E0555" w:rsidRDefault="00AA0FAF" w:rsidP="00645B77">
            <w:pPr>
              <w:ind w:firstLine="0"/>
              <w:rPr>
                <w:ins w:id="5815" w:author="Okot" w:date="2020-01-20T15:05:00Z"/>
                <w:b/>
              </w:rPr>
            </w:pPr>
            <w:ins w:id="5816" w:author="Okot" w:date="2020-01-20T15:05:00Z">
              <w:r w:rsidRPr="009E0555">
                <w:rPr>
                  <w:b/>
                </w:rPr>
                <w:t>Warunki początkowe</w:t>
              </w:r>
            </w:ins>
          </w:p>
        </w:tc>
        <w:tc>
          <w:tcPr>
            <w:tcW w:w="5664" w:type="dxa"/>
          </w:tcPr>
          <w:p w14:paraId="71CD315F" w14:textId="77777777" w:rsidR="00AA0FAF" w:rsidRDefault="00AA0FAF" w:rsidP="00645B77">
            <w:pPr>
              <w:ind w:firstLine="0"/>
              <w:rPr>
                <w:ins w:id="5817" w:author="Okot" w:date="2020-01-20T15:05:00Z"/>
              </w:rPr>
            </w:pPr>
            <w:ins w:id="5818" w:author="Okot" w:date="2020-01-20T15:05:00Z">
              <w:r>
                <w:t>Użytkownik poprawnie zrealizował PU002.</w:t>
              </w:r>
            </w:ins>
          </w:p>
        </w:tc>
      </w:tr>
      <w:tr w:rsidR="00AA0FAF" w14:paraId="38893DCF" w14:textId="77777777" w:rsidTr="00645B77">
        <w:trPr>
          <w:ins w:id="5819" w:author="Okot" w:date="2020-01-20T15:05:00Z"/>
        </w:trPr>
        <w:tc>
          <w:tcPr>
            <w:tcW w:w="3397" w:type="dxa"/>
          </w:tcPr>
          <w:p w14:paraId="62916201" w14:textId="77777777" w:rsidR="00AA0FAF" w:rsidRPr="009E0555" w:rsidRDefault="00AA0FAF" w:rsidP="00645B77">
            <w:pPr>
              <w:ind w:firstLine="0"/>
              <w:rPr>
                <w:ins w:id="5820" w:author="Okot" w:date="2020-01-20T15:05:00Z"/>
                <w:b/>
              </w:rPr>
            </w:pPr>
            <w:ins w:id="5821" w:author="Okot" w:date="2020-01-20T15:05:00Z">
              <w:r w:rsidRPr="009E0555">
                <w:rPr>
                  <w:b/>
                </w:rPr>
                <w:t>Inicjacja</w:t>
              </w:r>
            </w:ins>
          </w:p>
        </w:tc>
        <w:tc>
          <w:tcPr>
            <w:tcW w:w="5664" w:type="dxa"/>
          </w:tcPr>
          <w:p w14:paraId="7E69B672" w14:textId="77777777" w:rsidR="00AA0FAF" w:rsidRDefault="00AA0FAF" w:rsidP="00645B77">
            <w:pPr>
              <w:ind w:firstLine="0"/>
              <w:rPr>
                <w:ins w:id="5822" w:author="Okot" w:date="2020-01-20T15:05:00Z"/>
              </w:rPr>
            </w:pPr>
            <w:ins w:id="5823" w:author="Okot" w:date="2020-01-20T15:05:00Z">
              <w:r>
                <w:t>Użytkownik wybrał opcję „Przepisy” w menu aplikacji.</w:t>
              </w:r>
            </w:ins>
          </w:p>
        </w:tc>
      </w:tr>
      <w:tr w:rsidR="00AA0FAF" w14:paraId="4339B327" w14:textId="77777777" w:rsidTr="00645B77">
        <w:trPr>
          <w:ins w:id="5824" w:author="Okot" w:date="2020-01-20T15:05:00Z"/>
        </w:trPr>
        <w:tc>
          <w:tcPr>
            <w:tcW w:w="3397" w:type="dxa"/>
          </w:tcPr>
          <w:p w14:paraId="0414F490" w14:textId="77777777" w:rsidR="00AA0FAF" w:rsidRPr="009E0555" w:rsidRDefault="00AA0FAF" w:rsidP="00645B77">
            <w:pPr>
              <w:ind w:firstLine="0"/>
              <w:rPr>
                <w:ins w:id="5825" w:author="Okot" w:date="2020-01-20T15:05:00Z"/>
                <w:b/>
              </w:rPr>
            </w:pPr>
            <w:ins w:id="5826" w:author="Okot" w:date="2020-01-20T15:05:00Z">
              <w:r w:rsidRPr="009E0555">
                <w:rPr>
                  <w:b/>
                </w:rPr>
                <w:t>Warunki końcowe</w:t>
              </w:r>
            </w:ins>
          </w:p>
        </w:tc>
        <w:tc>
          <w:tcPr>
            <w:tcW w:w="5664" w:type="dxa"/>
          </w:tcPr>
          <w:p w14:paraId="32F6DAEE" w14:textId="77777777" w:rsidR="00AA0FAF" w:rsidRDefault="00AA0FAF" w:rsidP="00645B77">
            <w:pPr>
              <w:ind w:firstLine="0"/>
              <w:rPr>
                <w:ins w:id="5827" w:author="Okot" w:date="2020-01-20T15:05:00Z"/>
              </w:rPr>
            </w:pPr>
            <w:ins w:id="5828" w:author="Okot" w:date="2020-01-20T15:05:00Z">
              <w:r>
                <w:t>Podstrona „Przepisy” została poprawnie załadowana i wyświetlona.</w:t>
              </w:r>
            </w:ins>
          </w:p>
        </w:tc>
      </w:tr>
      <w:tr w:rsidR="00AA0FAF" w14:paraId="4C87C910" w14:textId="77777777" w:rsidTr="00645B77">
        <w:trPr>
          <w:ins w:id="5829" w:author="Okot" w:date="2020-01-20T15:05:00Z"/>
        </w:trPr>
        <w:tc>
          <w:tcPr>
            <w:tcW w:w="3397" w:type="dxa"/>
          </w:tcPr>
          <w:p w14:paraId="179ABF14" w14:textId="77777777" w:rsidR="00AA0FAF" w:rsidRPr="009E0555" w:rsidRDefault="00AA0FAF" w:rsidP="00645B77">
            <w:pPr>
              <w:ind w:firstLine="0"/>
              <w:rPr>
                <w:ins w:id="5830" w:author="Okot" w:date="2020-01-20T15:05:00Z"/>
                <w:b/>
              </w:rPr>
            </w:pPr>
            <w:ins w:id="5831" w:author="Okot" w:date="2020-01-20T15:05:00Z">
              <w:r w:rsidRPr="009E0555">
                <w:rPr>
                  <w:b/>
                </w:rPr>
                <w:t>Scenariusz główny</w:t>
              </w:r>
            </w:ins>
          </w:p>
        </w:tc>
        <w:tc>
          <w:tcPr>
            <w:tcW w:w="5664" w:type="dxa"/>
          </w:tcPr>
          <w:p w14:paraId="26A128ED" w14:textId="77777777" w:rsidR="00AA0FAF" w:rsidRDefault="00AA0FAF" w:rsidP="00645B77">
            <w:pPr>
              <w:ind w:firstLine="0"/>
              <w:rPr>
                <w:ins w:id="5832" w:author="Okot" w:date="2020-01-20T15:05:00Z"/>
              </w:rPr>
            </w:pPr>
            <w:ins w:id="5833" w:author="Okot" w:date="2020-01-20T15:05:00Z">
              <w:r>
                <w:t>1. Użytkownik wybiera opcję „Przepisy” w menu aplikacji.</w:t>
              </w:r>
            </w:ins>
          </w:p>
          <w:p w14:paraId="0FABCA97" w14:textId="77777777" w:rsidR="00AA0FAF" w:rsidRDefault="00AA0FAF" w:rsidP="00645B77">
            <w:pPr>
              <w:ind w:firstLine="0"/>
              <w:rPr>
                <w:ins w:id="5834" w:author="Okot" w:date="2020-01-20T15:05:00Z"/>
              </w:rPr>
            </w:pPr>
            <w:ins w:id="5835" w:author="Okot" w:date="2020-01-20T15:05:00Z">
              <w:r>
                <w:t>2. System wyświetla podstronę „Przepisy”.</w:t>
              </w:r>
            </w:ins>
          </w:p>
        </w:tc>
      </w:tr>
      <w:tr w:rsidR="00AA0FAF" w14:paraId="57DB85F3" w14:textId="77777777" w:rsidTr="00645B77">
        <w:trPr>
          <w:trHeight w:val="54"/>
          <w:ins w:id="5836" w:author="Okot" w:date="2020-01-20T15:05:00Z"/>
        </w:trPr>
        <w:tc>
          <w:tcPr>
            <w:tcW w:w="3397" w:type="dxa"/>
          </w:tcPr>
          <w:p w14:paraId="10394C39" w14:textId="77777777" w:rsidR="00AA0FAF" w:rsidRPr="009E0555" w:rsidRDefault="00AA0FAF" w:rsidP="00645B77">
            <w:pPr>
              <w:ind w:firstLine="0"/>
              <w:rPr>
                <w:ins w:id="5837" w:author="Okot" w:date="2020-01-20T15:05:00Z"/>
                <w:b/>
              </w:rPr>
            </w:pPr>
            <w:ins w:id="5838" w:author="Okot" w:date="2020-01-20T15:05:00Z">
              <w:r w:rsidRPr="009E0555">
                <w:rPr>
                  <w:b/>
                </w:rPr>
                <w:t>Scenariusze alternatywne</w:t>
              </w:r>
            </w:ins>
          </w:p>
        </w:tc>
        <w:tc>
          <w:tcPr>
            <w:tcW w:w="5664" w:type="dxa"/>
          </w:tcPr>
          <w:p w14:paraId="012DDF48" w14:textId="77777777" w:rsidR="00AA0FAF" w:rsidRDefault="00AA0FAF" w:rsidP="00645B77">
            <w:pPr>
              <w:ind w:firstLine="0"/>
              <w:rPr>
                <w:ins w:id="5839" w:author="Okot" w:date="2020-01-20T15:05:00Z"/>
              </w:rPr>
            </w:pPr>
            <w:ins w:id="5840" w:author="Okot" w:date="2020-01-20T15:05:00Z">
              <w:r>
                <w:t>-</w:t>
              </w:r>
            </w:ins>
          </w:p>
        </w:tc>
      </w:tr>
    </w:tbl>
    <w:p w14:paraId="4617BDA8" w14:textId="77777777" w:rsidR="00AA0FAF" w:rsidRDefault="00AA0FAF">
      <w:pPr>
        <w:spacing w:after="160" w:line="259" w:lineRule="auto"/>
        <w:ind w:firstLine="0"/>
        <w:jc w:val="left"/>
        <w:rPr>
          <w:ins w:id="5841" w:author="Okot" w:date="2020-01-20T15:17:00Z"/>
        </w:rPr>
      </w:pPr>
    </w:p>
    <w:p w14:paraId="6CAF4793" w14:textId="30A59E4E" w:rsidR="0007340D" w:rsidRDefault="002E2CD4" w:rsidP="0007340D">
      <w:pPr>
        <w:ind w:firstLine="0"/>
        <w:rPr>
          <w:ins w:id="5842" w:author="Okot" w:date="2020-01-20T15:17:00Z"/>
        </w:rPr>
      </w:pPr>
      <w:ins w:id="5843" w:author="Okot" w:date="2020-01-20T15:17:00Z">
        <w:r>
          <w:t>Tabela 4.27</w:t>
        </w:r>
        <w:r w:rsidR="0007340D">
          <w:t>. </w:t>
        </w:r>
      </w:ins>
    </w:p>
    <w:p w14:paraId="1B59D574" w14:textId="77777777" w:rsidR="0007340D" w:rsidRDefault="0007340D" w:rsidP="0007340D">
      <w:pPr>
        <w:ind w:firstLine="0"/>
        <w:rPr>
          <w:ins w:id="5844" w:author="Okot" w:date="2020-01-20T15:17:00Z"/>
        </w:rPr>
      </w:pPr>
      <w:ins w:id="5845" w:author="Okot" w:date="2020-01-20T15:17:00Z">
        <w:r>
          <w:t>Opis scenariusza przypadku użycia „Dodaj przepis”.</w:t>
        </w:r>
      </w:ins>
    </w:p>
    <w:tbl>
      <w:tblPr>
        <w:tblStyle w:val="Tabela-Siatka"/>
        <w:tblW w:w="0" w:type="auto"/>
        <w:tblLook w:val="04A0" w:firstRow="1" w:lastRow="0" w:firstColumn="1" w:lastColumn="0" w:noHBand="0" w:noVBand="1"/>
      </w:tblPr>
      <w:tblGrid>
        <w:gridCol w:w="3397"/>
        <w:gridCol w:w="5664"/>
      </w:tblGrid>
      <w:tr w:rsidR="0007340D" w14:paraId="50D2C239" w14:textId="77777777" w:rsidTr="00645B77">
        <w:trPr>
          <w:ins w:id="5846" w:author="Okot" w:date="2020-01-20T15:17:00Z"/>
        </w:trPr>
        <w:tc>
          <w:tcPr>
            <w:tcW w:w="3397" w:type="dxa"/>
          </w:tcPr>
          <w:p w14:paraId="605E9124" w14:textId="77777777" w:rsidR="0007340D" w:rsidRPr="006076CC" w:rsidRDefault="0007340D" w:rsidP="00645B77">
            <w:pPr>
              <w:ind w:firstLine="0"/>
              <w:rPr>
                <w:ins w:id="5847" w:author="Okot" w:date="2020-01-20T15:17:00Z"/>
                <w:b/>
              </w:rPr>
            </w:pPr>
            <w:ins w:id="5848" w:author="Okot" w:date="2020-01-20T15:17:00Z">
              <w:r w:rsidRPr="006076CC">
                <w:rPr>
                  <w:b/>
                </w:rPr>
                <w:t>Nazwa</w:t>
              </w:r>
            </w:ins>
          </w:p>
        </w:tc>
        <w:tc>
          <w:tcPr>
            <w:tcW w:w="5664" w:type="dxa"/>
          </w:tcPr>
          <w:p w14:paraId="26F2EF4A" w14:textId="6F2ED6C7" w:rsidR="0007340D" w:rsidRPr="00B57571" w:rsidRDefault="002E2CD4" w:rsidP="00645B77">
            <w:pPr>
              <w:ind w:firstLine="0"/>
              <w:rPr>
                <w:ins w:id="5849" w:author="Okot" w:date="2020-01-20T15:17:00Z"/>
                <w:b/>
                <w:i/>
              </w:rPr>
            </w:pPr>
            <w:ins w:id="5850" w:author="Okot" w:date="2020-01-20T15:17:00Z">
              <w:r>
                <w:rPr>
                  <w:b/>
                  <w:i/>
                </w:rPr>
                <w:t>PU027</w:t>
              </w:r>
              <w:r w:rsidR="0007340D" w:rsidRPr="00B57571">
                <w:rPr>
                  <w:b/>
                  <w:i/>
                </w:rPr>
                <w:t>:</w:t>
              </w:r>
              <w:r w:rsidR="0007340D">
                <w:rPr>
                  <w:b/>
                  <w:i/>
                </w:rPr>
                <w:t xml:space="preserve"> Dodaj przepis</w:t>
              </w:r>
            </w:ins>
          </w:p>
        </w:tc>
      </w:tr>
      <w:tr w:rsidR="0007340D" w14:paraId="4EB85228" w14:textId="77777777" w:rsidTr="00645B77">
        <w:trPr>
          <w:ins w:id="5851" w:author="Okot" w:date="2020-01-20T15:17:00Z"/>
        </w:trPr>
        <w:tc>
          <w:tcPr>
            <w:tcW w:w="3397" w:type="dxa"/>
          </w:tcPr>
          <w:p w14:paraId="4071E477" w14:textId="77777777" w:rsidR="0007340D" w:rsidRPr="006076CC" w:rsidRDefault="0007340D" w:rsidP="00645B77">
            <w:pPr>
              <w:ind w:firstLine="0"/>
              <w:rPr>
                <w:ins w:id="5852" w:author="Okot" w:date="2020-01-20T15:17:00Z"/>
                <w:b/>
              </w:rPr>
            </w:pPr>
            <w:ins w:id="5853" w:author="Okot" w:date="2020-01-20T15:17:00Z">
              <w:r w:rsidRPr="006076CC">
                <w:rPr>
                  <w:b/>
                </w:rPr>
                <w:t>Opis</w:t>
              </w:r>
            </w:ins>
          </w:p>
        </w:tc>
        <w:tc>
          <w:tcPr>
            <w:tcW w:w="5664" w:type="dxa"/>
          </w:tcPr>
          <w:p w14:paraId="6C568850" w14:textId="77777777" w:rsidR="0007340D" w:rsidRDefault="0007340D" w:rsidP="00645B77">
            <w:pPr>
              <w:ind w:firstLine="0"/>
              <w:rPr>
                <w:ins w:id="5854" w:author="Okot" w:date="2020-01-20T15:17:00Z"/>
              </w:rPr>
            </w:pPr>
            <w:ins w:id="5855" w:author="Okot" w:date="2020-01-20T15:17:00Z">
              <w:r>
                <w:t>Przypadek użycia pozwala użytkownikowi dodać nowy przepis.</w:t>
              </w:r>
            </w:ins>
          </w:p>
        </w:tc>
      </w:tr>
      <w:tr w:rsidR="0007340D" w14:paraId="4CEC7239" w14:textId="77777777" w:rsidTr="00645B77">
        <w:trPr>
          <w:ins w:id="5856" w:author="Okot" w:date="2020-01-20T15:17:00Z"/>
        </w:trPr>
        <w:tc>
          <w:tcPr>
            <w:tcW w:w="3397" w:type="dxa"/>
          </w:tcPr>
          <w:p w14:paraId="1034B45B" w14:textId="77777777" w:rsidR="0007340D" w:rsidRPr="006076CC" w:rsidRDefault="0007340D" w:rsidP="00645B77">
            <w:pPr>
              <w:ind w:firstLine="0"/>
              <w:rPr>
                <w:ins w:id="5857" w:author="Okot" w:date="2020-01-20T15:17:00Z"/>
                <w:b/>
              </w:rPr>
            </w:pPr>
            <w:ins w:id="5858" w:author="Okot" w:date="2020-01-20T15:17:00Z">
              <w:r w:rsidRPr="006076CC">
                <w:rPr>
                  <w:b/>
                </w:rPr>
                <w:t>Warunki początkowe</w:t>
              </w:r>
            </w:ins>
          </w:p>
        </w:tc>
        <w:tc>
          <w:tcPr>
            <w:tcW w:w="5664" w:type="dxa"/>
          </w:tcPr>
          <w:p w14:paraId="50F7C925" w14:textId="77777777" w:rsidR="0007340D" w:rsidRDefault="0007340D" w:rsidP="00645B77">
            <w:pPr>
              <w:ind w:firstLine="0"/>
              <w:rPr>
                <w:ins w:id="5859" w:author="Okot" w:date="2020-01-20T15:17:00Z"/>
              </w:rPr>
            </w:pPr>
            <w:ins w:id="5860" w:author="Okot" w:date="2020-01-20T15:17:00Z">
              <w:r>
                <w:t>Użytkownik poprawnie zrealizował PU002 i znajduje się na podstronie „Przepisy”.</w:t>
              </w:r>
            </w:ins>
          </w:p>
        </w:tc>
      </w:tr>
      <w:tr w:rsidR="0007340D" w14:paraId="60C4C47F" w14:textId="77777777" w:rsidTr="00645B77">
        <w:trPr>
          <w:ins w:id="5861" w:author="Okot" w:date="2020-01-20T15:17:00Z"/>
        </w:trPr>
        <w:tc>
          <w:tcPr>
            <w:tcW w:w="3397" w:type="dxa"/>
          </w:tcPr>
          <w:p w14:paraId="25E6D01F" w14:textId="77777777" w:rsidR="0007340D" w:rsidRPr="006076CC" w:rsidRDefault="0007340D" w:rsidP="00645B77">
            <w:pPr>
              <w:ind w:firstLine="0"/>
              <w:rPr>
                <w:ins w:id="5862" w:author="Okot" w:date="2020-01-20T15:17:00Z"/>
                <w:b/>
              </w:rPr>
            </w:pPr>
            <w:ins w:id="5863" w:author="Okot" w:date="2020-01-20T15:17:00Z">
              <w:r w:rsidRPr="006076CC">
                <w:rPr>
                  <w:b/>
                </w:rPr>
                <w:t>Inicjacja</w:t>
              </w:r>
            </w:ins>
          </w:p>
        </w:tc>
        <w:tc>
          <w:tcPr>
            <w:tcW w:w="5664" w:type="dxa"/>
          </w:tcPr>
          <w:p w14:paraId="22CAFFD1" w14:textId="77777777" w:rsidR="0007340D" w:rsidRDefault="0007340D" w:rsidP="00645B77">
            <w:pPr>
              <w:ind w:firstLine="0"/>
              <w:rPr>
                <w:ins w:id="5864" w:author="Okot" w:date="2020-01-20T15:17:00Z"/>
              </w:rPr>
            </w:pPr>
            <w:ins w:id="5865" w:author="Okot" w:date="2020-01-20T15:17:00Z">
              <w:r>
                <w:t>Użytkownik naciska przycisk „Dodaj przepis” na stronie „Wyszukiwarka produktów”.</w:t>
              </w:r>
            </w:ins>
          </w:p>
        </w:tc>
      </w:tr>
      <w:tr w:rsidR="0007340D" w14:paraId="534379A6" w14:textId="77777777" w:rsidTr="00645B77">
        <w:trPr>
          <w:ins w:id="5866" w:author="Okot" w:date="2020-01-20T15:17:00Z"/>
        </w:trPr>
        <w:tc>
          <w:tcPr>
            <w:tcW w:w="3397" w:type="dxa"/>
          </w:tcPr>
          <w:p w14:paraId="77B33897" w14:textId="77777777" w:rsidR="0007340D" w:rsidRPr="006076CC" w:rsidRDefault="0007340D" w:rsidP="00645B77">
            <w:pPr>
              <w:ind w:firstLine="0"/>
              <w:rPr>
                <w:ins w:id="5867" w:author="Okot" w:date="2020-01-20T15:17:00Z"/>
                <w:b/>
              </w:rPr>
            </w:pPr>
            <w:ins w:id="5868" w:author="Okot" w:date="2020-01-20T15:17:00Z">
              <w:r w:rsidRPr="006076CC">
                <w:rPr>
                  <w:b/>
                </w:rPr>
                <w:t>Warunki końcowe</w:t>
              </w:r>
            </w:ins>
          </w:p>
        </w:tc>
        <w:tc>
          <w:tcPr>
            <w:tcW w:w="5664" w:type="dxa"/>
          </w:tcPr>
          <w:p w14:paraId="318EEDBF" w14:textId="77777777" w:rsidR="0007340D" w:rsidRDefault="0007340D" w:rsidP="00645B77">
            <w:pPr>
              <w:ind w:firstLine="0"/>
              <w:rPr>
                <w:ins w:id="5869" w:author="Okot" w:date="2020-01-20T15:17:00Z"/>
              </w:rPr>
            </w:pPr>
            <w:ins w:id="5870" w:author="Okot" w:date="2020-01-20T15:17:00Z">
              <w:r>
                <w:t>Wyświetlony został komunikat informujący o dodaniu przepisu do bazy danych.</w:t>
              </w:r>
            </w:ins>
          </w:p>
        </w:tc>
      </w:tr>
      <w:tr w:rsidR="0007340D" w14:paraId="74111D15" w14:textId="77777777" w:rsidTr="00645B77">
        <w:trPr>
          <w:ins w:id="5871" w:author="Okot" w:date="2020-01-20T15:17:00Z"/>
        </w:trPr>
        <w:tc>
          <w:tcPr>
            <w:tcW w:w="3397" w:type="dxa"/>
          </w:tcPr>
          <w:p w14:paraId="5E9EB729" w14:textId="77777777" w:rsidR="0007340D" w:rsidRPr="006076CC" w:rsidRDefault="0007340D" w:rsidP="00645B77">
            <w:pPr>
              <w:ind w:firstLine="0"/>
              <w:rPr>
                <w:ins w:id="5872" w:author="Okot" w:date="2020-01-20T15:17:00Z"/>
                <w:b/>
              </w:rPr>
            </w:pPr>
            <w:ins w:id="5873" w:author="Okot" w:date="2020-01-20T15:17:00Z">
              <w:r w:rsidRPr="006076CC">
                <w:rPr>
                  <w:b/>
                </w:rPr>
                <w:t>Scenariusz główny</w:t>
              </w:r>
            </w:ins>
          </w:p>
        </w:tc>
        <w:tc>
          <w:tcPr>
            <w:tcW w:w="5664" w:type="dxa"/>
          </w:tcPr>
          <w:p w14:paraId="09E58247" w14:textId="77777777" w:rsidR="0007340D" w:rsidRDefault="0007340D" w:rsidP="00645B77">
            <w:pPr>
              <w:ind w:firstLine="0"/>
              <w:rPr>
                <w:ins w:id="5874" w:author="Okot" w:date="2020-01-20T15:17:00Z"/>
              </w:rPr>
            </w:pPr>
            <w:ins w:id="5875" w:author="Okot" w:date="2020-01-20T15:17:00Z">
              <w:r>
                <w:t>1. Pojawia się okno modalne z formularzem dodawania nowego przepisu.</w:t>
              </w:r>
            </w:ins>
          </w:p>
          <w:p w14:paraId="44C3A43A" w14:textId="77777777" w:rsidR="0007340D" w:rsidRDefault="0007340D" w:rsidP="00645B77">
            <w:pPr>
              <w:ind w:firstLine="0"/>
              <w:rPr>
                <w:ins w:id="5876" w:author="Okot" w:date="2020-01-20T15:17:00Z"/>
              </w:rPr>
            </w:pPr>
            <w:ins w:id="5877" w:author="Okot" w:date="2020-01-20T15:17:00Z">
              <w:r>
                <w:t>2. Użytkownik wypełnia formularz.</w:t>
              </w:r>
            </w:ins>
          </w:p>
          <w:p w14:paraId="20801505" w14:textId="77777777" w:rsidR="0007340D" w:rsidRDefault="0007340D" w:rsidP="00645B77">
            <w:pPr>
              <w:ind w:firstLine="0"/>
              <w:rPr>
                <w:ins w:id="5878" w:author="Okot" w:date="2020-01-20T15:17:00Z"/>
              </w:rPr>
            </w:pPr>
            <w:ins w:id="5879" w:author="Okot" w:date="2020-01-20T15:17:00Z">
              <w:r>
                <w:t>3. Użytkownik naciska przycisk zapisz.</w:t>
              </w:r>
            </w:ins>
          </w:p>
          <w:p w14:paraId="6CB33363" w14:textId="77777777" w:rsidR="0007340D" w:rsidRDefault="0007340D" w:rsidP="00645B77">
            <w:pPr>
              <w:ind w:firstLine="0"/>
              <w:rPr>
                <w:ins w:id="5880" w:author="Okot" w:date="2020-01-20T15:17:00Z"/>
              </w:rPr>
            </w:pPr>
            <w:ins w:id="5881" w:author="Okot" w:date="2020-01-20T15:17:00Z">
              <w:r>
                <w:t>4. System sprawdza poprawność przesyłanych danych.</w:t>
              </w:r>
            </w:ins>
          </w:p>
          <w:p w14:paraId="31C73D40" w14:textId="77777777" w:rsidR="0007340D" w:rsidRDefault="0007340D" w:rsidP="00645B77">
            <w:pPr>
              <w:ind w:firstLine="0"/>
              <w:rPr>
                <w:ins w:id="5882" w:author="Okot" w:date="2020-01-20T15:17:00Z"/>
              </w:rPr>
            </w:pPr>
            <w:ins w:id="5883" w:author="Okot" w:date="2020-01-20T15:17:00Z">
              <w:r>
                <w:t>5. Przepis zostaje zapisane w bazie danych.</w:t>
              </w:r>
            </w:ins>
          </w:p>
          <w:p w14:paraId="43858376" w14:textId="77777777" w:rsidR="0007340D" w:rsidRDefault="0007340D" w:rsidP="00645B77">
            <w:pPr>
              <w:ind w:firstLine="0"/>
              <w:rPr>
                <w:ins w:id="5884" w:author="Okot" w:date="2020-01-20T15:17:00Z"/>
              </w:rPr>
            </w:pPr>
            <w:ins w:id="5885" w:author="Okot" w:date="2020-01-20T15:17:00Z">
              <w:r>
                <w:lastRenderedPageBreak/>
                <w:t>6. Wyświetlony zostaje komunikat informujący o dodaniu przepisu do bazy danych.</w:t>
              </w:r>
            </w:ins>
          </w:p>
        </w:tc>
      </w:tr>
      <w:tr w:rsidR="0007340D" w14:paraId="187CA9A7" w14:textId="77777777" w:rsidTr="00645B77">
        <w:trPr>
          <w:trHeight w:val="54"/>
          <w:ins w:id="5886" w:author="Okot" w:date="2020-01-20T15:17:00Z"/>
        </w:trPr>
        <w:tc>
          <w:tcPr>
            <w:tcW w:w="3397" w:type="dxa"/>
          </w:tcPr>
          <w:p w14:paraId="4F9598F4" w14:textId="77777777" w:rsidR="0007340D" w:rsidRPr="006076CC" w:rsidRDefault="0007340D" w:rsidP="00645B77">
            <w:pPr>
              <w:ind w:firstLine="0"/>
              <w:rPr>
                <w:ins w:id="5887" w:author="Okot" w:date="2020-01-20T15:17:00Z"/>
                <w:b/>
              </w:rPr>
            </w:pPr>
            <w:ins w:id="5888" w:author="Okot" w:date="2020-01-20T15:17:00Z">
              <w:r w:rsidRPr="006076CC">
                <w:rPr>
                  <w:b/>
                </w:rPr>
                <w:lastRenderedPageBreak/>
                <w:t>Scenariusze alternatywne</w:t>
              </w:r>
            </w:ins>
          </w:p>
        </w:tc>
        <w:tc>
          <w:tcPr>
            <w:tcW w:w="5664" w:type="dxa"/>
          </w:tcPr>
          <w:p w14:paraId="391998E4" w14:textId="77777777" w:rsidR="0007340D" w:rsidRDefault="0007340D" w:rsidP="00645B77">
            <w:pPr>
              <w:ind w:firstLine="0"/>
              <w:rPr>
                <w:ins w:id="5889" w:author="Okot" w:date="2020-01-20T15:17:00Z"/>
              </w:rPr>
            </w:pPr>
            <w:ins w:id="5890" w:author="Okot" w:date="2020-01-20T15:17:00Z">
              <w:r>
                <w:t>(1-3).1. Użytkownik używa przycisku do zamknięcia okna.</w:t>
              </w:r>
            </w:ins>
          </w:p>
          <w:p w14:paraId="260B2AE9" w14:textId="77777777" w:rsidR="0007340D" w:rsidRDefault="0007340D" w:rsidP="00645B77">
            <w:pPr>
              <w:ind w:firstLine="0"/>
              <w:rPr>
                <w:ins w:id="5891" w:author="Okot" w:date="2020-01-20T15:17:00Z"/>
              </w:rPr>
            </w:pPr>
            <w:ins w:id="5892" w:author="Okot" w:date="2020-01-20T15:17:00Z">
              <w:r>
                <w:t>(1-3).1.1. Pojawia okno dialogowe służące do potwierdzenia zamknięcia okna bez zapisywania danych.</w:t>
              </w:r>
            </w:ins>
          </w:p>
          <w:p w14:paraId="1579FC72" w14:textId="77777777" w:rsidR="0007340D" w:rsidRDefault="0007340D" w:rsidP="00645B77">
            <w:pPr>
              <w:ind w:firstLine="0"/>
              <w:rPr>
                <w:ins w:id="5893" w:author="Okot" w:date="2020-01-20T15:17:00Z"/>
              </w:rPr>
            </w:pPr>
            <w:ins w:id="5894" w:author="Okot" w:date="2020-01-20T15:17:00Z">
              <w:r>
                <w:t>(1-3).1.2.1. Użytkownik potwierdza zamknięcie okna.</w:t>
              </w:r>
            </w:ins>
          </w:p>
          <w:p w14:paraId="03D6660D" w14:textId="77777777" w:rsidR="0007340D" w:rsidRDefault="0007340D" w:rsidP="00645B77">
            <w:pPr>
              <w:ind w:firstLine="0"/>
              <w:rPr>
                <w:ins w:id="5895" w:author="Okot" w:date="2020-01-20T15:17:00Z"/>
              </w:rPr>
            </w:pPr>
            <w:ins w:id="5896" w:author="Okot" w:date="2020-01-20T15:17:00Z">
              <w:r>
                <w:t>(1-3).1.2.1.1. Okno modalne z formularzem zostaje zamknięte.</w:t>
              </w:r>
            </w:ins>
          </w:p>
          <w:p w14:paraId="5315C2E2" w14:textId="77777777" w:rsidR="0007340D" w:rsidRDefault="0007340D" w:rsidP="00645B77">
            <w:pPr>
              <w:ind w:firstLine="0"/>
              <w:rPr>
                <w:ins w:id="5897" w:author="Okot" w:date="2020-01-20T15:17:00Z"/>
              </w:rPr>
            </w:pPr>
            <w:ins w:id="5898" w:author="Okot" w:date="2020-01-20T15:17:00Z">
              <w:r>
                <w:t>(1-3).1.2.1.2. Powrót do podstrony „Przepisy”.</w:t>
              </w:r>
            </w:ins>
          </w:p>
          <w:p w14:paraId="04E240DB" w14:textId="77777777" w:rsidR="0007340D" w:rsidRDefault="0007340D" w:rsidP="00645B77">
            <w:pPr>
              <w:ind w:firstLine="0"/>
              <w:rPr>
                <w:ins w:id="5899" w:author="Okot" w:date="2020-01-20T15:17:00Z"/>
              </w:rPr>
            </w:pPr>
            <w:ins w:id="5900" w:author="Okot" w:date="2020-01-20T15:17:00Z">
              <w:r>
                <w:t>(1-3).1.2.2. Użytkownik rezygnuje z akcji.</w:t>
              </w:r>
            </w:ins>
          </w:p>
          <w:p w14:paraId="76DEC27C" w14:textId="730570D6" w:rsidR="0007340D" w:rsidRDefault="00D36059" w:rsidP="00645B77">
            <w:pPr>
              <w:ind w:firstLine="0"/>
              <w:rPr>
                <w:ins w:id="5901" w:author="Okot" w:date="2020-01-20T15:17:00Z"/>
              </w:rPr>
            </w:pPr>
            <w:ins w:id="5902" w:author="Okot" w:date="2020-01-20T15:17:00Z">
              <w:r>
                <w:t>(1-3).1.2.2.1. Powrót do pkt</w:t>
              </w:r>
              <w:r w:rsidR="0007340D">
                <w:t> (1-3).</w:t>
              </w:r>
            </w:ins>
          </w:p>
          <w:p w14:paraId="5AD80056" w14:textId="77777777" w:rsidR="0007340D" w:rsidRDefault="0007340D" w:rsidP="00645B77">
            <w:pPr>
              <w:ind w:firstLine="0"/>
              <w:rPr>
                <w:ins w:id="5903" w:author="Okot" w:date="2020-01-20T15:17:00Z"/>
              </w:rPr>
            </w:pPr>
            <w:ins w:id="5904" w:author="Okot" w:date="2020-01-20T15:17:00Z">
              <w:r>
                <w:t>4.1(a) Pole formularza „Nazwa przepisu” nie zostało uzupełnione.</w:t>
              </w:r>
            </w:ins>
          </w:p>
          <w:p w14:paraId="2B91D5A9" w14:textId="77777777" w:rsidR="0007340D" w:rsidRDefault="0007340D" w:rsidP="00645B77">
            <w:pPr>
              <w:ind w:firstLine="0"/>
              <w:rPr>
                <w:ins w:id="5905" w:author="Okot" w:date="2020-01-20T15:17:00Z"/>
              </w:rPr>
            </w:pPr>
            <w:ins w:id="5906" w:author="Okot" w:date="2020-01-20T15:17:00Z">
              <w:r>
                <w:t>4.1(b) Istnieje już w systemie aktywny przepis o takiej samej nazwie.</w:t>
              </w:r>
            </w:ins>
          </w:p>
          <w:p w14:paraId="14BE75E3" w14:textId="77777777" w:rsidR="0007340D" w:rsidRDefault="0007340D" w:rsidP="00645B77">
            <w:pPr>
              <w:ind w:firstLine="0"/>
              <w:rPr>
                <w:ins w:id="5907" w:author="Okot" w:date="2020-01-20T15:17:00Z"/>
              </w:rPr>
            </w:pPr>
            <w:ins w:id="5908" w:author="Okot" w:date="2020-01-20T15:17:00Z">
              <w:r>
                <w:t>4.1.1. Wyświetlony zostaje stosowny komunikat błędu.</w:t>
              </w:r>
            </w:ins>
          </w:p>
          <w:p w14:paraId="69BD2F7F" w14:textId="0A4B1DDC" w:rsidR="0007340D" w:rsidRDefault="0007340D" w:rsidP="00645B77">
            <w:pPr>
              <w:ind w:firstLine="0"/>
              <w:rPr>
                <w:ins w:id="5909" w:author="Okot" w:date="2020-01-20T15:17:00Z"/>
              </w:rPr>
            </w:pPr>
            <w:ins w:id="5910" w:author="Okot" w:date="2020-01-20T15:17:00Z">
              <w:r>
                <w:t xml:space="preserve">4.1.2. Powrót </w:t>
              </w:r>
              <w:r w:rsidR="00D36059">
                <w:t>do pkt</w:t>
              </w:r>
              <w:r>
                <w:t> 2.</w:t>
              </w:r>
            </w:ins>
          </w:p>
          <w:p w14:paraId="19D41785" w14:textId="77777777" w:rsidR="0007340D" w:rsidRDefault="0007340D" w:rsidP="00645B77">
            <w:pPr>
              <w:ind w:firstLine="0"/>
              <w:rPr>
                <w:ins w:id="5911" w:author="Okot" w:date="2020-01-20T15:17:00Z"/>
              </w:rPr>
            </w:pPr>
            <w:ins w:id="5912" w:author="Okot" w:date="2020-01-20T15:17:00Z">
              <w:r>
                <w:t>4.2. Nie dodano żadnych składników.</w:t>
              </w:r>
            </w:ins>
          </w:p>
          <w:p w14:paraId="789710DF" w14:textId="77777777" w:rsidR="0007340D" w:rsidRDefault="0007340D" w:rsidP="00645B77">
            <w:pPr>
              <w:ind w:firstLine="0"/>
              <w:rPr>
                <w:ins w:id="5913" w:author="Okot" w:date="2020-01-20T15:17:00Z"/>
              </w:rPr>
            </w:pPr>
            <w:ins w:id="5914" w:author="Okot" w:date="2020-01-20T15:17:00Z">
              <w:r>
                <w:t>4.2.1. Wyświetlone zostaje okno dialogowe z zapytaniem czy zapisać przepis bez składników.</w:t>
              </w:r>
            </w:ins>
          </w:p>
          <w:p w14:paraId="566F26C2" w14:textId="77777777" w:rsidR="0007340D" w:rsidRDefault="0007340D" w:rsidP="00645B77">
            <w:pPr>
              <w:ind w:firstLine="0"/>
              <w:rPr>
                <w:ins w:id="5915" w:author="Okot" w:date="2020-01-20T15:17:00Z"/>
              </w:rPr>
            </w:pPr>
            <w:ins w:id="5916" w:author="Okot" w:date="2020-01-20T15:17:00Z">
              <w:r>
                <w:t>4.2.1.1. Użytkownik zatwierdza.</w:t>
              </w:r>
            </w:ins>
          </w:p>
          <w:p w14:paraId="012EC21D" w14:textId="6EBFDB7E" w:rsidR="0007340D" w:rsidRDefault="00D36059" w:rsidP="00645B77">
            <w:pPr>
              <w:ind w:firstLine="0"/>
              <w:rPr>
                <w:ins w:id="5917" w:author="Okot" w:date="2020-01-20T15:17:00Z"/>
              </w:rPr>
            </w:pPr>
            <w:ins w:id="5918" w:author="Okot" w:date="2020-01-20T15:17:00Z">
              <w:r>
                <w:t>4.2.1.1.1. Powrót do pkt</w:t>
              </w:r>
              <w:r w:rsidR="0007340D">
                <w:t> 5.</w:t>
              </w:r>
            </w:ins>
          </w:p>
          <w:p w14:paraId="79D979A5" w14:textId="77777777" w:rsidR="0007340D" w:rsidRDefault="0007340D" w:rsidP="00645B77">
            <w:pPr>
              <w:ind w:firstLine="0"/>
              <w:rPr>
                <w:ins w:id="5919" w:author="Okot" w:date="2020-01-20T15:17:00Z"/>
              </w:rPr>
            </w:pPr>
            <w:ins w:id="5920" w:author="Okot" w:date="2020-01-20T15:17:00Z">
              <w:r>
                <w:t>4.2.1.2(a) Użytkownik nie zatwierdza.</w:t>
              </w:r>
            </w:ins>
          </w:p>
          <w:p w14:paraId="271CA81A" w14:textId="77777777" w:rsidR="0007340D" w:rsidRDefault="0007340D" w:rsidP="00645B77">
            <w:pPr>
              <w:ind w:firstLine="0"/>
              <w:rPr>
                <w:ins w:id="5921" w:author="Okot" w:date="2020-01-20T15:17:00Z"/>
              </w:rPr>
            </w:pPr>
            <w:ins w:id="5922" w:author="Okot" w:date="2020-01-20T15:17:00Z">
              <w:r>
                <w:t>4.2.1.2(b) Użytkownik naciska przycisk zamknięcia okna dialogowego.</w:t>
              </w:r>
            </w:ins>
          </w:p>
          <w:p w14:paraId="1169C7E3" w14:textId="77777777" w:rsidR="0007340D" w:rsidRDefault="0007340D" w:rsidP="00645B77">
            <w:pPr>
              <w:ind w:firstLine="0"/>
              <w:rPr>
                <w:ins w:id="5923" w:author="Okot" w:date="2020-01-20T15:17:00Z"/>
              </w:rPr>
            </w:pPr>
            <w:ins w:id="5924" w:author="Okot" w:date="2020-01-20T15:17:00Z">
              <w:r>
                <w:t>4.3. Kilka razy wybrano ten sam składnik.</w:t>
              </w:r>
            </w:ins>
          </w:p>
          <w:p w14:paraId="22260C29" w14:textId="77777777" w:rsidR="0007340D" w:rsidRDefault="0007340D" w:rsidP="00645B77">
            <w:pPr>
              <w:ind w:firstLine="0"/>
              <w:rPr>
                <w:ins w:id="5925" w:author="Okot" w:date="2020-01-20T15:17:00Z"/>
              </w:rPr>
            </w:pPr>
            <w:ins w:id="5926" w:author="Okot" w:date="2020-01-20T15:17:00Z">
              <w:r>
                <w:t xml:space="preserve">4.3.1. Zdublowane składniki zostają usunięte. </w:t>
              </w:r>
            </w:ins>
          </w:p>
          <w:p w14:paraId="28AD3951" w14:textId="77777777" w:rsidR="0007340D" w:rsidRDefault="0007340D" w:rsidP="00645B77">
            <w:pPr>
              <w:ind w:firstLine="0"/>
              <w:rPr>
                <w:ins w:id="5927" w:author="Okot" w:date="2020-01-20T15:17:00Z"/>
              </w:rPr>
            </w:pPr>
            <w:ins w:id="5928" w:author="Okot" w:date="2020-01-20T15:17:00Z">
              <w:r>
                <w:t>4.3.2. Składnik tylko raz zostaje zapisany w bazie danych.</w:t>
              </w:r>
            </w:ins>
          </w:p>
        </w:tc>
      </w:tr>
    </w:tbl>
    <w:p w14:paraId="6A7326D6" w14:textId="77777777" w:rsidR="0007340D" w:rsidRDefault="0007340D" w:rsidP="0007340D">
      <w:pPr>
        <w:ind w:firstLine="0"/>
        <w:rPr>
          <w:ins w:id="5929" w:author="Okot" w:date="2020-01-20T15:17:00Z"/>
        </w:rPr>
      </w:pPr>
    </w:p>
    <w:p w14:paraId="2B7FA69C" w14:textId="77777777" w:rsidR="00D36059" w:rsidRDefault="00D36059">
      <w:pPr>
        <w:spacing w:after="160" w:line="259" w:lineRule="auto"/>
        <w:ind w:firstLine="0"/>
        <w:jc w:val="left"/>
        <w:rPr>
          <w:ins w:id="5930" w:author="Okot" w:date="2020-01-20T19:35:00Z"/>
        </w:rPr>
      </w:pPr>
      <w:ins w:id="5931" w:author="Okot" w:date="2020-01-20T19:35:00Z">
        <w:r>
          <w:br w:type="page"/>
        </w:r>
      </w:ins>
    </w:p>
    <w:p w14:paraId="5EA5CF9C" w14:textId="5E02F0DE" w:rsidR="0007340D" w:rsidRDefault="0007340D" w:rsidP="0007340D">
      <w:pPr>
        <w:ind w:firstLine="0"/>
        <w:rPr>
          <w:ins w:id="5932" w:author="Okot" w:date="2020-01-20T15:17:00Z"/>
        </w:rPr>
      </w:pPr>
      <w:ins w:id="5933" w:author="Okot" w:date="2020-01-20T15:17:00Z">
        <w:r>
          <w:lastRenderedPageBreak/>
          <w:t>Tabela 4.2</w:t>
        </w:r>
      </w:ins>
      <w:ins w:id="5934" w:author="Okot" w:date="2020-01-21T13:56:00Z">
        <w:r w:rsidR="002E2CD4">
          <w:t>8</w:t>
        </w:r>
      </w:ins>
      <w:ins w:id="5935" w:author="Okot" w:date="2020-01-20T15:17:00Z">
        <w:r>
          <w:t>. </w:t>
        </w:r>
      </w:ins>
    </w:p>
    <w:p w14:paraId="1A1A803F" w14:textId="77777777" w:rsidR="0007340D" w:rsidRDefault="0007340D" w:rsidP="0007340D">
      <w:pPr>
        <w:ind w:firstLine="0"/>
        <w:rPr>
          <w:ins w:id="5936" w:author="Okot" w:date="2020-01-20T15:17:00Z"/>
        </w:rPr>
      </w:pPr>
      <w:ins w:id="5937" w:author="Okot" w:date="2020-01-20T15:17:00Z">
        <w:r>
          <w:t>Opis scenariusza przypadku użycia „Edytuj przepis”.</w:t>
        </w:r>
      </w:ins>
    </w:p>
    <w:tbl>
      <w:tblPr>
        <w:tblStyle w:val="Tabela-Siatka"/>
        <w:tblW w:w="0" w:type="auto"/>
        <w:tblLook w:val="04A0" w:firstRow="1" w:lastRow="0" w:firstColumn="1" w:lastColumn="0" w:noHBand="0" w:noVBand="1"/>
      </w:tblPr>
      <w:tblGrid>
        <w:gridCol w:w="3397"/>
        <w:gridCol w:w="5664"/>
      </w:tblGrid>
      <w:tr w:rsidR="0007340D" w14:paraId="1DBF09DA" w14:textId="77777777" w:rsidTr="00645B77">
        <w:trPr>
          <w:ins w:id="5938" w:author="Okot" w:date="2020-01-20T15:17:00Z"/>
        </w:trPr>
        <w:tc>
          <w:tcPr>
            <w:tcW w:w="3397" w:type="dxa"/>
          </w:tcPr>
          <w:p w14:paraId="05B6ABEF" w14:textId="77777777" w:rsidR="0007340D" w:rsidRPr="006076CC" w:rsidRDefault="0007340D" w:rsidP="00645B77">
            <w:pPr>
              <w:ind w:firstLine="0"/>
              <w:rPr>
                <w:ins w:id="5939" w:author="Okot" w:date="2020-01-20T15:17:00Z"/>
                <w:b/>
              </w:rPr>
            </w:pPr>
            <w:ins w:id="5940" w:author="Okot" w:date="2020-01-20T15:17:00Z">
              <w:r w:rsidRPr="006076CC">
                <w:rPr>
                  <w:b/>
                </w:rPr>
                <w:t>Nazwa</w:t>
              </w:r>
            </w:ins>
          </w:p>
        </w:tc>
        <w:tc>
          <w:tcPr>
            <w:tcW w:w="5664" w:type="dxa"/>
          </w:tcPr>
          <w:p w14:paraId="4BEEA865" w14:textId="5EAAA4E4" w:rsidR="0007340D" w:rsidRPr="00A12070" w:rsidRDefault="0007340D">
            <w:pPr>
              <w:ind w:firstLine="0"/>
              <w:rPr>
                <w:ins w:id="5941" w:author="Okot" w:date="2020-01-20T15:17:00Z"/>
                <w:b/>
                <w:i/>
              </w:rPr>
            </w:pPr>
            <w:ins w:id="5942" w:author="Okot" w:date="2020-01-20T15:17:00Z">
              <w:r>
                <w:rPr>
                  <w:b/>
                  <w:i/>
                </w:rPr>
                <w:t>PU02</w:t>
              </w:r>
            </w:ins>
            <w:ins w:id="5943" w:author="Okot" w:date="2020-01-21T13:56:00Z">
              <w:r w:rsidR="002E2CD4">
                <w:rPr>
                  <w:b/>
                  <w:i/>
                </w:rPr>
                <w:t>8</w:t>
              </w:r>
            </w:ins>
            <w:ins w:id="5944" w:author="Okot" w:date="2020-01-20T15:17:00Z">
              <w:r w:rsidRPr="00A12070">
                <w:rPr>
                  <w:b/>
                  <w:i/>
                </w:rPr>
                <w:t>: Edytuj przepis</w:t>
              </w:r>
            </w:ins>
          </w:p>
        </w:tc>
      </w:tr>
      <w:tr w:rsidR="0007340D" w14:paraId="2CB4D0A8" w14:textId="77777777" w:rsidTr="00645B77">
        <w:trPr>
          <w:ins w:id="5945" w:author="Okot" w:date="2020-01-20T15:17:00Z"/>
        </w:trPr>
        <w:tc>
          <w:tcPr>
            <w:tcW w:w="3397" w:type="dxa"/>
          </w:tcPr>
          <w:p w14:paraId="44E9BDE5" w14:textId="77777777" w:rsidR="0007340D" w:rsidRPr="006076CC" w:rsidRDefault="0007340D" w:rsidP="00645B77">
            <w:pPr>
              <w:ind w:firstLine="0"/>
              <w:rPr>
                <w:ins w:id="5946" w:author="Okot" w:date="2020-01-20T15:17:00Z"/>
                <w:b/>
              </w:rPr>
            </w:pPr>
            <w:ins w:id="5947" w:author="Okot" w:date="2020-01-20T15:17:00Z">
              <w:r w:rsidRPr="006076CC">
                <w:rPr>
                  <w:b/>
                </w:rPr>
                <w:t>Opis</w:t>
              </w:r>
            </w:ins>
          </w:p>
        </w:tc>
        <w:tc>
          <w:tcPr>
            <w:tcW w:w="5664" w:type="dxa"/>
          </w:tcPr>
          <w:p w14:paraId="5626E1E4" w14:textId="77777777" w:rsidR="0007340D" w:rsidRDefault="0007340D" w:rsidP="00645B77">
            <w:pPr>
              <w:ind w:firstLine="0"/>
              <w:rPr>
                <w:ins w:id="5948" w:author="Okot" w:date="2020-01-20T15:17:00Z"/>
              </w:rPr>
            </w:pPr>
            <w:ins w:id="5949" w:author="Okot" w:date="2020-01-20T15:17:00Z">
              <w:r>
                <w:t>Przypadek użycia pozwala użytkownikowi modyfikować istniejący przepis.</w:t>
              </w:r>
            </w:ins>
          </w:p>
        </w:tc>
      </w:tr>
      <w:tr w:rsidR="0007340D" w14:paraId="2492447F" w14:textId="77777777" w:rsidTr="00645B77">
        <w:trPr>
          <w:ins w:id="5950" w:author="Okot" w:date="2020-01-20T15:17:00Z"/>
        </w:trPr>
        <w:tc>
          <w:tcPr>
            <w:tcW w:w="3397" w:type="dxa"/>
          </w:tcPr>
          <w:p w14:paraId="2FB574EE" w14:textId="77777777" w:rsidR="0007340D" w:rsidRPr="006076CC" w:rsidRDefault="0007340D" w:rsidP="00645B77">
            <w:pPr>
              <w:ind w:firstLine="0"/>
              <w:rPr>
                <w:ins w:id="5951" w:author="Okot" w:date="2020-01-20T15:17:00Z"/>
                <w:b/>
              </w:rPr>
            </w:pPr>
            <w:ins w:id="5952" w:author="Okot" w:date="2020-01-20T15:17:00Z">
              <w:r w:rsidRPr="006076CC">
                <w:rPr>
                  <w:b/>
                </w:rPr>
                <w:t>Warunki początkowe</w:t>
              </w:r>
            </w:ins>
          </w:p>
        </w:tc>
        <w:tc>
          <w:tcPr>
            <w:tcW w:w="5664" w:type="dxa"/>
          </w:tcPr>
          <w:p w14:paraId="5F539544" w14:textId="07BF99E9" w:rsidR="0007340D" w:rsidRDefault="0007340D" w:rsidP="00645B77">
            <w:pPr>
              <w:ind w:firstLine="0"/>
              <w:rPr>
                <w:ins w:id="5953" w:author="Okot" w:date="2020-01-20T15:17:00Z"/>
              </w:rPr>
            </w:pPr>
            <w:ins w:id="5954" w:author="Okot" w:date="2020-01-20T15:17:00Z">
              <w:r>
                <w:t>Użytkownik poprawnie zrealizował PU002, znajduje się na podstronie „Przepisy” i co najmniej raz zrealizował PU028.</w:t>
              </w:r>
            </w:ins>
          </w:p>
        </w:tc>
      </w:tr>
      <w:tr w:rsidR="0007340D" w14:paraId="70E200D5" w14:textId="77777777" w:rsidTr="00645B77">
        <w:trPr>
          <w:ins w:id="5955" w:author="Okot" w:date="2020-01-20T15:17:00Z"/>
        </w:trPr>
        <w:tc>
          <w:tcPr>
            <w:tcW w:w="3397" w:type="dxa"/>
          </w:tcPr>
          <w:p w14:paraId="1A5A7A1B" w14:textId="77777777" w:rsidR="0007340D" w:rsidRPr="006076CC" w:rsidRDefault="0007340D" w:rsidP="00645B77">
            <w:pPr>
              <w:ind w:firstLine="0"/>
              <w:rPr>
                <w:ins w:id="5956" w:author="Okot" w:date="2020-01-20T15:17:00Z"/>
                <w:b/>
              </w:rPr>
            </w:pPr>
            <w:ins w:id="5957" w:author="Okot" w:date="2020-01-20T15:17:00Z">
              <w:r w:rsidRPr="006076CC">
                <w:rPr>
                  <w:b/>
                </w:rPr>
                <w:t>Inicjacja</w:t>
              </w:r>
            </w:ins>
          </w:p>
        </w:tc>
        <w:tc>
          <w:tcPr>
            <w:tcW w:w="5664" w:type="dxa"/>
          </w:tcPr>
          <w:p w14:paraId="1C0B199B" w14:textId="77777777" w:rsidR="0007340D" w:rsidRDefault="0007340D" w:rsidP="00645B77">
            <w:pPr>
              <w:ind w:firstLine="0"/>
              <w:rPr>
                <w:ins w:id="5958" w:author="Okot" w:date="2020-01-20T15:17:00Z"/>
              </w:rPr>
            </w:pPr>
            <w:ins w:id="5959" w:author="Okot" w:date="2020-01-20T15:17:00Z">
              <w:r>
                <w:t>Użytkownik nacisnął przycisk „Edytuj” umiejscowiony przy nazwie przepisu.</w:t>
              </w:r>
            </w:ins>
          </w:p>
        </w:tc>
      </w:tr>
      <w:tr w:rsidR="0007340D" w14:paraId="7EAF2C40" w14:textId="77777777" w:rsidTr="00645B77">
        <w:trPr>
          <w:ins w:id="5960" w:author="Okot" w:date="2020-01-20T15:17:00Z"/>
        </w:trPr>
        <w:tc>
          <w:tcPr>
            <w:tcW w:w="3397" w:type="dxa"/>
          </w:tcPr>
          <w:p w14:paraId="2946EE0E" w14:textId="77777777" w:rsidR="0007340D" w:rsidRPr="006076CC" w:rsidRDefault="0007340D" w:rsidP="00645B77">
            <w:pPr>
              <w:ind w:firstLine="0"/>
              <w:rPr>
                <w:ins w:id="5961" w:author="Okot" w:date="2020-01-20T15:17:00Z"/>
                <w:b/>
              </w:rPr>
            </w:pPr>
            <w:ins w:id="5962" w:author="Okot" w:date="2020-01-20T15:17:00Z">
              <w:r w:rsidRPr="006076CC">
                <w:rPr>
                  <w:b/>
                </w:rPr>
                <w:t>Warunki końcowe</w:t>
              </w:r>
            </w:ins>
          </w:p>
        </w:tc>
        <w:tc>
          <w:tcPr>
            <w:tcW w:w="5664" w:type="dxa"/>
          </w:tcPr>
          <w:p w14:paraId="21276089" w14:textId="77777777" w:rsidR="0007340D" w:rsidRDefault="0007340D" w:rsidP="00645B77">
            <w:pPr>
              <w:ind w:firstLine="0"/>
              <w:rPr>
                <w:ins w:id="5963" w:author="Okot" w:date="2020-01-20T15:17:00Z"/>
              </w:rPr>
            </w:pPr>
            <w:ins w:id="5964" w:author="Okot" w:date="2020-01-20T15:17:00Z">
              <w:r>
                <w:t>Wyświetlony został komunikat informujący o poprawnym zapisaniu zmian w przepisie.</w:t>
              </w:r>
            </w:ins>
          </w:p>
        </w:tc>
      </w:tr>
      <w:tr w:rsidR="0007340D" w14:paraId="699DFA2E" w14:textId="77777777" w:rsidTr="00645B77">
        <w:trPr>
          <w:ins w:id="5965" w:author="Okot" w:date="2020-01-20T15:17:00Z"/>
        </w:trPr>
        <w:tc>
          <w:tcPr>
            <w:tcW w:w="3397" w:type="dxa"/>
          </w:tcPr>
          <w:p w14:paraId="21419434" w14:textId="77777777" w:rsidR="0007340D" w:rsidRPr="006076CC" w:rsidRDefault="0007340D" w:rsidP="00645B77">
            <w:pPr>
              <w:ind w:firstLine="0"/>
              <w:rPr>
                <w:ins w:id="5966" w:author="Okot" w:date="2020-01-20T15:17:00Z"/>
                <w:b/>
              </w:rPr>
            </w:pPr>
            <w:ins w:id="5967" w:author="Okot" w:date="2020-01-20T15:17:00Z">
              <w:r w:rsidRPr="006076CC">
                <w:rPr>
                  <w:b/>
                </w:rPr>
                <w:t>Scenariusz główny</w:t>
              </w:r>
            </w:ins>
          </w:p>
        </w:tc>
        <w:tc>
          <w:tcPr>
            <w:tcW w:w="5664" w:type="dxa"/>
          </w:tcPr>
          <w:p w14:paraId="6BDF5997" w14:textId="77777777" w:rsidR="0007340D" w:rsidRDefault="0007340D" w:rsidP="00645B77">
            <w:pPr>
              <w:ind w:firstLine="0"/>
              <w:rPr>
                <w:ins w:id="5968" w:author="Okot" w:date="2020-01-20T15:17:00Z"/>
              </w:rPr>
            </w:pPr>
            <w:ins w:id="5969" w:author="Okot" w:date="2020-01-20T15:17:00Z">
              <w:r>
                <w:t>1. Wyświetlone zostaje okno modalne zawierające formularz z nazwą przepisu i listą składników.</w:t>
              </w:r>
            </w:ins>
          </w:p>
          <w:p w14:paraId="727CF9BA" w14:textId="77777777" w:rsidR="0007340D" w:rsidRDefault="0007340D" w:rsidP="00645B77">
            <w:pPr>
              <w:ind w:firstLine="0"/>
              <w:rPr>
                <w:ins w:id="5970" w:author="Okot" w:date="2020-01-20T15:17:00Z"/>
              </w:rPr>
            </w:pPr>
            <w:ins w:id="5971" w:author="Okot" w:date="2020-01-20T15:17:00Z">
              <w:r>
                <w:t>2. Użytkownik może zmienić nazwę przepisu.</w:t>
              </w:r>
            </w:ins>
          </w:p>
          <w:p w14:paraId="3F8548C9" w14:textId="77777777" w:rsidR="0007340D" w:rsidRDefault="0007340D" w:rsidP="00645B77">
            <w:pPr>
              <w:ind w:firstLine="0"/>
              <w:rPr>
                <w:ins w:id="5972" w:author="Okot" w:date="2020-01-20T15:17:00Z"/>
              </w:rPr>
            </w:pPr>
            <w:ins w:id="5973" w:author="Okot" w:date="2020-01-20T15:17:00Z">
              <w:r>
                <w:t>3. Użytkownik może dodać składniki.</w:t>
              </w:r>
            </w:ins>
          </w:p>
          <w:p w14:paraId="7746165E" w14:textId="77777777" w:rsidR="0007340D" w:rsidRDefault="0007340D" w:rsidP="00645B77">
            <w:pPr>
              <w:ind w:firstLine="0"/>
              <w:rPr>
                <w:ins w:id="5974" w:author="Okot" w:date="2020-01-20T15:17:00Z"/>
              </w:rPr>
            </w:pPr>
            <w:ins w:id="5975" w:author="Okot" w:date="2020-01-20T15:17:00Z">
              <w:r>
                <w:t>4. Użytkownik może usuwać składniki.</w:t>
              </w:r>
            </w:ins>
          </w:p>
          <w:p w14:paraId="56D4FBB3" w14:textId="77777777" w:rsidR="0007340D" w:rsidRDefault="0007340D" w:rsidP="00645B77">
            <w:pPr>
              <w:ind w:firstLine="0"/>
              <w:rPr>
                <w:ins w:id="5976" w:author="Okot" w:date="2020-01-20T15:17:00Z"/>
              </w:rPr>
            </w:pPr>
            <w:ins w:id="5977" w:author="Okot" w:date="2020-01-20T15:17:00Z">
              <w:r>
                <w:t>5. Użytkownik naciska przycisk zapisz.</w:t>
              </w:r>
            </w:ins>
          </w:p>
          <w:p w14:paraId="43C8DD11" w14:textId="77777777" w:rsidR="0007340D" w:rsidRDefault="0007340D" w:rsidP="00645B77">
            <w:pPr>
              <w:ind w:firstLine="0"/>
              <w:rPr>
                <w:ins w:id="5978" w:author="Okot" w:date="2020-01-20T15:17:00Z"/>
              </w:rPr>
            </w:pPr>
            <w:ins w:id="5979" w:author="Okot" w:date="2020-01-20T15:17:00Z">
              <w:r>
                <w:t>6. System sprawdza poprawność przesyłanych danych.</w:t>
              </w:r>
            </w:ins>
          </w:p>
          <w:p w14:paraId="0BD5A341" w14:textId="77777777" w:rsidR="0007340D" w:rsidRDefault="0007340D" w:rsidP="00645B77">
            <w:pPr>
              <w:ind w:firstLine="0"/>
              <w:rPr>
                <w:ins w:id="5980" w:author="Okot" w:date="2020-01-20T15:17:00Z"/>
              </w:rPr>
            </w:pPr>
            <w:ins w:id="5981" w:author="Okot" w:date="2020-01-20T15:17:00Z">
              <w:r>
                <w:t>7. Przepis zostaje zmodyfikowany w bazie danych.</w:t>
              </w:r>
            </w:ins>
          </w:p>
          <w:p w14:paraId="1DE4B26E" w14:textId="77777777" w:rsidR="0007340D" w:rsidRDefault="0007340D" w:rsidP="00645B77">
            <w:pPr>
              <w:ind w:firstLine="0"/>
              <w:rPr>
                <w:ins w:id="5982" w:author="Okot" w:date="2020-01-20T15:17:00Z"/>
              </w:rPr>
            </w:pPr>
            <w:ins w:id="5983" w:author="Okot" w:date="2020-01-20T15:17:00Z">
              <w:r>
                <w:t>8. Wyświetlony zostaje komunikat informujący o zapisaniu zmian.</w:t>
              </w:r>
            </w:ins>
          </w:p>
        </w:tc>
      </w:tr>
      <w:tr w:rsidR="0007340D" w14:paraId="57504562" w14:textId="77777777" w:rsidTr="00645B77">
        <w:trPr>
          <w:trHeight w:val="54"/>
          <w:ins w:id="5984" w:author="Okot" w:date="2020-01-20T15:17:00Z"/>
        </w:trPr>
        <w:tc>
          <w:tcPr>
            <w:tcW w:w="3397" w:type="dxa"/>
          </w:tcPr>
          <w:p w14:paraId="6C9396D7" w14:textId="77777777" w:rsidR="0007340D" w:rsidRPr="006076CC" w:rsidRDefault="0007340D" w:rsidP="00645B77">
            <w:pPr>
              <w:ind w:firstLine="0"/>
              <w:rPr>
                <w:ins w:id="5985" w:author="Okot" w:date="2020-01-20T15:17:00Z"/>
                <w:b/>
              </w:rPr>
            </w:pPr>
            <w:ins w:id="5986" w:author="Okot" w:date="2020-01-20T15:17:00Z">
              <w:r w:rsidRPr="006076CC">
                <w:rPr>
                  <w:b/>
                </w:rPr>
                <w:t>Scenariusze alternatywne</w:t>
              </w:r>
            </w:ins>
          </w:p>
        </w:tc>
        <w:tc>
          <w:tcPr>
            <w:tcW w:w="5664" w:type="dxa"/>
          </w:tcPr>
          <w:p w14:paraId="750EB807" w14:textId="77777777" w:rsidR="0007340D" w:rsidRDefault="0007340D" w:rsidP="00645B77">
            <w:pPr>
              <w:ind w:firstLine="0"/>
              <w:rPr>
                <w:ins w:id="5987" w:author="Okot" w:date="2020-01-20T15:17:00Z"/>
              </w:rPr>
            </w:pPr>
            <w:ins w:id="5988" w:author="Okot" w:date="2020-01-20T15:17:00Z">
              <w:r>
                <w:t>(1-5).1. Użytkownik używa przycisku do zamknięcia okna.</w:t>
              </w:r>
            </w:ins>
          </w:p>
          <w:p w14:paraId="50B6E38C" w14:textId="77777777" w:rsidR="0007340D" w:rsidRDefault="0007340D" w:rsidP="00645B77">
            <w:pPr>
              <w:ind w:firstLine="0"/>
              <w:rPr>
                <w:ins w:id="5989" w:author="Okot" w:date="2020-01-20T15:17:00Z"/>
              </w:rPr>
            </w:pPr>
            <w:ins w:id="5990" w:author="Okot" w:date="2020-01-20T15:17:00Z">
              <w:r>
                <w:t>(1-5).1.1. Pojawia okno dialogowe służące do potwierdzenia zamknięcia okna bez zapisywania danych.</w:t>
              </w:r>
            </w:ins>
          </w:p>
          <w:p w14:paraId="13444735" w14:textId="77777777" w:rsidR="0007340D" w:rsidRDefault="0007340D" w:rsidP="00645B77">
            <w:pPr>
              <w:ind w:firstLine="0"/>
              <w:rPr>
                <w:ins w:id="5991" w:author="Okot" w:date="2020-01-20T15:17:00Z"/>
              </w:rPr>
            </w:pPr>
            <w:ins w:id="5992" w:author="Okot" w:date="2020-01-20T15:17:00Z">
              <w:r>
                <w:t>(1-5).1.2.1. Użytkownik potwierdza zamknięcie okna.</w:t>
              </w:r>
            </w:ins>
          </w:p>
          <w:p w14:paraId="3D6C6B76" w14:textId="77777777" w:rsidR="0007340D" w:rsidRDefault="0007340D" w:rsidP="00645B77">
            <w:pPr>
              <w:ind w:firstLine="0"/>
              <w:rPr>
                <w:ins w:id="5993" w:author="Okot" w:date="2020-01-20T15:17:00Z"/>
              </w:rPr>
            </w:pPr>
            <w:ins w:id="5994" w:author="Okot" w:date="2020-01-20T15:17:00Z">
              <w:r>
                <w:t>(1-5).1.2.1.1. Okno modalne z formularzem zostaje zamknięte.</w:t>
              </w:r>
            </w:ins>
          </w:p>
          <w:p w14:paraId="036351FB" w14:textId="77777777" w:rsidR="0007340D" w:rsidRDefault="0007340D" w:rsidP="00645B77">
            <w:pPr>
              <w:ind w:firstLine="0"/>
              <w:rPr>
                <w:ins w:id="5995" w:author="Okot" w:date="2020-01-20T15:17:00Z"/>
              </w:rPr>
            </w:pPr>
            <w:ins w:id="5996" w:author="Okot" w:date="2020-01-20T15:17:00Z">
              <w:r>
                <w:t>(1-5).1.2.1.2. Powrót do podstrony „Przepisy”.</w:t>
              </w:r>
            </w:ins>
          </w:p>
          <w:p w14:paraId="144CC1EF" w14:textId="77777777" w:rsidR="0007340D" w:rsidRDefault="0007340D" w:rsidP="00645B77">
            <w:pPr>
              <w:ind w:firstLine="0"/>
              <w:rPr>
                <w:ins w:id="5997" w:author="Okot" w:date="2020-01-20T15:17:00Z"/>
              </w:rPr>
            </w:pPr>
            <w:ins w:id="5998" w:author="Okot" w:date="2020-01-20T15:17:00Z">
              <w:r>
                <w:t>(1-5).1.2.2. Użytkownik rezygnuje z akcji.</w:t>
              </w:r>
            </w:ins>
          </w:p>
          <w:p w14:paraId="5FB8A6B1" w14:textId="0CAB925F" w:rsidR="0007340D" w:rsidRDefault="00975867" w:rsidP="00645B77">
            <w:pPr>
              <w:ind w:firstLine="0"/>
              <w:rPr>
                <w:ins w:id="5999" w:author="Okot" w:date="2020-01-20T15:17:00Z"/>
              </w:rPr>
            </w:pPr>
            <w:ins w:id="6000" w:author="Okot" w:date="2020-01-20T15:17:00Z">
              <w:r>
                <w:t>(1-5).1.2.2.1. Powrót do pkt</w:t>
              </w:r>
              <w:r w:rsidR="0007340D">
                <w:t> (1-5).</w:t>
              </w:r>
            </w:ins>
          </w:p>
          <w:p w14:paraId="49DFCF55" w14:textId="77777777" w:rsidR="0007340D" w:rsidRDefault="0007340D" w:rsidP="00645B77">
            <w:pPr>
              <w:ind w:firstLine="0"/>
              <w:rPr>
                <w:ins w:id="6001" w:author="Okot" w:date="2020-01-20T15:17:00Z"/>
              </w:rPr>
            </w:pPr>
            <w:ins w:id="6002" w:author="Okot" w:date="2020-01-20T15:17:00Z">
              <w:r>
                <w:t>4.1. Pojawia się okno dialogowe z prośbą o potwierdzenie usunięcia składnika.</w:t>
              </w:r>
            </w:ins>
          </w:p>
          <w:p w14:paraId="2A21D376" w14:textId="77777777" w:rsidR="0007340D" w:rsidRDefault="0007340D" w:rsidP="00645B77">
            <w:pPr>
              <w:ind w:firstLine="0"/>
              <w:rPr>
                <w:ins w:id="6003" w:author="Okot" w:date="2020-01-20T15:17:00Z"/>
              </w:rPr>
            </w:pPr>
            <w:ins w:id="6004" w:author="Okot" w:date="2020-01-20T15:17:00Z">
              <w:r>
                <w:lastRenderedPageBreak/>
                <w:t>4.1.1. Użytkownik zatwierdza.</w:t>
              </w:r>
            </w:ins>
          </w:p>
          <w:p w14:paraId="6EBA18B3" w14:textId="77777777" w:rsidR="0007340D" w:rsidRDefault="0007340D" w:rsidP="00645B77">
            <w:pPr>
              <w:ind w:firstLine="0"/>
              <w:rPr>
                <w:ins w:id="6005" w:author="Okot" w:date="2020-01-20T15:17:00Z"/>
              </w:rPr>
            </w:pPr>
            <w:ins w:id="6006" w:author="Okot" w:date="2020-01-20T15:17:00Z">
              <w:r>
                <w:t>4.1.1.1. Składnik zostaje usunięty z formularza.</w:t>
              </w:r>
            </w:ins>
          </w:p>
          <w:p w14:paraId="74528C20" w14:textId="00458175" w:rsidR="0007340D" w:rsidRDefault="00975867" w:rsidP="00645B77">
            <w:pPr>
              <w:ind w:firstLine="0"/>
              <w:rPr>
                <w:ins w:id="6007" w:author="Okot" w:date="2020-01-20T15:17:00Z"/>
              </w:rPr>
            </w:pPr>
            <w:ins w:id="6008" w:author="Okot" w:date="2020-01-20T15:17:00Z">
              <w:r>
                <w:t>4.1.1.2. Powrót do pkt</w:t>
              </w:r>
              <w:r w:rsidR="0007340D">
                <w:t> 2.</w:t>
              </w:r>
            </w:ins>
          </w:p>
          <w:p w14:paraId="1DD6A6A2" w14:textId="77777777" w:rsidR="0007340D" w:rsidRDefault="0007340D" w:rsidP="00645B77">
            <w:pPr>
              <w:ind w:firstLine="0"/>
              <w:rPr>
                <w:ins w:id="6009" w:author="Okot" w:date="2020-01-20T15:17:00Z"/>
              </w:rPr>
            </w:pPr>
            <w:ins w:id="6010" w:author="Okot" w:date="2020-01-20T15:17:00Z">
              <w:r>
                <w:t>4.1.2(a) Użytkownik nie zatwierdza.</w:t>
              </w:r>
            </w:ins>
          </w:p>
          <w:p w14:paraId="4EC343D5" w14:textId="77777777" w:rsidR="0007340D" w:rsidRDefault="0007340D" w:rsidP="00645B77">
            <w:pPr>
              <w:ind w:firstLine="0"/>
              <w:rPr>
                <w:ins w:id="6011" w:author="Okot" w:date="2020-01-20T15:17:00Z"/>
              </w:rPr>
            </w:pPr>
            <w:ins w:id="6012" w:author="Okot" w:date="2020-01-20T15:17:00Z">
              <w:r>
                <w:t>4.1.2(b) Użytkownik naciska przycisk zamknięcia okna dialogowego.</w:t>
              </w:r>
            </w:ins>
          </w:p>
          <w:p w14:paraId="340E17F3" w14:textId="34696D45" w:rsidR="0007340D" w:rsidRDefault="00975867" w:rsidP="00645B77">
            <w:pPr>
              <w:ind w:firstLine="0"/>
              <w:rPr>
                <w:ins w:id="6013" w:author="Okot" w:date="2020-01-20T15:17:00Z"/>
              </w:rPr>
            </w:pPr>
            <w:ins w:id="6014" w:author="Okot" w:date="2020-01-20T15:17:00Z">
              <w:r>
                <w:t>4.1.2.1. Powrót do pkt</w:t>
              </w:r>
              <w:r w:rsidR="0007340D">
                <w:t> 2.</w:t>
              </w:r>
            </w:ins>
          </w:p>
          <w:p w14:paraId="1BB98964" w14:textId="77777777" w:rsidR="0007340D" w:rsidRDefault="0007340D" w:rsidP="00645B77">
            <w:pPr>
              <w:ind w:firstLine="0"/>
              <w:rPr>
                <w:ins w:id="6015" w:author="Okot" w:date="2020-01-20T15:17:00Z"/>
              </w:rPr>
            </w:pPr>
            <w:ins w:id="6016" w:author="Okot" w:date="2020-01-20T15:17:00Z">
              <w:r>
                <w:t>6.1(a) Zawartość pola „Nazwa przepisu” została usunięta.</w:t>
              </w:r>
            </w:ins>
          </w:p>
          <w:p w14:paraId="37D87913" w14:textId="77777777" w:rsidR="0007340D" w:rsidRDefault="0007340D" w:rsidP="00645B77">
            <w:pPr>
              <w:ind w:firstLine="0"/>
              <w:rPr>
                <w:ins w:id="6017" w:author="Okot" w:date="2020-01-20T15:17:00Z"/>
              </w:rPr>
            </w:pPr>
            <w:ins w:id="6018" w:author="Okot" w:date="2020-01-20T15:17:00Z">
              <w:r>
                <w:t>6.1(b) Istnieje już w systemie aktywny przepis o takiej nazwie.</w:t>
              </w:r>
            </w:ins>
          </w:p>
          <w:p w14:paraId="06A9AD24" w14:textId="77777777" w:rsidR="0007340D" w:rsidRDefault="0007340D" w:rsidP="00645B77">
            <w:pPr>
              <w:ind w:firstLine="0"/>
              <w:rPr>
                <w:ins w:id="6019" w:author="Okot" w:date="2020-01-20T15:17:00Z"/>
              </w:rPr>
            </w:pPr>
            <w:ins w:id="6020" w:author="Okot" w:date="2020-01-20T15:17:00Z">
              <w:r>
                <w:t>6.1.1. Wyświetlony zostaje stosowny komunikat błędu.</w:t>
              </w:r>
            </w:ins>
          </w:p>
          <w:p w14:paraId="3663EC62" w14:textId="4B91ADCB" w:rsidR="0007340D" w:rsidRDefault="0007340D" w:rsidP="00645B77">
            <w:pPr>
              <w:ind w:firstLine="0"/>
              <w:rPr>
                <w:ins w:id="6021" w:author="Okot" w:date="2020-01-20T15:17:00Z"/>
              </w:rPr>
            </w:pPr>
            <w:ins w:id="6022" w:author="Okot" w:date="2020-01-20T15:17:00Z">
              <w:r>
                <w:t>6.1.2. Powrót do pkt 2.</w:t>
              </w:r>
            </w:ins>
          </w:p>
          <w:p w14:paraId="32704F2F" w14:textId="77777777" w:rsidR="0007340D" w:rsidRDefault="0007340D" w:rsidP="00645B77">
            <w:pPr>
              <w:ind w:firstLine="0"/>
              <w:rPr>
                <w:ins w:id="6023" w:author="Okot" w:date="2020-01-20T15:17:00Z"/>
              </w:rPr>
            </w:pPr>
            <w:ins w:id="6024" w:author="Okot" w:date="2020-01-20T15:17:00Z">
              <w:r>
                <w:t>6.2. Dodano składnik, który już istnieje w przepisie.</w:t>
              </w:r>
            </w:ins>
          </w:p>
          <w:p w14:paraId="199A80EA" w14:textId="77777777" w:rsidR="0007340D" w:rsidRDefault="0007340D" w:rsidP="00645B77">
            <w:pPr>
              <w:ind w:firstLine="0"/>
              <w:rPr>
                <w:ins w:id="6025" w:author="Okot" w:date="2020-01-20T15:17:00Z"/>
              </w:rPr>
            </w:pPr>
            <w:ins w:id="6026" w:author="Okot" w:date="2020-01-20T15:17:00Z">
              <w:r>
                <w:t>6.2.1. Zdublowany składnik nie jest dopisywany do przepisu ani zapisywany w bazie danych.</w:t>
              </w:r>
            </w:ins>
          </w:p>
        </w:tc>
      </w:tr>
    </w:tbl>
    <w:p w14:paraId="3D82992B" w14:textId="77777777" w:rsidR="0007340D" w:rsidRDefault="0007340D" w:rsidP="0007340D">
      <w:pPr>
        <w:spacing w:after="160" w:line="259" w:lineRule="auto"/>
        <w:ind w:firstLine="0"/>
        <w:jc w:val="left"/>
        <w:rPr>
          <w:ins w:id="6027" w:author="Okot" w:date="2020-01-20T15:17:00Z"/>
        </w:rPr>
      </w:pPr>
    </w:p>
    <w:p w14:paraId="563AD4EC" w14:textId="23B60934" w:rsidR="0007340D" w:rsidRDefault="002E2CD4" w:rsidP="0007340D">
      <w:pPr>
        <w:ind w:firstLine="0"/>
        <w:rPr>
          <w:ins w:id="6028" w:author="Okot" w:date="2020-01-20T15:17:00Z"/>
        </w:rPr>
      </w:pPr>
      <w:ins w:id="6029" w:author="Okot" w:date="2020-01-20T15:17:00Z">
        <w:r>
          <w:t>Tabela 4.29</w:t>
        </w:r>
        <w:r w:rsidR="0007340D">
          <w:t>. </w:t>
        </w:r>
      </w:ins>
    </w:p>
    <w:p w14:paraId="2A073475" w14:textId="77777777" w:rsidR="0007340D" w:rsidRDefault="0007340D" w:rsidP="0007340D">
      <w:pPr>
        <w:ind w:firstLine="0"/>
        <w:rPr>
          <w:ins w:id="6030" w:author="Okot" w:date="2020-01-20T15:17:00Z"/>
        </w:rPr>
      </w:pPr>
      <w:ins w:id="6031" w:author="Okot" w:date="2020-01-20T15:17:00Z">
        <w:r>
          <w:t>Opis scenariusza przypadku użycia „Usuń przepis”.</w:t>
        </w:r>
      </w:ins>
    </w:p>
    <w:tbl>
      <w:tblPr>
        <w:tblStyle w:val="Tabela-Siatka"/>
        <w:tblW w:w="0" w:type="auto"/>
        <w:tblLook w:val="04A0" w:firstRow="1" w:lastRow="0" w:firstColumn="1" w:lastColumn="0" w:noHBand="0" w:noVBand="1"/>
      </w:tblPr>
      <w:tblGrid>
        <w:gridCol w:w="3397"/>
        <w:gridCol w:w="5664"/>
      </w:tblGrid>
      <w:tr w:rsidR="0007340D" w14:paraId="13B37A5C" w14:textId="77777777" w:rsidTr="00645B77">
        <w:trPr>
          <w:ins w:id="6032" w:author="Okot" w:date="2020-01-20T15:17:00Z"/>
        </w:trPr>
        <w:tc>
          <w:tcPr>
            <w:tcW w:w="3397" w:type="dxa"/>
          </w:tcPr>
          <w:p w14:paraId="7174345C" w14:textId="77777777" w:rsidR="0007340D" w:rsidRPr="006076CC" w:rsidRDefault="0007340D" w:rsidP="00645B77">
            <w:pPr>
              <w:ind w:firstLine="0"/>
              <w:rPr>
                <w:ins w:id="6033" w:author="Okot" w:date="2020-01-20T15:17:00Z"/>
                <w:b/>
              </w:rPr>
            </w:pPr>
            <w:ins w:id="6034" w:author="Okot" w:date="2020-01-20T15:17:00Z">
              <w:r w:rsidRPr="006076CC">
                <w:rPr>
                  <w:b/>
                </w:rPr>
                <w:t>Nazwa</w:t>
              </w:r>
            </w:ins>
          </w:p>
        </w:tc>
        <w:tc>
          <w:tcPr>
            <w:tcW w:w="5664" w:type="dxa"/>
          </w:tcPr>
          <w:p w14:paraId="12098EAF" w14:textId="2235C04B" w:rsidR="0007340D" w:rsidRPr="00A12070" w:rsidRDefault="002E2CD4">
            <w:pPr>
              <w:ind w:firstLine="0"/>
              <w:rPr>
                <w:ins w:id="6035" w:author="Okot" w:date="2020-01-20T15:17:00Z"/>
                <w:b/>
                <w:i/>
              </w:rPr>
            </w:pPr>
            <w:ins w:id="6036" w:author="Okot" w:date="2020-01-20T15:17:00Z">
              <w:r>
                <w:rPr>
                  <w:b/>
                  <w:i/>
                </w:rPr>
                <w:t>PU029</w:t>
              </w:r>
              <w:r w:rsidR="0007340D" w:rsidRPr="00A12070">
                <w:rPr>
                  <w:b/>
                  <w:i/>
                </w:rPr>
                <w:t>: Usuń przepis</w:t>
              </w:r>
            </w:ins>
          </w:p>
        </w:tc>
      </w:tr>
      <w:tr w:rsidR="0007340D" w14:paraId="18339B56" w14:textId="77777777" w:rsidTr="00645B77">
        <w:trPr>
          <w:ins w:id="6037" w:author="Okot" w:date="2020-01-20T15:17:00Z"/>
        </w:trPr>
        <w:tc>
          <w:tcPr>
            <w:tcW w:w="3397" w:type="dxa"/>
          </w:tcPr>
          <w:p w14:paraId="6769EA65" w14:textId="77777777" w:rsidR="0007340D" w:rsidRPr="006076CC" w:rsidRDefault="0007340D" w:rsidP="00645B77">
            <w:pPr>
              <w:ind w:firstLine="0"/>
              <w:rPr>
                <w:ins w:id="6038" w:author="Okot" w:date="2020-01-20T15:17:00Z"/>
                <w:b/>
              </w:rPr>
            </w:pPr>
            <w:ins w:id="6039" w:author="Okot" w:date="2020-01-20T15:17:00Z">
              <w:r w:rsidRPr="006076CC">
                <w:rPr>
                  <w:b/>
                </w:rPr>
                <w:t>Opis</w:t>
              </w:r>
            </w:ins>
          </w:p>
        </w:tc>
        <w:tc>
          <w:tcPr>
            <w:tcW w:w="5664" w:type="dxa"/>
          </w:tcPr>
          <w:p w14:paraId="65520FC3" w14:textId="77777777" w:rsidR="0007340D" w:rsidRDefault="0007340D" w:rsidP="00645B77">
            <w:pPr>
              <w:ind w:firstLine="0"/>
              <w:rPr>
                <w:ins w:id="6040" w:author="Okot" w:date="2020-01-20T15:17:00Z"/>
              </w:rPr>
            </w:pPr>
            <w:ins w:id="6041" w:author="Okot" w:date="2020-01-20T15:17:00Z">
              <w:r>
                <w:t>Przypadek użycia pozwala użytkownikowi usunąć istniejący przepis.</w:t>
              </w:r>
            </w:ins>
          </w:p>
        </w:tc>
      </w:tr>
      <w:tr w:rsidR="0007340D" w14:paraId="1F2F529A" w14:textId="77777777" w:rsidTr="00645B77">
        <w:trPr>
          <w:ins w:id="6042" w:author="Okot" w:date="2020-01-20T15:17:00Z"/>
        </w:trPr>
        <w:tc>
          <w:tcPr>
            <w:tcW w:w="3397" w:type="dxa"/>
          </w:tcPr>
          <w:p w14:paraId="0EDAF083" w14:textId="77777777" w:rsidR="0007340D" w:rsidRPr="006076CC" w:rsidRDefault="0007340D" w:rsidP="00645B77">
            <w:pPr>
              <w:ind w:firstLine="0"/>
              <w:rPr>
                <w:ins w:id="6043" w:author="Okot" w:date="2020-01-20T15:17:00Z"/>
                <w:b/>
              </w:rPr>
            </w:pPr>
            <w:ins w:id="6044" w:author="Okot" w:date="2020-01-20T15:17:00Z">
              <w:r w:rsidRPr="006076CC">
                <w:rPr>
                  <w:b/>
                </w:rPr>
                <w:t>Warunki początkowe</w:t>
              </w:r>
            </w:ins>
          </w:p>
        </w:tc>
        <w:tc>
          <w:tcPr>
            <w:tcW w:w="5664" w:type="dxa"/>
          </w:tcPr>
          <w:p w14:paraId="004982E6" w14:textId="4D1507DE" w:rsidR="0007340D" w:rsidRDefault="0007340D" w:rsidP="00645B77">
            <w:pPr>
              <w:ind w:firstLine="0"/>
              <w:rPr>
                <w:ins w:id="6045" w:author="Okot" w:date="2020-01-20T15:17:00Z"/>
              </w:rPr>
            </w:pPr>
            <w:ins w:id="6046" w:author="Okot" w:date="2020-01-20T15:17:00Z">
              <w:r>
                <w:t>Użytkownik poprawnie zrealizował PU002, znajduje się na podstronie „Przepisy” i c</w:t>
              </w:r>
              <w:r w:rsidR="002E2CD4">
                <w:t>o najmniej raz zrealizował PU027</w:t>
              </w:r>
              <w:r>
                <w:t>.</w:t>
              </w:r>
            </w:ins>
          </w:p>
        </w:tc>
      </w:tr>
      <w:tr w:rsidR="0007340D" w14:paraId="75734A1E" w14:textId="77777777" w:rsidTr="00645B77">
        <w:trPr>
          <w:ins w:id="6047" w:author="Okot" w:date="2020-01-20T15:17:00Z"/>
        </w:trPr>
        <w:tc>
          <w:tcPr>
            <w:tcW w:w="3397" w:type="dxa"/>
          </w:tcPr>
          <w:p w14:paraId="75809564" w14:textId="77777777" w:rsidR="0007340D" w:rsidRPr="006076CC" w:rsidRDefault="0007340D" w:rsidP="00645B77">
            <w:pPr>
              <w:ind w:firstLine="0"/>
              <w:rPr>
                <w:ins w:id="6048" w:author="Okot" w:date="2020-01-20T15:17:00Z"/>
                <w:b/>
              </w:rPr>
            </w:pPr>
            <w:ins w:id="6049" w:author="Okot" w:date="2020-01-20T15:17:00Z">
              <w:r w:rsidRPr="006076CC">
                <w:rPr>
                  <w:b/>
                </w:rPr>
                <w:t>Inicjacja</w:t>
              </w:r>
            </w:ins>
          </w:p>
        </w:tc>
        <w:tc>
          <w:tcPr>
            <w:tcW w:w="5664" w:type="dxa"/>
          </w:tcPr>
          <w:p w14:paraId="60F01570" w14:textId="77777777" w:rsidR="0007340D" w:rsidRDefault="0007340D" w:rsidP="00645B77">
            <w:pPr>
              <w:ind w:firstLine="0"/>
              <w:rPr>
                <w:ins w:id="6050" w:author="Okot" w:date="2020-01-20T15:17:00Z"/>
              </w:rPr>
            </w:pPr>
            <w:ins w:id="6051" w:author="Okot" w:date="2020-01-20T15:17:00Z">
              <w:r>
                <w:t>Użytkownik nacisnął przycisk „Usuń” umiejscowiony przy nazwie przepisu.</w:t>
              </w:r>
            </w:ins>
          </w:p>
        </w:tc>
      </w:tr>
      <w:tr w:rsidR="0007340D" w14:paraId="4CB556D2" w14:textId="77777777" w:rsidTr="00645B77">
        <w:trPr>
          <w:ins w:id="6052" w:author="Okot" w:date="2020-01-20T15:17:00Z"/>
        </w:trPr>
        <w:tc>
          <w:tcPr>
            <w:tcW w:w="3397" w:type="dxa"/>
          </w:tcPr>
          <w:p w14:paraId="62EF5855" w14:textId="77777777" w:rsidR="0007340D" w:rsidRPr="006076CC" w:rsidRDefault="0007340D" w:rsidP="00645B77">
            <w:pPr>
              <w:ind w:firstLine="0"/>
              <w:rPr>
                <w:ins w:id="6053" w:author="Okot" w:date="2020-01-20T15:17:00Z"/>
                <w:b/>
              </w:rPr>
            </w:pPr>
            <w:ins w:id="6054" w:author="Okot" w:date="2020-01-20T15:17:00Z">
              <w:r w:rsidRPr="006076CC">
                <w:rPr>
                  <w:b/>
                </w:rPr>
                <w:t>Warunki końcowe</w:t>
              </w:r>
            </w:ins>
          </w:p>
        </w:tc>
        <w:tc>
          <w:tcPr>
            <w:tcW w:w="5664" w:type="dxa"/>
          </w:tcPr>
          <w:p w14:paraId="131CA367" w14:textId="77777777" w:rsidR="0007340D" w:rsidRDefault="0007340D" w:rsidP="00645B77">
            <w:pPr>
              <w:ind w:firstLine="0"/>
              <w:rPr>
                <w:ins w:id="6055" w:author="Okot" w:date="2020-01-20T15:17:00Z"/>
              </w:rPr>
            </w:pPr>
            <w:ins w:id="6056" w:author="Okot" w:date="2020-01-20T15:17:00Z">
              <w:r>
                <w:t>Wyświetlony został komunikat informujący o usunięciu przepisu z systemu.</w:t>
              </w:r>
            </w:ins>
          </w:p>
        </w:tc>
      </w:tr>
      <w:tr w:rsidR="0007340D" w14:paraId="577151DF" w14:textId="77777777" w:rsidTr="00645B77">
        <w:trPr>
          <w:ins w:id="6057" w:author="Okot" w:date="2020-01-20T15:17:00Z"/>
        </w:trPr>
        <w:tc>
          <w:tcPr>
            <w:tcW w:w="3397" w:type="dxa"/>
          </w:tcPr>
          <w:p w14:paraId="63D09D2A" w14:textId="77777777" w:rsidR="0007340D" w:rsidRPr="006076CC" w:rsidRDefault="0007340D" w:rsidP="00645B77">
            <w:pPr>
              <w:ind w:firstLine="0"/>
              <w:rPr>
                <w:ins w:id="6058" w:author="Okot" w:date="2020-01-20T15:17:00Z"/>
                <w:b/>
              </w:rPr>
            </w:pPr>
            <w:ins w:id="6059" w:author="Okot" w:date="2020-01-20T15:17:00Z">
              <w:r w:rsidRPr="006076CC">
                <w:rPr>
                  <w:b/>
                </w:rPr>
                <w:t>Scenariusz główny</w:t>
              </w:r>
            </w:ins>
          </w:p>
        </w:tc>
        <w:tc>
          <w:tcPr>
            <w:tcW w:w="5664" w:type="dxa"/>
          </w:tcPr>
          <w:p w14:paraId="552A3D28" w14:textId="77777777" w:rsidR="0007340D" w:rsidRDefault="0007340D" w:rsidP="00645B77">
            <w:pPr>
              <w:ind w:firstLine="0"/>
              <w:rPr>
                <w:ins w:id="6060" w:author="Okot" w:date="2020-01-20T15:17:00Z"/>
              </w:rPr>
            </w:pPr>
            <w:ins w:id="6061" w:author="Okot" w:date="2020-01-20T15:17:00Z">
              <w:r>
                <w:t>1. Wyświetlone zostaje okno dialogowe z prośbą o potwierdzenie żądania usunięcia przepisu.</w:t>
              </w:r>
            </w:ins>
          </w:p>
          <w:p w14:paraId="50790CC2" w14:textId="77777777" w:rsidR="0007340D" w:rsidRDefault="0007340D" w:rsidP="00645B77">
            <w:pPr>
              <w:ind w:firstLine="0"/>
              <w:rPr>
                <w:ins w:id="6062" w:author="Okot" w:date="2020-01-20T15:17:00Z"/>
              </w:rPr>
            </w:pPr>
            <w:ins w:id="6063" w:author="Okot" w:date="2020-01-20T15:17:00Z">
              <w:r>
                <w:t>2. Użytkownik potwierdza żądanie.</w:t>
              </w:r>
            </w:ins>
          </w:p>
          <w:p w14:paraId="4EEB5787" w14:textId="77777777" w:rsidR="0007340D" w:rsidRDefault="0007340D" w:rsidP="00645B77">
            <w:pPr>
              <w:ind w:firstLine="0"/>
              <w:rPr>
                <w:ins w:id="6064" w:author="Okot" w:date="2020-01-20T15:17:00Z"/>
              </w:rPr>
            </w:pPr>
            <w:ins w:id="6065" w:author="Okot" w:date="2020-01-20T15:17:00Z">
              <w:r>
                <w:t>3. Okno dialogowe zostaje zamknięte.</w:t>
              </w:r>
            </w:ins>
          </w:p>
          <w:p w14:paraId="3589A2D8" w14:textId="77777777" w:rsidR="0007340D" w:rsidRDefault="0007340D" w:rsidP="00645B77">
            <w:pPr>
              <w:ind w:firstLine="0"/>
              <w:rPr>
                <w:ins w:id="6066" w:author="Okot" w:date="2020-01-20T15:17:00Z"/>
              </w:rPr>
            </w:pPr>
            <w:ins w:id="6067" w:author="Okot" w:date="2020-01-20T15:17:00Z">
              <w:r>
                <w:lastRenderedPageBreak/>
                <w:t>4. System przetwarza żądanie.</w:t>
              </w:r>
            </w:ins>
          </w:p>
          <w:p w14:paraId="7C391946" w14:textId="77777777" w:rsidR="0007340D" w:rsidRDefault="0007340D" w:rsidP="00645B77">
            <w:pPr>
              <w:ind w:firstLine="0"/>
              <w:rPr>
                <w:ins w:id="6068" w:author="Okot" w:date="2020-01-20T15:17:00Z"/>
              </w:rPr>
            </w:pPr>
            <w:ins w:id="6069" w:author="Okot" w:date="2020-01-20T15:17:00Z">
              <w:r>
                <w:t>5. Przepis zostaje usunięty z bazy danych.</w:t>
              </w:r>
            </w:ins>
          </w:p>
          <w:p w14:paraId="358B8658" w14:textId="77777777" w:rsidR="0007340D" w:rsidRDefault="0007340D" w:rsidP="00645B77">
            <w:pPr>
              <w:ind w:firstLine="0"/>
              <w:rPr>
                <w:ins w:id="6070" w:author="Okot" w:date="2020-01-20T15:17:00Z"/>
              </w:rPr>
            </w:pPr>
            <w:ins w:id="6071" w:author="Okot" w:date="2020-01-20T15:17:00Z">
              <w:r>
                <w:t>6. Przepis przestał się wyświetlać w liście przepisów na stronie „Przepisy”</w:t>
              </w:r>
            </w:ins>
          </w:p>
          <w:p w14:paraId="44ADB7CF" w14:textId="77777777" w:rsidR="0007340D" w:rsidRDefault="0007340D" w:rsidP="00645B77">
            <w:pPr>
              <w:ind w:firstLine="0"/>
              <w:rPr>
                <w:ins w:id="6072" w:author="Okot" w:date="2020-01-20T15:17:00Z"/>
              </w:rPr>
            </w:pPr>
            <w:ins w:id="6073" w:author="Okot" w:date="2020-01-20T15:17:00Z">
              <w:r>
                <w:t>7. Wyświetlony zostaje komunikat informujący o usunięciu przepisu.</w:t>
              </w:r>
            </w:ins>
          </w:p>
        </w:tc>
      </w:tr>
      <w:tr w:rsidR="0007340D" w14:paraId="37AE54EB" w14:textId="77777777" w:rsidTr="00645B77">
        <w:trPr>
          <w:trHeight w:val="54"/>
          <w:ins w:id="6074" w:author="Okot" w:date="2020-01-20T15:17:00Z"/>
        </w:trPr>
        <w:tc>
          <w:tcPr>
            <w:tcW w:w="3397" w:type="dxa"/>
          </w:tcPr>
          <w:p w14:paraId="315EB167" w14:textId="77777777" w:rsidR="0007340D" w:rsidRPr="006076CC" w:rsidRDefault="0007340D" w:rsidP="00645B77">
            <w:pPr>
              <w:ind w:firstLine="0"/>
              <w:rPr>
                <w:ins w:id="6075" w:author="Okot" w:date="2020-01-20T15:17:00Z"/>
                <w:b/>
              </w:rPr>
            </w:pPr>
            <w:ins w:id="6076" w:author="Okot" w:date="2020-01-20T15:17:00Z">
              <w:r w:rsidRPr="006076CC">
                <w:rPr>
                  <w:b/>
                </w:rPr>
                <w:lastRenderedPageBreak/>
                <w:t>Scenariusze alternatywne</w:t>
              </w:r>
            </w:ins>
          </w:p>
        </w:tc>
        <w:tc>
          <w:tcPr>
            <w:tcW w:w="5664" w:type="dxa"/>
          </w:tcPr>
          <w:p w14:paraId="18C88AA5" w14:textId="77777777" w:rsidR="0007340D" w:rsidRDefault="0007340D" w:rsidP="00645B77">
            <w:pPr>
              <w:ind w:firstLine="0"/>
              <w:rPr>
                <w:ins w:id="6077" w:author="Okot" w:date="2020-01-20T15:17:00Z"/>
              </w:rPr>
            </w:pPr>
            <w:ins w:id="6078" w:author="Okot" w:date="2020-01-20T15:17:00Z">
              <w:r>
                <w:t>2.1(a) Użytkownik naciska przycisk „Rezygnuj”.</w:t>
              </w:r>
            </w:ins>
          </w:p>
          <w:p w14:paraId="607BA7B1" w14:textId="77777777" w:rsidR="0007340D" w:rsidRDefault="0007340D" w:rsidP="00645B77">
            <w:pPr>
              <w:ind w:firstLine="0"/>
              <w:rPr>
                <w:ins w:id="6079" w:author="Okot" w:date="2020-01-20T15:17:00Z"/>
              </w:rPr>
            </w:pPr>
            <w:ins w:id="6080" w:author="Okot" w:date="2020-01-20T15:17:00Z">
              <w:r>
                <w:t>2.1(b) Użytkownik używa przycisku do zamknięcia okna.</w:t>
              </w:r>
            </w:ins>
          </w:p>
          <w:p w14:paraId="02DD23A5" w14:textId="77777777" w:rsidR="0007340D" w:rsidRDefault="0007340D" w:rsidP="00645B77">
            <w:pPr>
              <w:ind w:firstLine="0"/>
              <w:rPr>
                <w:ins w:id="6081" w:author="Okot" w:date="2020-01-20T15:17:00Z"/>
              </w:rPr>
            </w:pPr>
            <w:ins w:id="6082" w:author="Okot" w:date="2020-01-20T15:17:00Z">
              <w:r>
                <w:t>2.1.1. Powrót do podstrony „Przepisy”.</w:t>
              </w:r>
            </w:ins>
          </w:p>
          <w:p w14:paraId="78AD2B75" w14:textId="77777777" w:rsidR="0007340D" w:rsidRDefault="0007340D" w:rsidP="00645B77">
            <w:pPr>
              <w:ind w:firstLine="0"/>
              <w:rPr>
                <w:ins w:id="6083" w:author="Okot" w:date="2020-01-20T15:17:00Z"/>
              </w:rPr>
            </w:pPr>
            <w:ins w:id="6084" w:author="Okot" w:date="2020-01-20T15:17:00Z">
              <w:r>
                <w:t>4.1. Istnieją w bazie potrawy stworzone z danego przepisu.</w:t>
              </w:r>
            </w:ins>
          </w:p>
          <w:p w14:paraId="26692264" w14:textId="77777777" w:rsidR="0007340D" w:rsidRDefault="0007340D" w:rsidP="00645B77">
            <w:pPr>
              <w:ind w:firstLine="0"/>
              <w:rPr>
                <w:ins w:id="6085" w:author="Okot" w:date="2020-01-20T15:17:00Z"/>
              </w:rPr>
            </w:pPr>
            <w:ins w:id="6086" w:author="Okot" w:date="2020-01-20T15:17:00Z">
              <w:r>
                <w:t>4.1.1. Pole „IsActive” w tabeli „Receipts” w bazie danych przyjmuje wartość „False”.</w:t>
              </w:r>
            </w:ins>
          </w:p>
          <w:p w14:paraId="2A591CB0" w14:textId="5BA1DD25" w:rsidR="0007340D" w:rsidRDefault="0007340D" w:rsidP="00645B77">
            <w:pPr>
              <w:ind w:firstLine="0"/>
              <w:rPr>
                <w:ins w:id="6087" w:author="Okot" w:date="2020-01-20T15:17:00Z"/>
              </w:rPr>
            </w:pPr>
            <w:ins w:id="6088" w:author="Okot" w:date="2020-01-20T15:17:00Z">
              <w:r>
                <w:t>4.1.2. Przejście</w:t>
              </w:r>
              <w:r w:rsidR="00975867">
                <w:t xml:space="preserve"> do pkt</w:t>
              </w:r>
              <w:r>
                <w:t> 6.</w:t>
              </w:r>
            </w:ins>
          </w:p>
        </w:tc>
      </w:tr>
    </w:tbl>
    <w:p w14:paraId="35FC9210" w14:textId="77777777" w:rsidR="0007340D" w:rsidRDefault="0007340D" w:rsidP="0007340D">
      <w:pPr>
        <w:spacing w:after="160" w:line="259" w:lineRule="auto"/>
        <w:ind w:firstLine="0"/>
        <w:jc w:val="left"/>
        <w:rPr>
          <w:ins w:id="6089" w:author="Okot" w:date="2020-01-20T15:17:00Z"/>
        </w:rPr>
      </w:pPr>
    </w:p>
    <w:p w14:paraId="357C4FB9" w14:textId="19245C07" w:rsidR="0007340D" w:rsidRDefault="0007340D" w:rsidP="0007340D">
      <w:pPr>
        <w:ind w:firstLine="0"/>
        <w:rPr>
          <w:ins w:id="6090" w:author="Okot" w:date="2020-01-20T15:17:00Z"/>
        </w:rPr>
      </w:pPr>
      <w:ins w:id="6091" w:author="Okot" w:date="2020-01-20T15:17:00Z">
        <w:r>
          <w:t>Tabela 4.3</w:t>
        </w:r>
      </w:ins>
      <w:ins w:id="6092" w:author="Okot" w:date="2020-01-21T13:56:00Z">
        <w:r w:rsidR="002E2CD4">
          <w:t>0</w:t>
        </w:r>
      </w:ins>
      <w:ins w:id="6093" w:author="Okot" w:date="2020-01-20T15:17:00Z">
        <w:r>
          <w:t>. </w:t>
        </w:r>
      </w:ins>
    </w:p>
    <w:p w14:paraId="7D0B32DC" w14:textId="77777777" w:rsidR="0007340D" w:rsidRDefault="0007340D" w:rsidP="0007340D">
      <w:pPr>
        <w:ind w:firstLine="0"/>
        <w:rPr>
          <w:ins w:id="6094" w:author="Okot" w:date="2020-01-20T15:17:00Z"/>
        </w:rPr>
      </w:pPr>
      <w:ins w:id="6095" w:author="Okot" w:date="2020-01-20T15:17:00Z">
        <w:r>
          <w:t>Opis scenariusza przypadku użycia „Stwórz potrawę z przepisu”.</w:t>
        </w:r>
      </w:ins>
    </w:p>
    <w:tbl>
      <w:tblPr>
        <w:tblStyle w:val="Tabela-Siatka"/>
        <w:tblW w:w="0" w:type="auto"/>
        <w:tblLook w:val="04A0" w:firstRow="1" w:lastRow="0" w:firstColumn="1" w:lastColumn="0" w:noHBand="0" w:noVBand="1"/>
      </w:tblPr>
      <w:tblGrid>
        <w:gridCol w:w="3397"/>
        <w:gridCol w:w="5664"/>
      </w:tblGrid>
      <w:tr w:rsidR="0007340D" w14:paraId="15B885AC" w14:textId="77777777" w:rsidTr="00645B77">
        <w:trPr>
          <w:ins w:id="6096" w:author="Okot" w:date="2020-01-20T15:17:00Z"/>
        </w:trPr>
        <w:tc>
          <w:tcPr>
            <w:tcW w:w="3397" w:type="dxa"/>
          </w:tcPr>
          <w:p w14:paraId="31AB2D24" w14:textId="77777777" w:rsidR="0007340D" w:rsidRPr="006076CC" w:rsidRDefault="0007340D" w:rsidP="00645B77">
            <w:pPr>
              <w:ind w:firstLine="0"/>
              <w:rPr>
                <w:ins w:id="6097" w:author="Okot" w:date="2020-01-20T15:17:00Z"/>
                <w:b/>
              </w:rPr>
            </w:pPr>
            <w:ins w:id="6098" w:author="Okot" w:date="2020-01-20T15:17:00Z">
              <w:r w:rsidRPr="006076CC">
                <w:rPr>
                  <w:b/>
                </w:rPr>
                <w:t>Nazwa</w:t>
              </w:r>
            </w:ins>
          </w:p>
        </w:tc>
        <w:tc>
          <w:tcPr>
            <w:tcW w:w="5664" w:type="dxa"/>
          </w:tcPr>
          <w:p w14:paraId="0EEF8470" w14:textId="3274D3F5" w:rsidR="0007340D" w:rsidRPr="00A12070" w:rsidRDefault="002E2CD4" w:rsidP="00645B77">
            <w:pPr>
              <w:ind w:firstLine="0"/>
              <w:rPr>
                <w:ins w:id="6099" w:author="Okot" w:date="2020-01-20T15:17:00Z"/>
                <w:b/>
                <w:i/>
              </w:rPr>
            </w:pPr>
            <w:ins w:id="6100" w:author="Okot" w:date="2020-01-20T15:17:00Z">
              <w:r>
                <w:rPr>
                  <w:b/>
                  <w:i/>
                </w:rPr>
                <w:t>PU030</w:t>
              </w:r>
              <w:r w:rsidR="0007340D" w:rsidRPr="00A12070">
                <w:rPr>
                  <w:b/>
                  <w:i/>
                </w:rPr>
                <w:t>: Stwórz potrawę z przepisu</w:t>
              </w:r>
            </w:ins>
          </w:p>
        </w:tc>
      </w:tr>
      <w:tr w:rsidR="0007340D" w14:paraId="7794269D" w14:textId="77777777" w:rsidTr="00645B77">
        <w:trPr>
          <w:ins w:id="6101" w:author="Okot" w:date="2020-01-20T15:17:00Z"/>
        </w:trPr>
        <w:tc>
          <w:tcPr>
            <w:tcW w:w="3397" w:type="dxa"/>
          </w:tcPr>
          <w:p w14:paraId="62ECC7D0" w14:textId="77777777" w:rsidR="0007340D" w:rsidRPr="006076CC" w:rsidRDefault="0007340D" w:rsidP="00645B77">
            <w:pPr>
              <w:ind w:firstLine="0"/>
              <w:rPr>
                <w:ins w:id="6102" w:author="Okot" w:date="2020-01-20T15:17:00Z"/>
                <w:b/>
              </w:rPr>
            </w:pPr>
            <w:ins w:id="6103" w:author="Okot" w:date="2020-01-20T15:17:00Z">
              <w:r w:rsidRPr="006076CC">
                <w:rPr>
                  <w:b/>
                </w:rPr>
                <w:t>Opis</w:t>
              </w:r>
            </w:ins>
          </w:p>
        </w:tc>
        <w:tc>
          <w:tcPr>
            <w:tcW w:w="5664" w:type="dxa"/>
          </w:tcPr>
          <w:p w14:paraId="30BA5679" w14:textId="77777777" w:rsidR="0007340D" w:rsidRDefault="0007340D" w:rsidP="00645B77">
            <w:pPr>
              <w:ind w:firstLine="0"/>
              <w:rPr>
                <w:ins w:id="6104" w:author="Okot" w:date="2020-01-20T15:17:00Z"/>
              </w:rPr>
            </w:pPr>
            <w:ins w:id="6105" w:author="Okot" w:date="2020-01-20T15:17:00Z">
              <w:r>
                <w:t>Przypadek użycia pozwala użytkownikowi stworzyć potrawę z istniejącego przepisu.</w:t>
              </w:r>
            </w:ins>
          </w:p>
        </w:tc>
      </w:tr>
      <w:tr w:rsidR="0007340D" w14:paraId="6013486B" w14:textId="77777777" w:rsidTr="00645B77">
        <w:trPr>
          <w:ins w:id="6106" w:author="Okot" w:date="2020-01-20T15:17:00Z"/>
        </w:trPr>
        <w:tc>
          <w:tcPr>
            <w:tcW w:w="3397" w:type="dxa"/>
          </w:tcPr>
          <w:p w14:paraId="099A39E4" w14:textId="77777777" w:rsidR="0007340D" w:rsidRPr="006076CC" w:rsidRDefault="0007340D" w:rsidP="00645B77">
            <w:pPr>
              <w:ind w:firstLine="0"/>
              <w:rPr>
                <w:ins w:id="6107" w:author="Okot" w:date="2020-01-20T15:17:00Z"/>
                <w:b/>
              </w:rPr>
            </w:pPr>
            <w:ins w:id="6108" w:author="Okot" w:date="2020-01-20T15:17:00Z">
              <w:r w:rsidRPr="006076CC">
                <w:rPr>
                  <w:b/>
                </w:rPr>
                <w:t>Warunki początkowe</w:t>
              </w:r>
            </w:ins>
          </w:p>
        </w:tc>
        <w:tc>
          <w:tcPr>
            <w:tcW w:w="5664" w:type="dxa"/>
          </w:tcPr>
          <w:p w14:paraId="7CABA62F" w14:textId="1E605590" w:rsidR="0007340D" w:rsidRDefault="0007340D" w:rsidP="00645B77">
            <w:pPr>
              <w:ind w:firstLine="0"/>
              <w:rPr>
                <w:ins w:id="6109" w:author="Okot" w:date="2020-01-20T15:17:00Z"/>
              </w:rPr>
            </w:pPr>
            <w:ins w:id="6110" w:author="Okot" w:date="2020-01-20T15:17:00Z">
              <w:r>
                <w:t>Użytkownik poprawnie zrealizował PU002, znajduje się na podstronie „Przepisy” i c</w:t>
              </w:r>
              <w:r w:rsidR="002E2CD4">
                <w:t>o najmniej raz zrealizował PU027</w:t>
              </w:r>
              <w:r>
                <w:t>.</w:t>
              </w:r>
            </w:ins>
          </w:p>
        </w:tc>
      </w:tr>
      <w:tr w:rsidR="0007340D" w14:paraId="344CC826" w14:textId="77777777" w:rsidTr="00645B77">
        <w:trPr>
          <w:ins w:id="6111" w:author="Okot" w:date="2020-01-20T15:17:00Z"/>
        </w:trPr>
        <w:tc>
          <w:tcPr>
            <w:tcW w:w="3397" w:type="dxa"/>
          </w:tcPr>
          <w:p w14:paraId="5ECE07B6" w14:textId="77777777" w:rsidR="0007340D" w:rsidRPr="006076CC" w:rsidRDefault="0007340D" w:rsidP="00645B77">
            <w:pPr>
              <w:ind w:firstLine="0"/>
              <w:rPr>
                <w:ins w:id="6112" w:author="Okot" w:date="2020-01-20T15:17:00Z"/>
                <w:b/>
              </w:rPr>
            </w:pPr>
            <w:ins w:id="6113" w:author="Okot" w:date="2020-01-20T15:17:00Z">
              <w:r w:rsidRPr="006076CC">
                <w:rPr>
                  <w:b/>
                </w:rPr>
                <w:t>Inicjacja</w:t>
              </w:r>
            </w:ins>
          </w:p>
        </w:tc>
        <w:tc>
          <w:tcPr>
            <w:tcW w:w="5664" w:type="dxa"/>
          </w:tcPr>
          <w:p w14:paraId="210ABEF7" w14:textId="77777777" w:rsidR="0007340D" w:rsidRDefault="0007340D" w:rsidP="00645B77">
            <w:pPr>
              <w:ind w:firstLine="0"/>
              <w:rPr>
                <w:ins w:id="6114" w:author="Okot" w:date="2020-01-20T15:17:00Z"/>
              </w:rPr>
            </w:pPr>
            <w:ins w:id="6115" w:author="Okot" w:date="2020-01-20T15:17:00Z">
              <w:r>
                <w:t>Użytkownik nacisnął przycisk „Stwórz potrawę” umiejscowiony przy nazwie przepisu.</w:t>
              </w:r>
            </w:ins>
          </w:p>
        </w:tc>
      </w:tr>
      <w:tr w:rsidR="0007340D" w14:paraId="1FB3133E" w14:textId="77777777" w:rsidTr="00645B77">
        <w:trPr>
          <w:ins w:id="6116" w:author="Okot" w:date="2020-01-20T15:17:00Z"/>
        </w:trPr>
        <w:tc>
          <w:tcPr>
            <w:tcW w:w="3397" w:type="dxa"/>
          </w:tcPr>
          <w:p w14:paraId="00A7190C" w14:textId="77777777" w:rsidR="0007340D" w:rsidRPr="006076CC" w:rsidRDefault="0007340D" w:rsidP="00645B77">
            <w:pPr>
              <w:ind w:firstLine="0"/>
              <w:rPr>
                <w:ins w:id="6117" w:author="Okot" w:date="2020-01-20T15:17:00Z"/>
                <w:b/>
              </w:rPr>
            </w:pPr>
            <w:ins w:id="6118" w:author="Okot" w:date="2020-01-20T15:17:00Z">
              <w:r w:rsidRPr="006076CC">
                <w:rPr>
                  <w:b/>
                </w:rPr>
                <w:t>Warunki końcowe</w:t>
              </w:r>
            </w:ins>
          </w:p>
        </w:tc>
        <w:tc>
          <w:tcPr>
            <w:tcW w:w="5664" w:type="dxa"/>
          </w:tcPr>
          <w:p w14:paraId="2578A087" w14:textId="77777777" w:rsidR="0007340D" w:rsidRDefault="0007340D" w:rsidP="00645B77">
            <w:pPr>
              <w:ind w:firstLine="0"/>
              <w:rPr>
                <w:ins w:id="6119" w:author="Okot" w:date="2020-01-20T15:17:00Z"/>
              </w:rPr>
            </w:pPr>
            <w:ins w:id="6120" w:author="Okot" w:date="2020-01-20T15:17:00Z">
              <w:r>
                <w:t>Wyświetlony został komunikat informujący o stworzeniu potrawy.</w:t>
              </w:r>
            </w:ins>
          </w:p>
        </w:tc>
      </w:tr>
      <w:tr w:rsidR="0007340D" w14:paraId="62CD1F66" w14:textId="77777777" w:rsidTr="00645B77">
        <w:trPr>
          <w:ins w:id="6121" w:author="Okot" w:date="2020-01-20T15:17:00Z"/>
        </w:trPr>
        <w:tc>
          <w:tcPr>
            <w:tcW w:w="3397" w:type="dxa"/>
          </w:tcPr>
          <w:p w14:paraId="33F5F958" w14:textId="77777777" w:rsidR="0007340D" w:rsidRPr="006076CC" w:rsidRDefault="0007340D" w:rsidP="00645B77">
            <w:pPr>
              <w:ind w:firstLine="0"/>
              <w:rPr>
                <w:ins w:id="6122" w:author="Okot" w:date="2020-01-20T15:17:00Z"/>
                <w:b/>
              </w:rPr>
            </w:pPr>
            <w:ins w:id="6123" w:author="Okot" w:date="2020-01-20T15:17:00Z">
              <w:r w:rsidRPr="006076CC">
                <w:rPr>
                  <w:b/>
                </w:rPr>
                <w:t>Scenariusz główny</w:t>
              </w:r>
            </w:ins>
          </w:p>
        </w:tc>
        <w:tc>
          <w:tcPr>
            <w:tcW w:w="5664" w:type="dxa"/>
          </w:tcPr>
          <w:p w14:paraId="7E6B6F8E" w14:textId="77777777" w:rsidR="0007340D" w:rsidRDefault="0007340D" w:rsidP="00645B77">
            <w:pPr>
              <w:ind w:firstLine="0"/>
              <w:rPr>
                <w:ins w:id="6124" w:author="Okot" w:date="2020-01-20T15:17:00Z"/>
              </w:rPr>
            </w:pPr>
            <w:ins w:id="6125" w:author="Okot" w:date="2020-01-20T15:17:00Z">
              <w:r>
                <w:t>1. Pojawia się okno modalne zawierające formularz tworzenia potrawy.</w:t>
              </w:r>
            </w:ins>
          </w:p>
          <w:p w14:paraId="7AA3A730" w14:textId="77777777" w:rsidR="0007340D" w:rsidRDefault="0007340D" w:rsidP="00645B77">
            <w:pPr>
              <w:ind w:firstLine="0"/>
              <w:rPr>
                <w:ins w:id="6126" w:author="Okot" w:date="2020-01-20T15:17:00Z"/>
              </w:rPr>
            </w:pPr>
            <w:ins w:id="6127" w:author="Okot" w:date="2020-01-20T15:17:00Z">
              <w:r>
                <w:t>2. Użytkownik wprowadza wagę użytych produktów.</w:t>
              </w:r>
            </w:ins>
          </w:p>
          <w:p w14:paraId="7351C3C3" w14:textId="77777777" w:rsidR="0007340D" w:rsidRDefault="0007340D" w:rsidP="00645B77">
            <w:pPr>
              <w:ind w:firstLine="0"/>
              <w:rPr>
                <w:ins w:id="6128" w:author="Okot" w:date="2020-01-20T15:17:00Z"/>
              </w:rPr>
            </w:pPr>
            <w:ins w:id="6129" w:author="Okot" w:date="2020-01-20T15:17:00Z">
              <w:r>
                <w:t>3. Użytkownik zatwierdza wprowadzone dane przyciskiem „Przejdź do pomiaru potrawy”.</w:t>
              </w:r>
            </w:ins>
          </w:p>
          <w:p w14:paraId="22CFFC43" w14:textId="77777777" w:rsidR="0007340D" w:rsidRDefault="0007340D" w:rsidP="00645B77">
            <w:pPr>
              <w:ind w:firstLine="0"/>
              <w:rPr>
                <w:ins w:id="6130" w:author="Okot" w:date="2020-01-20T15:17:00Z"/>
              </w:rPr>
            </w:pPr>
            <w:ins w:id="6131" w:author="Okot" w:date="2020-01-20T15:17:00Z">
              <w:r>
                <w:lastRenderedPageBreak/>
                <w:t>4. System sprawdza poprawność wypełnienia formularza.</w:t>
              </w:r>
            </w:ins>
          </w:p>
          <w:p w14:paraId="200D69E3" w14:textId="77777777" w:rsidR="0007340D" w:rsidRDefault="0007340D" w:rsidP="00645B77">
            <w:pPr>
              <w:ind w:firstLine="0"/>
              <w:rPr>
                <w:ins w:id="6132" w:author="Okot" w:date="2020-01-20T15:17:00Z"/>
              </w:rPr>
            </w:pPr>
            <w:ins w:id="6133" w:author="Okot" w:date="2020-01-20T15:17:00Z">
              <w:r>
                <w:t>5. Użytkownik wybiera czy chce potrawę zważyć, czy podzielić na równe porcje.</w:t>
              </w:r>
            </w:ins>
          </w:p>
          <w:p w14:paraId="3DA3F13F" w14:textId="77777777" w:rsidR="0007340D" w:rsidRDefault="0007340D" w:rsidP="00645B77">
            <w:pPr>
              <w:ind w:firstLine="0"/>
              <w:rPr>
                <w:ins w:id="6134" w:author="Okot" w:date="2020-01-20T15:17:00Z"/>
              </w:rPr>
            </w:pPr>
            <w:ins w:id="6135" w:author="Okot" w:date="2020-01-20T15:17:00Z">
              <w:r>
                <w:t>6. Użytkownik uzupełnia pole przeznaczone na wagę/liczę porcji potrawy.</w:t>
              </w:r>
            </w:ins>
          </w:p>
          <w:p w14:paraId="556AD82D" w14:textId="77777777" w:rsidR="0007340D" w:rsidRDefault="0007340D" w:rsidP="00645B77">
            <w:pPr>
              <w:ind w:firstLine="0"/>
              <w:rPr>
                <w:ins w:id="6136" w:author="Okot" w:date="2020-01-20T15:17:00Z"/>
              </w:rPr>
            </w:pPr>
            <w:ins w:id="6137" w:author="Okot" w:date="2020-01-20T15:17:00Z">
              <w:r>
                <w:t>7. Użytkownik naciska przycisk „Zapisz.”</w:t>
              </w:r>
            </w:ins>
          </w:p>
          <w:p w14:paraId="7EF40B76" w14:textId="77777777" w:rsidR="0007340D" w:rsidRDefault="0007340D" w:rsidP="00645B77">
            <w:pPr>
              <w:ind w:firstLine="0"/>
              <w:rPr>
                <w:ins w:id="6138" w:author="Okot" w:date="2020-01-20T15:17:00Z"/>
              </w:rPr>
            </w:pPr>
            <w:ins w:id="6139" w:author="Okot" w:date="2020-01-20T15:17:00Z">
              <w:r>
                <w:t>8. System sprawdza poprawność przesyłanych danych.</w:t>
              </w:r>
            </w:ins>
          </w:p>
          <w:p w14:paraId="7368BB41" w14:textId="77777777" w:rsidR="0007340D" w:rsidRDefault="0007340D" w:rsidP="00645B77">
            <w:pPr>
              <w:ind w:firstLine="0"/>
              <w:rPr>
                <w:ins w:id="6140" w:author="Okot" w:date="2020-01-20T15:17:00Z"/>
              </w:rPr>
            </w:pPr>
            <w:ins w:id="6141" w:author="Okot" w:date="2020-01-20T15:17:00Z">
              <w:r>
                <w:t>9. System przelicza wartości odżywcze potrawy.</w:t>
              </w:r>
            </w:ins>
          </w:p>
          <w:p w14:paraId="13E4A387" w14:textId="77777777" w:rsidR="0007340D" w:rsidRDefault="0007340D" w:rsidP="00645B77">
            <w:pPr>
              <w:ind w:firstLine="0"/>
              <w:rPr>
                <w:ins w:id="6142" w:author="Okot" w:date="2020-01-20T15:17:00Z"/>
              </w:rPr>
            </w:pPr>
            <w:ins w:id="6143" w:author="Okot" w:date="2020-01-20T15:17:00Z">
              <w:r>
                <w:t>10. Informacje o potrawie zostają zapisane w bazie danych.</w:t>
              </w:r>
            </w:ins>
          </w:p>
          <w:p w14:paraId="45622FB5" w14:textId="77777777" w:rsidR="0007340D" w:rsidRDefault="0007340D" w:rsidP="00645B77">
            <w:pPr>
              <w:ind w:firstLine="0"/>
              <w:rPr>
                <w:ins w:id="6144" w:author="Okot" w:date="2020-01-20T15:17:00Z"/>
              </w:rPr>
            </w:pPr>
            <w:ins w:id="6145" w:author="Okot" w:date="2020-01-20T15:17:00Z">
              <w:r>
                <w:t>11. Wyświetlony zostaje komunikat informujący o stworzeniu potrawy.</w:t>
              </w:r>
            </w:ins>
          </w:p>
        </w:tc>
      </w:tr>
      <w:tr w:rsidR="0007340D" w14:paraId="16B2D13C" w14:textId="77777777" w:rsidTr="00645B77">
        <w:trPr>
          <w:trHeight w:val="54"/>
          <w:ins w:id="6146" w:author="Okot" w:date="2020-01-20T15:17:00Z"/>
        </w:trPr>
        <w:tc>
          <w:tcPr>
            <w:tcW w:w="3397" w:type="dxa"/>
          </w:tcPr>
          <w:p w14:paraId="723A746D" w14:textId="77777777" w:rsidR="0007340D" w:rsidRPr="006076CC" w:rsidRDefault="0007340D" w:rsidP="00645B77">
            <w:pPr>
              <w:ind w:firstLine="0"/>
              <w:rPr>
                <w:ins w:id="6147" w:author="Okot" w:date="2020-01-20T15:17:00Z"/>
                <w:b/>
              </w:rPr>
            </w:pPr>
            <w:ins w:id="6148" w:author="Okot" w:date="2020-01-20T15:17:00Z">
              <w:r w:rsidRPr="006076CC">
                <w:rPr>
                  <w:b/>
                </w:rPr>
                <w:lastRenderedPageBreak/>
                <w:t>Scenariusze alternatywne</w:t>
              </w:r>
            </w:ins>
          </w:p>
        </w:tc>
        <w:tc>
          <w:tcPr>
            <w:tcW w:w="5664" w:type="dxa"/>
          </w:tcPr>
          <w:p w14:paraId="47917AC6" w14:textId="77777777" w:rsidR="0007340D" w:rsidRDefault="0007340D" w:rsidP="00645B77">
            <w:pPr>
              <w:ind w:firstLine="0"/>
              <w:rPr>
                <w:ins w:id="6149" w:author="Okot" w:date="2020-01-20T15:17:00Z"/>
              </w:rPr>
            </w:pPr>
            <w:ins w:id="6150" w:author="Okot" w:date="2020-01-20T15:17:00Z">
              <w:r>
                <w:t>(1-7).1. Użytkownik używa przycisku do zamknięcia okna.</w:t>
              </w:r>
            </w:ins>
          </w:p>
          <w:p w14:paraId="331FDD77" w14:textId="77777777" w:rsidR="0007340D" w:rsidRDefault="0007340D" w:rsidP="00645B77">
            <w:pPr>
              <w:ind w:firstLine="0"/>
              <w:rPr>
                <w:ins w:id="6151" w:author="Okot" w:date="2020-01-20T15:17:00Z"/>
              </w:rPr>
            </w:pPr>
            <w:ins w:id="6152" w:author="Okot" w:date="2020-01-20T15:17:00Z">
              <w:r>
                <w:t>(1-7).1.1. Pojawia okno dialogowe służące do potwierdzenia zamknięcia okna bez zapisywania danych.</w:t>
              </w:r>
            </w:ins>
          </w:p>
          <w:p w14:paraId="687FE868" w14:textId="77777777" w:rsidR="0007340D" w:rsidRDefault="0007340D" w:rsidP="00645B77">
            <w:pPr>
              <w:ind w:firstLine="0"/>
              <w:rPr>
                <w:ins w:id="6153" w:author="Okot" w:date="2020-01-20T15:17:00Z"/>
              </w:rPr>
            </w:pPr>
            <w:ins w:id="6154" w:author="Okot" w:date="2020-01-20T15:17:00Z">
              <w:r>
                <w:t>(1-7).1.2.1. Użytkownik potwierdza zamknięcie okna.</w:t>
              </w:r>
            </w:ins>
          </w:p>
          <w:p w14:paraId="0E03D73E" w14:textId="77777777" w:rsidR="0007340D" w:rsidRDefault="0007340D" w:rsidP="00645B77">
            <w:pPr>
              <w:ind w:firstLine="0"/>
              <w:rPr>
                <w:ins w:id="6155" w:author="Okot" w:date="2020-01-20T15:17:00Z"/>
              </w:rPr>
            </w:pPr>
            <w:ins w:id="6156" w:author="Okot" w:date="2020-01-20T15:17:00Z">
              <w:r>
                <w:t>(1-7).1.2.1.1. Okno modalne z formularzem zostaje zamknięte.</w:t>
              </w:r>
            </w:ins>
          </w:p>
          <w:p w14:paraId="446529DC" w14:textId="77777777" w:rsidR="0007340D" w:rsidRDefault="0007340D" w:rsidP="00645B77">
            <w:pPr>
              <w:ind w:firstLine="0"/>
              <w:rPr>
                <w:ins w:id="6157" w:author="Okot" w:date="2020-01-20T15:17:00Z"/>
              </w:rPr>
            </w:pPr>
            <w:ins w:id="6158" w:author="Okot" w:date="2020-01-20T15:17:00Z">
              <w:r>
                <w:t>(1-7).1.2.1.2. Powrót do podstrony „Przepisy”.</w:t>
              </w:r>
            </w:ins>
          </w:p>
          <w:p w14:paraId="7803A992" w14:textId="77777777" w:rsidR="0007340D" w:rsidRDefault="0007340D" w:rsidP="00645B77">
            <w:pPr>
              <w:ind w:firstLine="0"/>
              <w:rPr>
                <w:ins w:id="6159" w:author="Okot" w:date="2020-01-20T15:17:00Z"/>
              </w:rPr>
            </w:pPr>
            <w:ins w:id="6160" w:author="Okot" w:date="2020-01-20T15:17:00Z">
              <w:r>
                <w:t>(1-7).1.2.2. Użytkownik rezygnuje z akcji.</w:t>
              </w:r>
            </w:ins>
          </w:p>
          <w:p w14:paraId="3F8D3F46" w14:textId="6BADCB80" w:rsidR="0007340D" w:rsidRDefault="0007340D" w:rsidP="00645B77">
            <w:pPr>
              <w:ind w:firstLine="0"/>
              <w:rPr>
                <w:ins w:id="6161" w:author="Okot" w:date="2020-01-20T15:17:00Z"/>
              </w:rPr>
            </w:pPr>
            <w:ins w:id="6162" w:author="Okot" w:date="2020-01-20T15:17:00Z">
              <w:r>
                <w:t>(1-7).1.2.2.1. Powrót do pkt (1-7).</w:t>
              </w:r>
            </w:ins>
          </w:p>
          <w:p w14:paraId="28C13660" w14:textId="77777777" w:rsidR="0007340D" w:rsidRDefault="0007340D" w:rsidP="00645B77">
            <w:pPr>
              <w:ind w:firstLine="0"/>
              <w:rPr>
                <w:ins w:id="6163" w:author="Okot" w:date="2020-01-20T15:17:00Z"/>
              </w:rPr>
            </w:pPr>
            <w:ins w:id="6164" w:author="Okot" w:date="2020-01-20T15:17:00Z">
              <w:r>
                <w:t>4.1(a) Wszystkie pola formularza są puste.</w:t>
              </w:r>
            </w:ins>
          </w:p>
          <w:p w14:paraId="174FC177" w14:textId="77777777" w:rsidR="0007340D" w:rsidRDefault="0007340D" w:rsidP="00645B77">
            <w:pPr>
              <w:ind w:firstLine="0"/>
              <w:rPr>
                <w:ins w:id="6165" w:author="Okot" w:date="2020-01-20T15:17:00Z"/>
              </w:rPr>
            </w:pPr>
            <w:ins w:id="6166" w:author="Okot" w:date="2020-01-20T15:17:00Z">
              <w:r>
                <w:t>4.1(b) Pola zawierają nieprawidłowe dane.</w:t>
              </w:r>
            </w:ins>
          </w:p>
          <w:p w14:paraId="69BDBBBC" w14:textId="77777777" w:rsidR="0007340D" w:rsidRDefault="0007340D" w:rsidP="00645B77">
            <w:pPr>
              <w:ind w:firstLine="0"/>
              <w:rPr>
                <w:ins w:id="6167" w:author="Okot" w:date="2020-01-20T15:17:00Z"/>
              </w:rPr>
            </w:pPr>
            <w:ins w:id="6168" w:author="Okot" w:date="2020-01-20T15:17:00Z">
              <w:r>
                <w:t>4.1.1. Wyświetlony zostaje stosowny komunikat błędu.</w:t>
              </w:r>
            </w:ins>
          </w:p>
          <w:p w14:paraId="2ED7FC68" w14:textId="09DADCC4" w:rsidR="0007340D" w:rsidRDefault="00975867" w:rsidP="00645B77">
            <w:pPr>
              <w:ind w:firstLine="0"/>
              <w:rPr>
                <w:ins w:id="6169" w:author="Okot" w:date="2020-01-20T15:17:00Z"/>
              </w:rPr>
            </w:pPr>
            <w:ins w:id="6170" w:author="Okot" w:date="2020-01-20T15:17:00Z">
              <w:r>
                <w:t>4.1.2. Powrót do pkt</w:t>
              </w:r>
              <w:r w:rsidR="0007340D">
                <w:t xml:space="preserve"> 2.</w:t>
              </w:r>
            </w:ins>
          </w:p>
          <w:p w14:paraId="2EFAE4D8" w14:textId="77777777" w:rsidR="0007340D" w:rsidRDefault="0007340D" w:rsidP="00645B77">
            <w:pPr>
              <w:ind w:firstLine="0"/>
              <w:rPr>
                <w:ins w:id="6171" w:author="Okot" w:date="2020-01-20T15:17:00Z"/>
              </w:rPr>
            </w:pPr>
            <w:ins w:id="6172" w:author="Okot" w:date="2020-01-20T15:17:00Z">
              <w:r>
                <w:t>4.2. Użytkownik nie wprowadził wagi wszystkich produktów.</w:t>
              </w:r>
            </w:ins>
          </w:p>
          <w:p w14:paraId="6A29FBBF" w14:textId="77777777" w:rsidR="0007340D" w:rsidRDefault="0007340D" w:rsidP="00645B77">
            <w:pPr>
              <w:ind w:firstLine="0"/>
              <w:rPr>
                <w:ins w:id="6173" w:author="Okot" w:date="2020-01-20T15:17:00Z"/>
              </w:rPr>
            </w:pPr>
            <w:ins w:id="6174" w:author="Okot" w:date="2020-01-20T15:17:00Z">
              <w:r>
                <w:t>4.2.1. Pojawia się okno dialogowe informujące o tym, że pozostały puste pola. Użytkownik musi potwierdzić czy celowe.</w:t>
              </w:r>
            </w:ins>
          </w:p>
          <w:p w14:paraId="67ABC0F3" w14:textId="77777777" w:rsidR="0007340D" w:rsidRDefault="0007340D" w:rsidP="00645B77">
            <w:pPr>
              <w:ind w:firstLine="0"/>
              <w:rPr>
                <w:ins w:id="6175" w:author="Okot" w:date="2020-01-20T15:17:00Z"/>
              </w:rPr>
            </w:pPr>
            <w:ins w:id="6176" w:author="Okot" w:date="2020-01-20T15:17:00Z">
              <w:r>
                <w:t>4.2.2.1. Użytkownik zatwierdza.</w:t>
              </w:r>
            </w:ins>
          </w:p>
          <w:p w14:paraId="43162011" w14:textId="77777777" w:rsidR="0007340D" w:rsidRDefault="0007340D" w:rsidP="00645B77">
            <w:pPr>
              <w:ind w:firstLine="0"/>
              <w:rPr>
                <w:ins w:id="6177" w:author="Okot" w:date="2020-01-20T15:17:00Z"/>
              </w:rPr>
            </w:pPr>
            <w:ins w:id="6178" w:author="Okot" w:date="2020-01-20T15:17:00Z">
              <w:r>
                <w:t>4.2.2.1.1. System zapisuje „0” jako wartość pustych pól.</w:t>
              </w:r>
            </w:ins>
          </w:p>
          <w:p w14:paraId="42D8F455" w14:textId="3046A963" w:rsidR="0007340D" w:rsidRDefault="00975867" w:rsidP="00645B77">
            <w:pPr>
              <w:ind w:firstLine="0"/>
              <w:rPr>
                <w:ins w:id="6179" w:author="Okot" w:date="2020-01-20T15:17:00Z"/>
              </w:rPr>
            </w:pPr>
            <w:ins w:id="6180" w:author="Okot" w:date="2020-01-20T15:17:00Z">
              <w:r>
                <w:lastRenderedPageBreak/>
                <w:t>4.2.2.1.2. Powrót do pkt</w:t>
              </w:r>
              <w:r w:rsidR="0007340D">
                <w:t> 5.</w:t>
              </w:r>
            </w:ins>
          </w:p>
          <w:p w14:paraId="182237A6" w14:textId="77777777" w:rsidR="0007340D" w:rsidRDefault="0007340D" w:rsidP="00645B77">
            <w:pPr>
              <w:ind w:firstLine="0"/>
              <w:rPr>
                <w:ins w:id="6181" w:author="Okot" w:date="2020-01-20T15:17:00Z"/>
              </w:rPr>
            </w:pPr>
            <w:ins w:id="6182" w:author="Okot" w:date="2020-01-20T15:17:00Z">
              <w:r>
                <w:t>4.2.2.2. Użytkownik nie zatwierdza.</w:t>
              </w:r>
            </w:ins>
          </w:p>
          <w:p w14:paraId="73BD9BD1" w14:textId="3A684984" w:rsidR="0007340D" w:rsidRDefault="00975867" w:rsidP="00645B77">
            <w:pPr>
              <w:ind w:firstLine="0"/>
              <w:rPr>
                <w:ins w:id="6183" w:author="Okot" w:date="2020-01-20T15:17:00Z"/>
              </w:rPr>
            </w:pPr>
            <w:ins w:id="6184" w:author="Okot" w:date="2020-01-20T15:17:00Z">
              <w:r>
                <w:t>4.2.2.2.1. Powrót do pkt</w:t>
              </w:r>
              <w:r w:rsidR="0007340D">
                <w:t> 2.</w:t>
              </w:r>
            </w:ins>
          </w:p>
          <w:p w14:paraId="4C0F89D3" w14:textId="77777777" w:rsidR="0007340D" w:rsidRDefault="0007340D" w:rsidP="00645B77">
            <w:pPr>
              <w:ind w:firstLine="0"/>
              <w:rPr>
                <w:ins w:id="6185" w:author="Okot" w:date="2020-01-20T15:17:00Z"/>
              </w:rPr>
            </w:pPr>
            <w:ins w:id="6186" w:author="Okot" w:date="2020-01-20T15:17:00Z">
              <w:r>
                <w:t>8.1. Użytkownik nie zaznaczył, żadnego sposobu pomiaru potrawy.</w:t>
              </w:r>
            </w:ins>
          </w:p>
          <w:p w14:paraId="0B2748E2" w14:textId="77777777" w:rsidR="0007340D" w:rsidRDefault="0007340D" w:rsidP="00645B77">
            <w:pPr>
              <w:ind w:firstLine="0"/>
              <w:rPr>
                <w:ins w:id="6187" w:author="Okot" w:date="2020-01-20T15:17:00Z"/>
              </w:rPr>
            </w:pPr>
            <w:ins w:id="6188" w:author="Okot" w:date="2020-01-20T15:17:00Z">
              <w:r>
                <w:t>8.1.1. Wyświetlony zostaje stosowny komunikat błędu.</w:t>
              </w:r>
            </w:ins>
          </w:p>
          <w:p w14:paraId="7D23C8C9" w14:textId="4DD92152" w:rsidR="0007340D" w:rsidRDefault="0007340D" w:rsidP="00645B77">
            <w:pPr>
              <w:ind w:firstLine="0"/>
              <w:rPr>
                <w:ins w:id="6189" w:author="Okot" w:date="2020-01-20T15:17:00Z"/>
              </w:rPr>
            </w:pPr>
            <w:ins w:id="6190" w:author="Okot" w:date="2020-01-20T15:17:00Z">
              <w:r>
                <w:t>8.1.2. Powrót do pkt 5.</w:t>
              </w:r>
            </w:ins>
          </w:p>
          <w:p w14:paraId="60DABA2F" w14:textId="77777777" w:rsidR="0007340D" w:rsidRDefault="0007340D" w:rsidP="00645B77">
            <w:pPr>
              <w:ind w:firstLine="0"/>
              <w:rPr>
                <w:ins w:id="6191" w:author="Okot" w:date="2020-01-20T15:17:00Z"/>
              </w:rPr>
            </w:pPr>
            <w:ins w:id="6192" w:author="Okot" w:date="2020-01-20T15:17:00Z">
              <w:r>
                <w:t>8.2(a) Pole „Waga/liczba porcji” pozostało niewypełnione.</w:t>
              </w:r>
            </w:ins>
          </w:p>
          <w:p w14:paraId="42257DF5" w14:textId="77777777" w:rsidR="0007340D" w:rsidRDefault="0007340D" w:rsidP="00645B77">
            <w:pPr>
              <w:ind w:firstLine="0"/>
              <w:rPr>
                <w:ins w:id="6193" w:author="Okot" w:date="2020-01-20T15:17:00Z"/>
              </w:rPr>
            </w:pPr>
            <w:ins w:id="6194" w:author="Okot" w:date="2020-01-20T15:17:00Z">
              <w:r>
                <w:t>8.2(b) Pole „Waga/liczba porcji” zawiera nieprawidłowe dane.</w:t>
              </w:r>
            </w:ins>
          </w:p>
          <w:p w14:paraId="335DF486" w14:textId="77777777" w:rsidR="0007340D" w:rsidRDefault="0007340D" w:rsidP="00645B77">
            <w:pPr>
              <w:ind w:firstLine="0"/>
              <w:rPr>
                <w:ins w:id="6195" w:author="Okot" w:date="2020-01-20T15:17:00Z"/>
              </w:rPr>
            </w:pPr>
            <w:ins w:id="6196" w:author="Okot" w:date="2020-01-20T15:17:00Z">
              <w:r>
                <w:t>8.2.1. Wyświetlony zostaje stosowny komunikat błędu.</w:t>
              </w:r>
            </w:ins>
          </w:p>
          <w:p w14:paraId="367A8E53" w14:textId="3D58AF3E" w:rsidR="0007340D" w:rsidRDefault="00975867" w:rsidP="00645B77">
            <w:pPr>
              <w:ind w:firstLine="0"/>
              <w:rPr>
                <w:ins w:id="6197" w:author="Okot" w:date="2020-01-20T15:17:00Z"/>
              </w:rPr>
            </w:pPr>
            <w:ins w:id="6198" w:author="Okot" w:date="2020-01-20T15:17:00Z">
              <w:r>
                <w:t>8.2.2. Powrót do pkt</w:t>
              </w:r>
              <w:r w:rsidR="0007340D">
                <w:t xml:space="preserve"> 6.</w:t>
              </w:r>
            </w:ins>
          </w:p>
        </w:tc>
      </w:tr>
    </w:tbl>
    <w:p w14:paraId="12CFB329" w14:textId="77777777" w:rsidR="00EA61D6" w:rsidRDefault="00EA61D6" w:rsidP="0007340D">
      <w:pPr>
        <w:ind w:firstLine="0"/>
        <w:rPr>
          <w:ins w:id="6199" w:author="Okot" w:date="2020-01-20T19:35:00Z"/>
        </w:rPr>
      </w:pPr>
    </w:p>
    <w:p w14:paraId="6FF774D7" w14:textId="71D4504F" w:rsidR="0007340D" w:rsidRDefault="002E2CD4" w:rsidP="0007340D">
      <w:pPr>
        <w:ind w:firstLine="0"/>
        <w:rPr>
          <w:ins w:id="6200" w:author="Okot" w:date="2020-01-20T15:17:00Z"/>
        </w:rPr>
      </w:pPr>
      <w:ins w:id="6201" w:author="Okot" w:date="2020-01-20T15:17:00Z">
        <w:r>
          <w:t>Tabela 4.31</w:t>
        </w:r>
        <w:r w:rsidR="0007340D">
          <w:t>. </w:t>
        </w:r>
      </w:ins>
    </w:p>
    <w:p w14:paraId="034A539F" w14:textId="77777777" w:rsidR="0007340D" w:rsidRDefault="0007340D" w:rsidP="0007340D">
      <w:pPr>
        <w:ind w:firstLine="0"/>
        <w:rPr>
          <w:ins w:id="6202" w:author="Okot" w:date="2020-01-20T15:17:00Z"/>
        </w:rPr>
      </w:pPr>
      <w:ins w:id="6203" w:author="Okot" w:date="2020-01-20T15:17:00Z">
        <w:r>
          <w:t>Opis scenariusza przypadku użycia „Oznacz potrawę jako zakończoną”.</w:t>
        </w:r>
      </w:ins>
    </w:p>
    <w:tbl>
      <w:tblPr>
        <w:tblStyle w:val="Tabela-Siatka"/>
        <w:tblW w:w="0" w:type="auto"/>
        <w:tblLook w:val="04A0" w:firstRow="1" w:lastRow="0" w:firstColumn="1" w:lastColumn="0" w:noHBand="0" w:noVBand="1"/>
      </w:tblPr>
      <w:tblGrid>
        <w:gridCol w:w="3397"/>
        <w:gridCol w:w="5664"/>
      </w:tblGrid>
      <w:tr w:rsidR="0007340D" w14:paraId="378DEA84" w14:textId="77777777" w:rsidTr="00645B77">
        <w:trPr>
          <w:ins w:id="6204" w:author="Okot" w:date="2020-01-20T15:17:00Z"/>
        </w:trPr>
        <w:tc>
          <w:tcPr>
            <w:tcW w:w="3397" w:type="dxa"/>
          </w:tcPr>
          <w:p w14:paraId="5576A372" w14:textId="77777777" w:rsidR="0007340D" w:rsidRPr="006076CC" w:rsidRDefault="0007340D" w:rsidP="00645B77">
            <w:pPr>
              <w:ind w:firstLine="0"/>
              <w:rPr>
                <w:ins w:id="6205" w:author="Okot" w:date="2020-01-20T15:17:00Z"/>
                <w:b/>
              </w:rPr>
            </w:pPr>
            <w:ins w:id="6206" w:author="Okot" w:date="2020-01-20T15:17:00Z">
              <w:r w:rsidRPr="006076CC">
                <w:rPr>
                  <w:b/>
                </w:rPr>
                <w:t>Nazwa</w:t>
              </w:r>
            </w:ins>
          </w:p>
        </w:tc>
        <w:tc>
          <w:tcPr>
            <w:tcW w:w="5664" w:type="dxa"/>
          </w:tcPr>
          <w:p w14:paraId="43693E75" w14:textId="70408EBC" w:rsidR="0007340D" w:rsidRPr="00A12070" w:rsidRDefault="0007340D">
            <w:pPr>
              <w:ind w:firstLine="0"/>
              <w:rPr>
                <w:ins w:id="6207" w:author="Okot" w:date="2020-01-20T15:17:00Z"/>
                <w:b/>
                <w:i/>
              </w:rPr>
            </w:pPr>
            <w:ins w:id="6208" w:author="Okot" w:date="2020-01-20T15:17:00Z">
              <w:r>
                <w:rPr>
                  <w:b/>
                  <w:i/>
                </w:rPr>
                <w:t>PU03</w:t>
              </w:r>
            </w:ins>
            <w:ins w:id="6209" w:author="Okot" w:date="2020-01-21T13:57:00Z">
              <w:r w:rsidR="002E2CD4">
                <w:rPr>
                  <w:b/>
                  <w:i/>
                </w:rPr>
                <w:t>1</w:t>
              </w:r>
            </w:ins>
            <w:ins w:id="6210" w:author="Okot" w:date="2020-01-20T15:17:00Z">
              <w:r w:rsidRPr="00A12070">
                <w:rPr>
                  <w:b/>
                  <w:i/>
                </w:rPr>
                <w:t>: Oznacz potrawę jako zakończoną</w:t>
              </w:r>
            </w:ins>
          </w:p>
        </w:tc>
      </w:tr>
      <w:tr w:rsidR="0007340D" w14:paraId="49A49B33" w14:textId="77777777" w:rsidTr="00645B77">
        <w:trPr>
          <w:ins w:id="6211" w:author="Okot" w:date="2020-01-20T15:17:00Z"/>
        </w:trPr>
        <w:tc>
          <w:tcPr>
            <w:tcW w:w="3397" w:type="dxa"/>
          </w:tcPr>
          <w:p w14:paraId="5A6AA5E4" w14:textId="77777777" w:rsidR="0007340D" w:rsidRPr="006076CC" w:rsidRDefault="0007340D" w:rsidP="00645B77">
            <w:pPr>
              <w:ind w:firstLine="0"/>
              <w:rPr>
                <w:ins w:id="6212" w:author="Okot" w:date="2020-01-20T15:17:00Z"/>
                <w:b/>
              </w:rPr>
            </w:pPr>
            <w:ins w:id="6213" w:author="Okot" w:date="2020-01-20T15:17:00Z">
              <w:r w:rsidRPr="006076CC">
                <w:rPr>
                  <w:b/>
                </w:rPr>
                <w:t>Opis</w:t>
              </w:r>
            </w:ins>
          </w:p>
        </w:tc>
        <w:tc>
          <w:tcPr>
            <w:tcW w:w="5664" w:type="dxa"/>
          </w:tcPr>
          <w:p w14:paraId="486AF0CC" w14:textId="77777777" w:rsidR="0007340D" w:rsidRDefault="0007340D" w:rsidP="00645B77">
            <w:pPr>
              <w:ind w:firstLine="0"/>
              <w:rPr>
                <w:ins w:id="6214" w:author="Okot" w:date="2020-01-20T15:17:00Z"/>
              </w:rPr>
            </w:pPr>
            <w:ins w:id="6215" w:author="Okot" w:date="2020-01-20T15:17:00Z">
              <w:r>
                <w:t>Przypadek użycia pozwala użytkownikowi poinformować system, że dana gotowa potrawa już nie jest potrzebna.</w:t>
              </w:r>
            </w:ins>
          </w:p>
        </w:tc>
      </w:tr>
      <w:tr w:rsidR="0007340D" w14:paraId="2C87FD52" w14:textId="77777777" w:rsidTr="00645B77">
        <w:trPr>
          <w:ins w:id="6216" w:author="Okot" w:date="2020-01-20T15:17:00Z"/>
        </w:trPr>
        <w:tc>
          <w:tcPr>
            <w:tcW w:w="3397" w:type="dxa"/>
          </w:tcPr>
          <w:p w14:paraId="4AE2CC3E" w14:textId="77777777" w:rsidR="0007340D" w:rsidRPr="006076CC" w:rsidRDefault="0007340D" w:rsidP="00645B77">
            <w:pPr>
              <w:ind w:firstLine="0"/>
              <w:rPr>
                <w:ins w:id="6217" w:author="Okot" w:date="2020-01-20T15:17:00Z"/>
                <w:b/>
              </w:rPr>
            </w:pPr>
            <w:ins w:id="6218" w:author="Okot" w:date="2020-01-20T15:17:00Z">
              <w:r w:rsidRPr="006076CC">
                <w:rPr>
                  <w:b/>
                </w:rPr>
                <w:t>Warunki początkowe</w:t>
              </w:r>
            </w:ins>
          </w:p>
        </w:tc>
        <w:tc>
          <w:tcPr>
            <w:tcW w:w="5664" w:type="dxa"/>
          </w:tcPr>
          <w:p w14:paraId="79C242C2" w14:textId="4F68252F" w:rsidR="0007340D" w:rsidRDefault="0007340D">
            <w:pPr>
              <w:ind w:firstLine="0"/>
              <w:rPr>
                <w:ins w:id="6219" w:author="Okot" w:date="2020-01-20T15:17:00Z"/>
              </w:rPr>
            </w:pPr>
            <w:ins w:id="6220" w:author="Okot" w:date="2020-01-20T15:17:00Z">
              <w:r>
                <w:t>Użytkownik poprawnie zrealizował PU002, znajduje się na podstronie „Przepisy” i co najmniej raz zrealizował PU03</w:t>
              </w:r>
            </w:ins>
            <w:ins w:id="6221" w:author="Okot" w:date="2020-01-21T13:57:00Z">
              <w:r w:rsidR="002E2CD4">
                <w:t>0</w:t>
              </w:r>
            </w:ins>
            <w:ins w:id="6222" w:author="Okot" w:date="2020-01-20T15:17:00Z">
              <w:r>
                <w:t>.</w:t>
              </w:r>
            </w:ins>
          </w:p>
        </w:tc>
      </w:tr>
      <w:tr w:rsidR="0007340D" w14:paraId="5298055D" w14:textId="77777777" w:rsidTr="00645B77">
        <w:trPr>
          <w:ins w:id="6223" w:author="Okot" w:date="2020-01-20T15:17:00Z"/>
        </w:trPr>
        <w:tc>
          <w:tcPr>
            <w:tcW w:w="3397" w:type="dxa"/>
          </w:tcPr>
          <w:p w14:paraId="780DFB8B" w14:textId="77777777" w:rsidR="0007340D" w:rsidRPr="006076CC" w:rsidRDefault="0007340D" w:rsidP="00645B77">
            <w:pPr>
              <w:ind w:firstLine="0"/>
              <w:rPr>
                <w:ins w:id="6224" w:author="Okot" w:date="2020-01-20T15:17:00Z"/>
                <w:b/>
              </w:rPr>
            </w:pPr>
            <w:ins w:id="6225" w:author="Okot" w:date="2020-01-20T15:17:00Z">
              <w:r w:rsidRPr="006076CC">
                <w:rPr>
                  <w:b/>
                </w:rPr>
                <w:t>Inicjacja</w:t>
              </w:r>
            </w:ins>
          </w:p>
        </w:tc>
        <w:tc>
          <w:tcPr>
            <w:tcW w:w="5664" w:type="dxa"/>
          </w:tcPr>
          <w:p w14:paraId="4B77EBA5" w14:textId="77777777" w:rsidR="0007340D" w:rsidRDefault="0007340D" w:rsidP="00645B77">
            <w:pPr>
              <w:ind w:firstLine="0"/>
              <w:rPr>
                <w:ins w:id="6226" w:author="Okot" w:date="2020-01-20T15:17:00Z"/>
              </w:rPr>
            </w:pPr>
            <w:ins w:id="6227" w:author="Okot" w:date="2020-01-20T15:17:00Z">
              <w:r>
                <w:t>Użytkownik nacisnął przycisk „Zakończ potrawę” umiejscowiony przy nazwie potrawy na liście gotowych potraw.</w:t>
              </w:r>
            </w:ins>
          </w:p>
        </w:tc>
      </w:tr>
      <w:tr w:rsidR="0007340D" w14:paraId="5596EBCB" w14:textId="77777777" w:rsidTr="00645B77">
        <w:trPr>
          <w:ins w:id="6228" w:author="Okot" w:date="2020-01-20T15:17:00Z"/>
        </w:trPr>
        <w:tc>
          <w:tcPr>
            <w:tcW w:w="3397" w:type="dxa"/>
          </w:tcPr>
          <w:p w14:paraId="2D129442" w14:textId="77777777" w:rsidR="0007340D" w:rsidRPr="006076CC" w:rsidRDefault="0007340D" w:rsidP="00645B77">
            <w:pPr>
              <w:ind w:firstLine="0"/>
              <w:rPr>
                <w:ins w:id="6229" w:author="Okot" w:date="2020-01-20T15:17:00Z"/>
                <w:b/>
              </w:rPr>
            </w:pPr>
            <w:ins w:id="6230" w:author="Okot" w:date="2020-01-20T15:17:00Z">
              <w:r w:rsidRPr="006076CC">
                <w:rPr>
                  <w:b/>
                </w:rPr>
                <w:t>Warunki końcowe</w:t>
              </w:r>
            </w:ins>
          </w:p>
        </w:tc>
        <w:tc>
          <w:tcPr>
            <w:tcW w:w="5664" w:type="dxa"/>
          </w:tcPr>
          <w:p w14:paraId="3CCE68CA" w14:textId="77777777" w:rsidR="0007340D" w:rsidRDefault="0007340D" w:rsidP="00645B77">
            <w:pPr>
              <w:ind w:firstLine="0"/>
              <w:rPr>
                <w:ins w:id="6231" w:author="Okot" w:date="2020-01-20T15:17:00Z"/>
              </w:rPr>
            </w:pPr>
            <w:ins w:id="6232" w:author="Okot" w:date="2020-01-20T15:17:00Z">
              <w:r>
                <w:t>Wyświetlony został komunikat informujący o zamknięciu dostępu do potrawy.</w:t>
              </w:r>
            </w:ins>
          </w:p>
        </w:tc>
      </w:tr>
      <w:tr w:rsidR="0007340D" w14:paraId="28A9CC82" w14:textId="77777777" w:rsidTr="00645B77">
        <w:trPr>
          <w:ins w:id="6233" w:author="Okot" w:date="2020-01-20T15:17:00Z"/>
        </w:trPr>
        <w:tc>
          <w:tcPr>
            <w:tcW w:w="3397" w:type="dxa"/>
          </w:tcPr>
          <w:p w14:paraId="19E09F7E" w14:textId="77777777" w:rsidR="0007340D" w:rsidRPr="006076CC" w:rsidRDefault="0007340D" w:rsidP="00645B77">
            <w:pPr>
              <w:ind w:firstLine="0"/>
              <w:rPr>
                <w:ins w:id="6234" w:author="Okot" w:date="2020-01-20T15:17:00Z"/>
                <w:b/>
              </w:rPr>
            </w:pPr>
            <w:ins w:id="6235" w:author="Okot" w:date="2020-01-20T15:17:00Z">
              <w:r w:rsidRPr="006076CC">
                <w:rPr>
                  <w:b/>
                </w:rPr>
                <w:t>Scenariusz główny</w:t>
              </w:r>
            </w:ins>
          </w:p>
        </w:tc>
        <w:tc>
          <w:tcPr>
            <w:tcW w:w="5664" w:type="dxa"/>
          </w:tcPr>
          <w:p w14:paraId="595368F5" w14:textId="77777777" w:rsidR="0007340D" w:rsidRDefault="0007340D" w:rsidP="00645B77">
            <w:pPr>
              <w:ind w:firstLine="0"/>
              <w:rPr>
                <w:ins w:id="6236" w:author="Okot" w:date="2020-01-20T15:17:00Z"/>
              </w:rPr>
            </w:pPr>
            <w:ins w:id="6237" w:author="Okot" w:date="2020-01-20T15:17:00Z">
              <w:r>
                <w:t>1. Wyświetlone zostaje okno dialogowe z prośbą o potwierdzenie dezaktywacji potrawy.</w:t>
              </w:r>
            </w:ins>
          </w:p>
          <w:p w14:paraId="6FEE6414" w14:textId="77777777" w:rsidR="0007340D" w:rsidRDefault="0007340D" w:rsidP="00645B77">
            <w:pPr>
              <w:ind w:firstLine="0"/>
              <w:rPr>
                <w:ins w:id="6238" w:author="Okot" w:date="2020-01-20T15:17:00Z"/>
              </w:rPr>
            </w:pPr>
            <w:ins w:id="6239" w:author="Okot" w:date="2020-01-20T15:17:00Z">
              <w:r>
                <w:t>2. Użytkownik potwierdza żądanie.</w:t>
              </w:r>
            </w:ins>
          </w:p>
          <w:p w14:paraId="278254BE" w14:textId="77777777" w:rsidR="0007340D" w:rsidRDefault="0007340D" w:rsidP="00645B77">
            <w:pPr>
              <w:ind w:firstLine="0"/>
              <w:rPr>
                <w:ins w:id="6240" w:author="Okot" w:date="2020-01-20T15:17:00Z"/>
              </w:rPr>
            </w:pPr>
            <w:ins w:id="6241" w:author="Okot" w:date="2020-01-20T15:17:00Z">
              <w:r>
                <w:t>3. Okno dialogowe zostaje zamknięte.</w:t>
              </w:r>
            </w:ins>
          </w:p>
          <w:p w14:paraId="4DF9D211" w14:textId="77777777" w:rsidR="0007340D" w:rsidRDefault="0007340D" w:rsidP="00645B77">
            <w:pPr>
              <w:ind w:firstLine="0"/>
              <w:rPr>
                <w:ins w:id="6242" w:author="Okot" w:date="2020-01-20T15:17:00Z"/>
              </w:rPr>
            </w:pPr>
            <w:ins w:id="6243" w:author="Okot" w:date="2020-01-20T15:17:00Z">
              <w:r>
                <w:t>4. System przetwarza żądanie.</w:t>
              </w:r>
            </w:ins>
          </w:p>
          <w:p w14:paraId="03FCB63D" w14:textId="77777777" w:rsidR="0007340D" w:rsidRDefault="0007340D" w:rsidP="00645B77">
            <w:pPr>
              <w:ind w:firstLine="0"/>
              <w:rPr>
                <w:ins w:id="6244" w:author="Okot" w:date="2020-01-20T15:17:00Z"/>
              </w:rPr>
            </w:pPr>
            <w:ins w:id="6245" w:author="Okot" w:date="2020-01-20T15:17:00Z">
              <w:r>
                <w:lastRenderedPageBreak/>
                <w:t>5.  Pole „IsActive” w tabeli „CompleteReceipe” w bazie danych przyjmuje wartość „False”.</w:t>
              </w:r>
            </w:ins>
          </w:p>
          <w:p w14:paraId="10E7F065" w14:textId="77777777" w:rsidR="0007340D" w:rsidRDefault="0007340D" w:rsidP="00645B77">
            <w:pPr>
              <w:ind w:firstLine="0"/>
              <w:rPr>
                <w:ins w:id="6246" w:author="Okot" w:date="2020-01-20T15:17:00Z"/>
              </w:rPr>
            </w:pPr>
            <w:ins w:id="6247" w:author="Okot" w:date="2020-01-20T15:17:00Z">
              <w:r>
                <w:t>6. Potrawa przestaje się wyświetlać w liście gotowych potraw na stronie „Przepisy”.</w:t>
              </w:r>
            </w:ins>
          </w:p>
          <w:p w14:paraId="2CFE08F1" w14:textId="77777777" w:rsidR="0007340D" w:rsidRDefault="0007340D" w:rsidP="00645B77">
            <w:pPr>
              <w:ind w:firstLine="0"/>
              <w:rPr>
                <w:ins w:id="6248" w:author="Okot" w:date="2020-01-20T15:17:00Z"/>
              </w:rPr>
            </w:pPr>
            <w:ins w:id="6249" w:author="Okot" w:date="2020-01-20T15:17:00Z">
              <w:r>
                <w:t>7. Wyświetlony został komunikat informujący o zamknięciu dostępu do potrawy.</w:t>
              </w:r>
            </w:ins>
          </w:p>
        </w:tc>
      </w:tr>
      <w:tr w:rsidR="0007340D" w14:paraId="37FB5829" w14:textId="77777777" w:rsidTr="00645B77">
        <w:trPr>
          <w:trHeight w:val="54"/>
          <w:ins w:id="6250" w:author="Okot" w:date="2020-01-20T15:17:00Z"/>
        </w:trPr>
        <w:tc>
          <w:tcPr>
            <w:tcW w:w="3397" w:type="dxa"/>
          </w:tcPr>
          <w:p w14:paraId="15177198" w14:textId="77777777" w:rsidR="0007340D" w:rsidRPr="006076CC" w:rsidRDefault="0007340D" w:rsidP="00645B77">
            <w:pPr>
              <w:ind w:firstLine="0"/>
              <w:rPr>
                <w:ins w:id="6251" w:author="Okot" w:date="2020-01-20T15:17:00Z"/>
                <w:b/>
              </w:rPr>
            </w:pPr>
            <w:ins w:id="6252" w:author="Okot" w:date="2020-01-20T15:17:00Z">
              <w:r w:rsidRPr="006076CC">
                <w:rPr>
                  <w:b/>
                </w:rPr>
                <w:lastRenderedPageBreak/>
                <w:t>Scenariusze alternatywne</w:t>
              </w:r>
            </w:ins>
          </w:p>
        </w:tc>
        <w:tc>
          <w:tcPr>
            <w:tcW w:w="5664" w:type="dxa"/>
          </w:tcPr>
          <w:p w14:paraId="3F6D89F1" w14:textId="77777777" w:rsidR="0007340D" w:rsidRDefault="0007340D" w:rsidP="00645B77">
            <w:pPr>
              <w:ind w:firstLine="0"/>
              <w:rPr>
                <w:ins w:id="6253" w:author="Okot" w:date="2020-01-20T15:17:00Z"/>
              </w:rPr>
            </w:pPr>
            <w:ins w:id="6254" w:author="Okot" w:date="2020-01-20T15:17:00Z">
              <w:r>
                <w:t>2.1(a) Użytkownik naciska przycisk „Rezygnuj”.</w:t>
              </w:r>
            </w:ins>
          </w:p>
          <w:p w14:paraId="6851C574" w14:textId="77777777" w:rsidR="0007340D" w:rsidRDefault="0007340D" w:rsidP="00645B77">
            <w:pPr>
              <w:ind w:firstLine="0"/>
              <w:rPr>
                <w:ins w:id="6255" w:author="Okot" w:date="2020-01-20T15:17:00Z"/>
              </w:rPr>
            </w:pPr>
            <w:ins w:id="6256" w:author="Okot" w:date="2020-01-20T15:17:00Z">
              <w:r>
                <w:t>2.1(b) Użytkownik używa przycisku do zamknięcia okna.</w:t>
              </w:r>
            </w:ins>
          </w:p>
          <w:p w14:paraId="2410EA5B" w14:textId="77777777" w:rsidR="0007340D" w:rsidRDefault="0007340D" w:rsidP="00645B77">
            <w:pPr>
              <w:ind w:firstLine="0"/>
              <w:rPr>
                <w:ins w:id="6257" w:author="Okot" w:date="2020-01-20T15:17:00Z"/>
              </w:rPr>
            </w:pPr>
            <w:ins w:id="6258" w:author="Okot" w:date="2020-01-20T15:17:00Z">
              <w:r>
                <w:t>2.1.1. Powrót do podstrony „Przepisy”.</w:t>
              </w:r>
            </w:ins>
          </w:p>
        </w:tc>
      </w:tr>
    </w:tbl>
    <w:p w14:paraId="4071F217" w14:textId="77777777" w:rsidR="0007340D" w:rsidRDefault="0007340D" w:rsidP="0007340D">
      <w:pPr>
        <w:spacing w:after="160" w:line="259" w:lineRule="auto"/>
        <w:ind w:firstLine="0"/>
        <w:jc w:val="left"/>
        <w:rPr>
          <w:ins w:id="6259" w:author="Okot" w:date="2020-01-20T15:17:00Z"/>
        </w:rPr>
      </w:pPr>
    </w:p>
    <w:p w14:paraId="6AB1B24C" w14:textId="3B664E8B" w:rsidR="00955828" w:rsidRDefault="00955828" w:rsidP="00955828">
      <w:pPr>
        <w:ind w:firstLine="0"/>
        <w:rPr>
          <w:ins w:id="6260" w:author="Okot" w:date="2020-01-20T15:20:00Z"/>
        </w:rPr>
      </w:pPr>
      <w:ins w:id="6261" w:author="Okot" w:date="2020-01-20T15:20:00Z">
        <w:r>
          <w:t>Tabela 4.</w:t>
        </w:r>
      </w:ins>
      <w:ins w:id="6262" w:author="Okot" w:date="2020-01-20T15:21:00Z">
        <w:r>
          <w:t>3</w:t>
        </w:r>
      </w:ins>
      <w:ins w:id="6263" w:author="Okot" w:date="2020-01-21T13:57:00Z">
        <w:r w:rsidR="002E2CD4">
          <w:t>2</w:t>
        </w:r>
      </w:ins>
      <w:ins w:id="6264" w:author="Okot" w:date="2020-01-20T15:20:00Z">
        <w:r>
          <w:t>.</w:t>
        </w:r>
      </w:ins>
    </w:p>
    <w:p w14:paraId="3E120FD6" w14:textId="77777777" w:rsidR="00955828" w:rsidRDefault="00955828" w:rsidP="00955828">
      <w:pPr>
        <w:ind w:firstLine="0"/>
        <w:rPr>
          <w:ins w:id="6265" w:author="Okot" w:date="2020-01-20T15:20:00Z"/>
        </w:rPr>
      </w:pPr>
      <w:ins w:id="6266" w:author="Okot" w:date="2020-01-20T15:20:00Z">
        <w:r>
          <w:t>Opis scenariusza przypadku użycia „Przeglądanie podstrony Wyszukiwarka produktów”.</w:t>
        </w:r>
      </w:ins>
    </w:p>
    <w:tbl>
      <w:tblPr>
        <w:tblStyle w:val="Tabela-Siatka"/>
        <w:tblW w:w="0" w:type="auto"/>
        <w:tblLook w:val="04A0" w:firstRow="1" w:lastRow="0" w:firstColumn="1" w:lastColumn="0" w:noHBand="0" w:noVBand="1"/>
      </w:tblPr>
      <w:tblGrid>
        <w:gridCol w:w="3397"/>
        <w:gridCol w:w="5664"/>
      </w:tblGrid>
      <w:tr w:rsidR="00955828" w14:paraId="22CE7624" w14:textId="77777777" w:rsidTr="00645B77">
        <w:trPr>
          <w:ins w:id="6267" w:author="Okot" w:date="2020-01-20T15:20:00Z"/>
        </w:trPr>
        <w:tc>
          <w:tcPr>
            <w:tcW w:w="3397" w:type="dxa"/>
          </w:tcPr>
          <w:p w14:paraId="55F652BE" w14:textId="77777777" w:rsidR="00955828" w:rsidRPr="009E0555" w:rsidRDefault="00955828" w:rsidP="00645B77">
            <w:pPr>
              <w:ind w:firstLine="0"/>
              <w:rPr>
                <w:ins w:id="6268" w:author="Okot" w:date="2020-01-20T15:20:00Z"/>
                <w:b/>
              </w:rPr>
            </w:pPr>
            <w:ins w:id="6269" w:author="Okot" w:date="2020-01-20T15:20:00Z">
              <w:r w:rsidRPr="009E0555">
                <w:rPr>
                  <w:b/>
                </w:rPr>
                <w:t>Nazwa</w:t>
              </w:r>
            </w:ins>
          </w:p>
        </w:tc>
        <w:tc>
          <w:tcPr>
            <w:tcW w:w="5664" w:type="dxa"/>
          </w:tcPr>
          <w:p w14:paraId="65D1203B" w14:textId="53246823" w:rsidR="00955828" w:rsidRPr="007A0FF6" w:rsidRDefault="00955828">
            <w:pPr>
              <w:ind w:firstLine="0"/>
              <w:rPr>
                <w:ins w:id="6270" w:author="Okot" w:date="2020-01-20T15:20:00Z"/>
                <w:b/>
                <w:i/>
              </w:rPr>
            </w:pPr>
            <w:ins w:id="6271" w:author="Okot" w:date="2020-01-20T15:20:00Z">
              <w:r>
                <w:rPr>
                  <w:b/>
                  <w:i/>
                </w:rPr>
                <w:t>PU03</w:t>
              </w:r>
            </w:ins>
            <w:ins w:id="6272" w:author="Okot" w:date="2020-01-21T13:57:00Z">
              <w:r w:rsidR="002E2CD4">
                <w:rPr>
                  <w:b/>
                  <w:i/>
                </w:rPr>
                <w:t>2</w:t>
              </w:r>
            </w:ins>
            <w:ins w:id="6273" w:author="Okot" w:date="2020-01-20T15:20:00Z">
              <w:r w:rsidRPr="007A0FF6">
                <w:rPr>
                  <w:b/>
                  <w:i/>
                </w:rPr>
                <w:t>:</w:t>
              </w:r>
              <w:r>
                <w:rPr>
                  <w:b/>
                  <w:i/>
                </w:rPr>
                <w:t xml:space="preserve"> Przeglądanie podstrony Wyszukiwarka produktów</w:t>
              </w:r>
            </w:ins>
          </w:p>
        </w:tc>
      </w:tr>
      <w:tr w:rsidR="00955828" w14:paraId="4F0FA5BA" w14:textId="77777777" w:rsidTr="00645B77">
        <w:trPr>
          <w:ins w:id="6274" w:author="Okot" w:date="2020-01-20T15:20:00Z"/>
        </w:trPr>
        <w:tc>
          <w:tcPr>
            <w:tcW w:w="3397" w:type="dxa"/>
          </w:tcPr>
          <w:p w14:paraId="6596FC79" w14:textId="77777777" w:rsidR="00955828" w:rsidRPr="009E0555" w:rsidRDefault="00955828" w:rsidP="00645B77">
            <w:pPr>
              <w:ind w:firstLine="0"/>
              <w:rPr>
                <w:ins w:id="6275" w:author="Okot" w:date="2020-01-20T15:20:00Z"/>
                <w:b/>
              </w:rPr>
            </w:pPr>
            <w:ins w:id="6276" w:author="Okot" w:date="2020-01-20T15:20:00Z">
              <w:r w:rsidRPr="009E0555">
                <w:rPr>
                  <w:b/>
                </w:rPr>
                <w:t>Opis</w:t>
              </w:r>
            </w:ins>
          </w:p>
        </w:tc>
        <w:tc>
          <w:tcPr>
            <w:tcW w:w="5664" w:type="dxa"/>
          </w:tcPr>
          <w:p w14:paraId="6C608D0A" w14:textId="77777777" w:rsidR="00955828" w:rsidRDefault="00955828" w:rsidP="00645B77">
            <w:pPr>
              <w:ind w:firstLine="0"/>
              <w:rPr>
                <w:ins w:id="6277" w:author="Okot" w:date="2020-01-20T15:20:00Z"/>
              </w:rPr>
            </w:pPr>
            <w:ins w:id="6278" w:author="Okot" w:date="2020-01-20T15:20:00Z">
              <w:r>
                <w:t>Przypadek użycia umożliwia zalogowanemu użytkownikowi przeglądanie strony, który umożliwia wyszukiwanie produktów w bazie produktów.</w:t>
              </w:r>
            </w:ins>
          </w:p>
        </w:tc>
      </w:tr>
      <w:tr w:rsidR="00955828" w14:paraId="41412413" w14:textId="77777777" w:rsidTr="00645B77">
        <w:trPr>
          <w:ins w:id="6279" w:author="Okot" w:date="2020-01-20T15:20:00Z"/>
        </w:trPr>
        <w:tc>
          <w:tcPr>
            <w:tcW w:w="3397" w:type="dxa"/>
          </w:tcPr>
          <w:p w14:paraId="2655BC65" w14:textId="77777777" w:rsidR="00955828" w:rsidRPr="009E0555" w:rsidRDefault="00955828" w:rsidP="00645B77">
            <w:pPr>
              <w:ind w:firstLine="0"/>
              <w:rPr>
                <w:ins w:id="6280" w:author="Okot" w:date="2020-01-20T15:20:00Z"/>
                <w:b/>
              </w:rPr>
            </w:pPr>
            <w:ins w:id="6281" w:author="Okot" w:date="2020-01-20T15:20:00Z">
              <w:r w:rsidRPr="009E0555">
                <w:rPr>
                  <w:b/>
                </w:rPr>
                <w:t>Warunki początkowe</w:t>
              </w:r>
            </w:ins>
          </w:p>
        </w:tc>
        <w:tc>
          <w:tcPr>
            <w:tcW w:w="5664" w:type="dxa"/>
          </w:tcPr>
          <w:p w14:paraId="422930C7" w14:textId="77777777" w:rsidR="00955828" w:rsidRDefault="00955828" w:rsidP="00645B77">
            <w:pPr>
              <w:ind w:firstLine="0"/>
              <w:rPr>
                <w:ins w:id="6282" w:author="Okot" w:date="2020-01-20T15:20:00Z"/>
              </w:rPr>
            </w:pPr>
            <w:ins w:id="6283" w:author="Okot" w:date="2020-01-20T15:20:00Z">
              <w:r>
                <w:t>Użytkownik poprawnie zrealizował PU002.</w:t>
              </w:r>
            </w:ins>
          </w:p>
        </w:tc>
      </w:tr>
      <w:tr w:rsidR="00955828" w14:paraId="200C8DD6" w14:textId="77777777" w:rsidTr="00645B77">
        <w:trPr>
          <w:ins w:id="6284" w:author="Okot" w:date="2020-01-20T15:20:00Z"/>
        </w:trPr>
        <w:tc>
          <w:tcPr>
            <w:tcW w:w="3397" w:type="dxa"/>
          </w:tcPr>
          <w:p w14:paraId="7B11C850" w14:textId="77777777" w:rsidR="00955828" w:rsidRPr="009E0555" w:rsidRDefault="00955828" w:rsidP="00645B77">
            <w:pPr>
              <w:ind w:firstLine="0"/>
              <w:rPr>
                <w:ins w:id="6285" w:author="Okot" w:date="2020-01-20T15:20:00Z"/>
                <w:b/>
              </w:rPr>
            </w:pPr>
            <w:ins w:id="6286" w:author="Okot" w:date="2020-01-20T15:20:00Z">
              <w:r w:rsidRPr="009E0555">
                <w:rPr>
                  <w:b/>
                </w:rPr>
                <w:t>Inicjacja</w:t>
              </w:r>
            </w:ins>
          </w:p>
        </w:tc>
        <w:tc>
          <w:tcPr>
            <w:tcW w:w="5664" w:type="dxa"/>
          </w:tcPr>
          <w:p w14:paraId="743E95FA" w14:textId="77777777" w:rsidR="00955828" w:rsidRDefault="00955828" w:rsidP="00645B77">
            <w:pPr>
              <w:ind w:firstLine="0"/>
              <w:rPr>
                <w:ins w:id="6287" w:author="Okot" w:date="2020-01-20T15:20:00Z"/>
              </w:rPr>
            </w:pPr>
            <w:ins w:id="6288" w:author="Okot" w:date="2020-01-20T15:20:00Z">
              <w:r>
                <w:t>Użytkownik wybrał opcję „Wyszukiwarka produktów” w menu aplikacji.</w:t>
              </w:r>
            </w:ins>
          </w:p>
        </w:tc>
      </w:tr>
      <w:tr w:rsidR="00955828" w14:paraId="0FDEB209" w14:textId="77777777" w:rsidTr="00645B77">
        <w:trPr>
          <w:ins w:id="6289" w:author="Okot" w:date="2020-01-20T15:20:00Z"/>
        </w:trPr>
        <w:tc>
          <w:tcPr>
            <w:tcW w:w="3397" w:type="dxa"/>
          </w:tcPr>
          <w:p w14:paraId="1CAA0184" w14:textId="77777777" w:rsidR="00955828" w:rsidRPr="009E0555" w:rsidRDefault="00955828" w:rsidP="00645B77">
            <w:pPr>
              <w:ind w:firstLine="0"/>
              <w:rPr>
                <w:ins w:id="6290" w:author="Okot" w:date="2020-01-20T15:20:00Z"/>
                <w:b/>
              </w:rPr>
            </w:pPr>
            <w:ins w:id="6291" w:author="Okot" w:date="2020-01-20T15:20:00Z">
              <w:r w:rsidRPr="009E0555">
                <w:rPr>
                  <w:b/>
                </w:rPr>
                <w:t>Warunki końcowe</w:t>
              </w:r>
            </w:ins>
          </w:p>
        </w:tc>
        <w:tc>
          <w:tcPr>
            <w:tcW w:w="5664" w:type="dxa"/>
          </w:tcPr>
          <w:p w14:paraId="4108F653" w14:textId="77777777" w:rsidR="00955828" w:rsidRDefault="00955828" w:rsidP="00645B77">
            <w:pPr>
              <w:ind w:firstLine="0"/>
              <w:rPr>
                <w:ins w:id="6292" w:author="Okot" w:date="2020-01-20T15:20:00Z"/>
              </w:rPr>
            </w:pPr>
            <w:ins w:id="6293" w:author="Okot" w:date="2020-01-20T15:20:00Z">
              <w:r>
                <w:t>Podstrona „Wyszukiwarka” została poprawnie załadowana i wyświetlona.</w:t>
              </w:r>
            </w:ins>
          </w:p>
        </w:tc>
      </w:tr>
      <w:tr w:rsidR="00955828" w14:paraId="71A64261" w14:textId="77777777" w:rsidTr="00645B77">
        <w:trPr>
          <w:ins w:id="6294" w:author="Okot" w:date="2020-01-20T15:20:00Z"/>
        </w:trPr>
        <w:tc>
          <w:tcPr>
            <w:tcW w:w="3397" w:type="dxa"/>
          </w:tcPr>
          <w:p w14:paraId="6D60BB9D" w14:textId="77777777" w:rsidR="00955828" w:rsidRPr="009E0555" w:rsidRDefault="00955828" w:rsidP="00645B77">
            <w:pPr>
              <w:ind w:firstLine="0"/>
              <w:rPr>
                <w:ins w:id="6295" w:author="Okot" w:date="2020-01-20T15:20:00Z"/>
                <w:b/>
              </w:rPr>
            </w:pPr>
            <w:ins w:id="6296" w:author="Okot" w:date="2020-01-20T15:20:00Z">
              <w:r w:rsidRPr="009E0555">
                <w:rPr>
                  <w:b/>
                </w:rPr>
                <w:t>Scenariusz główny</w:t>
              </w:r>
            </w:ins>
          </w:p>
        </w:tc>
        <w:tc>
          <w:tcPr>
            <w:tcW w:w="5664" w:type="dxa"/>
          </w:tcPr>
          <w:p w14:paraId="330A66A7" w14:textId="77777777" w:rsidR="00955828" w:rsidRDefault="00955828" w:rsidP="00645B77">
            <w:pPr>
              <w:ind w:firstLine="0"/>
              <w:rPr>
                <w:ins w:id="6297" w:author="Okot" w:date="2020-01-20T15:20:00Z"/>
              </w:rPr>
            </w:pPr>
            <w:ins w:id="6298" w:author="Okot" w:date="2020-01-20T15:20:00Z">
              <w:r>
                <w:t>1. Użytkownik wybiera opcję „Wyszukiwarka produktów” w menu aplikacji.</w:t>
              </w:r>
            </w:ins>
          </w:p>
          <w:p w14:paraId="3110EECF" w14:textId="77777777" w:rsidR="00955828" w:rsidRDefault="00955828" w:rsidP="00645B77">
            <w:pPr>
              <w:ind w:firstLine="0"/>
              <w:rPr>
                <w:ins w:id="6299" w:author="Okot" w:date="2020-01-20T15:20:00Z"/>
              </w:rPr>
            </w:pPr>
            <w:ins w:id="6300" w:author="Okot" w:date="2020-01-20T15:20:00Z">
              <w:r>
                <w:t>2. System wyświetla podstronę „Wyszukiwarka produktów”.</w:t>
              </w:r>
            </w:ins>
          </w:p>
        </w:tc>
      </w:tr>
      <w:tr w:rsidR="00955828" w14:paraId="5AE3922D" w14:textId="77777777" w:rsidTr="00645B77">
        <w:trPr>
          <w:trHeight w:val="54"/>
          <w:ins w:id="6301" w:author="Okot" w:date="2020-01-20T15:20:00Z"/>
        </w:trPr>
        <w:tc>
          <w:tcPr>
            <w:tcW w:w="3397" w:type="dxa"/>
          </w:tcPr>
          <w:p w14:paraId="124D7283" w14:textId="77777777" w:rsidR="00955828" w:rsidRPr="009E0555" w:rsidRDefault="00955828" w:rsidP="00645B77">
            <w:pPr>
              <w:ind w:firstLine="0"/>
              <w:rPr>
                <w:ins w:id="6302" w:author="Okot" w:date="2020-01-20T15:20:00Z"/>
                <w:b/>
              </w:rPr>
            </w:pPr>
            <w:ins w:id="6303" w:author="Okot" w:date="2020-01-20T15:20:00Z">
              <w:r w:rsidRPr="009E0555">
                <w:rPr>
                  <w:b/>
                </w:rPr>
                <w:t>Scenariusze alternatywne</w:t>
              </w:r>
            </w:ins>
          </w:p>
        </w:tc>
        <w:tc>
          <w:tcPr>
            <w:tcW w:w="5664" w:type="dxa"/>
          </w:tcPr>
          <w:p w14:paraId="402EB507" w14:textId="77777777" w:rsidR="00955828" w:rsidRDefault="00955828" w:rsidP="00645B77">
            <w:pPr>
              <w:ind w:firstLine="0"/>
              <w:rPr>
                <w:ins w:id="6304" w:author="Okot" w:date="2020-01-20T15:20:00Z"/>
              </w:rPr>
            </w:pPr>
            <w:ins w:id="6305" w:author="Okot" w:date="2020-01-20T15:20:00Z">
              <w:r>
                <w:t>-</w:t>
              </w:r>
            </w:ins>
          </w:p>
        </w:tc>
      </w:tr>
    </w:tbl>
    <w:p w14:paraId="676BB0DF" w14:textId="77777777" w:rsidR="00955828" w:rsidRDefault="00955828" w:rsidP="00955828">
      <w:pPr>
        <w:ind w:firstLine="0"/>
        <w:rPr>
          <w:ins w:id="6306" w:author="Okot" w:date="2020-01-20T15:20:00Z"/>
        </w:rPr>
      </w:pPr>
    </w:p>
    <w:p w14:paraId="69600D19" w14:textId="77777777" w:rsidR="00EA61D6" w:rsidRDefault="00EA61D6">
      <w:pPr>
        <w:spacing w:after="160" w:line="259" w:lineRule="auto"/>
        <w:ind w:firstLine="0"/>
        <w:jc w:val="left"/>
        <w:rPr>
          <w:ins w:id="6307" w:author="Okot" w:date="2020-01-20T19:36:00Z"/>
        </w:rPr>
      </w:pPr>
      <w:ins w:id="6308" w:author="Okot" w:date="2020-01-20T19:36:00Z">
        <w:r>
          <w:br w:type="page"/>
        </w:r>
      </w:ins>
    </w:p>
    <w:p w14:paraId="04ABD181" w14:textId="629C627F" w:rsidR="00955828" w:rsidRDefault="00955828" w:rsidP="00955828">
      <w:pPr>
        <w:ind w:firstLine="0"/>
        <w:rPr>
          <w:ins w:id="6309" w:author="Okot" w:date="2020-01-20T15:21:00Z"/>
        </w:rPr>
      </w:pPr>
      <w:ins w:id="6310" w:author="Okot" w:date="2020-01-20T15:21:00Z">
        <w:r>
          <w:lastRenderedPageBreak/>
          <w:t>Tabela 4.3</w:t>
        </w:r>
      </w:ins>
      <w:ins w:id="6311" w:author="Okot" w:date="2020-01-21T13:57:00Z">
        <w:r w:rsidR="002E2CD4">
          <w:t>3</w:t>
        </w:r>
      </w:ins>
      <w:ins w:id="6312" w:author="Okot" w:date="2020-01-20T15:21:00Z">
        <w:r>
          <w:t>.</w:t>
        </w:r>
      </w:ins>
    </w:p>
    <w:p w14:paraId="4E90F0EB" w14:textId="77777777" w:rsidR="00955828" w:rsidRDefault="00955828" w:rsidP="00955828">
      <w:pPr>
        <w:ind w:firstLine="0"/>
        <w:rPr>
          <w:ins w:id="6313" w:author="Okot" w:date="2020-01-20T15:21:00Z"/>
        </w:rPr>
      </w:pPr>
      <w:ins w:id="6314" w:author="Okot" w:date="2020-01-20T15:21:00Z">
        <w:r>
          <w:t>Opis scenariusza przypadku użycia „Wyszukiwanie produktu po składniku odżywczym”.</w:t>
        </w:r>
      </w:ins>
    </w:p>
    <w:tbl>
      <w:tblPr>
        <w:tblStyle w:val="Tabela-Siatka"/>
        <w:tblW w:w="0" w:type="auto"/>
        <w:tblLook w:val="04A0" w:firstRow="1" w:lastRow="0" w:firstColumn="1" w:lastColumn="0" w:noHBand="0" w:noVBand="1"/>
      </w:tblPr>
      <w:tblGrid>
        <w:gridCol w:w="3397"/>
        <w:gridCol w:w="5664"/>
      </w:tblGrid>
      <w:tr w:rsidR="00955828" w14:paraId="26CC8257" w14:textId="77777777" w:rsidTr="00645B77">
        <w:trPr>
          <w:ins w:id="6315" w:author="Okot" w:date="2020-01-20T15:21:00Z"/>
        </w:trPr>
        <w:tc>
          <w:tcPr>
            <w:tcW w:w="3397" w:type="dxa"/>
          </w:tcPr>
          <w:p w14:paraId="297743E9" w14:textId="77777777" w:rsidR="00955828" w:rsidRPr="006076CC" w:rsidRDefault="00955828" w:rsidP="00645B77">
            <w:pPr>
              <w:ind w:firstLine="0"/>
              <w:rPr>
                <w:ins w:id="6316" w:author="Okot" w:date="2020-01-20T15:21:00Z"/>
                <w:b/>
              </w:rPr>
            </w:pPr>
            <w:ins w:id="6317" w:author="Okot" w:date="2020-01-20T15:21:00Z">
              <w:r w:rsidRPr="006076CC">
                <w:rPr>
                  <w:b/>
                </w:rPr>
                <w:t>Nazwa</w:t>
              </w:r>
            </w:ins>
          </w:p>
        </w:tc>
        <w:tc>
          <w:tcPr>
            <w:tcW w:w="5664" w:type="dxa"/>
          </w:tcPr>
          <w:p w14:paraId="5F7501A2" w14:textId="30C8B210" w:rsidR="00955828" w:rsidRPr="00A12070" w:rsidRDefault="002E2CD4">
            <w:pPr>
              <w:ind w:firstLine="0"/>
              <w:rPr>
                <w:ins w:id="6318" w:author="Okot" w:date="2020-01-20T15:21:00Z"/>
                <w:b/>
                <w:i/>
              </w:rPr>
            </w:pPr>
            <w:ins w:id="6319" w:author="Okot" w:date="2020-01-20T15:21:00Z">
              <w:r>
                <w:rPr>
                  <w:b/>
                  <w:i/>
                </w:rPr>
                <w:t>PU033</w:t>
              </w:r>
              <w:r w:rsidR="00955828" w:rsidRPr="00A12070">
                <w:rPr>
                  <w:b/>
                  <w:i/>
                </w:rPr>
                <w:t>: Wyszukiwanie produktu po składniku odżywczym</w:t>
              </w:r>
            </w:ins>
          </w:p>
        </w:tc>
      </w:tr>
      <w:tr w:rsidR="00955828" w14:paraId="0BBC64A2" w14:textId="77777777" w:rsidTr="00645B77">
        <w:trPr>
          <w:ins w:id="6320" w:author="Okot" w:date="2020-01-20T15:21:00Z"/>
        </w:trPr>
        <w:tc>
          <w:tcPr>
            <w:tcW w:w="3397" w:type="dxa"/>
          </w:tcPr>
          <w:p w14:paraId="0EB0F8F5" w14:textId="77777777" w:rsidR="00955828" w:rsidRPr="006076CC" w:rsidRDefault="00955828" w:rsidP="00645B77">
            <w:pPr>
              <w:ind w:firstLine="0"/>
              <w:rPr>
                <w:ins w:id="6321" w:author="Okot" w:date="2020-01-20T15:21:00Z"/>
                <w:b/>
              </w:rPr>
            </w:pPr>
            <w:ins w:id="6322" w:author="Okot" w:date="2020-01-20T15:21:00Z">
              <w:r w:rsidRPr="006076CC">
                <w:rPr>
                  <w:b/>
                </w:rPr>
                <w:t>Opis</w:t>
              </w:r>
            </w:ins>
          </w:p>
        </w:tc>
        <w:tc>
          <w:tcPr>
            <w:tcW w:w="5664" w:type="dxa"/>
          </w:tcPr>
          <w:p w14:paraId="364B8F12" w14:textId="77777777" w:rsidR="00955828" w:rsidRDefault="00955828" w:rsidP="00645B77">
            <w:pPr>
              <w:ind w:firstLine="0"/>
              <w:rPr>
                <w:ins w:id="6323" w:author="Okot" w:date="2020-01-20T15:21:00Z"/>
              </w:rPr>
            </w:pPr>
            <w:ins w:id="6324" w:author="Okot" w:date="2020-01-20T15:21:00Z">
              <w:r>
                <w:t>Przypadek użycia pozwala użytkownikowi znaleźć w bazie produktów produkt o najwyżej zawartości wybranego składnika odżywczego.</w:t>
              </w:r>
            </w:ins>
          </w:p>
        </w:tc>
      </w:tr>
      <w:tr w:rsidR="00955828" w14:paraId="43E6A81B" w14:textId="77777777" w:rsidTr="00645B77">
        <w:trPr>
          <w:ins w:id="6325" w:author="Okot" w:date="2020-01-20T15:21:00Z"/>
        </w:trPr>
        <w:tc>
          <w:tcPr>
            <w:tcW w:w="3397" w:type="dxa"/>
          </w:tcPr>
          <w:p w14:paraId="556D4C14" w14:textId="77777777" w:rsidR="00955828" w:rsidRPr="006076CC" w:rsidRDefault="00955828" w:rsidP="00645B77">
            <w:pPr>
              <w:ind w:firstLine="0"/>
              <w:rPr>
                <w:ins w:id="6326" w:author="Okot" w:date="2020-01-20T15:21:00Z"/>
                <w:b/>
              </w:rPr>
            </w:pPr>
            <w:ins w:id="6327" w:author="Okot" w:date="2020-01-20T15:21:00Z">
              <w:r w:rsidRPr="006076CC">
                <w:rPr>
                  <w:b/>
                </w:rPr>
                <w:t>Warunki początkowe</w:t>
              </w:r>
            </w:ins>
          </w:p>
        </w:tc>
        <w:tc>
          <w:tcPr>
            <w:tcW w:w="5664" w:type="dxa"/>
          </w:tcPr>
          <w:p w14:paraId="5D0C8211" w14:textId="77777777" w:rsidR="00955828" w:rsidRDefault="00955828" w:rsidP="00645B77">
            <w:pPr>
              <w:ind w:firstLine="0"/>
              <w:rPr>
                <w:ins w:id="6328" w:author="Okot" w:date="2020-01-20T15:21:00Z"/>
              </w:rPr>
            </w:pPr>
            <w:ins w:id="6329" w:author="Okot" w:date="2020-01-20T15:21:00Z">
              <w:r>
                <w:t>Użytkownik poprawnie zrealizował PU002 i znajduje się na podstronie „Wyszukiwarka produktów”.</w:t>
              </w:r>
            </w:ins>
          </w:p>
        </w:tc>
      </w:tr>
      <w:tr w:rsidR="00955828" w14:paraId="4E2F5194" w14:textId="77777777" w:rsidTr="00645B77">
        <w:trPr>
          <w:ins w:id="6330" w:author="Okot" w:date="2020-01-20T15:21:00Z"/>
        </w:trPr>
        <w:tc>
          <w:tcPr>
            <w:tcW w:w="3397" w:type="dxa"/>
          </w:tcPr>
          <w:p w14:paraId="02CBFD29" w14:textId="77777777" w:rsidR="00955828" w:rsidRPr="006076CC" w:rsidRDefault="00955828" w:rsidP="00645B77">
            <w:pPr>
              <w:ind w:firstLine="0"/>
              <w:rPr>
                <w:ins w:id="6331" w:author="Okot" w:date="2020-01-20T15:21:00Z"/>
                <w:b/>
              </w:rPr>
            </w:pPr>
            <w:ins w:id="6332" w:author="Okot" w:date="2020-01-20T15:21:00Z">
              <w:r w:rsidRPr="006076CC">
                <w:rPr>
                  <w:b/>
                </w:rPr>
                <w:t>Inicjacja</w:t>
              </w:r>
            </w:ins>
          </w:p>
        </w:tc>
        <w:tc>
          <w:tcPr>
            <w:tcW w:w="5664" w:type="dxa"/>
          </w:tcPr>
          <w:p w14:paraId="66BBD034" w14:textId="77777777" w:rsidR="00955828" w:rsidRDefault="00955828" w:rsidP="00645B77">
            <w:pPr>
              <w:ind w:firstLine="0"/>
              <w:rPr>
                <w:ins w:id="6333" w:author="Okot" w:date="2020-01-20T15:21:00Z"/>
              </w:rPr>
            </w:pPr>
            <w:ins w:id="6334" w:author="Okot" w:date="2020-01-20T15:21:00Z">
              <w:r>
                <w:t>Użytkownika rozwija listę składników odżywczych.</w:t>
              </w:r>
            </w:ins>
          </w:p>
        </w:tc>
      </w:tr>
      <w:tr w:rsidR="00955828" w14:paraId="2CA1F5C1" w14:textId="77777777" w:rsidTr="00645B77">
        <w:trPr>
          <w:ins w:id="6335" w:author="Okot" w:date="2020-01-20T15:21:00Z"/>
        </w:trPr>
        <w:tc>
          <w:tcPr>
            <w:tcW w:w="3397" w:type="dxa"/>
          </w:tcPr>
          <w:p w14:paraId="085980D2" w14:textId="77777777" w:rsidR="00955828" w:rsidRPr="006076CC" w:rsidRDefault="00955828" w:rsidP="00645B77">
            <w:pPr>
              <w:ind w:firstLine="0"/>
              <w:rPr>
                <w:ins w:id="6336" w:author="Okot" w:date="2020-01-20T15:21:00Z"/>
                <w:b/>
              </w:rPr>
            </w:pPr>
            <w:ins w:id="6337" w:author="Okot" w:date="2020-01-20T15:21:00Z">
              <w:r w:rsidRPr="006076CC">
                <w:rPr>
                  <w:b/>
                </w:rPr>
                <w:t>Warunki końcowe</w:t>
              </w:r>
            </w:ins>
          </w:p>
        </w:tc>
        <w:tc>
          <w:tcPr>
            <w:tcW w:w="5664" w:type="dxa"/>
          </w:tcPr>
          <w:p w14:paraId="6CAFBAE6" w14:textId="77777777" w:rsidR="00955828" w:rsidRDefault="00955828" w:rsidP="00645B77">
            <w:pPr>
              <w:ind w:firstLine="0"/>
              <w:rPr>
                <w:ins w:id="6338" w:author="Okot" w:date="2020-01-20T15:21:00Z"/>
              </w:rPr>
            </w:pPr>
            <w:ins w:id="6339" w:author="Okot" w:date="2020-01-20T15:21:00Z">
              <w:r>
                <w:t>Wyświetlona została tabela zawierająca 20 produktów o najwyższej zawartości wybranego składnika.</w:t>
              </w:r>
            </w:ins>
          </w:p>
        </w:tc>
      </w:tr>
      <w:tr w:rsidR="00955828" w14:paraId="31BCEB7D" w14:textId="77777777" w:rsidTr="00645B77">
        <w:trPr>
          <w:ins w:id="6340" w:author="Okot" w:date="2020-01-20T15:21:00Z"/>
        </w:trPr>
        <w:tc>
          <w:tcPr>
            <w:tcW w:w="3397" w:type="dxa"/>
          </w:tcPr>
          <w:p w14:paraId="5C5DABAD" w14:textId="77777777" w:rsidR="00955828" w:rsidRPr="006076CC" w:rsidRDefault="00955828" w:rsidP="00645B77">
            <w:pPr>
              <w:ind w:firstLine="0"/>
              <w:rPr>
                <w:ins w:id="6341" w:author="Okot" w:date="2020-01-20T15:21:00Z"/>
                <w:b/>
              </w:rPr>
            </w:pPr>
            <w:ins w:id="6342" w:author="Okot" w:date="2020-01-20T15:21:00Z">
              <w:r w:rsidRPr="006076CC">
                <w:rPr>
                  <w:b/>
                </w:rPr>
                <w:t>Scenariusz główny</w:t>
              </w:r>
            </w:ins>
          </w:p>
        </w:tc>
        <w:tc>
          <w:tcPr>
            <w:tcW w:w="5664" w:type="dxa"/>
          </w:tcPr>
          <w:p w14:paraId="108FFF64" w14:textId="77777777" w:rsidR="00955828" w:rsidRDefault="00955828" w:rsidP="00645B77">
            <w:pPr>
              <w:ind w:firstLine="0"/>
              <w:rPr>
                <w:ins w:id="6343" w:author="Okot" w:date="2020-01-20T15:21:00Z"/>
              </w:rPr>
            </w:pPr>
            <w:ins w:id="6344" w:author="Okot" w:date="2020-01-20T15:21:00Z">
              <w:r>
                <w:t>1. Użytkownik wybiera z listy składnik.</w:t>
              </w:r>
            </w:ins>
          </w:p>
          <w:p w14:paraId="7F45563F" w14:textId="77777777" w:rsidR="00955828" w:rsidRDefault="00955828" w:rsidP="00645B77">
            <w:pPr>
              <w:ind w:firstLine="0"/>
              <w:rPr>
                <w:ins w:id="6345" w:author="Okot" w:date="2020-01-20T15:21:00Z"/>
              </w:rPr>
            </w:pPr>
            <w:ins w:id="6346" w:author="Okot" w:date="2020-01-20T15:21:00Z">
              <w:r>
                <w:t>2. Użytkownik naciska przycisk wyszukiwania.</w:t>
              </w:r>
            </w:ins>
          </w:p>
          <w:p w14:paraId="220AB490" w14:textId="77777777" w:rsidR="00955828" w:rsidRDefault="00955828" w:rsidP="00645B77">
            <w:pPr>
              <w:ind w:firstLine="0"/>
              <w:rPr>
                <w:ins w:id="6347" w:author="Okot" w:date="2020-01-20T15:21:00Z"/>
              </w:rPr>
            </w:pPr>
            <w:ins w:id="6348" w:author="Okot" w:date="2020-01-20T15:21:00Z">
              <w:r>
                <w:t>3. System sprawdza poprawność przesyłania formularza.</w:t>
              </w:r>
            </w:ins>
          </w:p>
          <w:p w14:paraId="0FBDAD97" w14:textId="77777777" w:rsidR="00955828" w:rsidRDefault="00955828" w:rsidP="00645B77">
            <w:pPr>
              <w:ind w:firstLine="0"/>
              <w:rPr>
                <w:ins w:id="6349" w:author="Okot" w:date="2020-01-20T15:21:00Z"/>
              </w:rPr>
            </w:pPr>
            <w:ins w:id="6350" w:author="Okot" w:date="2020-01-20T15:21:00Z">
              <w:r>
                <w:t>4. System przesyła zapytania do bazy danych.</w:t>
              </w:r>
            </w:ins>
          </w:p>
          <w:p w14:paraId="7AB932F3" w14:textId="77777777" w:rsidR="00955828" w:rsidRDefault="00955828" w:rsidP="00645B77">
            <w:pPr>
              <w:ind w:firstLine="0"/>
              <w:rPr>
                <w:ins w:id="6351" w:author="Okot" w:date="2020-01-20T15:21:00Z"/>
              </w:rPr>
            </w:pPr>
            <w:ins w:id="6352" w:author="Okot" w:date="2020-01-20T15:21:00Z">
              <w:r>
                <w:t>5. Baza danych zwraca rezultat zapytania.</w:t>
              </w:r>
            </w:ins>
          </w:p>
          <w:p w14:paraId="2DE47DDA" w14:textId="77777777" w:rsidR="00955828" w:rsidRDefault="00955828" w:rsidP="00645B77">
            <w:pPr>
              <w:ind w:firstLine="0"/>
              <w:rPr>
                <w:ins w:id="6353" w:author="Okot" w:date="2020-01-20T15:21:00Z"/>
              </w:rPr>
            </w:pPr>
            <w:ins w:id="6354" w:author="Okot" w:date="2020-01-20T15:21:00Z">
              <w:r>
                <w:t>6. System wyświetla zwrócone dane w formie tabeli.</w:t>
              </w:r>
            </w:ins>
          </w:p>
        </w:tc>
      </w:tr>
      <w:tr w:rsidR="00955828" w14:paraId="1DA1CC43" w14:textId="77777777" w:rsidTr="00645B77">
        <w:trPr>
          <w:trHeight w:val="54"/>
          <w:ins w:id="6355" w:author="Okot" w:date="2020-01-20T15:21:00Z"/>
        </w:trPr>
        <w:tc>
          <w:tcPr>
            <w:tcW w:w="3397" w:type="dxa"/>
          </w:tcPr>
          <w:p w14:paraId="37A2E557" w14:textId="77777777" w:rsidR="00955828" w:rsidRPr="006076CC" w:rsidRDefault="00955828" w:rsidP="00645B77">
            <w:pPr>
              <w:ind w:firstLine="0"/>
              <w:rPr>
                <w:ins w:id="6356" w:author="Okot" w:date="2020-01-20T15:21:00Z"/>
                <w:b/>
              </w:rPr>
            </w:pPr>
            <w:ins w:id="6357" w:author="Okot" w:date="2020-01-20T15:21:00Z">
              <w:r w:rsidRPr="006076CC">
                <w:rPr>
                  <w:b/>
                </w:rPr>
                <w:t>Scenariusze alternatywne</w:t>
              </w:r>
            </w:ins>
          </w:p>
        </w:tc>
        <w:tc>
          <w:tcPr>
            <w:tcW w:w="5664" w:type="dxa"/>
          </w:tcPr>
          <w:p w14:paraId="7F4506A7" w14:textId="77777777" w:rsidR="00955828" w:rsidRDefault="00955828" w:rsidP="00645B77">
            <w:pPr>
              <w:ind w:firstLine="0"/>
              <w:rPr>
                <w:ins w:id="6358" w:author="Okot" w:date="2020-01-20T15:21:00Z"/>
              </w:rPr>
            </w:pPr>
            <w:ins w:id="6359" w:author="Okot" w:date="2020-01-20T15:21:00Z">
              <w:r>
                <w:t>3.1. Żaden składnik nie został wybrany.</w:t>
              </w:r>
            </w:ins>
          </w:p>
          <w:p w14:paraId="161D42E2" w14:textId="77777777" w:rsidR="00955828" w:rsidRDefault="00955828" w:rsidP="00645B77">
            <w:pPr>
              <w:ind w:firstLine="0"/>
              <w:rPr>
                <w:ins w:id="6360" w:author="Okot" w:date="2020-01-20T15:21:00Z"/>
              </w:rPr>
            </w:pPr>
            <w:ins w:id="6361" w:author="Okot" w:date="2020-01-20T15:21:00Z">
              <w:r>
                <w:t>3.1.1. Wyświetlony zostaje stosowny komunikat błędu.</w:t>
              </w:r>
            </w:ins>
          </w:p>
          <w:p w14:paraId="7B9BA8A5" w14:textId="703B3D7D" w:rsidR="00955828" w:rsidRDefault="00975867" w:rsidP="00645B77">
            <w:pPr>
              <w:ind w:firstLine="0"/>
              <w:rPr>
                <w:ins w:id="6362" w:author="Okot" w:date="2020-01-20T15:21:00Z"/>
              </w:rPr>
            </w:pPr>
            <w:ins w:id="6363" w:author="Okot" w:date="2020-01-20T15:21:00Z">
              <w:r>
                <w:t>3.1.2. Powrót do pkt</w:t>
              </w:r>
              <w:r w:rsidR="00955828">
                <w:t xml:space="preserve"> 1.</w:t>
              </w:r>
            </w:ins>
          </w:p>
        </w:tc>
      </w:tr>
    </w:tbl>
    <w:p w14:paraId="4461881B" w14:textId="067F7ED0" w:rsidR="0007340D" w:rsidRDefault="006451EB">
      <w:pPr>
        <w:spacing w:after="160" w:line="259" w:lineRule="auto"/>
        <w:ind w:firstLine="0"/>
        <w:jc w:val="center"/>
        <w:rPr>
          <w:ins w:id="6364" w:author="Okot" w:date="2020-01-20T15:58:00Z"/>
        </w:rPr>
        <w:pPrChange w:id="6365" w:author="Okot" w:date="2020-01-20T15:58:00Z">
          <w:pPr>
            <w:spacing w:after="160" w:line="259" w:lineRule="auto"/>
            <w:ind w:firstLine="0"/>
            <w:jc w:val="left"/>
          </w:pPr>
        </w:pPrChange>
      </w:pPr>
      <w:ins w:id="6366" w:author="Okot" w:date="2020-01-20T15:58:00Z">
        <w:r>
          <w:rPr>
            <w:noProof/>
            <w:lang w:eastAsia="pl-PL"/>
          </w:rPr>
          <w:lastRenderedPageBreak/>
          <w:drawing>
            <wp:inline distT="0" distB="0" distL="0" distR="0" wp14:anchorId="64309EF8" wp14:editId="0111835B">
              <wp:extent cx="5136299" cy="4302000"/>
              <wp:effectExtent l="190500" t="190500" r="198120" b="19431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rzypadkiużyciaFINAL_Part3_Logged.png"/>
                      <pic:cNvPicPr/>
                    </pic:nvPicPr>
                    <pic:blipFill>
                      <a:blip r:embed="rId65">
                        <a:extLst>
                          <a:ext uri="{28A0092B-C50C-407E-A947-70E740481C1C}">
                            <a14:useLocalDpi xmlns:a14="http://schemas.microsoft.com/office/drawing/2010/main" val="0"/>
                          </a:ext>
                        </a:extLst>
                      </a:blip>
                      <a:stretch>
                        <a:fillRect/>
                      </a:stretch>
                    </pic:blipFill>
                    <pic:spPr>
                      <a:xfrm>
                        <a:off x="0" y="0"/>
                        <a:ext cx="5136299" cy="4302000"/>
                      </a:xfrm>
                      <a:prstGeom prst="rect">
                        <a:avLst/>
                      </a:prstGeom>
                      <a:ln>
                        <a:noFill/>
                      </a:ln>
                      <a:effectLst>
                        <a:outerShdw blurRad="190500" algn="tl" rotWithShape="0">
                          <a:srgbClr val="000000">
                            <a:alpha val="70000"/>
                          </a:srgbClr>
                        </a:outerShdw>
                      </a:effectLst>
                    </pic:spPr>
                  </pic:pic>
                </a:graphicData>
              </a:graphic>
            </wp:inline>
          </w:drawing>
        </w:r>
      </w:ins>
    </w:p>
    <w:p w14:paraId="60C3DE90" w14:textId="77777777" w:rsidR="00EA61D6" w:rsidRDefault="00EA61D6" w:rsidP="000D06EF">
      <w:pPr>
        <w:spacing w:after="160" w:line="259" w:lineRule="auto"/>
        <w:ind w:firstLine="0"/>
        <w:jc w:val="center"/>
        <w:rPr>
          <w:ins w:id="6367" w:author="Okot" w:date="2020-01-20T19:37:00Z"/>
        </w:rPr>
      </w:pPr>
    </w:p>
    <w:p w14:paraId="44B62718" w14:textId="11FA39BB" w:rsidR="000D06EF" w:rsidRDefault="000D06EF" w:rsidP="000D06EF">
      <w:pPr>
        <w:spacing w:after="160" w:line="259" w:lineRule="auto"/>
        <w:ind w:firstLine="0"/>
        <w:jc w:val="center"/>
        <w:rPr>
          <w:ins w:id="6368" w:author="Okot" w:date="2020-01-20T15:45:00Z"/>
        </w:rPr>
      </w:pPr>
      <w:ins w:id="6369" w:author="Okot" w:date="2020-01-20T15:45:00Z">
        <w:r>
          <w:t>Rys. 4.6. Diagram przypadków użycia związanych z dodawaniem własnych produktów, wprowadzaniem spożytych posiłków oraz przeglądaniem stopnia zaspokojenia swojego zapotrze</w:t>
        </w:r>
      </w:ins>
      <w:ins w:id="6370" w:author="Okot" w:date="2020-01-20T15:46:00Z">
        <w:r>
          <w:t>bowania na składniki odżywcze</w:t>
        </w:r>
      </w:ins>
      <w:ins w:id="6371" w:author="Okot" w:date="2020-01-20T15:45:00Z">
        <w:r>
          <w:t xml:space="preserve"> przez zalogowanego użytkownika.</w:t>
        </w:r>
      </w:ins>
    </w:p>
    <w:p w14:paraId="38A1CBA0" w14:textId="609163FF" w:rsidR="00A3379B" w:rsidRDefault="00A3379B">
      <w:pPr>
        <w:spacing w:after="160" w:line="259" w:lineRule="auto"/>
        <w:ind w:firstLine="0"/>
        <w:jc w:val="center"/>
        <w:rPr>
          <w:ins w:id="6372" w:author="Okot" w:date="2020-01-20T15:46:00Z"/>
        </w:rPr>
        <w:pPrChange w:id="6373" w:author="Okot" w:date="2020-01-20T15:44:00Z">
          <w:pPr>
            <w:spacing w:after="160" w:line="259" w:lineRule="auto"/>
            <w:ind w:firstLine="0"/>
            <w:jc w:val="left"/>
          </w:pPr>
        </w:pPrChange>
      </w:pPr>
    </w:p>
    <w:p w14:paraId="102FF748" w14:textId="77051FFF" w:rsidR="003D087F" w:rsidRDefault="003D087F" w:rsidP="003D087F">
      <w:pPr>
        <w:ind w:firstLine="0"/>
        <w:rPr>
          <w:ins w:id="6374" w:author="Okot" w:date="2020-01-20T15:46:00Z"/>
        </w:rPr>
      </w:pPr>
      <w:ins w:id="6375" w:author="Okot" w:date="2020-01-20T15:46:00Z">
        <w:r>
          <w:t>Tabela 4.</w:t>
        </w:r>
      </w:ins>
      <w:ins w:id="6376" w:author="Okot" w:date="2020-01-20T15:47:00Z">
        <w:r>
          <w:t>3</w:t>
        </w:r>
      </w:ins>
      <w:ins w:id="6377" w:author="Okot" w:date="2020-01-20T15:46:00Z">
        <w:r w:rsidR="002E2CD4">
          <w:t>4</w:t>
        </w:r>
        <w:r>
          <w:t>.</w:t>
        </w:r>
      </w:ins>
    </w:p>
    <w:p w14:paraId="7C883396" w14:textId="5A58CCD4" w:rsidR="003D087F" w:rsidRDefault="003D087F">
      <w:pPr>
        <w:ind w:firstLine="0"/>
        <w:rPr>
          <w:ins w:id="6378" w:author="Okot" w:date="2020-01-20T15:04:00Z"/>
        </w:rPr>
        <w:pPrChange w:id="6379" w:author="Okot" w:date="2020-01-20T15:47:00Z">
          <w:pPr>
            <w:spacing w:after="160" w:line="259" w:lineRule="auto"/>
            <w:ind w:firstLine="0"/>
            <w:jc w:val="left"/>
          </w:pPr>
        </w:pPrChange>
      </w:pPr>
      <w:ins w:id="6380" w:author="Okot" w:date="2020-01-20T15:46:00Z">
        <w:r>
          <w:t>Opis scenariusza przypadku użycia „Przeglądanie podstrony Moje produkty”.</w:t>
        </w:r>
      </w:ins>
    </w:p>
    <w:tbl>
      <w:tblPr>
        <w:tblStyle w:val="Tabela-Siatka"/>
        <w:tblW w:w="0" w:type="auto"/>
        <w:tblLook w:val="04A0" w:firstRow="1" w:lastRow="0" w:firstColumn="1" w:lastColumn="0" w:noHBand="0" w:noVBand="1"/>
      </w:tblPr>
      <w:tblGrid>
        <w:gridCol w:w="3397"/>
        <w:gridCol w:w="5664"/>
      </w:tblGrid>
      <w:tr w:rsidR="003D087F" w14:paraId="493F3BDF" w14:textId="77777777" w:rsidTr="00645B77">
        <w:trPr>
          <w:ins w:id="6381" w:author="Okot" w:date="2020-01-20T15:46:00Z"/>
        </w:trPr>
        <w:tc>
          <w:tcPr>
            <w:tcW w:w="3397" w:type="dxa"/>
          </w:tcPr>
          <w:p w14:paraId="4888D5F7" w14:textId="77777777" w:rsidR="003D087F" w:rsidRPr="009E0555" w:rsidRDefault="003D087F" w:rsidP="00645B77">
            <w:pPr>
              <w:ind w:firstLine="0"/>
              <w:rPr>
                <w:ins w:id="6382" w:author="Okot" w:date="2020-01-20T15:46:00Z"/>
                <w:b/>
              </w:rPr>
            </w:pPr>
            <w:ins w:id="6383" w:author="Okot" w:date="2020-01-20T15:46:00Z">
              <w:r w:rsidRPr="009E0555">
                <w:rPr>
                  <w:b/>
                </w:rPr>
                <w:t>Nazwa</w:t>
              </w:r>
            </w:ins>
          </w:p>
        </w:tc>
        <w:tc>
          <w:tcPr>
            <w:tcW w:w="5664" w:type="dxa"/>
          </w:tcPr>
          <w:p w14:paraId="44854F47" w14:textId="716C4D98" w:rsidR="003D087F" w:rsidRPr="007A0FF6" w:rsidRDefault="002E2CD4" w:rsidP="00645B77">
            <w:pPr>
              <w:ind w:firstLine="0"/>
              <w:rPr>
                <w:ins w:id="6384" w:author="Okot" w:date="2020-01-20T15:46:00Z"/>
                <w:b/>
                <w:i/>
              </w:rPr>
            </w:pPr>
            <w:ins w:id="6385" w:author="Okot" w:date="2020-01-20T15:46:00Z">
              <w:r>
                <w:rPr>
                  <w:b/>
                  <w:i/>
                </w:rPr>
                <w:t>PU034</w:t>
              </w:r>
              <w:r w:rsidR="003D087F" w:rsidRPr="007A0FF6">
                <w:rPr>
                  <w:b/>
                  <w:i/>
                </w:rPr>
                <w:t>:</w:t>
              </w:r>
              <w:r w:rsidR="003D087F">
                <w:rPr>
                  <w:b/>
                  <w:i/>
                </w:rPr>
                <w:t xml:space="preserve"> Przeglądanie podstrony Moje produkty</w:t>
              </w:r>
            </w:ins>
          </w:p>
        </w:tc>
      </w:tr>
      <w:tr w:rsidR="003D087F" w14:paraId="3EA4BD2E" w14:textId="77777777" w:rsidTr="00645B77">
        <w:trPr>
          <w:ins w:id="6386" w:author="Okot" w:date="2020-01-20T15:46:00Z"/>
        </w:trPr>
        <w:tc>
          <w:tcPr>
            <w:tcW w:w="3397" w:type="dxa"/>
          </w:tcPr>
          <w:p w14:paraId="19E8B521" w14:textId="77777777" w:rsidR="003D087F" w:rsidRPr="009E0555" w:rsidRDefault="003D087F" w:rsidP="00645B77">
            <w:pPr>
              <w:ind w:firstLine="0"/>
              <w:rPr>
                <w:ins w:id="6387" w:author="Okot" w:date="2020-01-20T15:46:00Z"/>
                <w:b/>
              </w:rPr>
            </w:pPr>
            <w:ins w:id="6388" w:author="Okot" w:date="2020-01-20T15:46:00Z">
              <w:r w:rsidRPr="009E0555">
                <w:rPr>
                  <w:b/>
                </w:rPr>
                <w:t>Opis</w:t>
              </w:r>
            </w:ins>
          </w:p>
        </w:tc>
        <w:tc>
          <w:tcPr>
            <w:tcW w:w="5664" w:type="dxa"/>
          </w:tcPr>
          <w:p w14:paraId="0F7961AC" w14:textId="77777777" w:rsidR="003D087F" w:rsidRDefault="003D087F" w:rsidP="00645B77">
            <w:pPr>
              <w:ind w:firstLine="0"/>
              <w:rPr>
                <w:ins w:id="6389" w:author="Okot" w:date="2020-01-20T15:46:00Z"/>
              </w:rPr>
            </w:pPr>
            <w:ins w:id="6390" w:author="Okot" w:date="2020-01-20T15:46:00Z">
              <w:r>
                <w:t>Przypadek użycia umożliwia zalogowanemu użytkownikowi przeglądanie strony, który wyświetla produkty dodane przez niego do bazy produktów</w:t>
              </w:r>
            </w:ins>
          </w:p>
        </w:tc>
      </w:tr>
      <w:tr w:rsidR="003D087F" w14:paraId="24D4FF3D" w14:textId="77777777" w:rsidTr="00645B77">
        <w:trPr>
          <w:ins w:id="6391" w:author="Okot" w:date="2020-01-20T15:46:00Z"/>
        </w:trPr>
        <w:tc>
          <w:tcPr>
            <w:tcW w:w="3397" w:type="dxa"/>
          </w:tcPr>
          <w:p w14:paraId="50FA624E" w14:textId="77777777" w:rsidR="003D087F" w:rsidRPr="009E0555" w:rsidRDefault="003D087F" w:rsidP="00645B77">
            <w:pPr>
              <w:ind w:firstLine="0"/>
              <w:rPr>
                <w:ins w:id="6392" w:author="Okot" w:date="2020-01-20T15:46:00Z"/>
                <w:b/>
              </w:rPr>
            </w:pPr>
            <w:ins w:id="6393" w:author="Okot" w:date="2020-01-20T15:46:00Z">
              <w:r w:rsidRPr="009E0555">
                <w:rPr>
                  <w:b/>
                </w:rPr>
                <w:t>Warunki początkowe</w:t>
              </w:r>
            </w:ins>
          </w:p>
        </w:tc>
        <w:tc>
          <w:tcPr>
            <w:tcW w:w="5664" w:type="dxa"/>
          </w:tcPr>
          <w:p w14:paraId="309A26F3" w14:textId="77777777" w:rsidR="003D087F" w:rsidRDefault="003D087F" w:rsidP="00645B77">
            <w:pPr>
              <w:ind w:firstLine="0"/>
              <w:rPr>
                <w:ins w:id="6394" w:author="Okot" w:date="2020-01-20T15:46:00Z"/>
              </w:rPr>
            </w:pPr>
            <w:ins w:id="6395" w:author="Okot" w:date="2020-01-20T15:46:00Z">
              <w:r>
                <w:t>Użytkownik poprawnie zrealizował PU002.</w:t>
              </w:r>
            </w:ins>
          </w:p>
        </w:tc>
      </w:tr>
      <w:tr w:rsidR="003D087F" w14:paraId="1C191317" w14:textId="77777777" w:rsidTr="00645B77">
        <w:trPr>
          <w:ins w:id="6396" w:author="Okot" w:date="2020-01-20T15:46:00Z"/>
        </w:trPr>
        <w:tc>
          <w:tcPr>
            <w:tcW w:w="3397" w:type="dxa"/>
          </w:tcPr>
          <w:p w14:paraId="1A507B2A" w14:textId="77777777" w:rsidR="003D087F" w:rsidRPr="009E0555" w:rsidRDefault="003D087F" w:rsidP="00645B77">
            <w:pPr>
              <w:ind w:firstLine="0"/>
              <w:rPr>
                <w:ins w:id="6397" w:author="Okot" w:date="2020-01-20T15:46:00Z"/>
                <w:b/>
              </w:rPr>
            </w:pPr>
            <w:ins w:id="6398" w:author="Okot" w:date="2020-01-20T15:46:00Z">
              <w:r w:rsidRPr="009E0555">
                <w:rPr>
                  <w:b/>
                </w:rPr>
                <w:t>Inicjacja</w:t>
              </w:r>
            </w:ins>
          </w:p>
        </w:tc>
        <w:tc>
          <w:tcPr>
            <w:tcW w:w="5664" w:type="dxa"/>
          </w:tcPr>
          <w:p w14:paraId="1C91AFFC" w14:textId="77777777" w:rsidR="003D087F" w:rsidRDefault="003D087F" w:rsidP="00645B77">
            <w:pPr>
              <w:ind w:firstLine="0"/>
              <w:rPr>
                <w:ins w:id="6399" w:author="Okot" w:date="2020-01-20T15:46:00Z"/>
              </w:rPr>
            </w:pPr>
            <w:ins w:id="6400" w:author="Okot" w:date="2020-01-20T15:46:00Z">
              <w:r>
                <w:t>Użytkownik wybrał opcję „Moje produkty” w menu aplikacji.</w:t>
              </w:r>
            </w:ins>
          </w:p>
        </w:tc>
      </w:tr>
      <w:tr w:rsidR="003D087F" w14:paraId="0C830641" w14:textId="77777777" w:rsidTr="00645B77">
        <w:trPr>
          <w:ins w:id="6401" w:author="Okot" w:date="2020-01-20T15:46:00Z"/>
        </w:trPr>
        <w:tc>
          <w:tcPr>
            <w:tcW w:w="3397" w:type="dxa"/>
          </w:tcPr>
          <w:p w14:paraId="08FE2A35" w14:textId="77777777" w:rsidR="003D087F" w:rsidRPr="009E0555" w:rsidRDefault="003D087F" w:rsidP="00645B77">
            <w:pPr>
              <w:ind w:firstLine="0"/>
              <w:rPr>
                <w:ins w:id="6402" w:author="Okot" w:date="2020-01-20T15:46:00Z"/>
                <w:b/>
              </w:rPr>
            </w:pPr>
            <w:ins w:id="6403" w:author="Okot" w:date="2020-01-20T15:46:00Z">
              <w:r w:rsidRPr="009E0555">
                <w:rPr>
                  <w:b/>
                </w:rPr>
                <w:t>Warunki końcowe</w:t>
              </w:r>
            </w:ins>
          </w:p>
        </w:tc>
        <w:tc>
          <w:tcPr>
            <w:tcW w:w="5664" w:type="dxa"/>
          </w:tcPr>
          <w:p w14:paraId="19A5E65C" w14:textId="77777777" w:rsidR="003D087F" w:rsidRDefault="003D087F" w:rsidP="00645B77">
            <w:pPr>
              <w:ind w:firstLine="0"/>
              <w:rPr>
                <w:ins w:id="6404" w:author="Okot" w:date="2020-01-20T15:46:00Z"/>
              </w:rPr>
            </w:pPr>
            <w:ins w:id="6405" w:author="Okot" w:date="2020-01-20T15:46:00Z">
              <w:r>
                <w:t>Podstrona „Moje produkty” została poprawnie załadowana i wyświetlona.</w:t>
              </w:r>
            </w:ins>
          </w:p>
        </w:tc>
      </w:tr>
      <w:tr w:rsidR="003D087F" w14:paraId="557E9598" w14:textId="77777777" w:rsidTr="00645B77">
        <w:trPr>
          <w:ins w:id="6406" w:author="Okot" w:date="2020-01-20T15:46:00Z"/>
        </w:trPr>
        <w:tc>
          <w:tcPr>
            <w:tcW w:w="3397" w:type="dxa"/>
          </w:tcPr>
          <w:p w14:paraId="1993B33F" w14:textId="77777777" w:rsidR="003D087F" w:rsidRPr="009E0555" w:rsidRDefault="003D087F" w:rsidP="00645B77">
            <w:pPr>
              <w:ind w:firstLine="0"/>
              <w:rPr>
                <w:ins w:id="6407" w:author="Okot" w:date="2020-01-20T15:46:00Z"/>
                <w:b/>
              </w:rPr>
            </w:pPr>
            <w:ins w:id="6408" w:author="Okot" w:date="2020-01-20T15:46:00Z">
              <w:r w:rsidRPr="009E0555">
                <w:rPr>
                  <w:b/>
                </w:rPr>
                <w:lastRenderedPageBreak/>
                <w:t>Scenariusz główny</w:t>
              </w:r>
            </w:ins>
          </w:p>
        </w:tc>
        <w:tc>
          <w:tcPr>
            <w:tcW w:w="5664" w:type="dxa"/>
          </w:tcPr>
          <w:p w14:paraId="5250443D" w14:textId="77777777" w:rsidR="003D087F" w:rsidRDefault="003D087F" w:rsidP="00645B77">
            <w:pPr>
              <w:ind w:firstLine="0"/>
              <w:rPr>
                <w:ins w:id="6409" w:author="Okot" w:date="2020-01-20T15:46:00Z"/>
              </w:rPr>
            </w:pPr>
            <w:ins w:id="6410" w:author="Okot" w:date="2020-01-20T15:46:00Z">
              <w:r>
                <w:t>1. Użytkownik wybiera opcję „Moje produkty” w menu aplikacji.</w:t>
              </w:r>
            </w:ins>
          </w:p>
          <w:p w14:paraId="6C56B585" w14:textId="77777777" w:rsidR="003D087F" w:rsidRDefault="003D087F" w:rsidP="00645B77">
            <w:pPr>
              <w:ind w:firstLine="0"/>
              <w:rPr>
                <w:ins w:id="6411" w:author="Okot" w:date="2020-01-20T15:46:00Z"/>
              </w:rPr>
            </w:pPr>
            <w:ins w:id="6412" w:author="Okot" w:date="2020-01-20T15:46:00Z">
              <w:r>
                <w:t>2. System wyświetla podstronę „Moje produkty”.</w:t>
              </w:r>
            </w:ins>
          </w:p>
        </w:tc>
      </w:tr>
      <w:tr w:rsidR="003D087F" w14:paraId="5A8794EE" w14:textId="77777777" w:rsidTr="00645B77">
        <w:trPr>
          <w:trHeight w:val="54"/>
          <w:ins w:id="6413" w:author="Okot" w:date="2020-01-20T15:46:00Z"/>
        </w:trPr>
        <w:tc>
          <w:tcPr>
            <w:tcW w:w="3397" w:type="dxa"/>
          </w:tcPr>
          <w:p w14:paraId="743DBFCF" w14:textId="77777777" w:rsidR="003D087F" w:rsidRPr="009E0555" w:rsidRDefault="003D087F" w:rsidP="00645B77">
            <w:pPr>
              <w:ind w:firstLine="0"/>
              <w:rPr>
                <w:ins w:id="6414" w:author="Okot" w:date="2020-01-20T15:46:00Z"/>
                <w:b/>
              </w:rPr>
            </w:pPr>
            <w:ins w:id="6415" w:author="Okot" w:date="2020-01-20T15:46:00Z">
              <w:r w:rsidRPr="009E0555">
                <w:rPr>
                  <w:b/>
                </w:rPr>
                <w:t>Scenariusze alternatywne</w:t>
              </w:r>
            </w:ins>
          </w:p>
        </w:tc>
        <w:tc>
          <w:tcPr>
            <w:tcW w:w="5664" w:type="dxa"/>
          </w:tcPr>
          <w:p w14:paraId="7FF44EFF" w14:textId="77777777" w:rsidR="003D087F" w:rsidRDefault="003D087F" w:rsidP="00645B77">
            <w:pPr>
              <w:ind w:firstLine="0"/>
              <w:rPr>
                <w:ins w:id="6416" w:author="Okot" w:date="2020-01-20T15:46:00Z"/>
              </w:rPr>
            </w:pPr>
            <w:ins w:id="6417" w:author="Okot" w:date="2020-01-20T15:46:00Z">
              <w:r>
                <w:t>-</w:t>
              </w:r>
            </w:ins>
          </w:p>
        </w:tc>
      </w:tr>
    </w:tbl>
    <w:p w14:paraId="320D837E" w14:textId="77777777" w:rsidR="00A3379B" w:rsidRDefault="00A3379B">
      <w:pPr>
        <w:spacing w:after="160" w:line="259" w:lineRule="auto"/>
        <w:ind w:firstLine="0"/>
        <w:jc w:val="left"/>
        <w:rPr>
          <w:ins w:id="6418" w:author="Okot" w:date="2020-01-20T15:04:00Z"/>
        </w:rPr>
      </w:pPr>
    </w:p>
    <w:p w14:paraId="7351F3D6" w14:textId="392C4793" w:rsidR="00A12E2E" w:rsidRDefault="00A12E2E" w:rsidP="00A12E2E">
      <w:pPr>
        <w:ind w:firstLine="0"/>
        <w:rPr>
          <w:ins w:id="6419" w:author="Okot" w:date="2020-01-20T15:47:00Z"/>
        </w:rPr>
      </w:pPr>
      <w:ins w:id="6420" w:author="Okot" w:date="2020-01-20T15:47:00Z">
        <w:r>
          <w:t xml:space="preserve">Tabela </w:t>
        </w:r>
        <w:r w:rsidR="002E2CD4">
          <w:t>4.35</w:t>
        </w:r>
        <w:r>
          <w:t>. </w:t>
        </w:r>
      </w:ins>
    </w:p>
    <w:p w14:paraId="2A044577" w14:textId="77777777" w:rsidR="00A12E2E" w:rsidRDefault="00A12E2E" w:rsidP="00A12E2E">
      <w:pPr>
        <w:ind w:firstLine="0"/>
        <w:rPr>
          <w:ins w:id="6421" w:author="Okot" w:date="2020-01-20T15:47:00Z"/>
        </w:rPr>
      </w:pPr>
      <w:ins w:id="6422" w:author="Okot" w:date="2020-01-20T15:47:00Z">
        <w:r>
          <w:t>Opis scenariusza przypadku użycia „Dodanie produktu do bazy danych”.</w:t>
        </w:r>
      </w:ins>
    </w:p>
    <w:tbl>
      <w:tblPr>
        <w:tblStyle w:val="Tabela-Siatka"/>
        <w:tblW w:w="0" w:type="auto"/>
        <w:tblLook w:val="04A0" w:firstRow="1" w:lastRow="0" w:firstColumn="1" w:lastColumn="0" w:noHBand="0" w:noVBand="1"/>
      </w:tblPr>
      <w:tblGrid>
        <w:gridCol w:w="3397"/>
        <w:gridCol w:w="5664"/>
      </w:tblGrid>
      <w:tr w:rsidR="00A12E2E" w14:paraId="49FAFD80" w14:textId="77777777" w:rsidTr="00645B77">
        <w:trPr>
          <w:ins w:id="6423" w:author="Okot" w:date="2020-01-20T15:47:00Z"/>
        </w:trPr>
        <w:tc>
          <w:tcPr>
            <w:tcW w:w="3397" w:type="dxa"/>
          </w:tcPr>
          <w:p w14:paraId="00E9AF4A" w14:textId="77777777" w:rsidR="00A12E2E" w:rsidRPr="006076CC" w:rsidRDefault="00A12E2E" w:rsidP="00645B77">
            <w:pPr>
              <w:ind w:firstLine="0"/>
              <w:rPr>
                <w:ins w:id="6424" w:author="Okot" w:date="2020-01-20T15:47:00Z"/>
                <w:b/>
              </w:rPr>
            </w:pPr>
            <w:ins w:id="6425" w:author="Okot" w:date="2020-01-20T15:47:00Z">
              <w:r w:rsidRPr="006076CC">
                <w:rPr>
                  <w:b/>
                </w:rPr>
                <w:t>Nazwa</w:t>
              </w:r>
            </w:ins>
          </w:p>
        </w:tc>
        <w:tc>
          <w:tcPr>
            <w:tcW w:w="5664" w:type="dxa"/>
          </w:tcPr>
          <w:p w14:paraId="1FF6612F" w14:textId="31F4B115" w:rsidR="00A12E2E" w:rsidRPr="00A12070" w:rsidRDefault="002E2CD4" w:rsidP="00645B77">
            <w:pPr>
              <w:ind w:firstLine="0"/>
              <w:rPr>
                <w:ins w:id="6426" w:author="Okot" w:date="2020-01-20T15:47:00Z"/>
                <w:b/>
                <w:i/>
              </w:rPr>
            </w:pPr>
            <w:ins w:id="6427" w:author="Okot" w:date="2020-01-20T15:47:00Z">
              <w:r>
                <w:rPr>
                  <w:b/>
                  <w:i/>
                </w:rPr>
                <w:t>PU035</w:t>
              </w:r>
              <w:r w:rsidR="00A12E2E" w:rsidRPr="00A12070">
                <w:rPr>
                  <w:b/>
                  <w:i/>
                </w:rPr>
                <w:t>: Dodanie produktu do bazy danych</w:t>
              </w:r>
            </w:ins>
          </w:p>
        </w:tc>
      </w:tr>
      <w:tr w:rsidR="00A12E2E" w14:paraId="42C880E8" w14:textId="77777777" w:rsidTr="00645B77">
        <w:trPr>
          <w:ins w:id="6428" w:author="Okot" w:date="2020-01-20T15:47:00Z"/>
        </w:trPr>
        <w:tc>
          <w:tcPr>
            <w:tcW w:w="3397" w:type="dxa"/>
          </w:tcPr>
          <w:p w14:paraId="3CDBEA09" w14:textId="77777777" w:rsidR="00A12E2E" w:rsidRPr="006076CC" w:rsidRDefault="00A12E2E" w:rsidP="00645B77">
            <w:pPr>
              <w:ind w:firstLine="0"/>
              <w:rPr>
                <w:ins w:id="6429" w:author="Okot" w:date="2020-01-20T15:47:00Z"/>
                <w:b/>
              </w:rPr>
            </w:pPr>
            <w:ins w:id="6430" w:author="Okot" w:date="2020-01-20T15:47:00Z">
              <w:r w:rsidRPr="006076CC">
                <w:rPr>
                  <w:b/>
                </w:rPr>
                <w:t>Opis</w:t>
              </w:r>
            </w:ins>
          </w:p>
        </w:tc>
        <w:tc>
          <w:tcPr>
            <w:tcW w:w="5664" w:type="dxa"/>
          </w:tcPr>
          <w:p w14:paraId="5BAE24D9" w14:textId="77777777" w:rsidR="00A12E2E" w:rsidRDefault="00A12E2E" w:rsidP="00645B77">
            <w:pPr>
              <w:ind w:firstLine="0"/>
              <w:rPr>
                <w:ins w:id="6431" w:author="Okot" w:date="2020-01-20T15:47:00Z"/>
              </w:rPr>
            </w:pPr>
            <w:ins w:id="6432" w:author="Okot" w:date="2020-01-20T15:47:00Z">
              <w:r>
                <w:t>Przypadek użycia pozwala użytkownikowi dodać nowy produkt do bazy danych.</w:t>
              </w:r>
            </w:ins>
          </w:p>
        </w:tc>
      </w:tr>
      <w:tr w:rsidR="00A12E2E" w14:paraId="44155F7C" w14:textId="77777777" w:rsidTr="00645B77">
        <w:trPr>
          <w:ins w:id="6433" w:author="Okot" w:date="2020-01-20T15:47:00Z"/>
        </w:trPr>
        <w:tc>
          <w:tcPr>
            <w:tcW w:w="3397" w:type="dxa"/>
          </w:tcPr>
          <w:p w14:paraId="21062996" w14:textId="77777777" w:rsidR="00A12E2E" w:rsidRPr="006076CC" w:rsidRDefault="00A12E2E" w:rsidP="00645B77">
            <w:pPr>
              <w:ind w:firstLine="0"/>
              <w:rPr>
                <w:ins w:id="6434" w:author="Okot" w:date="2020-01-20T15:47:00Z"/>
                <w:b/>
              </w:rPr>
            </w:pPr>
            <w:ins w:id="6435" w:author="Okot" w:date="2020-01-20T15:47:00Z">
              <w:r w:rsidRPr="006076CC">
                <w:rPr>
                  <w:b/>
                </w:rPr>
                <w:t>Warunki początkowe</w:t>
              </w:r>
            </w:ins>
          </w:p>
        </w:tc>
        <w:tc>
          <w:tcPr>
            <w:tcW w:w="5664" w:type="dxa"/>
          </w:tcPr>
          <w:p w14:paraId="04762927" w14:textId="78584CD0" w:rsidR="00A12E2E" w:rsidRDefault="00A12E2E">
            <w:pPr>
              <w:ind w:firstLine="0"/>
              <w:rPr>
                <w:ins w:id="6436" w:author="Okot" w:date="2020-01-20T15:47:00Z"/>
              </w:rPr>
            </w:pPr>
            <w:ins w:id="6437" w:author="Okot" w:date="2020-01-20T15:47:00Z">
              <w:r>
                <w:t>Użytkownik poprawnie zrealizował PU002 i znajduje się na podstronie „</w:t>
              </w:r>
            </w:ins>
            <w:ins w:id="6438" w:author="Okot" w:date="2020-01-20T15:48:00Z">
              <w:r>
                <w:t>Moje produkty</w:t>
              </w:r>
            </w:ins>
            <w:ins w:id="6439" w:author="Okot" w:date="2020-01-20T15:47:00Z">
              <w:r>
                <w:t>”.</w:t>
              </w:r>
            </w:ins>
          </w:p>
        </w:tc>
      </w:tr>
      <w:tr w:rsidR="00A12E2E" w14:paraId="0B549865" w14:textId="77777777" w:rsidTr="00645B77">
        <w:trPr>
          <w:ins w:id="6440" w:author="Okot" w:date="2020-01-20T15:47:00Z"/>
        </w:trPr>
        <w:tc>
          <w:tcPr>
            <w:tcW w:w="3397" w:type="dxa"/>
          </w:tcPr>
          <w:p w14:paraId="02FCF93C" w14:textId="77777777" w:rsidR="00A12E2E" w:rsidRPr="006076CC" w:rsidRDefault="00A12E2E" w:rsidP="00645B77">
            <w:pPr>
              <w:ind w:firstLine="0"/>
              <w:rPr>
                <w:ins w:id="6441" w:author="Okot" w:date="2020-01-20T15:47:00Z"/>
                <w:b/>
              </w:rPr>
            </w:pPr>
            <w:ins w:id="6442" w:author="Okot" w:date="2020-01-20T15:47:00Z">
              <w:r w:rsidRPr="006076CC">
                <w:rPr>
                  <w:b/>
                </w:rPr>
                <w:t>Inicjacja</w:t>
              </w:r>
            </w:ins>
          </w:p>
        </w:tc>
        <w:tc>
          <w:tcPr>
            <w:tcW w:w="5664" w:type="dxa"/>
          </w:tcPr>
          <w:p w14:paraId="3DF21677" w14:textId="3F0D23D6" w:rsidR="00A12E2E" w:rsidRDefault="00A12E2E">
            <w:pPr>
              <w:ind w:firstLine="0"/>
              <w:rPr>
                <w:ins w:id="6443" w:author="Okot" w:date="2020-01-20T15:47:00Z"/>
              </w:rPr>
            </w:pPr>
            <w:ins w:id="6444" w:author="Okot" w:date="2020-01-20T15:47:00Z">
              <w:r>
                <w:t>Użytkownik naciska przycisk „Dodaj produkt” na stronie „</w:t>
              </w:r>
            </w:ins>
            <w:ins w:id="6445" w:author="Okot" w:date="2020-01-20T15:48:00Z">
              <w:r>
                <w:t>Moje produkty</w:t>
              </w:r>
            </w:ins>
            <w:ins w:id="6446" w:author="Okot" w:date="2020-01-20T15:47:00Z">
              <w:r>
                <w:t>”</w:t>
              </w:r>
            </w:ins>
            <w:ins w:id="6447" w:author="Okot" w:date="2020-01-20T20:29:00Z">
              <w:r w:rsidR="00D22489">
                <w:t xml:space="preserve"> lub wybrał opcję „Dodaj produkt do bazy danych</w:t>
              </w:r>
            </w:ins>
            <w:ins w:id="6448" w:author="Okot" w:date="2020-01-20T20:30:00Z">
              <w:r w:rsidR="00D22489">
                <w:t>” w pkt 2 PU04</w:t>
              </w:r>
            </w:ins>
            <w:ins w:id="6449" w:author="Okot" w:date="2020-01-21T13:58:00Z">
              <w:r w:rsidR="002E2CD4">
                <w:t>5</w:t>
              </w:r>
            </w:ins>
            <w:ins w:id="6450" w:author="Okot" w:date="2020-01-20T15:47:00Z">
              <w:r>
                <w:t>.</w:t>
              </w:r>
            </w:ins>
          </w:p>
        </w:tc>
      </w:tr>
      <w:tr w:rsidR="00A12E2E" w14:paraId="640B316B" w14:textId="77777777" w:rsidTr="00645B77">
        <w:trPr>
          <w:ins w:id="6451" w:author="Okot" w:date="2020-01-20T15:47:00Z"/>
        </w:trPr>
        <w:tc>
          <w:tcPr>
            <w:tcW w:w="3397" w:type="dxa"/>
          </w:tcPr>
          <w:p w14:paraId="476717E8" w14:textId="77777777" w:rsidR="00A12E2E" w:rsidRPr="006076CC" w:rsidRDefault="00A12E2E" w:rsidP="00645B77">
            <w:pPr>
              <w:ind w:firstLine="0"/>
              <w:rPr>
                <w:ins w:id="6452" w:author="Okot" w:date="2020-01-20T15:47:00Z"/>
                <w:b/>
              </w:rPr>
            </w:pPr>
            <w:ins w:id="6453" w:author="Okot" w:date="2020-01-20T15:47:00Z">
              <w:r w:rsidRPr="006076CC">
                <w:rPr>
                  <w:b/>
                </w:rPr>
                <w:t>Warunki końcowe</w:t>
              </w:r>
            </w:ins>
          </w:p>
        </w:tc>
        <w:tc>
          <w:tcPr>
            <w:tcW w:w="5664" w:type="dxa"/>
          </w:tcPr>
          <w:p w14:paraId="590D087B" w14:textId="77777777" w:rsidR="00A12E2E" w:rsidRDefault="00A12E2E" w:rsidP="00645B77">
            <w:pPr>
              <w:ind w:firstLine="0"/>
              <w:rPr>
                <w:ins w:id="6454" w:author="Okot" w:date="2020-01-20T15:47:00Z"/>
              </w:rPr>
            </w:pPr>
            <w:ins w:id="6455" w:author="Okot" w:date="2020-01-20T15:47:00Z">
              <w:r>
                <w:t>Wyświetlony został komunikat informujący o dodaniu produktu do bazy danych.</w:t>
              </w:r>
            </w:ins>
          </w:p>
        </w:tc>
      </w:tr>
      <w:tr w:rsidR="00A12E2E" w14:paraId="0BFBAAAA" w14:textId="77777777" w:rsidTr="00645B77">
        <w:trPr>
          <w:ins w:id="6456" w:author="Okot" w:date="2020-01-20T15:47:00Z"/>
        </w:trPr>
        <w:tc>
          <w:tcPr>
            <w:tcW w:w="3397" w:type="dxa"/>
          </w:tcPr>
          <w:p w14:paraId="1C73D4CD" w14:textId="77777777" w:rsidR="00A12E2E" w:rsidRPr="006076CC" w:rsidRDefault="00A12E2E" w:rsidP="00645B77">
            <w:pPr>
              <w:ind w:firstLine="0"/>
              <w:rPr>
                <w:ins w:id="6457" w:author="Okot" w:date="2020-01-20T15:47:00Z"/>
                <w:b/>
              </w:rPr>
            </w:pPr>
            <w:ins w:id="6458" w:author="Okot" w:date="2020-01-20T15:47:00Z">
              <w:r w:rsidRPr="006076CC">
                <w:rPr>
                  <w:b/>
                </w:rPr>
                <w:t>Scenariusz główny</w:t>
              </w:r>
            </w:ins>
          </w:p>
        </w:tc>
        <w:tc>
          <w:tcPr>
            <w:tcW w:w="5664" w:type="dxa"/>
          </w:tcPr>
          <w:p w14:paraId="22B78AC6" w14:textId="77777777" w:rsidR="00A12E2E" w:rsidRDefault="00A12E2E" w:rsidP="00645B77">
            <w:pPr>
              <w:ind w:firstLine="0"/>
              <w:rPr>
                <w:ins w:id="6459" w:author="Okot" w:date="2020-01-20T15:47:00Z"/>
              </w:rPr>
            </w:pPr>
            <w:ins w:id="6460" w:author="Okot" w:date="2020-01-20T15:47:00Z">
              <w:r>
                <w:t>1. Pojawia się okno modalne z formularzem dodawania nowego produktu.</w:t>
              </w:r>
            </w:ins>
          </w:p>
          <w:p w14:paraId="7653A0A6" w14:textId="77777777" w:rsidR="00A12E2E" w:rsidRDefault="00A12E2E" w:rsidP="00645B77">
            <w:pPr>
              <w:ind w:firstLine="0"/>
              <w:rPr>
                <w:ins w:id="6461" w:author="Okot" w:date="2020-01-20T15:47:00Z"/>
              </w:rPr>
            </w:pPr>
            <w:ins w:id="6462" w:author="Okot" w:date="2020-01-20T15:47:00Z">
              <w:r>
                <w:t>2. Użytkownik wypełnia formularz.</w:t>
              </w:r>
            </w:ins>
          </w:p>
          <w:p w14:paraId="0146EE87" w14:textId="77777777" w:rsidR="00A12E2E" w:rsidRDefault="00A12E2E" w:rsidP="00645B77">
            <w:pPr>
              <w:ind w:firstLine="0"/>
              <w:rPr>
                <w:ins w:id="6463" w:author="Okot" w:date="2020-01-20T15:47:00Z"/>
              </w:rPr>
            </w:pPr>
            <w:ins w:id="6464" w:author="Okot" w:date="2020-01-20T15:47:00Z">
              <w:r>
                <w:t>3. Użytkownik naciska przycisk zapisz.</w:t>
              </w:r>
            </w:ins>
          </w:p>
          <w:p w14:paraId="19396C04" w14:textId="77777777" w:rsidR="00A12E2E" w:rsidRDefault="00A12E2E" w:rsidP="00645B77">
            <w:pPr>
              <w:ind w:firstLine="0"/>
              <w:rPr>
                <w:ins w:id="6465" w:author="Okot" w:date="2020-01-20T15:47:00Z"/>
              </w:rPr>
            </w:pPr>
            <w:ins w:id="6466" w:author="Okot" w:date="2020-01-20T15:47:00Z">
              <w:r>
                <w:t>4. System sprawdza poprawność przesyłanych danych.</w:t>
              </w:r>
            </w:ins>
          </w:p>
          <w:p w14:paraId="4AF1870E" w14:textId="77777777" w:rsidR="00A12E2E" w:rsidRDefault="00A12E2E" w:rsidP="00645B77">
            <w:pPr>
              <w:ind w:firstLine="0"/>
              <w:rPr>
                <w:ins w:id="6467" w:author="Okot" w:date="2020-01-20T15:47:00Z"/>
              </w:rPr>
            </w:pPr>
            <w:ins w:id="6468" w:author="Okot" w:date="2020-01-20T15:47:00Z">
              <w:r>
                <w:t>5. Dane produkt zostają zapisane w bazie danych.</w:t>
              </w:r>
            </w:ins>
          </w:p>
          <w:p w14:paraId="2ED712DE" w14:textId="77777777" w:rsidR="00A12E2E" w:rsidRDefault="00A12E2E" w:rsidP="00645B77">
            <w:pPr>
              <w:ind w:firstLine="0"/>
              <w:rPr>
                <w:ins w:id="6469" w:author="Okot" w:date="2020-01-20T15:47:00Z"/>
              </w:rPr>
            </w:pPr>
            <w:ins w:id="6470" w:author="Okot" w:date="2020-01-20T15:47:00Z">
              <w:r>
                <w:t>6. Wyświetlony zostaje komunikat informujący o dodaniu produktu do bazy danych.</w:t>
              </w:r>
            </w:ins>
          </w:p>
        </w:tc>
      </w:tr>
      <w:tr w:rsidR="00A12E2E" w14:paraId="4196D25B" w14:textId="77777777" w:rsidTr="00645B77">
        <w:trPr>
          <w:trHeight w:val="54"/>
          <w:ins w:id="6471" w:author="Okot" w:date="2020-01-20T15:47:00Z"/>
        </w:trPr>
        <w:tc>
          <w:tcPr>
            <w:tcW w:w="3397" w:type="dxa"/>
          </w:tcPr>
          <w:p w14:paraId="50CEF155" w14:textId="77777777" w:rsidR="00A12E2E" w:rsidRPr="006076CC" w:rsidRDefault="00A12E2E" w:rsidP="00645B77">
            <w:pPr>
              <w:ind w:firstLine="0"/>
              <w:rPr>
                <w:ins w:id="6472" w:author="Okot" w:date="2020-01-20T15:47:00Z"/>
                <w:b/>
              </w:rPr>
            </w:pPr>
            <w:ins w:id="6473" w:author="Okot" w:date="2020-01-20T15:47:00Z">
              <w:r w:rsidRPr="006076CC">
                <w:rPr>
                  <w:b/>
                </w:rPr>
                <w:t>Scenariusze alternatywne</w:t>
              </w:r>
            </w:ins>
          </w:p>
        </w:tc>
        <w:tc>
          <w:tcPr>
            <w:tcW w:w="5664" w:type="dxa"/>
          </w:tcPr>
          <w:p w14:paraId="2E0D1ED9" w14:textId="77777777" w:rsidR="00A12E2E" w:rsidRDefault="00A12E2E" w:rsidP="00645B77">
            <w:pPr>
              <w:ind w:firstLine="0"/>
              <w:rPr>
                <w:ins w:id="6474" w:author="Okot" w:date="2020-01-20T15:47:00Z"/>
              </w:rPr>
            </w:pPr>
            <w:ins w:id="6475" w:author="Okot" w:date="2020-01-20T15:47:00Z">
              <w:r>
                <w:t>(1-3).1. Użytkownik używa przycisku do zamknięcia okna.</w:t>
              </w:r>
            </w:ins>
          </w:p>
          <w:p w14:paraId="486543EC" w14:textId="77777777" w:rsidR="00A12E2E" w:rsidRDefault="00A12E2E" w:rsidP="00645B77">
            <w:pPr>
              <w:ind w:firstLine="0"/>
              <w:rPr>
                <w:ins w:id="6476" w:author="Okot" w:date="2020-01-20T15:47:00Z"/>
              </w:rPr>
            </w:pPr>
            <w:ins w:id="6477" w:author="Okot" w:date="2020-01-20T15:47:00Z">
              <w:r>
                <w:t>(1-3).1.1. Pojawia okno dialogowe służące do potwierdzenia zamknięcia okna bez zapisywania danych.</w:t>
              </w:r>
            </w:ins>
          </w:p>
          <w:p w14:paraId="6FEB8D72" w14:textId="77777777" w:rsidR="00A12E2E" w:rsidRDefault="00A12E2E" w:rsidP="00645B77">
            <w:pPr>
              <w:ind w:firstLine="0"/>
              <w:rPr>
                <w:ins w:id="6478" w:author="Okot" w:date="2020-01-20T15:47:00Z"/>
              </w:rPr>
            </w:pPr>
            <w:ins w:id="6479" w:author="Okot" w:date="2020-01-20T15:47:00Z">
              <w:r>
                <w:t>(1-3).1.2.1. Użytkownik potwierdza zamknięcie okna.</w:t>
              </w:r>
            </w:ins>
          </w:p>
          <w:p w14:paraId="3A9E5104" w14:textId="77777777" w:rsidR="00A12E2E" w:rsidRDefault="00A12E2E" w:rsidP="00645B77">
            <w:pPr>
              <w:ind w:firstLine="0"/>
              <w:rPr>
                <w:ins w:id="6480" w:author="Okot" w:date="2020-01-20T15:47:00Z"/>
              </w:rPr>
            </w:pPr>
            <w:ins w:id="6481" w:author="Okot" w:date="2020-01-20T15:47:00Z">
              <w:r>
                <w:t>(1-3).1.2.1.1. Okno modalne z formularzem zostaje zamknięte.</w:t>
              </w:r>
            </w:ins>
          </w:p>
          <w:p w14:paraId="6696D101" w14:textId="5433A519" w:rsidR="00A12E2E" w:rsidRDefault="00A12E2E" w:rsidP="00645B77">
            <w:pPr>
              <w:ind w:firstLine="0"/>
              <w:rPr>
                <w:ins w:id="6482" w:author="Okot" w:date="2020-01-20T15:47:00Z"/>
              </w:rPr>
            </w:pPr>
            <w:ins w:id="6483" w:author="Okot" w:date="2020-01-20T15:47:00Z">
              <w:r>
                <w:t>(1-3).1.2.1.2</w:t>
              </w:r>
              <w:r w:rsidR="002E5D2B">
                <w:t>. Powrót do podstrony „Moje produkty</w:t>
              </w:r>
              <w:r>
                <w:t>”.</w:t>
              </w:r>
            </w:ins>
          </w:p>
          <w:p w14:paraId="42DD094D" w14:textId="77777777" w:rsidR="00A12E2E" w:rsidRDefault="00A12E2E" w:rsidP="00645B77">
            <w:pPr>
              <w:ind w:firstLine="0"/>
              <w:rPr>
                <w:ins w:id="6484" w:author="Okot" w:date="2020-01-20T15:47:00Z"/>
              </w:rPr>
            </w:pPr>
            <w:ins w:id="6485" w:author="Okot" w:date="2020-01-20T15:47:00Z">
              <w:r>
                <w:lastRenderedPageBreak/>
                <w:t>(1-3).1.2.2. Użytkownik rezygnuje z akcji.</w:t>
              </w:r>
            </w:ins>
          </w:p>
          <w:p w14:paraId="34BAA511" w14:textId="2BB2DEC5" w:rsidR="00A12E2E" w:rsidRDefault="00A12E2E" w:rsidP="00645B77">
            <w:pPr>
              <w:ind w:firstLine="0"/>
              <w:rPr>
                <w:ins w:id="6486" w:author="Okot" w:date="2020-01-20T15:47:00Z"/>
              </w:rPr>
            </w:pPr>
            <w:ins w:id="6487" w:author="Okot" w:date="2020-01-20T15:47:00Z">
              <w:r>
                <w:t>(1-3).1.2.2.1. Powrót do pkt (1-3).</w:t>
              </w:r>
            </w:ins>
          </w:p>
          <w:p w14:paraId="775B4BB3" w14:textId="77777777" w:rsidR="00A12E2E" w:rsidRDefault="00A12E2E" w:rsidP="00645B77">
            <w:pPr>
              <w:ind w:firstLine="0"/>
              <w:rPr>
                <w:ins w:id="6488" w:author="Okot" w:date="2020-01-20T15:47:00Z"/>
              </w:rPr>
            </w:pPr>
            <w:ins w:id="6489" w:author="Okot" w:date="2020-01-20T15:47:00Z">
              <w:r>
                <w:t>4.1(a) Pole formularza „Nazwa produktu” nie zostało uzupełnione.</w:t>
              </w:r>
            </w:ins>
          </w:p>
          <w:p w14:paraId="0473F9A8" w14:textId="77777777" w:rsidR="00A12E2E" w:rsidRDefault="00A12E2E" w:rsidP="00645B77">
            <w:pPr>
              <w:ind w:firstLine="0"/>
              <w:rPr>
                <w:ins w:id="6490" w:author="Okot" w:date="2020-01-20T15:47:00Z"/>
              </w:rPr>
            </w:pPr>
            <w:ins w:id="6491" w:author="Okot" w:date="2020-01-20T15:47:00Z">
              <w:r>
                <w:t>4.1(b) Pole formularza „Kaloryczność produktu” nie zostało wypełnione.</w:t>
              </w:r>
            </w:ins>
          </w:p>
          <w:p w14:paraId="703D5D99" w14:textId="77777777" w:rsidR="00A12E2E" w:rsidRDefault="00A12E2E" w:rsidP="00645B77">
            <w:pPr>
              <w:ind w:firstLine="0"/>
              <w:rPr>
                <w:ins w:id="6492" w:author="Okot" w:date="2020-01-20T15:47:00Z"/>
              </w:rPr>
            </w:pPr>
            <w:ins w:id="6493" w:author="Okot" w:date="2020-01-20T15:47:00Z">
              <w:r>
                <w:t>4.1(c) Wartość któregoś z pól dotyczących zawartości składników odżywczych nie zostało poprawnie wypełnione.</w:t>
              </w:r>
            </w:ins>
          </w:p>
          <w:p w14:paraId="7D3C9FEE" w14:textId="77777777" w:rsidR="00A12E2E" w:rsidRDefault="00A12E2E" w:rsidP="00645B77">
            <w:pPr>
              <w:ind w:firstLine="0"/>
              <w:rPr>
                <w:ins w:id="6494" w:author="Okot" w:date="2020-01-20T15:47:00Z"/>
              </w:rPr>
            </w:pPr>
            <w:ins w:id="6495" w:author="Okot" w:date="2020-01-20T15:47:00Z">
              <w:r>
                <w:t>4.1(d) Istnieje już w bazie produkt o takiej samej nazwie jak wprowadzona.</w:t>
              </w:r>
            </w:ins>
          </w:p>
          <w:p w14:paraId="19D0564A" w14:textId="77777777" w:rsidR="00A12E2E" w:rsidRDefault="00A12E2E" w:rsidP="00645B77">
            <w:pPr>
              <w:ind w:firstLine="0"/>
              <w:rPr>
                <w:ins w:id="6496" w:author="Okot" w:date="2020-01-20T15:47:00Z"/>
              </w:rPr>
            </w:pPr>
            <w:ins w:id="6497" w:author="Okot" w:date="2020-01-20T15:47:00Z">
              <w:r>
                <w:t>4.1.1. Wyświetlony zostaje stosowny komunikat błędu.</w:t>
              </w:r>
            </w:ins>
          </w:p>
          <w:p w14:paraId="688B0CDA" w14:textId="40C3918B" w:rsidR="00A12E2E" w:rsidRDefault="00975867" w:rsidP="00645B77">
            <w:pPr>
              <w:ind w:firstLine="0"/>
              <w:rPr>
                <w:ins w:id="6498" w:author="Okot" w:date="2020-01-20T15:47:00Z"/>
              </w:rPr>
            </w:pPr>
            <w:ins w:id="6499" w:author="Okot" w:date="2020-01-20T15:47:00Z">
              <w:r>
                <w:t>4.1.2. Powrót do pkt</w:t>
              </w:r>
              <w:r w:rsidR="00A12E2E">
                <w:t> 2.</w:t>
              </w:r>
            </w:ins>
          </w:p>
          <w:p w14:paraId="3978FB56" w14:textId="77777777" w:rsidR="00A12E2E" w:rsidRDefault="00A12E2E" w:rsidP="00645B77">
            <w:pPr>
              <w:ind w:firstLine="0"/>
              <w:rPr>
                <w:ins w:id="6500" w:author="Okot" w:date="2020-01-20T15:47:00Z"/>
              </w:rPr>
            </w:pPr>
            <w:ins w:id="6501" w:author="Okot" w:date="2020-01-20T15:47:00Z">
              <w:r>
                <w:t>4.2. Przycisk „Zawartość w 100 g” został odznaczony.</w:t>
              </w:r>
            </w:ins>
          </w:p>
          <w:p w14:paraId="714EDA8C" w14:textId="77777777" w:rsidR="00A12E2E" w:rsidRDefault="00A12E2E" w:rsidP="00645B77">
            <w:pPr>
              <w:ind w:firstLine="0"/>
              <w:rPr>
                <w:ins w:id="6502" w:author="Okot" w:date="2020-01-20T15:47:00Z"/>
              </w:rPr>
            </w:pPr>
            <w:ins w:id="6503" w:author="Okot" w:date="2020-01-20T15:47:00Z">
              <w:r>
                <w:t>4.2.1(a) Wartość pola „Waga produktu” jest nieprawidłowa.</w:t>
              </w:r>
            </w:ins>
          </w:p>
          <w:p w14:paraId="7923118F" w14:textId="77777777" w:rsidR="00A12E2E" w:rsidRDefault="00A12E2E" w:rsidP="00645B77">
            <w:pPr>
              <w:ind w:firstLine="0"/>
              <w:rPr>
                <w:ins w:id="6504" w:author="Okot" w:date="2020-01-20T15:47:00Z"/>
              </w:rPr>
            </w:pPr>
            <w:ins w:id="6505" w:author="Okot" w:date="2020-01-20T15:47:00Z">
              <w:r>
                <w:t>4.2.1(b) Pole „Waga produktu” nie zostało wypełnione.</w:t>
              </w:r>
            </w:ins>
          </w:p>
          <w:p w14:paraId="51659FF2" w14:textId="77777777" w:rsidR="00A12E2E" w:rsidRDefault="00A12E2E" w:rsidP="00645B77">
            <w:pPr>
              <w:ind w:firstLine="0"/>
              <w:rPr>
                <w:ins w:id="6506" w:author="Okot" w:date="2020-01-20T15:47:00Z"/>
              </w:rPr>
            </w:pPr>
            <w:ins w:id="6507" w:author="Okot" w:date="2020-01-20T15:47:00Z">
              <w:r>
                <w:t>4.2.1.1. Wyświetlony zostaje stosowny komunikat błędu.</w:t>
              </w:r>
            </w:ins>
          </w:p>
          <w:p w14:paraId="42B5F0A3" w14:textId="5FC6CF4B" w:rsidR="00A12E2E" w:rsidRDefault="00975867" w:rsidP="00645B77">
            <w:pPr>
              <w:ind w:firstLine="0"/>
              <w:rPr>
                <w:ins w:id="6508" w:author="Okot" w:date="2020-01-20T15:47:00Z"/>
              </w:rPr>
            </w:pPr>
            <w:ins w:id="6509" w:author="Okot" w:date="2020-01-20T15:47:00Z">
              <w:r>
                <w:t>4.2.1.2. Powrót do pkt</w:t>
              </w:r>
              <w:r w:rsidR="00A12E2E">
                <w:t> 2.</w:t>
              </w:r>
            </w:ins>
          </w:p>
          <w:p w14:paraId="58DD825E" w14:textId="77777777" w:rsidR="00A12E2E" w:rsidRDefault="00A12E2E" w:rsidP="00645B77">
            <w:pPr>
              <w:ind w:firstLine="0"/>
              <w:rPr>
                <w:ins w:id="6510" w:author="Okot" w:date="2020-01-20T15:47:00Z"/>
              </w:rPr>
            </w:pPr>
            <w:ins w:id="6511" w:author="Okot" w:date="2020-01-20T15:47:00Z">
              <w:r>
                <w:t>4.2.2. System przelicza zawartość składników odżywczych na taką zawartą w 100 g. produktu.</w:t>
              </w:r>
            </w:ins>
          </w:p>
          <w:p w14:paraId="09DC7910" w14:textId="690B5B04" w:rsidR="00A12E2E" w:rsidRDefault="00A12E2E" w:rsidP="00645B77">
            <w:pPr>
              <w:ind w:firstLine="0"/>
              <w:rPr>
                <w:ins w:id="6512" w:author="Okot" w:date="2020-01-20T20:30:00Z"/>
              </w:rPr>
            </w:pPr>
            <w:ins w:id="6513" w:author="Okot" w:date="2020-01-20T15:47:00Z">
              <w:r>
                <w:t>4.2.2.1. Powrót do pkt 5.</w:t>
              </w:r>
            </w:ins>
          </w:p>
          <w:p w14:paraId="6DE9D151" w14:textId="737BA275" w:rsidR="0078579A" w:rsidRDefault="0078579A" w:rsidP="00645B77">
            <w:pPr>
              <w:ind w:firstLine="0"/>
              <w:rPr>
                <w:ins w:id="6514" w:author="Okot" w:date="2020-01-20T20:31:00Z"/>
              </w:rPr>
            </w:pPr>
            <w:ins w:id="6515" w:author="Okot" w:date="2020-01-20T20:30:00Z">
              <w:r>
                <w:t>6.1. Uż</w:t>
              </w:r>
            </w:ins>
            <w:ins w:id="6516" w:author="Okot" w:date="2020-01-20T20:31:00Z">
              <w:r>
                <w:t>ytkownik realizuje przekierowanie z PU04</w:t>
              </w:r>
            </w:ins>
            <w:ins w:id="6517" w:author="Okot" w:date="2020-01-21T13:58:00Z">
              <w:r w:rsidR="002E2CD4">
                <w:t>5</w:t>
              </w:r>
            </w:ins>
            <w:ins w:id="6518" w:author="Okot" w:date="2020-01-20T20:31:00Z">
              <w:r>
                <w:t>.</w:t>
              </w:r>
            </w:ins>
          </w:p>
          <w:p w14:paraId="74BD1532" w14:textId="4CD999FC" w:rsidR="0078579A" w:rsidRDefault="0078579A">
            <w:pPr>
              <w:ind w:firstLine="0"/>
              <w:rPr>
                <w:ins w:id="6519" w:author="Okot" w:date="2020-01-20T20:32:00Z"/>
              </w:rPr>
            </w:pPr>
            <w:ins w:id="6520" w:author="Okot" w:date="2020-01-20T20:31:00Z">
              <w:r>
                <w:t xml:space="preserve">6.1.1. </w:t>
              </w:r>
            </w:ins>
            <w:ins w:id="6521" w:author="Okot" w:date="2020-01-20T20:32:00Z">
              <w:r w:rsidR="002E2CD4">
                <w:t>Przejście do pkt 1 PU043</w:t>
              </w:r>
              <w:r>
                <w:t>.</w:t>
              </w:r>
            </w:ins>
          </w:p>
          <w:p w14:paraId="29298686" w14:textId="77777777" w:rsidR="0078579A" w:rsidRDefault="0078579A">
            <w:pPr>
              <w:ind w:firstLine="0"/>
              <w:rPr>
                <w:ins w:id="6522" w:author="Okot" w:date="2020-01-20T20:33:00Z"/>
              </w:rPr>
            </w:pPr>
            <w:ins w:id="6523" w:author="Okot" w:date="2020-01-20T20:31:00Z">
              <w:r>
                <w:t>6.1.</w:t>
              </w:r>
            </w:ins>
            <w:ins w:id="6524" w:author="Okot" w:date="2020-01-20T20:32:00Z">
              <w:r>
                <w:t>2. Wyświetlony zostaje komunikat informujący o dodaniu produktu do bazy danych.</w:t>
              </w:r>
            </w:ins>
          </w:p>
          <w:p w14:paraId="380D5967" w14:textId="03A1D46C" w:rsidR="00550796" w:rsidRDefault="00550796">
            <w:pPr>
              <w:ind w:firstLine="0"/>
              <w:rPr>
                <w:ins w:id="6525" w:author="Okot" w:date="2020-01-20T20:34:00Z"/>
              </w:rPr>
            </w:pPr>
            <w:ins w:id="6526" w:author="Okot" w:date="2020-01-20T20:33:00Z">
              <w:r>
                <w:t xml:space="preserve">6.2. Użytkownik realizuje przekierowanie z </w:t>
              </w:r>
            </w:ins>
            <w:ins w:id="6527" w:author="Okot" w:date="2020-01-20T20:34:00Z">
              <w:r w:rsidR="002E2CD4">
                <w:t>PU045</w:t>
              </w:r>
              <w:r>
                <w:t xml:space="preserve"> oraz scenariusz al</w:t>
              </w:r>
              <w:r w:rsidR="002E2CD4">
                <w:t>ternatywny 4.2. dla PU035</w:t>
              </w:r>
              <w:r>
                <w:t>.</w:t>
              </w:r>
            </w:ins>
          </w:p>
          <w:p w14:paraId="453F50BB" w14:textId="3ECB3A05" w:rsidR="00550796" w:rsidRDefault="00550796">
            <w:pPr>
              <w:ind w:firstLine="0"/>
              <w:rPr>
                <w:ins w:id="6528" w:author="Okot" w:date="2020-01-20T20:36:00Z"/>
              </w:rPr>
            </w:pPr>
            <w:ins w:id="6529" w:author="Okot" w:date="2020-01-20T20:34:00Z">
              <w:r>
                <w:t xml:space="preserve">6.2.1. </w:t>
              </w:r>
            </w:ins>
            <w:ins w:id="6530" w:author="Okot" w:date="2020-01-20T20:36:00Z">
              <w:r w:rsidR="00515477">
                <w:t>Przekierowanie do scenariusza alternatywnego 1.</w:t>
              </w:r>
            </w:ins>
            <w:ins w:id="6531" w:author="Okot" w:date="2020-01-20T20:39:00Z">
              <w:r w:rsidR="00515477">
                <w:t>3.</w:t>
              </w:r>
            </w:ins>
            <w:ins w:id="6532" w:author="Okot" w:date="2020-01-20T20:36:00Z">
              <w:r w:rsidRPr="00550796">
                <w:rPr>
                  <w:rPrChange w:id="6533" w:author="Okot" w:date="2020-01-20T20:36:00Z">
                    <w:rPr>
                      <w:highlight w:val="yellow"/>
                    </w:rPr>
                  </w:rPrChange>
                </w:rPr>
                <w:t xml:space="preserve"> PU04</w:t>
              </w:r>
            </w:ins>
            <w:ins w:id="6534" w:author="Okot" w:date="2020-01-21T13:58:00Z">
              <w:r w:rsidR="002E2CD4">
                <w:t>4</w:t>
              </w:r>
            </w:ins>
            <w:ins w:id="6535" w:author="Okot" w:date="2020-01-20T20:36:00Z">
              <w:r>
                <w:t xml:space="preserve"> z przekazaniem ID nowego produktu i wprowadzonej wagi.</w:t>
              </w:r>
            </w:ins>
          </w:p>
          <w:p w14:paraId="44DF323B" w14:textId="2A8D1E35" w:rsidR="00A73365" w:rsidRDefault="00A73365">
            <w:pPr>
              <w:ind w:firstLine="0"/>
              <w:rPr>
                <w:ins w:id="6536" w:author="Okot" w:date="2020-01-20T15:47:00Z"/>
              </w:rPr>
            </w:pPr>
            <w:ins w:id="6537" w:author="Okot" w:date="2020-01-20T20:36:00Z">
              <w:r>
                <w:t>6.</w:t>
              </w:r>
              <w:r w:rsidR="00515477">
                <w:t>2</w:t>
              </w:r>
              <w:r>
                <w:t>.2. Wyświetlony zostaje komunikat informujący o dodaniu produktu do bazy danych.</w:t>
              </w:r>
            </w:ins>
          </w:p>
        </w:tc>
      </w:tr>
    </w:tbl>
    <w:p w14:paraId="5210CD7E" w14:textId="732B8B39" w:rsidR="00A12E2E" w:rsidRDefault="00A12E2E" w:rsidP="00A12E2E">
      <w:pPr>
        <w:spacing w:after="160" w:line="259" w:lineRule="auto"/>
        <w:ind w:firstLine="0"/>
        <w:jc w:val="left"/>
        <w:rPr>
          <w:ins w:id="6538" w:author="Okot" w:date="2020-01-20T15:47:00Z"/>
        </w:rPr>
      </w:pPr>
    </w:p>
    <w:p w14:paraId="3CF65B48" w14:textId="126B4F7B" w:rsidR="0085617F" w:rsidRDefault="0085617F" w:rsidP="0085617F">
      <w:pPr>
        <w:ind w:firstLine="0"/>
        <w:rPr>
          <w:ins w:id="6539" w:author="Okot" w:date="2020-01-20T15:49:00Z"/>
        </w:rPr>
      </w:pPr>
      <w:ins w:id="6540" w:author="Okot" w:date="2020-01-20T15:49:00Z">
        <w:r>
          <w:lastRenderedPageBreak/>
          <w:t>Tabela 4.3</w:t>
        </w:r>
      </w:ins>
      <w:ins w:id="6541" w:author="Okot" w:date="2020-01-20T15:54:00Z">
        <w:r w:rsidR="002E2CD4">
          <w:t>6</w:t>
        </w:r>
      </w:ins>
      <w:ins w:id="6542" w:author="Okot" w:date="2020-01-20T15:49:00Z">
        <w:r>
          <w:t>. </w:t>
        </w:r>
      </w:ins>
    </w:p>
    <w:p w14:paraId="5218B637" w14:textId="77777777" w:rsidR="0085617F" w:rsidRDefault="0085617F" w:rsidP="0085617F">
      <w:pPr>
        <w:ind w:firstLine="0"/>
        <w:rPr>
          <w:ins w:id="6543" w:author="Okot" w:date="2020-01-20T15:49:00Z"/>
        </w:rPr>
      </w:pPr>
      <w:ins w:id="6544" w:author="Okot" w:date="2020-01-20T15:49:00Z">
        <w:r>
          <w:t>Opis scenariusza przypadku użycia „Edycja produktu”.</w:t>
        </w:r>
      </w:ins>
    </w:p>
    <w:tbl>
      <w:tblPr>
        <w:tblStyle w:val="Tabela-Siatka"/>
        <w:tblW w:w="0" w:type="auto"/>
        <w:tblLook w:val="04A0" w:firstRow="1" w:lastRow="0" w:firstColumn="1" w:lastColumn="0" w:noHBand="0" w:noVBand="1"/>
      </w:tblPr>
      <w:tblGrid>
        <w:gridCol w:w="3397"/>
        <w:gridCol w:w="5664"/>
      </w:tblGrid>
      <w:tr w:rsidR="0085617F" w14:paraId="467E6B4D" w14:textId="77777777" w:rsidTr="00645B77">
        <w:trPr>
          <w:ins w:id="6545" w:author="Okot" w:date="2020-01-20T15:49:00Z"/>
        </w:trPr>
        <w:tc>
          <w:tcPr>
            <w:tcW w:w="3397" w:type="dxa"/>
          </w:tcPr>
          <w:p w14:paraId="19134CC0" w14:textId="77777777" w:rsidR="0085617F" w:rsidRPr="006076CC" w:rsidRDefault="0085617F" w:rsidP="00645B77">
            <w:pPr>
              <w:ind w:firstLine="0"/>
              <w:rPr>
                <w:ins w:id="6546" w:author="Okot" w:date="2020-01-20T15:49:00Z"/>
                <w:b/>
              </w:rPr>
            </w:pPr>
            <w:ins w:id="6547" w:author="Okot" w:date="2020-01-20T15:49:00Z">
              <w:r w:rsidRPr="006076CC">
                <w:rPr>
                  <w:b/>
                </w:rPr>
                <w:t>Nazwa</w:t>
              </w:r>
            </w:ins>
          </w:p>
        </w:tc>
        <w:tc>
          <w:tcPr>
            <w:tcW w:w="5664" w:type="dxa"/>
          </w:tcPr>
          <w:p w14:paraId="14742364" w14:textId="35FF4C30" w:rsidR="0085617F" w:rsidRPr="00A12070" w:rsidRDefault="0085617F">
            <w:pPr>
              <w:ind w:firstLine="0"/>
              <w:rPr>
                <w:ins w:id="6548" w:author="Okot" w:date="2020-01-20T15:49:00Z"/>
                <w:b/>
                <w:i/>
              </w:rPr>
            </w:pPr>
            <w:ins w:id="6549" w:author="Okot" w:date="2020-01-20T15:49:00Z">
              <w:r w:rsidRPr="00A12070">
                <w:rPr>
                  <w:b/>
                  <w:i/>
                </w:rPr>
                <w:t>PU03</w:t>
              </w:r>
            </w:ins>
            <w:ins w:id="6550" w:author="Okot" w:date="2020-01-20T15:54:00Z">
              <w:r w:rsidR="002E2CD4">
                <w:rPr>
                  <w:b/>
                  <w:i/>
                </w:rPr>
                <w:t>6</w:t>
              </w:r>
            </w:ins>
            <w:ins w:id="6551" w:author="Okot" w:date="2020-01-20T15:49:00Z">
              <w:r w:rsidRPr="00A12070">
                <w:rPr>
                  <w:b/>
                  <w:i/>
                </w:rPr>
                <w:t>: Edycja produktu</w:t>
              </w:r>
            </w:ins>
          </w:p>
        </w:tc>
      </w:tr>
      <w:tr w:rsidR="0085617F" w14:paraId="20A2F9DE" w14:textId="77777777" w:rsidTr="00645B77">
        <w:trPr>
          <w:ins w:id="6552" w:author="Okot" w:date="2020-01-20T15:49:00Z"/>
        </w:trPr>
        <w:tc>
          <w:tcPr>
            <w:tcW w:w="3397" w:type="dxa"/>
          </w:tcPr>
          <w:p w14:paraId="7AE736BF" w14:textId="77777777" w:rsidR="0085617F" w:rsidRPr="006076CC" w:rsidRDefault="0085617F" w:rsidP="00645B77">
            <w:pPr>
              <w:ind w:firstLine="0"/>
              <w:rPr>
                <w:ins w:id="6553" w:author="Okot" w:date="2020-01-20T15:49:00Z"/>
                <w:b/>
              </w:rPr>
            </w:pPr>
            <w:ins w:id="6554" w:author="Okot" w:date="2020-01-20T15:49:00Z">
              <w:r w:rsidRPr="006076CC">
                <w:rPr>
                  <w:b/>
                </w:rPr>
                <w:t>Opis</w:t>
              </w:r>
            </w:ins>
          </w:p>
        </w:tc>
        <w:tc>
          <w:tcPr>
            <w:tcW w:w="5664" w:type="dxa"/>
          </w:tcPr>
          <w:p w14:paraId="132C2C0F" w14:textId="77777777" w:rsidR="0085617F" w:rsidRDefault="0085617F" w:rsidP="00645B77">
            <w:pPr>
              <w:ind w:firstLine="0"/>
              <w:rPr>
                <w:ins w:id="6555" w:author="Okot" w:date="2020-01-20T15:49:00Z"/>
              </w:rPr>
            </w:pPr>
            <w:ins w:id="6556" w:author="Okot" w:date="2020-01-20T15:49:00Z">
              <w:r>
                <w:t>Przypadek użycia pozwala użytkownikowi edytować dane produktu, który został przez niego dodany do bazy danych.</w:t>
              </w:r>
            </w:ins>
          </w:p>
        </w:tc>
      </w:tr>
      <w:tr w:rsidR="0085617F" w14:paraId="2EE1CBD6" w14:textId="77777777" w:rsidTr="00645B77">
        <w:trPr>
          <w:ins w:id="6557" w:author="Okot" w:date="2020-01-20T15:49:00Z"/>
        </w:trPr>
        <w:tc>
          <w:tcPr>
            <w:tcW w:w="3397" w:type="dxa"/>
          </w:tcPr>
          <w:p w14:paraId="275878E4" w14:textId="77777777" w:rsidR="0085617F" w:rsidRPr="006076CC" w:rsidRDefault="0085617F" w:rsidP="00645B77">
            <w:pPr>
              <w:ind w:firstLine="0"/>
              <w:rPr>
                <w:ins w:id="6558" w:author="Okot" w:date="2020-01-20T15:49:00Z"/>
                <w:b/>
              </w:rPr>
            </w:pPr>
            <w:ins w:id="6559" w:author="Okot" w:date="2020-01-20T15:49:00Z">
              <w:r w:rsidRPr="006076CC">
                <w:rPr>
                  <w:b/>
                </w:rPr>
                <w:t>Warunki początkowe</w:t>
              </w:r>
            </w:ins>
          </w:p>
        </w:tc>
        <w:tc>
          <w:tcPr>
            <w:tcW w:w="5664" w:type="dxa"/>
          </w:tcPr>
          <w:p w14:paraId="082281FF" w14:textId="7CE3FF3E" w:rsidR="0085617F" w:rsidRPr="00DA4A68" w:rsidRDefault="0085617F">
            <w:pPr>
              <w:ind w:firstLine="0"/>
              <w:rPr>
                <w:ins w:id="6560" w:author="Okot" w:date="2020-01-20T15:49:00Z"/>
              </w:rPr>
            </w:pPr>
            <w:ins w:id="6561" w:author="Okot" w:date="2020-01-20T15:49:00Z">
              <w:r>
                <w:t>Użytkownik poprawnie zrealizował PU002 znajduje się na podstronie „Wyszukiwarka produktów”. Co najmniej raz został zrealizowany przez niego PU03</w:t>
              </w:r>
            </w:ins>
            <w:ins w:id="6562" w:author="Okot" w:date="2020-01-21T13:58:00Z">
              <w:r w:rsidR="002E2CD4">
                <w:t>5</w:t>
              </w:r>
            </w:ins>
            <w:ins w:id="6563" w:author="Okot" w:date="2020-01-20T15:49:00Z">
              <w:r>
                <w:t>.</w:t>
              </w:r>
            </w:ins>
          </w:p>
        </w:tc>
      </w:tr>
      <w:tr w:rsidR="0085617F" w14:paraId="6CD383F0" w14:textId="77777777" w:rsidTr="00645B77">
        <w:trPr>
          <w:ins w:id="6564" w:author="Okot" w:date="2020-01-20T15:49:00Z"/>
        </w:trPr>
        <w:tc>
          <w:tcPr>
            <w:tcW w:w="3397" w:type="dxa"/>
          </w:tcPr>
          <w:p w14:paraId="27558D10" w14:textId="77777777" w:rsidR="0085617F" w:rsidRPr="006076CC" w:rsidRDefault="0085617F" w:rsidP="00645B77">
            <w:pPr>
              <w:ind w:firstLine="0"/>
              <w:rPr>
                <w:ins w:id="6565" w:author="Okot" w:date="2020-01-20T15:49:00Z"/>
                <w:b/>
              </w:rPr>
            </w:pPr>
            <w:ins w:id="6566" w:author="Okot" w:date="2020-01-20T15:49:00Z">
              <w:r w:rsidRPr="006076CC">
                <w:rPr>
                  <w:b/>
                </w:rPr>
                <w:t>Inicjacja</w:t>
              </w:r>
            </w:ins>
          </w:p>
        </w:tc>
        <w:tc>
          <w:tcPr>
            <w:tcW w:w="5664" w:type="dxa"/>
          </w:tcPr>
          <w:p w14:paraId="18115AC2" w14:textId="61F467CD" w:rsidR="0085617F" w:rsidRDefault="0085617F">
            <w:pPr>
              <w:ind w:firstLine="0"/>
              <w:rPr>
                <w:ins w:id="6567" w:author="Okot" w:date="2020-01-20T15:49:00Z"/>
              </w:rPr>
            </w:pPr>
            <w:ins w:id="6568" w:author="Okot" w:date="2020-01-20T15:49:00Z">
              <w:r>
                <w:t>Użytkownik kliknął przycisk „Edytuj” przy wybranym produkcie lub przycisk „Edytuj” w oknie podglądu produktu (PU03</w:t>
              </w:r>
            </w:ins>
            <w:ins w:id="6569" w:author="Okot" w:date="2020-01-21T13:58:00Z">
              <w:r w:rsidR="002E2CD4">
                <w:t>7</w:t>
              </w:r>
            </w:ins>
            <w:ins w:id="6570" w:author="Okot" w:date="2020-01-20T15:49:00Z">
              <w:r>
                <w:t>).</w:t>
              </w:r>
            </w:ins>
          </w:p>
        </w:tc>
      </w:tr>
      <w:tr w:rsidR="0085617F" w14:paraId="09D9138E" w14:textId="77777777" w:rsidTr="00645B77">
        <w:trPr>
          <w:ins w:id="6571" w:author="Okot" w:date="2020-01-20T15:49:00Z"/>
        </w:trPr>
        <w:tc>
          <w:tcPr>
            <w:tcW w:w="3397" w:type="dxa"/>
          </w:tcPr>
          <w:p w14:paraId="097988A0" w14:textId="77777777" w:rsidR="0085617F" w:rsidRPr="006076CC" w:rsidRDefault="0085617F" w:rsidP="00645B77">
            <w:pPr>
              <w:ind w:firstLine="0"/>
              <w:rPr>
                <w:ins w:id="6572" w:author="Okot" w:date="2020-01-20T15:49:00Z"/>
                <w:b/>
              </w:rPr>
            </w:pPr>
            <w:ins w:id="6573" w:author="Okot" w:date="2020-01-20T15:49:00Z">
              <w:r w:rsidRPr="006076CC">
                <w:rPr>
                  <w:b/>
                </w:rPr>
                <w:t>Warunki końcowe</w:t>
              </w:r>
            </w:ins>
          </w:p>
        </w:tc>
        <w:tc>
          <w:tcPr>
            <w:tcW w:w="5664" w:type="dxa"/>
          </w:tcPr>
          <w:p w14:paraId="167B0E1C" w14:textId="77777777" w:rsidR="0085617F" w:rsidRDefault="0085617F" w:rsidP="00645B77">
            <w:pPr>
              <w:ind w:firstLine="0"/>
              <w:rPr>
                <w:ins w:id="6574" w:author="Okot" w:date="2020-01-20T15:49:00Z"/>
              </w:rPr>
            </w:pPr>
            <w:ins w:id="6575" w:author="Okot" w:date="2020-01-20T15:49:00Z">
              <w:r>
                <w:t>Wyświetlony został komunikat informujący o poprawnym zapisaniu zmian.</w:t>
              </w:r>
            </w:ins>
          </w:p>
        </w:tc>
      </w:tr>
      <w:tr w:rsidR="0085617F" w14:paraId="264D7155" w14:textId="77777777" w:rsidTr="00645B77">
        <w:trPr>
          <w:ins w:id="6576" w:author="Okot" w:date="2020-01-20T15:49:00Z"/>
        </w:trPr>
        <w:tc>
          <w:tcPr>
            <w:tcW w:w="3397" w:type="dxa"/>
          </w:tcPr>
          <w:p w14:paraId="67CFD7B8" w14:textId="77777777" w:rsidR="0085617F" w:rsidRPr="006076CC" w:rsidRDefault="0085617F" w:rsidP="00645B77">
            <w:pPr>
              <w:ind w:firstLine="0"/>
              <w:rPr>
                <w:ins w:id="6577" w:author="Okot" w:date="2020-01-20T15:49:00Z"/>
                <w:b/>
              </w:rPr>
            </w:pPr>
            <w:ins w:id="6578" w:author="Okot" w:date="2020-01-20T15:49:00Z">
              <w:r w:rsidRPr="006076CC">
                <w:rPr>
                  <w:b/>
                </w:rPr>
                <w:t>Scenariusz główny</w:t>
              </w:r>
            </w:ins>
          </w:p>
        </w:tc>
        <w:tc>
          <w:tcPr>
            <w:tcW w:w="5664" w:type="dxa"/>
          </w:tcPr>
          <w:p w14:paraId="2B93A355" w14:textId="77777777" w:rsidR="0085617F" w:rsidRDefault="0085617F" w:rsidP="00645B77">
            <w:pPr>
              <w:ind w:firstLine="0"/>
              <w:rPr>
                <w:ins w:id="6579" w:author="Okot" w:date="2020-01-20T15:49:00Z"/>
              </w:rPr>
            </w:pPr>
            <w:ins w:id="6580" w:author="Okot" w:date="2020-01-20T15:49:00Z">
              <w:r>
                <w:t>1. Pojawia się okno modalne z formularzem edycji produktu.</w:t>
              </w:r>
            </w:ins>
          </w:p>
          <w:p w14:paraId="59EDC686" w14:textId="77777777" w:rsidR="0085617F" w:rsidRDefault="0085617F" w:rsidP="00645B77">
            <w:pPr>
              <w:ind w:firstLine="0"/>
              <w:rPr>
                <w:ins w:id="6581" w:author="Okot" w:date="2020-01-20T15:49:00Z"/>
              </w:rPr>
            </w:pPr>
            <w:ins w:id="6582" w:author="Okot" w:date="2020-01-20T15:49:00Z">
              <w:r>
                <w:t>2. Użytkownik zmienia wartość wybranych pól formularza.</w:t>
              </w:r>
            </w:ins>
          </w:p>
          <w:p w14:paraId="11E5E9EF" w14:textId="77777777" w:rsidR="0085617F" w:rsidRDefault="0085617F" w:rsidP="00645B77">
            <w:pPr>
              <w:ind w:firstLine="0"/>
              <w:rPr>
                <w:ins w:id="6583" w:author="Okot" w:date="2020-01-20T15:49:00Z"/>
              </w:rPr>
            </w:pPr>
            <w:ins w:id="6584" w:author="Okot" w:date="2020-01-20T15:49:00Z">
              <w:r>
                <w:t>3. Użytkownik naciska przycisk zapisz.</w:t>
              </w:r>
            </w:ins>
          </w:p>
          <w:p w14:paraId="3C4C34D7" w14:textId="77777777" w:rsidR="0085617F" w:rsidRDefault="0085617F" w:rsidP="00645B77">
            <w:pPr>
              <w:ind w:firstLine="0"/>
              <w:rPr>
                <w:ins w:id="6585" w:author="Okot" w:date="2020-01-20T15:49:00Z"/>
              </w:rPr>
            </w:pPr>
            <w:ins w:id="6586" w:author="Okot" w:date="2020-01-20T15:49:00Z">
              <w:r>
                <w:t>4. System sprawdza poprawność przesyłanych danych.</w:t>
              </w:r>
            </w:ins>
          </w:p>
          <w:p w14:paraId="5293ECBA" w14:textId="77777777" w:rsidR="0085617F" w:rsidRDefault="0085617F" w:rsidP="00645B77">
            <w:pPr>
              <w:ind w:firstLine="0"/>
              <w:rPr>
                <w:ins w:id="6587" w:author="Okot" w:date="2020-01-20T15:49:00Z"/>
              </w:rPr>
            </w:pPr>
            <w:ins w:id="6588" w:author="Okot" w:date="2020-01-20T15:49:00Z">
              <w:r>
                <w:t>5. Dane produkt zostają zaktualizowane w bazie danych.</w:t>
              </w:r>
            </w:ins>
          </w:p>
          <w:p w14:paraId="0FED867F" w14:textId="77777777" w:rsidR="0085617F" w:rsidRDefault="0085617F" w:rsidP="00645B77">
            <w:pPr>
              <w:ind w:firstLine="0"/>
              <w:rPr>
                <w:ins w:id="6589" w:author="Okot" w:date="2020-01-20T15:49:00Z"/>
              </w:rPr>
            </w:pPr>
            <w:ins w:id="6590" w:author="Okot" w:date="2020-01-20T15:49:00Z">
              <w:r>
                <w:t>6. Wyświetlony zostaje komunikat informujący o dodaniu produktu do bazy danych.</w:t>
              </w:r>
            </w:ins>
          </w:p>
        </w:tc>
      </w:tr>
      <w:tr w:rsidR="0085617F" w14:paraId="2CABED7E" w14:textId="77777777" w:rsidTr="00645B77">
        <w:trPr>
          <w:trHeight w:val="54"/>
          <w:ins w:id="6591" w:author="Okot" w:date="2020-01-20T15:49:00Z"/>
        </w:trPr>
        <w:tc>
          <w:tcPr>
            <w:tcW w:w="3397" w:type="dxa"/>
          </w:tcPr>
          <w:p w14:paraId="04019064" w14:textId="77777777" w:rsidR="0085617F" w:rsidRPr="006076CC" w:rsidRDefault="0085617F" w:rsidP="00645B77">
            <w:pPr>
              <w:ind w:firstLine="0"/>
              <w:rPr>
                <w:ins w:id="6592" w:author="Okot" w:date="2020-01-20T15:49:00Z"/>
                <w:b/>
              </w:rPr>
            </w:pPr>
            <w:ins w:id="6593" w:author="Okot" w:date="2020-01-20T15:49:00Z">
              <w:r w:rsidRPr="006076CC">
                <w:rPr>
                  <w:b/>
                </w:rPr>
                <w:t>Scenariusze alternatywne</w:t>
              </w:r>
            </w:ins>
          </w:p>
        </w:tc>
        <w:tc>
          <w:tcPr>
            <w:tcW w:w="5664" w:type="dxa"/>
          </w:tcPr>
          <w:p w14:paraId="4B0CFCE2" w14:textId="77777777" w:rsidR="0085617F" w:rsidRDefault="0085617F" w:rsidP="00645B77">
            <w:pPr>
              <w:ind w:firstLine="0"/>
              <w:rPr>
                <w:ins w:id="6594" w:author="Okot" w:date="2020-01-20T15:49:00Z"/>
              </w:rPr>
            </w:pPr>
            <w:ins w:id="6595" w:author="Okot" w:date="2020-01-20T15:49:00Z">
              <w:r>
                <w:t>(1-3).1. Użytkownik używa przycisku do zamknięcia okna.</w:t>
              </w:r>
            </w:ins>
          </w:p>
          <w:p w14:paraId="4C4E388D" w14:textId="77777777" w:rsidR="0085617F" w:rsidRDefault="0085617F" w:rsidP="00645B77">
            <w:pPr>
              <w:ind w:firstLine="0"/>
              <w:rPr>
                <w:ins w:id="6596" w:author="Okot" w:date="2020-01-20T15:49:00Z"/>
              </w:rPr>
            </w:pPr>
            <w:ins w:id="6597" w:author="Okot" w:date="2020-01-20T15:49:00Z">
              <w:r>
                <w:t>(1-3).1.1. Pojawia okno dialogowe służące do potwierdzenia zamknięcia okna bez zapisywania danych.</w:t>
              </w:r>
            </w:ins>
          </w:p>
          <w:p w14:paraId="6FDC59E1" w14:textId="77777777" w:rsidR="0085617F" w:rsidRDefault="0085617F" w:rsidP="00645B77">
            <w:pPr>
              <w:ind w:firstLine="0"/>
              <w:rPr>
                <w:ins w:id="6598" w:author="Okot" w:date="2020-01-20T15:49:00Z"/>
              </w:rPr>
            </w:pPr>
            <w:ins w:id="6599" w:author="Okot" w:date="2020-01-20T15:49:00Z">
              <w:r>
                <w:t>(1-3).1.2.1. Użytkownik potwierdza zamknięcie okna.</w:t>
              </w:r>
            </w:ins>
          </w:p>
          <w:p w14:paraId="7370F2B6" w14:textId="77777777" w:rsidR="0085617F" w:rsidRDefault="0085617F" w:rsidP="00645B77">
            <w:pPr>
              <w:ind w:firstLine="0"/>
              <w:rPr>
                <w:ins w:id="6600" w:author="Okot" w:date="2020-01-20T15:49:00Z"/>
              </w:rPr>
            </w:pPr>
            <w:ins w:id="6601" w:author="Okot" w:date="2020-01-20T15:49:00Z">
              <w:r>
                <w:t>(1-3).1.2.1.1. Okno modalne z formularzem zostaje zamknięte.</w:t>
              </w:r>
            </w:ins>
          </w:p>
          <w:p w14:paraId="4F1C3890" w14:textId="2ABBD8BD" w:rsidR="0085617F" w:rsidRDefault="0085617F" w:rsidP="00645B77">
            <w:pPr>
              <w:ind w:firstLine="0"/>
              <w:rPr>
                <w:ins w:id="6602" w:author="Okot" w:date="2020-01-20T15:49:00Z"/>
              </w:rPr>
            </w:pPr>
            <w:ins w:id="6603" w:author="Okot" w:date="2020-01-20T15:49:00Z">
              <w:r>
                <w:t>(1-3).1.2.1.2. Powrót do podstrony „Moje produkty”.</w:t>
              </w:r>
            </w:ins>
          </w:p>
          <w:p w14:paraId="08B2BD50" w14:textId="77777777" w:rsidR="0085617F" w:rsidRDefault="0085617F" w:rsidP="00645B77">
            <w:pPr>
              <w:ind w:firstLine="0"/>
              <w:rPr>
                <w:ins w:id="6604" w:author="Okot" w:date="2020-01-20T15:49:00Z"/>
              </w:rPr>
            </w:pPr>
            <w:ins w:id="6605" w:author="Okot" w:date="2020-01-20T15:49:00Z">
              <w:r>
                <w:t>(1-3).1.2.2. Użytkownik rezygnuje z akcji.</w:t>
              </w:r>
            </w:ins>
          </w:p>
          <w:p w14:paraId="4C15671A" w14:textId="03ADDAC7" w:rsidR="0085617F" w:rsidRDefault="0085617F" w:rsidP="00645B77">
            <w:pPr>
              <w:ind w:firstLine="0"/>
              <w:rPr>
                <w:ins w:id="6606" w:author="Okot" w:date="2020-01-20T15:49:00Z"/>
              </w:rPr>
            </w:pPr>
            <w:ins w:id="6607" w:author="Okot" w:date="2020-01-20T15:49:00Z">
              <w:r>
                <w:t>(1-3).1.2.2.1. Powrót do pkt (1-3).</w:t>
              </w:r>
            </w:ins>
          </w:p>
          <w:p w14:paraId="6C211D65" w14:textId="77777777" w:rsidR="0085617F" w:rsidRDefault="0085617F" w:rsidP="00645B77">
            <w:pPr>
              <w:ind w:firstLine="0"/>
              <w:rPr>
                <w:ins w:id="6608" w:author="Okot" w:date="2020-01-20T15:49:00Z"/>
              </w:rPr>
            </w:pPr>
            <w:ins w:id="6609" w:author="Okot" w:date="2020-01-20T15:49:00Z">
              <w:r>
                <w:lastRenderedPageBreak/>
                <w:t>4.1(a) Zawartość pola formularza „Nazwa produktu” została usunięta.</w:t>
              </w:r>
            </w:ins>
          </w:p>
          <w:p w14:paraId="4D719A6F" w14:textId="77777777" w:rsidR="0085617F" w:rsidRDefault="0085617F" w:rsidP="00645B77">
            <w:pPr>
              <w:ind w:firstLine="0"/>
              <w:rPr>
                <w:ins w:id="6610" w:author="Okot" w:date="2020-01-20T15:49:00Z"/>
              </w:rPr>
            </w:pPr>
            <w:ins w:id="6611" w:author="Okot" w:date="2020-01-20T15:49:00Z">
              <w:r>
                <w:t>4.1(b) Zawartość pola formularza „Kaloryczność produktu” została usunięta.</w:t>
              </w:r>
            </w:ins>
          </w:p>
          <w:p w14:paraId="1A3E8026" w14:textId="77777777" w:rsidR="0085617F" w:rsidRDefault="0085617F" w:rsidP="00645B77">
            <w:pPr>
              <w:ind w:firstLine="0"/>
              <w:rPr>
                <w:ins w:id="6612" w:author="Okot" w:date="2020-01-20T15:49:00Z"/>
              </w:rPr>
            </w:pPr>
            <w:ins w:id="6613" w:author="Okot" w:date="2020-01-20T15:49:00Z">
              <w:r>
                <w:t>4.1(c) Wartość któregoś z pól dotyczących zawartości składników odżywczych została zmieniona na niepoprawną.</w:t>
              </w:r>
            </w:ins>
          </w:p>
          <w:p w14:paraId="6AC6F3E4" w14:textId="77777777" w:rsidR="0085617F" w:rsidRDefault="0085617F" w:rsidP="00645B77">
            <w:pPr>
              <w:ind w:firstLine="0"/>
              <w:rPr>
                <w:ins w:id="6614" w:author="Okot" w:date="2020-01-20T15:49:00Z"/>
              </w:rPr>
            </w:pPr>
            <w:ins w:id="6615" w:author="Okot" w:date="2020-01-20T15:49:00Z">
              <w:r>
                <w:t>4.1(d) Zmieniono nazwę produktu na taką, która już istnieje w bazie.</w:t>
              </w:r>
            </w:ins>
          </w:p>
          <w:p w14:paraId="6D87539B" w14:textId="77777777" w:rsidR="0085617F" w:rsidRDefault="0085617F" w:rsidP="00645B77">
            <w:pPr>
              <w:ind w:firstLine="0"/>
              <w:rPr>
                <w:ins w:id="6616" w:author="Okot" w:date="2020-01-20T15:49:00Z"/>
              </w:rPr>
            </w:pPr>
            <w:ins w:id="6617" w:author="Okot" w:date="2020-01-20T15:49:00Z">
              <w:r>
                <w:t>4.1.1. Wyświetlony zostaje stosowny komunikat błędu.</w:t>
              </w:r>
            </w:ins>
          </w:p>
          <w:p w14:paraId="7B9F6328" w14:textId="2DB887A3" w:rsidR="0085617F" w:rsidRDefault="000B2B3D" w:rsidP="00645B77">
            <w:pPr>
              <w:ind w:firstLine="0"/>
              <w:rPr>
                <w:ins w:id="6618" w:author="Okot" w:date="2020-01-20T15:49:00Z"/>
              </w:rPr>
            </w:pPr>
            <w:ins w:id="6619" w:author="Okot" w:date="2020-01-20T15:49:00Z">
              <w:r>
                <w:t>4.1.2. Powrót do pkt</w:t>
              </w:r>
              <w:r w:rsidR="0085617F">
                <w:t> 2.</w:t>
              </w:r>
            </w:ins>
          </w:p>
        </w:tc>
      </w:tr>
    </w:tbl>
    <w:p w14:paraId="5AC2CD45" w14:textId="77777777" w:rsidR="0085617F" w:rsidRDefault="0085617F" w:rsidP="0085617F">
      <w:pPr>
        <w:spacing w:after="160" w:line="259" w:lineRule="auto"/>
        <w:ind w:firstLine="0"/>
        <w:jc w:val="left"/>
        <w:rPr>
          <w:ins w:id="6620" w:author="Okot" w:date="2020-01-20T15:49:00Z"/>
        </w:rPr>
      </w:pPr>
    </w:p>
    <w:p w14:paraId="7E49A961" w14:textId="27572BE5" w:rsidR="0085617F" w:rsidRDefault="002E2CD4" w:rsidP="0085617F">
      <w:pPr>
        <w:spacing w:after="160" w:line="259" w:lineRule="auto"/>
        <w:ind w:firstLine="0"/>
        <w:jc w:val="left"/>
        <w:rPr>
          <w:ins w:id="6621" w:author="Okot" w:date="2020-01-20T15:49:00Z"/>
        </w:rPr>
      </w:pPr>
      <w:ins w:id="6622" w:author="Okot" w:date="2020-01-20T15:49:00Z">
        <w:r>
          <w:t>Tabela 4.37</w:t>
        </w:r>
        <w:r w:rsidR="0085617F">
          <w:t>. </w:t>
        </w:r>
      </w:ins>
    </w:p>
    <w:p w14:paraId="6AF3DBDB" w14:textId="77777777" w:rsidR="0085617F" w:rsidRDefault="0085617F" w:rsidP="0085617F">
      <w:pPr>
        <w:ind w:firstLine="0"/>
        <w:rPr>
          <w:ins w:id="6623" w:author="Okot" w:date="2020-01-20T15:49:00Z"/>
        </w:rPr>
      </w:pPr>
      <w:ins w:id="6624" w:author="Okot" w:date="2020-01-20T15:49:00Z">
        <w:r>
          <w:t>Opis scenariusza przypadku użycia „Podgląd szczegółowych wartości odżywczych produktu”.</w:t>
        </w:r>
      </w:ins>
    </w:p>
    <w:tbl>
      <w:tblPr>
        <w:tblStyle w:val="Tabela-Siatka"/>
        <w:tblW w:w="0" w:type="auto"/>
        <w:tblLook w:val="04A0" w:firstRow="1" w:lastRow="0" w:firstColumn="1" w:lastColumn="0" w:noHBand="0" w:noVBand="1"/>
      </w:tblPr>
      <w:tblGrid>
        <w:gridCol w:w="3397"/>
        <w:gridCol w:w="5664"/>
      </w:tblGrid>
      <w:tr w:rsidR="0085617F" w14:paraId="0EB7C349" w14:textId="77777777" w:rsidTr="00645B77">
        <w:trPr>
          <w:ins w:id="6625" w:author="Okot" w:date="2020-01-20T15:49:00Z"/>
        </w:trPr>
        <w:tc>
          <w:tcPr>
            <w:tcW w:w="3397" w:type="dxa"/>
          </w:tcPr>
          <w:p w14:paraId="284656DF" w14:textId="77777777" w:rsidR="0085617F" w:rsidRPr="006076CC" w:rsidRDefault="0085617F" w:rsidP="00645B77">
            <w:pPr>
              <w:ind w:firstLine="0"/>
              <w:rPr>
                <w:ins w:id="6626" w:author="Okot" w:date="2020-01-20T15:49:00Z"/>
                <w:b/>
              </w:rPr>
            </w:pPr>
            <w:ins w:id="6627" w:author="Okot" w:date="2020-01-20T15:49:00Z">
              <w:r w:rsidRPr="006076CC">
                <w:rPr>
                  <w:b/>
                </w:rPr>
                <w:t>Nazwa</w:t>
              </w:r>
            </w:ins>
          </w:p>
        </w:tc>
        <w:tc>
          <w:tcPr>
            <w:tcW w:w="5664" w:type="dxa"/>
          </w:tcPr>
          <w:p w14:paraId="2D7F7BA9" w14:textId="4C4FC2C5" w:rsidR="0085617F" w:rsidRPr="00A12070" w:rsidRDefault="0085617F" w:rsidP="00645B77">
            <w:pPr>
              <w:ind w:firstLine="0"/>
              <w:rPr>
                <w:ins w:id="6628" w:author="Okot" w:date="2020-01-20T15:49:00Z"/>
                <w:b/>
                <w:i/>
              </w:rPr>
            </w:pPr>
            <w:ins w:id="6629" w:author="Okot" w:date="2020-01-20T15:49:00Z">
              <w:r w:rsidRPr="00A12070">
                <w:rPr>
                  <w:b/>
                  <w:i/>
                </w:rPr>
                <w:t>PU03</w:t>
              </w:r>
              <w:r w:rsidR="002E2CD4">
                <w:rPr>
                  <w:b/>
                  <w:i/>
                </w:rPr>
                <w:t>7</w:t>
              </w:r>
              <w:r w:rsidRPr="00A12070">
                <w:rPr>
                  <w:b/>
                  <w:i/>
                </w:rPr>
                <w:t>: Podgląd szczegółowych wartości odżywczych produktu</w:t>
              </w:r>
            </w:ins>
          </w:p>
        </w:tc>
      </w:tr>
      <w:tr w:rsidR="0085617F" w14:paraId="4F031540" w14:textId="77777777" w:rsidTr="00645B77">
        <w:trPr>
          <w:ins w:id="6630" w:author="Okot" w:date="2020-01-20T15:49:00Z"/>
        </w:trPr>
        <w:tc>
          <w:tcPr>
            <w:tcW w:w="3397" w:type="dxa"/>
          </w:tcPr>
          <w:p w14:paraId="3ACB8689" w14:textId="77777777" w:rsidR="0085617F" w:rsidRPr="006076CC" w:rsidRDefault="0085617F" w:rsidP="00645B77">
            <w:pPr>
              <w:ind w:firstLine="0"/>
              <w:rPr>
                <w:ins w:id="6631" w:author="Okot" w:date="2020-01-20T15:49:00Z"/>
                <w:b/>
              </w:rPr>
            </w:pPr>
            <w:ins w:id="6632" w:author="Okot" w:date="2020-01-20T15:49:00Z">
              <w:r w:rsidRPr="006076CC">
                <w:rPr>
                  <w:b/>
                </w:rPr>
                <w:t>Opis</w:t>
              </w:r>
            </w:ins>
          </w:p>
        </w:tc>
        <w:tc>
          <w:tcPr>
            <w:tcW w:w="5664" w:type="dxa"/>
          </w:tcPr>
          <w:p w14:paraId="2CF50665" w14:textId="77777777" w:rsidR="0085617F" w:rsidRDefault="0085617F" w:rsidP="00645B77">
            <w:pPr>
              <w:ind w:firstLine="0"/>
              <w:rPr>
                <w:ins w:id="6633" w:author="Okot" w:date="2020-01-20T15:49:00Z"/>
              </w:rPr>
            </w:pPr>
            <w:ins w:id="6634" w:author="Okot" w:date="2020-01-20T15:49:00Z">
              <w:r>
                <w:t>Przypadek użycia pozwala użytkownikowi podglądać szczegółowe dane produktu </w:t>
              </w:r>
              <w:r>
                <w:br/>
                <w:t>(wszystkie wartości składników odżywczych), który został przez niego dodany do bazy danych.</w:t>
              </w:r>
            </w:ins>
          </w:p>
        </w:tc>
      </w:tr>
      <w:tr w:rsidR="0085617F" w14:paraId="1FE656AC" w14:textId="77777777" w:rsidTr="00645B77">
        <w:trPr>
          <w:ins w:id="6635" w:author="Okot" w:date="2020-01-20T15:49:00Z"/>
        </w:trPr>
        <w:tc>
          <w:tcPr>
            <w:tcW w:w="3397" w:type="dxa"/>
          </w:tcPr>
          <w:p w14:paraId="445319CF" w14:textId="77777777" w:rsidR="0085617F" w:rsidRPr="006076CC" w:rsidRDefault="0085617F" w:rsidP="00645B77">
            <w:pPr>
              <w:ind w:firstLine="0"/>
              <w:rPr>
                <w:ins w:id="6636" w:author="Okot" w:date="2020-01-20T15:49:00Z"/>
                <w:b/>
              </w:rPr>
            </w:pPr>
            <w:ins w:id="6637" w:author="Okot" w:date="2020-01-20T15:49:00Z">
              <w:r w:rsidRPr="006076CC">
                <w:rPr>
                  <w:b/>
                </w:rPr>
                <w:t>Warunki początkowe</w:t>
              </w:r>
            </w:ins>
          </w:p>
        </w:tc>
        <w:tc>
          <w:tcPr>
            <w:tcW w:w="5664" w:type="dxa"/>
          </w:tcPr>
          <w:p w14:paraId="4311E0B5" w14:textId="50CA218D" w:rsidR="0085617F" w:rsidRDefault="0085617F" w:rsidP="00645B77">
            <w:pPr>
              <w:ind w:firstLine="0"/>
              <w:rPr>
                <w:ins w:id="6638" w:author="Okot" w:date="2020-01-20T15:49:00Z"/>
              </w:rPr>
            </w:pPr>
            <w:ins w:id="6639" w:author="Okot" w:date="2020-01-20T15:49:00Z">
              <w:r>
                <w:t>Użytkownik poprawnie zrealizował PU002 znajduje się na podstronie „Wyszukiwarka produktów”. Co najmniej raz zosta</w:t>
              </w:r>
              <w:r w:rsidR="002E2CD4">
                <w:t>ł zrealizowany przez niego PU035</w:t>
              </w:r>
              <w:r>
                <w:t>.</w:t>
              </w:r>
            </w:ins>
          </w:p>
        </w:tc>
      </w:tr>
      <w:tr w:rsidR="0085617F" w14:paraId="635383A9" w14:textId="77777777" w:rsidTr="00645B77">
        <w:trPr>
          <w:ins w:id="6640" w:author="Okot" w:date="2020-01-20T15:49:00Z"/>
        </w:trPr>
        <w:tc>
          <w:tcPr>
            <w:tcW w:w="3397" w:type="dxa"/>
          </w:tcPr>
          <w:p w14:paraId="6297D2EF" w14:textId="77777777" w:rsidR="0085617F" w:rsidRPr="006076CC" w:rsidRDefault="0085617F" w:rsidP="00645B77">
            <w:pPr>
              <w:ind w:firstLine="0"/>
              <w:rPr>
                <w:ins w:id="6641" w:author="Okot" w:date="2020-01-20T15:49:00Z"/>
                <w:b/>
              </w:rPr>
            </w:pPr>
            <w:ins w:id="6642" w:author="Okot" w:date="2020-01-20T15:49:00Z">
              <w:r w:rsidRPr="006076CC">
                <w:rPr>
                  <w:b/>
                </w:rPr>
                <w:t>Inicjacja</w:t>
              </w:r>
            </w:ins>
          </w:p>
        </w:tc>
        <w:tc>
          <w:tcPr>
            <w:tcW w:w="5664" w:type="dxa"/>
          </w:tcPr>
          <w:p w14:paraId="7583FB7B" w14:textId="77777777" w:rsidR="0085617F" w:rsidRDefault="0085617F" w:rsidP="00645B77">
            <w:pPr>
              <w:ind w:firstLine="0"/>
              <w:rPr>
                <w:ins w:id="6643" w:author="Okot" w:date="2020-01-20T15:49:00Z"/>
              </w:rPr>
            </w:pPr>
            <w:ins w:id="6644" w:author="Okot" w:date="2020-01-20T15:49:00Z">
              <w:r>
                <w:t>Użytkownik skorzystał z przycisku „Podgląd” umiejscowionego przy wybranym produkcie.</w:t>
              </w:r>
            </w:ins>
          </w:p>
        </w:tc>
      </w:tr>
      <w:tr w:rsidR="0085617F" w14:paraId="4C326BF5" w14:textId="77777777" w:rsidTr="00645B77">
        <w:trPr>
          <w:ins w:id="6645" w:author="Okot" w:date="2020-01-20T15:49:00Z"/>
        </w:trPr>
        <w:tc>
          <w:tcPr>
            <w:tcW w:w="3397" w:type="dxa"/>
          </w:tcPr>
          <w:p w14:paraId="15EECC7B" w14:textId="77777777" w:rsidR="0085617F" w:rsidRPr="006076CC" w:rsidRDefault="0085617F" w:rsidP="00645B77">
            <w:pPr>
              <w:ind w:firstLine="0"/>
              <w:rPr>
                <w:ins w:id="6646" w:author="Okot" w:date="2020-01-20T15:49:00Z"/>
                <w:b/>
              </w:rPr>
            </w:pPr>
            <w:ins w:id="6647" w:author="Okot" w:date="2020-01-20T15:49:00Z">
              <w:r w:rsidRPr="006076CC">
                <w:rPr>
                  <w:b/>
                </w:rPr>
                <w:t>Warunki końcowe</w:t>
              </w:r>
            </w:ins>
          </w:p>
        </w:tc>
        <w:tc>
          <w:tcPr>
            <w:tcW w:w="5664" w:type="dxa"/>
          </w:tcPr>
          <w:p w14:paraId="0527353F" w14:textId="77777777" w:rsidR="0085617F" w:rsidRDefault="0085617F" w:rsidP="00645B77">
            <w:pPr>
              <w:ind w:firstLine="0"/>
              <w:rPr>
                <w:ins w:id="6648" w:author="Okot" w:date="2020-01-20T15:49:00Z"/>
              </w:rPr>
            </w:pPr>
            <w:ins w:id="6649" w:author="Okot" w:date="2020-01-20T15:49:00Z">
              <w:r>
                <w:t>Wyświetlony zostało okno zawierające szczegółowe dane produktu.</w:t>
              </w:r>
            </w:ins>
          </w:p>
        </w:tc>
      </w:tr>
      <w:tr w:rsidR="0085617F" w14:paraId="75AB8318" w14:textId="77777777" w:rsidTr="00645B77">
        <w:trPr>
          <w:ins w:id="6650" w:author="Okot" w:date="2020-01-20T15:49:00Z"/>
        </w:trPr>
        <w:tc>
          <w:tcPr>
            <w:tcW w:w="3397" w:type="dxa"/>
          </w:tcPr>
          <w:p w14:paraId="45646714" w14:textId="77777777" w:rsidR="0085617F" w:rsidRPr="006076CC" w:rsidRDefault="0085617F" w:rsidP="00645B77">
            <w:pPr>
              <w:ind w:firstLine="0"/>
              <w:rPr>
                <w:ins w:id="6651" w:author="Okot" w:date="2020-01-20T15:49:00Z"/>
                <w:b/>
              </w:rPr>
            </w:pPr>
            <w:ins w:id="6652" w:author="Okot" w:date="2020-01-20T15:49:00Z">
              <w:r w:rsidRPr="006076CC">
                <w:rPr>
                  <w:b/>
                </w:rPr>
                <w:t>Scenariusz główny</w:t>
              </w:r>
            </w:ins>
          </w:p>
        </w:tc>
        <w:tc>
          <w:tcPr>
            <w:tcW w:w="5664" w:type="dxa"/>
          </w:tcPr>
          <w:p w14:paraId="37D33246" w14:textId="77777777" w:rsidR="0085617F" w:rsidRDefault="0085617F" w:rsidP="00645B77">
            <w:pPr>
              <w:ind w:firstLine="0"/>
              <w:rPr>
                <w:ins w:id="6653" w:author="Okot" w:date="2020-01-20T15:49:00Z"/>
              </w:rPr>
            </w:pPr>
            <w:ins w:id="6654" w:author="Okot" w:date="2020-01-20T15:49:00Z">
              <w:r>
                <w:t>1. Użytkownik naciska przycisk „Podgląd” umiejscowiony przy wybranym produkcie.</w:t>
              </w:r>
            </w:ins>
          </w:p>
          <w:p w14:paraId="3C3C7043" w14:textId="77777777" w:rsidR="0085617F" w:rsidRDefault="0085617F" w:rsidP="00645B77">
            <w:pPr>
              <w:ind w:firstLine="0"/>
              <w:rPr>
                <w:ins w:id="6655" w:author="Okot" w:date="2020-01-20T15:49:00Z"/>
              </w:rPr>
            </w:pPr>
            <w:ins w:id="6656" w:author="Okot" w:date="2020-01-20T15:49:00Z">
              <w:r>
                <w:t>2.  Wyświetlone zostało okno modalne, w którym wypisane są szczegółowe dane produktu – jego nazwa, kaloryczność oraz wartość wszystkich składników odżywczych oraz przycisk „Edytuj”.</w:t>
              </w:r>
            </w:ins>
          </w:p>
        </w:tc>
      </w:tr>
      <w:tr w:rsidR="0085617F" w14:paraId="08436203" w14:textId="77777777" w:rsidTr="00645B77">
        <w:trPr>
          <w:trHeight w:val="54"/>
          <w:ins w:id="6657" w:author="Okot" w:date="2020-01-20T15:49:00Z"/>
        </w:trPr>
        <w:tc>
          <w:tcPr>
            <w:tcW w:w="3397" w:type="dxa"/>
          </w:tcPr>
          <w:p w14:paraId="4FD117DE" w14:textId="77777777" w:rsidR="0085617F" w:rsidRPr="006076CC" w:rsidRDefault="0085617F" w:rsidP="00645B77">
            <w:pPr>
              <w:ind w:firstLine="0"/>
              <w:rPr>
                <w:ins w:id="6658" w:author="Okot" w:date="2020-01-20T15:49:00Z"/>
                <w:b/>
              </w:rPr>
            </w:pPr>
            <w:ins w:id="6659" w:author="Okot" w:date="2020-01-20T15:49:00Z">
              <w:r w:rsidRPr="006076CC">
                <w:rPr>
                  <w:b/>
                </w:rPr>
                <w:lastRenderedPageBreak/>
                <w:t>Scenariusze alternatywne</w:t>
              </w:r>
            </w:ins>
          </w:p>
        </w:tc>
        <w:tc>
          <w:tcPr>
            <w:tcW w:w="5664" w:type="dxa"/>
          </w:tcPr>
          <w:p w14:paraId="238D8C12" w14:textId="77777777" w:rsidR="0085617F" w:rsidRDefault="0085617F" w:rsidP="00645B77">
            <w:pPr>
              <w:ind w:firstLine="0"/>
              <w:rPr>
                <w:ins w:id="6660" w:author="Okot" w:date="2020-01-20T15:49:00Z"/>
              </w:rPr>
            </w:pPr>
            <w:ins w:id="6661" w:author="Okot" w:date="2020-01-20T15:49:00Z">
              <w:r>
                <w:t>-</w:t>
              </w:r>
            </w:ins>
          </w:p>
        </w:tc>
      </w:tr>
    </w:tbl>
    <w:p w14:paraId="1C13CDE8" w14:textId="77777777" w:rsidR="0085617F" w:rsidRDefault="0085617F" w:rsidP="0085617F">
      <w:pPr>
        <w:spacing w:after="160" w:line="259" w:lineRule="auto"/>
        <w:ind w:firstLine="0"/>
        <w:jc w:val="left"/>
        <w:rPr>
          <w:ins w:id="6662" w:author="Okot" w:date="2020-01-20T15:49:00Z"/>
        </w:rPr>
      </w:pPr>
    </w:p>
    <w:p w14:paraId="3ECEF554" w14:textId="4D6EE4CE" w:rsidR="0085617F" w:rsidRDefault="002E2CD4" w:rsidP="0085617F">
      <w:pPr>
        <w:ind w:firstLine="0"/>
        <w:rPr>
          <w:ins w:id="6663" w:author="Okot" w:date="2020-01-20T15:49:00Z"/>
        </w:rPr>
      </w:pPr>
      <w:ins w:id="6664" w:author="Okot" w:date="2020-01-20T15:49:00Z">
        <w:r>
          <w:t>Tabela 4.38</w:t>
        </w:r>
        <w:r w:rsidR="0085617F">
          <w:t>. </w:t>
        </w:r>
      </w:ins>
    </w:p>
    <w:p w14:paraId="24A66C43" w14:textId="77777777" w:rsidR="0085617F" w:rsidRDefault="0085617F" w:rsidP="0085617F">
      <w:pPr>
        <w:ind w:firstLine="0"/>
        <w:rPr>
          <w:ins w:id="6665" w:author="Okot" w:date="2020-01-20T15:49:00Z"/>
        </w:rPr>
      </w:pPr>
      <w:ins w:id="6666" w:author="Okot" w:date="2020-01-20T15:49:00Z">
        <w:r>
          <w:t>Opis scenariusza przypadku użycia „Usunięcie produktu”.</w:t>
        </w:r>
      </w:ins>
    </w:p>
    <w:tbl>
      <w:tblPr>
        <w:tblStyle w:val="Tabela-Siatka"/>
        <w:tblW w:w="0" w:type="auto"/>
        <w:tblLook w:val="04A0" w:firstRow="1" w:lastRow="0" w:firstColumn="1" w:lastColumn="0" w:noHBand="0" w:noVBand="1"/>
      </w:tblPr>
      <w:tblGrid>
        <w:gridCol w:w="3397"/>
        <w:gridCol w:w="5664"/>
      </w:tblGrid>
      <w:tr w:rsidR="0085617F" w14:paraId="67B83C96" w14:textId="77777777" w:rsidTr="00645B77">
        <w:trPr>
          <w:ins w:id="6667" w:author="Okot" w:date="2020-01-20T15:49:00Z"/>
        </w:trPr>
        <w:tc>
          <w:tcPr>
            <w:tcW w:w="3397" w:type="dxa"/>
          </w:tcPr>
          <w:p w14:paraId="1F940A87" w14:textId="77777777" w:rsidR="0085617F" w:rsidRPr="006076CC" w:rsidRDefault="0085617F" w:rsidP="00645B77">
            <w:pPr>
              <w:ind w:firstLine="0"/>
              <w:rPr>
                <w:ins w:id="6668" w:author="Okot" w:date="2020-01-20T15:49:00Z"/>
                <w:b/>
              </w:rPr>
            </w:pPr>
            <w:ins w:id="6669" w:author="Okot" w:date="2020-01-20T15:49:00Z">
              <w:r w:rsidRPr="006076CC">
                <w:rPr>
                  <w:b/>
                </w:rPr>
                <w:t>Nazwa</w:t>
              </w:r>
            </w:ins>
          </w:p>
        </w:tc>
        <w:tc>
          <w:tcPr>
            <w:tcW w:w="5664" w:type="dxa"/>
          </w:tcPr>
          <w:p w14:paraId="0D649BC3" w14:textId="40D6F6D3" w:rsidR="0085617F" w:rsidRPr="00A12070" w:rsidRDefault="0085617F">
            <w:pPr>
              <w:ind w:firstLine="0"/>
              <w:rPr>
                <w:ins w:id="6670" w:author="Okot" w:date="2020-01-20T15:49:00Z"/>
                <w:b/>
                <w:i/>
              </w:rPr>
            </w:pPr>
            <w:ins w:id="6671" w:author="Okot" w:date="2020-01-20T15:49:00Z">
              <w:r w:rsidRPr="00A12070">
                <w:rPr>
                  <w:b/>
                  <w:i/>
                </w:rPr>
                <w:t>PU0</w:t>
              </w:r>
              <w:r>
                <w:rPr>
                  <w:b/>
                  <w:i/>
                </w:rPr>
                <w:t>3</w:t>
              </w:r>
            </w:ins>
            <w:ins w:id="6672" w:author="Okot" w:date="2020-01-21T13:59:00Z">
              <w:r w:rsidR="002E2CD4">
                <w:rPr>
                  <w:b/>
                  <w:i/>
                </w:rPr>
                <w:t>8</w:t>
              </w:r>
            </w:ins>
            <w:ins w:id="6673" w:author="Okot" w:date="2020-01-20T15:49:00Z">
              <w:r w:rsidRPr="00A12070">
                <w:rPr>
                  <w:b/>
                  <w:i/>
                </w:rPr>
                <w:t>: Usunięcie produktu</w:t>
              </w:r>
            </w:ins>
          </w:p>
        </w:tc>
      </w:tr>
      <w:tr w:rsidR="0085617F" w14:paraId="32F1FFA1" w14:textId="77777777" w:rsidTr="00645B77">
        <w:trPr>
          <w:ins w:id="6674" w:author="Okot" w:date="2020-01-20T15:49:00Z"/>
        </w:trPr>
        <w:tc>
          <w:tcPr>
            <w:tcW w:w="3397" w:type="dxa"/>
          </w:tcPr>
          <w:p w14:paraId="21F941E7" w14:textId="77777777" w:rsidR="0085617F" w:rsidRPr="006076CC" w:rsidRDefault="0085617F" w:rsidP="00645B77">
            <w:pPr>
              <w:ind w:firstLine="0"/>
              <w:rPr>
                <w:ins w:id="6675" w:author="Okot" w:date="2020-01-20T15:49:00Z"/>
                <w:b/>
              </w:rPr>
            </w:pPr>
            <w:ins w:id="6676" w:author="Okot" w:date="2020-01-20T15:49:00Z">
              <w:r w:rsidRPr="006076CC">
                <w:rPr>
                  <w:b/>
                </w:rPr>
                <w:t>Opis</w:t>
              </w:r>
            </w:ins>
          </w:p>
        </w:tc>
        <w:tc>
          <w:tcPr>
            <w:tcW w:w="5664" w:type="dxa"/>
          </w:tcPr>
          <w:p w14:paraId="7261F49C" w14:textId="77777777" w:rsidR="0085617F" w:rsidRDefault="0085617F" w:rsidP="00645B77">
            <w:pPr>
              <w:ind w:firstLine="0"/>
              <w:rPr>
                <w:ins w:id="6677" w:author="Okot" w:date="2020-01-20T15:49:00Z"/>
              </w:rPr>
            </w:pPr>
            <w:ins w:id="6678" w:author="Okot" w:date="2020-01-20T15:49:00Z">
              <w:r>
                <w:t>Przypadek użycia pozwala użytkownikowi usunąć dodany przez niego produkt z bazy danych.</w:t>
              </w:r>
            </w:ins>
          </w:p>
        </w:tc>
      </w:tr>
      <w:tr w:rsidR="0085617F" w14:paraId="74BECFAB" w14:textId="77777777" w:rsidTr="00645B77">
        <w:trPr>
          <w:ins w:id="6679" w:author="Okot" w:date="2020-01-20T15:49:00Z"/>
        </w:trPr>
        <w:tc>
          <w:tcPr>
            <w:tcW w:w="3397" w:type="dxa"/>
          </w:tcPr>
          <w:p w14:paraId="08E8A02E" w14:textId="77777777" w:rsidR="0085617F" w:rsidRPr="006076CC" w:rsidRDefault="0085617F" w:rsidP="00645B77">
            <w:pPr>
              <w:ind w:firstLine="0"/>
              <w:rPr>
                <w:ins w:id="6680" w:author="Okot" w:date="2020-01-20T15:49:00Z"/>
                <w:b/>
              </w:rPr>
            </w:pPr>
            <w:ins w:id="6681" w:author="Okot" w:date="2020-01-20T15:49:00Z">
              <w:r w:rsidRPr="006076CC">
                <w:rPr>
                  <w:b/>
                </w:rPr>
                <w:t>Warunki początkowe</w:t>
              </w:r>
            </w:ins>
          </w:p>
        </w:tc>
        <w:tc>
          <w:tcPr>
            <w:tcW w:w="5664" w:type="dxa"/>
          </w:tcPr>
          <w:p w14:paraId="5F55AC46" w14:textId="3C709AF1" w:rsidR="0085617F" w:rsidRDefault="0085617F" w:rsidP="00645B77">
            <w:pPr>
              <w:ind w:firstLine="0"/>
              <w:rPr>
                <w:ins w:id="6682" w:author="Okot" w:date="2020-01-20T15:49:00Z"/>
              </w:rPr>
            </w:pPr>
            <w:ins w:id="6683" w:author="Okot" w:date="2020-01-20T15:49:00Z">
              <w:r>
                <w:t>Użytkownik poprawnie zrealizował PU002 znajduje się na podstronie „Wyszukiwarka produktów”. Co najmniej raz zosta</w:t>
              </w:r>
              <w:r w:rsidR="002E2CD4">
                <w:t>ł zrealizowany przez niego PU035</w:t>
              </w:r>
              <w:r>
                <w:t>.</w:t>
              </w:r>
            </w:ins>
          </w:p>
        </w:tc>
      </w:tr>
      <w:tr w:rsidR="0085617F" w14:paraId="728AF9F4" w14:textId="77777777" w:rsidTr="00645B77">
        <w:trPr>
          <w:ins w:id="6684" w:author="Okot" w:date="2020-01-20T15:49:00Z"/>
        </w:trPr>
        <w:tc>
          <w:tcPr>
            <w:tcW w:w="3397" w:type="dxa"/>
          </w:tcPr>
          <w:p w14:paraId="5731D5F2" w14:textId="77777777" w:rsidR="0085617F" w:rsidRPr="006076CC" w:rsidRDefault="0085617F" w:rsidP="00645B77">
            <w:pPr>
              <w:ind w:firstLine="0"/>
              <w:rPr>
                <w:ins w:id="6685" w:author="Okot" w:date="2020-01-20T15:49:00Z"/>
                <w:b/>
              </w:rPr>
            </w:pPr>
            <w:ins w:id="6686" w:author="Okot" w:date="2020-01-20T15:49:00Z">
              <w:r w:rsidRPr="006076CC">
                <w:rPr>
                  <w:b/>
                </w:rPr>
                <w:t>Inicjacja</w:t>
              </w:r>
            </w:ins>
          </w:p>
        </w:tc>
        <w:tc>
          <w:tcPr>
            <w:tcW w:w="5664" w:type="dxa"/>
          </w:tcPr>
          <w:p w14:paraId="2DE98473" w14:textId="77777777" w:rsidR="0085617F" w:rsidRDefault="0085617F" w:rsidP="00645B77">
            <w:pPr>
              <w:ind w:firstLine="0"/>
              <w:rPr>
                <w:ins w:id="6687" w:author="Okot" w:date="2020-01-20T15:49:00Z"/>
              </w:rPr>
            </w:pPr>
            <w:ins w:id="6688" w:author="Okot" w:date="2020-01-20T15:49:00Z">
              <w:r>
                <w:t>Użytkownik skorzystał z przycisku „Usuń” umiejscowionego przy wybranym produkcie.</w:t>
              </w:r>
            </w:ins>
          </w:p>
        </w:tc>
      </w:tr>
      <w:tr w:rsidR="0085617F" w14:paraId="5657412D" w14:textId="77777777" w:rsidTr="00645B77">
        <w:trPr>
          <w:ins w:id="6689" w:author="Okot" w:date="2020-01-20T15:49:00Z"/>
        </w:trPr>
        <w:tc>
          <w:tcPr>
            <w:tcW w:w="3397" w:type="dxa"/>
          </w:tcPr>
          <w:p w14:paraId="58A3FF19" w14:textId="77777777" w:rsidR="0085617F" w:rsidRPr="006076CC" w:rsidRDefault="0085617F" w:rsidP="00645B77">
            <w:pPr>
              <w:ind w:firstLine="0"/>
              <w:rPr>
                <w:ins w:id="6690" w:author="Okot" w:date="2020-01-20T15:49:00Z"/>
                <w:b/>
              </w:rPr>
            </w:pPr>
            <w:ins w:id="6691" w:author="Okot" w:date="2020-01-20T15:49:00Z">
              <w:r w:rsidRPr="006076CC">
                <w:rPr>
                  <w:b/>
                </w:rPr>
                <w:t>Warunki końcowe</w:t>
              </w:r>
            </w:ins>
          </w:p>
        </w:tc>
        <w:tc>
          <w:tcPr>
            <w:tcW w:w="5664" w:type="dxa"/>
          </w:tcPr>
          <w:p w14:paraId="267E4CDB" w14:textId="77777777" w:rsidR="0085617F" w:rsidRDefault="0085617F" w:rsidP="00645B77">
            <w:pPr>
              <w:ind w:firstLine="0"/>
              <w:rPr>
                <w:ins w:id="6692" w:author="Okot" w:date="2020-01-20T15:49:00Z"/>
              </w:rPr>
            </w:pPr>
            <w:ins w:id="6693" w:author="Okot" w:date="2020-01-20T15:49:00Z">
              <w:r>
                <w:t>Wyświetlony został komunikat informujący o usunięciu produktu z bazy danych.</w:t>
              </w:r>
            </w:ins>
          </w:p>
        </w:tc>
      </w:tr>
      <w:tr w:rsidR="0085617F" w14:paraId="3650C02B" w14:textId="77777777" w:rsidTr="00645B77">
        <w:trPr>
          <w:ins w:id="6694" w:author="Okot" w:date="2020-01-20T15:49:00Z"/>
        </w:trPr>
        <w:tc>
          <w:tcPr>
            <w:tcW w:w="3397" w:type="dxa"/>
          </w:tcPr>
          <w:p w14:paraId="6C6C5075" w14:textId="77777777" w:rsidR="0085617F" w:rsidRPr="006076CC" w:rsidRDefault="0085617F" w:rsidP="00645B77">
            <w:pPr>
              <w:ind w:firstLine="0"/>
              <w:rPr>
                <w:ins w:id="6695" w:author="Okot" w:date="2020-01-20T15:49:00Z"/>
                <w:b/>
              </w:rPr>
            </w:pPr>
            <w:ins w:id="6696" w:author="Okot" w:date="2020-01-20T15:49:00Z">
              <w:r w:rsidRPr="006076CC">
                <w:rPr>
                  <w:b/>
                </w:rPr>
                <w:t>Scenariusz główny</w:t>
              </w:r>
            </w:ins>
          </w:p>
        </w:tc>
        <w:tc>
          <w:tcPr>
            <w:tcW w:w="5664" w:type="dxa"/>
          </w:tcPr>
          <w:p w14:paraId="1257950A" w14:textId="77777777" w:rsidR="0085617F" w:rsidRDefault="0085617F" w:rsidP="00645B77">
            <w:pPr>
              <w:ind w:firstLine="0"/>
              <w:rPr>
                <w:ins w:id="6697" w:author="Okot" w:date="2020-01-20T15:49:00Z"/>
              </w:rPr>
            </w:pPr>
            <w:ins w:id="6698" w:author="Okot" w:date="2020-01-20T15:49:00Z">
              <w:r>
                <w:t>1. Wyświetlone zostaje okno dialogowe z prośbą o potwierdzenie żądania usunięcia produktu.</w:t>
              </w:r>
            </w:ins>
          </w:p>
          <w:p w14:paraId="44FD4FEA" w14:textId="77777777" w:rsidR="0085617F" w:rsidRDefault="0085617F" w:rsidP="00645B77">
            <w:pPr>
              <w:ind w:firstLine="0"/>
              <w:rPr>
                <w:ins w:id="6699" w:author="Okot" w:date="2020-01-20T15:49:00Z"/>
              </w:rPr>
            </w:pPr>
            <w:ins w:id="6700" w:author="Okot" w:date="2020-01-20T15:49:00Z">
              <w:r>
                <w:t>2. Użytkownik potwierdza żądanie.</w:t>
              </w:r>
            </w:ins>
          </w:p>
          <w:p w14:paraId="44EF8F16" w14:textId="77777777" w:rsidR="0085617F" w:rsidRDefault="0085617F" w:rsidP="00645B77">
            <w:pPr>
              <w:ind w:firstLine="0"/>
              <w:rPr>
                <w:ins w:id="6701" w:author="Okot" w:date="2020-01-20T15:49:00Z"/>
              </w:rPr>
            </w:pPr>
            <w:ins w:id="6702" w:author="Okot" w:date="2020-01-20T15:49:00Z">
              <w:r>
                <w:t>3. Okno dialogowe zostaje zamknięte.</w:t>
              </w:r>
            </w:ins>
          </w:p>
          <w:p w14:paraId="355118FB" w14:textId="77777777" w:rsidR="0085617F" w:rsidRDefault="0085617F" w:rsidP="00645B77">
            <w:pPr>
              <w:ind w:firstLine="0"/>
              <w:rPr>
                <w:ins w:id="6703" w:author="Okot" w:date="2020-01-20T15:49:00Z"/>
              </w:rPr>
            </w:pPr>
            <w:ins w:id="6704" w:author="Okot" w:date="2020-01-20T15:49:00Z">
              <w:r>
                <w:t>4. System przetwarza żądanie.</w:t>
              </w:r>
            </w:ins>
          </w:p>
          <w:p w14:paraId="033834CC" w14:textId="77777777" w:rsidR="0085617F" w:rsidRDefault="0085617F" w:rsidP="00645B77">
            <w:pPr>
              <w:ind w:firstLine="0"/>
              <w:rPr>
                <w:ins w:id="6705" w:author="Okot" w:date="2020-01-20T15:49:00Z"/>
              </w:rPr>
            </w:pPr>
            <w:ins w:id="6706" w:author="Okot" w:date="2020-01-20T15:49:00Z">
              <w:r>
                <w:t>5. Produkt zostaje usunięty z bazy danych.</w:t>
              </w:r>
            </w:ins>
          </w:p>
          <w:p w14:paraId="1E4E20E5" w14:textId="77777777" w:rsidR="0085617F" w:rsidRDefault="0085617F" w:rsidP="00645B77">
            <w:pPr>
              <w:ind w:firstLine="0"/>
              <w:rPr>
                <w:ins w:id="6707" w:author="Okot" w:date="2020-01-20T15:49:00Z"/>
              </w:rPr>
            </w:pPr>
            <w:ins w:id="6708" w:author="Okot" w:date="2020-01-20T15:49:00Z">
              <w:r>
                <w:t>6. Wyświetlony zostaje komunikat informujący o usunięciu produktu z bazy danych.</w:t>
              </w:r>
            </w:ins>
          </w:p>
        </w:tc>
      </w:tr>
      <w:tr w:rsidR="0085617F" w14:paraId="15B6C1E9" w14:textId="77777777" w:rsidTr="00645B77">
        <w:trPr>
          <w:trHeight w:val="54"/>
          <w:ins w:id="6709" w:author="Okot" w:date="2020-01-20T15:49:00Z"/>
        </w:trPr>
        <w:tc>
          <w:tcPr>
            <w:tcW w:w="3397" w:type="dxa"/>
          </w:tcPr>
          <w:p w14:paraId="52E90D55" w14:textId="77777777" w:rsidR="0085617F" w:rsidRPr="006076CC" w:rsidRDefault="0085617F" w:rsidP="00645B77">
            <w:pPr>
              <w:ind w:firstLine="0"/>
              <w:rPr>
                <w:ins w:id="6710" w:author="Okot" w:date="2020-01-20T15:49:00Z"/>
                <w:b/>
              </w:rPr>
            </w:pPr>
            <w:ins w:id="6711" w:author="Okot" w:date="2020-01-20T15:49:00Z">
              <w:r w:rsidRPr="006076CC">
                <w:rPr>
                  <w:b/>
                </w:rPr>
                <w:t>Scenariusze alternatywne</w:t>
              </w:r>
            </w:ins>
          </w:p>
        </w:tc>
        <w:tc>
          <w:tcPr>
            <w:tcW w:w="5664" w:type="dxa"/>
          </w:tcPr>
          <w:p w14:paraId="51B15C4E" w14:textId="77777777" w:rsidR="0085617F" w:rsidRDefault="0085617F" w:rsidP="00645B77">
            <w:pPr>
              <w:ind w:firstLine="0"/>
              <w:rPr>
                <w:ins w:id="6712" w:author="Okot" w:date="2020-01-20T15:49:00Z"/>
              </w:rPr>
            </w:pPr>
            <w:ins w:id="6713" w:author="Okot" w:date="2020-01-20T15:49:00Z">
              <w:r>
                <w:t>2.1(a) Użytkownik naciska przycisk „Rezygnuj”.</w:t>
              </w:r>
            </w:ins>
          </w:p>
          <w:p w14:paraId="1C2F01CB" w14:textId="77777777" w:rsidR="0085617F" w:rsidRDefault="0085617F" w:rsidP="00645B77">
            <w:pPr>
              <w:ind w:firstLine="0"/>
              <w:rPr>
                <w:ins w:id="6714" w:author="Okot" w:date="2020-01-20T15:49:00Z"/>
              </w:rPr>
            </w:pPr>
            <w:ins w:id="6715" w:author="Okot" w:date="2020-01-20T15:49:00Z">
              <w:r>
                <w:t>2.1(b) Użytkownik używa przycisku do zamknięcia okna.</w:t>
              </w:r>
            </w:ins>
          </w:p>
          <w:p w14:paraId="526479F9" w14:textId="77777777" w:rsidR="0085617F" w:rsidRDefault="0085617F" w:rsidP="00645B77">
            <w:pPr>
              <w:ind w:firstLine="0"/>
              <w:rPr>
                <w:ins w:id="6716" w:author="Okot" w:date="2020-01-20T15:49:00Z"/>
              </w:rPr>
            </w:pPr>
            <w:ins w:id="6717" w:author="Okot" w:date="2020-01-20T15:49:00Z">
              <w:r>
                <w:t>2.1.1. Okno dialogowe zostaje zamknięte.</w:t>
              </w:r>
            </w:ins>
          </w:p>
          <w:p w14:paraId="73A82C41" w14:textId="77777777" w:rsidR="0085617F" w:rsidRDefault="0085617F" w:rsidP="00645B77">
            <w:pPr>
              <w:ind w:firstLine="0"/>
              <w:rPr>
                <w:ins w:id="6718" w:author="Okot" w:date="2020-01-20T15:49:00Z"/>
              </w:rPr>
            </w:pPr>
            <w:ins w:id="6719" w:author="Okot" w:date="2020-01-20T15:49:00Z">
              <w:r>
                <w:t>2.1.2. Powrót do podstrony „Moje produkty”.</w:t>
              </w:r>
            </w:ins>
          </w:p>
        </w:tc>
      </w:tr>
    </w:tbl>
    <w:p w14:paraId="1F39CAB5" w14:textId="77777777" w:rsidR="0085617F" w:rsidRDefault="0085617F" w:rsidP="0085617F">
      <w:pPr>
        <w:spacing w:after="160" w:line="259" w:lineRule="auto"/>
        <w:ind w:firstLine="0"/>
        <w:jc w:val="left"/>
        <w:rPr>
          <w:ins w:id="6720" w:author="Okot" w:date="2020-01-20T15:59:00Z"/>
        </w:rPr>
      </w:pPr>
    </w:p>
    <w:p w14:paraId="35C8DB58" w14:textId="3E5F5F58" w:rsidR="006451EB" w:rsidRDefault="002E2CD4" w:rsidP="006451EB">
      <w:pPr>
        <w:ind w:firstLine="0"/>
        <w:rPr>
          <w:ins w:id="6721" w:author="Okot" w:date="2020-01-20T15:59:00Z"/>
        </w:rPr>
      </w:pPr>
      <w:ins w:id="6722" w:author="Okot" w:date="2020-01-20T15:59:00Z">
        <w:r>
          <w:t>Tabela 4.39</w:t>
        </w:r>
        <w:r w:rsidR="006451EB">
          <w:t>. </w:t>
        </w:r>
      </w:ins>
    </w:p>
    <w:p w14:paraId="759397D5" w14:textId="77777777" w:rsidR="006451EB" w:rsidRDefault="006451EB" w:rsidP="006451EB">
      <w:pPr>
        <w:ind w:firstLine="0"/>
        <w:rPr>
          <w:ins w:id="6723" w:author="Okot" w:date="2020-01-20T15:59:00Z"/>
        </w:rPr>
      </w:pPr>
      <w:ins w:id="6724" w:author="Okot" w:date="2020-01-20T15:59:00Z">
        <w:r>
          <w:t>Opis scenariusza przypadku użycia „Wyszukiwanie produktu”.</w:t>
        </w:r>
      </w:ins>
    </w:p>
    <w:tbl>
      <w:tblPr>
        <w:tblStyle w:val="Tabela-Siatka"/>
        <w:tblW w:w="0" w:type="auto"/>
        <w:tblLook w:val="04A0" w:firstRow="1" w:lastRow="0" w:firstColumn="1" w:lastColumn="0" w:noHBand="0" w:noVBand="1"/>
      </w:tblPr>
      <w:tblGrid>
        <w:gridCol w:w="3397"/>
        <w:gridCol w:w="5664"/>
      </w:tblGrid>
      <w:tr w:rsidR="006451EB" w14:paraId="6D30BCE0" w14:textId="77777777" w:rsidTr="00645B77">
        <w:trPr>
          <w:ins w:id="6725" w:author="Okot" w:date="2020-01-20T15:59:00Z"/>
        </w:trPr>
        <w:tc>
          <w:tcPr>
            <w:tcW w:w="3397" w:type="dxa"/>
          </w:tcPr>
          <w:p w14:paraId="3A34B08E" w14:textId="77777777" w:rsidR="006451EB" w:rsidRPr="006076CC" w:rsidRDefault="006451EB" w:rsidP="00645B77">
            <w:pPr>
              <w:ind w:firstLine="0"/>
              <w:rPr>
                <w:ins w:id="6726" w:author="Okot" w:date="2020-01-20T15:59:00Z"/>
                <w:b/>
              </w:rPr>
            </w:pPr>
            <w:ins w:id="6727" w:author="Okot" w:date="2020-01-20T15:59:00Z">
              <w:r w:rsidRPr="006076CC">
                <w:rPr>
                  <w:b/>
                </w:rPr>
                <w:t>Nazwa</w:t>
              </w:r>
            </w:ins>
          </w:p>
        </w:tc>
        <w:tc>
          <w:tcPr>
            <w:tcW w:w="5664" w:type="dxa"/>
          </w:tcPr>
          <w:p w14:paraId="1265F9E7" w14:textId="12078960" w:rsidR="006451EB" w:rsidRPr="00A12070" w:rsidRDefault="002E2CD4">
            <w:pPr>
              <w:ind w:firstLine="0"/>
              <w:rPr>
                <w:ins w:id="6728" w:author="Okot" w:date="2020-01-20T15:59:00Z"/>
                <w:b/>
                <w:i/>
              </w:rPr>
            </w:pPr>
            <w:ins w:id="6729" w:author="Okot" w:date="2020-01-20T15:59:00Z">
              <w:r>
                <w:rPr>
                  <w:b/>
                  <w:i/>
                </w:rPr>
                <w:t>PU039</w:t>
              </w:r>
              <w:r w:rsidR="006451EB" w:rsidRPr="00A12070">
                <w:rPr>
                  <w:b/>
                  <w:i/>
                </w:rPr>
                <w:t>: Wyszukiwanie produktu</w:t>
              </w:r>
            </w:ins>
          </w:p>
        </w:tc>
      </w:tr>
      <w:tr w:rsidR="006451EB" w14:paraId="318619B2" w14:textId="77777777" w:rsidTr="00645B77">
        <w:trPr>
          <w:ins w:id="6730" w:author="Okot" w:date="2020-01-20T15:59:00Z"/>
        </w:trPr>
        <w:tc>
          <w:tcPr>
            <w:tcW w:w="3397" w:type="dxa"/>
          </w:tcPr>
          <w:p w14:paraId="01CAD2CB" w14:textId="77777777" w:rsidR="006451EB" w:rsidRPr="006076CC" w:rsidRDefault="006451EB" w:rsidP="00645B77">
            <w:pPr>
              <w:ind w:firstLine="0"/>
              <w:rPr>
                <w:ins w:id="6731" w:author="Okot" w:date="2020-01-20T15:59:00Z"/>
                <w:b/>
              </w:rPr>
            </w:pPr>
            <w:ins w:id="6732" w:author="Okot" w:date="2020-01-20T15:59:00Z">
              <w:r w:rsidRPr="006076CC">
                <w:rPr>
                  <w:b/>
                </w:rPr>
                <w:t>Opis</w:t>
              </w:r>
            </w:ins>
          </w:p>
        </w:tc>
        <w:tc>
          <w:tcPr>
            <w:tcW w:w="5664" w:type="dxa"/>
          </w:tcPr>
          <w:p w14:paraId="5D055B22" w14:textId="77777777" w:rsidR="006451EB" w:rsidRDefault="006451EB" w:rsidP="00645B77">
            <w:pPr>
              <w:ind w:firstLine="0"/>
              <w:rPr>
                <w:ins w:id="6733" w:author="Okot" w:date="2020-01-20T15:59:00Z"/>
              </w:rPr>
            </w:pPr>
            <w:ins w:id="6734" w:author="Okot" w:date="2020-01-20T15:59:00Z">
              <w:r>
                <w:t>Przypadek użycia pozwala użytkownikowi wyszukać konkretny dodany przez niego produkt w bazie danych.</w:t>
              </w:r>
            </w:ins>
          </w:p>
        </w:tc>
      </w:tr>
      <w:tr w:rsidR="006451EB" w14:paraId="3B07F84C" w14:textId="77777777" w:rsidTr="00645B77">
        <w:trPr>
          <w:ins w:id="6735" w:author="Okot" w:date="2020-01-20T15:59:00Z"/>
        </w:trPr>
        <w:tc>
          <w:tcPr>
            <w:tcW w:w="3397" w:type="dxa"/>
          </w:tcPr>
          <w:p w14:paraId="00949331" w14:textId="77777777" w:rsidR="006451EB" w:rsidRPr="006076CC" w:rsidRDefault="006451EB" w:rsidP="00645B77">
            <w:pPr>
              <w:ind w:firstLine="0"/>
              <w:rPr>
                <w:ins w:id="6736" w:author="Okot" w:date="2020-01-20T15:59:00Z"/>
                <w:b/>
              </w:rPr>
            </w:pPr>
            <w:ins w:id="6737" w:author="Okot" w:date="2020-01-20T15:59:00Z">
              <w:r w:rsidRPr="006076CC">
                <w:rPr>
                  <w:b/>
                </w:rPr>
                <w:lastRenderedPageBreak/>
                <w:t>Warunki początkowe</w:t>
              </w:r>
            </w:ins>
          </w:p>
        </w:tc>
        <w:tc>
          <w:tcPr>
            <w:tcW w:w="5664" w:type="dxa"/>
          </w:tcPr>
          <w:p w14:paraId="5EDF63E4" w14:textId="6C2D305C" w:rsidR="006451EB" w:rsidRDefault="006451EB" w:rsidP="00645B77">
            <w:pPr>
              <w:ind w:firstLine="0"/>
              <w:rPr>
                <w:ins w:id="6738" w:author="Okot" w:date="2020-01-20T15:59:00Z"/>
              </w:rPr>
            </w:pPr>
            <w:ins w:id="6739" w:author="Okot" w:date="2020-01-20T15:59:00Z">
              <w:r>
                <w:t>Użytkownik poprawnie zrealizował PU002 znajduje się na podstronie „Wyszukiwarka produktów”. Co najmniej raz zosta</w:t>
              </w:r>
              <w:r w:rsidR="002E2CD4">
                <w:t>ł zrealizowany przez niego PU035</w:t>
              </w:r>
              <w:r>
                <w:t>.</w:t>
              </w:r>
            </w:ins>
          </w:p>
        </w:tc>
      </w:tr>
      <w:tr w:rsidR="006451EB" w14:paraId="7F8EEE15" w14:textId="77777777" w:rsidTr="00645B77">
        <w:trPr>
          <w:ins w:id="6740" w:author="Okot" w:date="2020-01-20T15:59:00Z"/>
        </w:trPr>
        <w:tc>
          <w:tcPr>
            <w:tcW w:w="3397" w:type="dxa"/>
          </w:tcPr>
          <w:p w14:paraId="3BCD5214" w14:textId="77777777" w:rsidR="006451EB" w:rsidRPr="006076CC" w:rsidRDefault="006451EB" w:rsidP="00645B77">
            <w:pPr>
              <w:ind w:firstLine="0"/>
              <w:rPr>
                <w:ins w:id="6741" w:author="Okot" w:date="2020-01-20T15:59:00Z"/>
                <w:b/>
              </w:rPr>
            </w:pPr>
            <w:ins w:id="6742" w:author="Okot" w:date="2020-01-20T15:59:00Z">
              <w:r w:rsidRPr="006076CC">
                <w:rPr>
                  <w:b/>
                </w:rPr>
                <w:t>Inicjacja</w:t>
              </w:r>
            </w:ins>
          </w:p>
        </w:tc>
        <w:tc>
          <w:tcPr>
            <w:tcW w:w="5664" w:type="dxa"/>
          </w:tcPr>
          <w:p w14:paraId="4ED29445" w14:textId="77777777" w:rsidR="006451EB" w:rsidRDefault="006451EB" w:rsidP="00645B77">
            <w:pPr>
              <w:ind w:firstLine="0"/>
              <w:rPr>
                <w:ins w:id="6743" w:author="Okot" w:date="2020-01-20T15:59:00Z"/>
              </w:rPr>
            </w:pPr>
            <w:ins w:id="6744" w:author="Okot" w:date="2020-01-20T15:59:00Z">
              <w:r>
                <w:t>Użytkownik zaczyna wpisywać nazwę produktu w pole wyszukiwania.</w:t>
              </w:r>
            </w:ins>
          </w:p>
        </w:tc>
      </w:tr>
      <w:tr w:rsidR="006451EB" w14:paraId="1267A18E" w14:textId="77777777" w:rsidTr="00645B77">
        <w:trPr>
          <w:ins w:id="6745" w:author="Okot" w:date="2020-01-20T15:59:00Z"/>
        </w:trPr>
        <w:tc>
          <w:tcPr>
            <w:tcW w:w="3397" w:type="dxa"/>
          </w:tcPr>
          <w:p w14:paraId="2950A5B9" w14:textId="77777777" w:rsidR="006451EB" w:rsidRPr="006076CC" w:rsidRDefault="006451EB" w:rsidP="00645B77">
            <w:pPr>
              <w:ind w:firstLine="0"/>
              <w:rPr>
                <w:ins w:id="6746" w:author="Okot" w:date="2020-01-20T15:59:00Z"/>
                <w:b/>
              </w:rPr>
            </w:pPr>
            <w:ins w:id="6747" w:author="Okot" w:date="2020-01-20T15:59:00Z">
              <w:r w:rsidRPr="006076CC">
                <w:rPr>
                  <w:b/>
                </w:rPr>
                <w:t>Warunki końcowe</w:t>
              </w:r>
            </w:ins>
          </w:p>
        </w:tc>
        <w:tc>
          <w:tcPr>
            <w:tcW w:w="5664" w:type="dxa"/>
          </w:tcPr>
          <w:p w14:paraId="15F27B0F" w14:textId="77777777" w:rsidR="006451EB" w:rsidRDefault="006451EB" w:rsidP="00645B77">
            <w:pPr>
              <w:ind w:firstLine="0"/>
              <w:rPr>
                <w:ins w:id="6748" w:author="Okot" w:date="2020-01-20T15:59:00Z"/>
              </w:rPr>
            </w:pPr>
            <w:ins w:id="6749" w:author="Okot" w:date="2020-01-20T15:59:00Z">
              <w:r>
                <w:t xml:space="preserve">Wyświetlony został wiersz tabeli zawierający produkt odpowiadający hasłu wpisanemu w pole wyszukiwania. </w:t>
              </w:r>
            </w:ins>
          </w:p>
        </w:tc>
      </w:tr>
      <w:tr w:rsidR="006451EB" w14:paraId="766C157C" w14:textId="77777777" w:rsidTr="00645B77">
        <w:trPr>
          <w:ins w:id="6750" w:author="Okot" w:date="2020-01-20T15:59:00Z"/>
        </w:trPr>
        <w:tc>
          <w:tcPr>
            <w:tcW w:w="3397" w:type="dxa"/>
          </w:tcPr>
          <w:p w14:paraId="2CAD736B" w14:textId="77777777" w:rsidR="006451EB" w:rsidRPr="006076CC" w:rsidRDefault="006451EB" w:rsidP="00645B77">
            <w:pPr>
              <w:ind w:firstLine="0"/>
              <w:rPr>
                <w:ins w:id="6751" w:author="Okot" w:date="2020-01-20T15:59:00Z"/>
                <w:b/>
              </w:rPr>
            </w:pPr>
            <w:ins w:id="6752" w:author="Okot" w:date="2020-01-20T15:59:00Z">
              <w:r w:rsidRPr="006076CC">
                <w:rPr>
                  <w:b/>
                </w:rPr>
                <w:t>Scenariusz główny</w:t>
              </w:r>
            </w:ins>
          </w:p>
        </w:tc>
        <w:tc>
          <w:tcPr>
            <w:tcW w:w="5664" w:type="dxa"/>
          </w:tcPr>
          <w:p w14:paraId="15319781" w14:textId="77777777" w:rsidR="006451EB" w:rsidRDefault="006451EB" w:rsidP="00645B77">
            <w:pPr>
              <w:ind w:firstLine="0"/>
              <w:rPr>
                <w:ins w:id="6753" w:author="Okot" w:date="2020-01-20T15:59:00Z"/>
              </w:rPr>
            </w:pPr>
            <w:ins w:id="6754" w:author="Okot" w:date="2020-01-20T15:59:00Z">
              <w:r>
                <w:t>1. Użytkownik wpisuje nazwę produktu.</w:t>
              </w:r>
            </w:ins>
          </w:p>
          <w:p w14:paraId="2A8DFC38" w14:textId="77777777" w:rsidR="006451EB" w:rsidRDefault="006451EB" w:rsidP="00645B77">
            <w:pPr>
              <w:ind w:firstLine="0"/>
              <w:rPr>
                <w:ins w:id="6755" w:author="Okot" w:date="2020-01-20T15:59:00Z"/>
              </w:rPr>
            </w:pPr>
            <w:ins w:id="6756" w:author="Okot" w:date="2020-01-20T15:59:00Z">
              <w:r>
                <w:t>2. Użytkownik zatwierdza żądanie wyszukiwania przyciskiem „Szukaj”.</w:t>
              </w:r>
            </w:ins>
          </w:p>
          <w:p w14:paraId="2411A758" w14:textId="77777777" w:rsidR="006451EB" w:rsidRDefault="006451EB" w:rsidP="00645B77">
            <w:pPr>
              <w:ind w:firstLine="0"/>
              <w:rPr>
                <w:ins w:id="6757" w:author="Okot" w:date="2020-01-20T15:59:00Z"/>
              </w:rPr>
            </w:pPr>
            <w:ins w:id="6758" w:author="Okot" w:date="2020-01-20T15:59:00Z">
              <w:r>
                <w:t>3. System przetwarza żądanie.</w:t>
              </w:r>
            </w:ins>
          </w:p>
          <w:p w14:paraId="544D9AE2" w14:textId="77777777" w:rsidR="006451EB" w:rsidRDefault="006451EB" w:rsidP="00645B77">
            <w:pPr>
              <w:ind w:firstLine="0"/>
              <w:rPr>
                <w:ins w:id="6759" w:author="Okot" w:date="2020-01-20T15:59:00Z"/>
              </w:rPr>
            </w:pPr>
            <w:ins w:id="6760" w:author="Okot" w:date="2020-01-20T15:59:00Z">
              <w:r>
                <w:t>4. Baza danych przetwarza zapytanie.</w:t>
              </w:r>
            </w:ins>
          </w:p>
          <w:p w14:paraId="403BA79E" w14:textId="77777777" w:rsidR="006451EB" w:rsidRDefault="006451EB" w:rsidP="00645B77">
            <w:pPr>
              <w:ind w:firstLine="0"/>
              <w:rPr>
                <w:ins w:id="6761" w:author="Okot" w:date="2020-01-20T15:59:00Z"/>
              </w:rPr>
            </w:pPr>
            <w:ins w:id="6762" w:author="Okot" w:date="2020-01-20T15:59:00Z">
              <w:r>
                <w:t>5. Baza danych zwraca wynik zapytania.</w:t>
              </w:r>
            </w:ins>
          </w:p>
          <w:p w14:paraId="4B9A383B" w14:textId="77777777" w:rsidR="006451EB" w:rsidRDefault="006451EB" w:rsidP="00645B77">
            <w:pPr>
              <w:ind w:firstLine="0"/>
              <w:rPr>
                <w:ins w:id="6763" w:author="Okot" w:date="2020-01-20T15:59:00Z"/>
              </w:rPr>
            </w:pPr>
            <w:ins w:id="6764" w:author="Okot" w:date="2020-01-20T15:59:00Z">
              <w:r>
                <w:t>6. System wyświetla zwrócone dane w formie tabeli.</w:t>
              </w:r>
            </w:ins>
          </w:p>
        </w:tc>
      </w:tr>
      <w:tr w:rsidR="006451EB" w14:paraId="540AE785" w14:textId="77777777" w:rsidTr="00645B77">
        <w:trPr>
          <w:trHeight w:val="54"/>
          <w:ins w:id="6765" w:author="Okot" w:date="2020-01-20T15:59:00Z"/>
        </w:trPr>
        <w:tc>
          <w:tcPr>
            <w:tcW w:w="3397" w:type="dxa"/>
          </w:tcPr>
          <w:p w14:paraId="2B811F06" w14:textId="77777777" w:rsidR="006451EB" w:rsidRPr="006076CC" w:rsidRDefault="006451EB" w:rsidP="00645B77">
            <w:pPr>
              <w:ind w:firstLine="0"/>
              <w:rPr>
                <w:ins w:id="6766" w:author="Okot" w:date="2020-01-20T15:59:00Z"/>
                <w:b/>
              </w:rPr>
            </w:pPr>
            <w:ins w:id="6767" w:author="Okot" w:date="2020-01-20T15:59:00Z">
              <w:r w:rsidRPr="006076CC">
                <w:rPr>
                  <w:b/>
                </w:rPr>
                <w:t>Scenariusze alternatywne</w:t>
              </w:r>
            </w:ins>
          </w:p>
        </w:tc>
        <w:tc>
          <w:tcPr>
            <w:tcW w:w="5664" w:type="dxa"/>
          </w:tcPr>
          <w:p w14:paraId="138FEF17" w14:textId="77777777" w:rsidR="006451EB" w:rsidRDefault="006451EB" w:rsidP="00645B77">
            <w:pPr>
              <w:pStyle w:val="Akapitzlist"/>
              <w:numPr>
                <w:ilvl w:val="1"/>
                <w:numId w:val="29"/>
              </w:numPr>
              <w:rPr>
                <w:ins w:id="6768" w:author="Okot" w:date="2020-01-20T15:59:00Z"/>
              </w:rPr>
            </w:pPr>
            <w:ins w:id="6769" w:author="Okot" w:date="2020-01-20T15:59:00Z">
              <w:r>
                <w:t xml:space="preserve"> Pole wyszukiwania jest puste.</w:t>
              </w:r>
            </w:ins>
          </w:p>
          <w:p w14:paraId="13D40AE4" w14:textId="77777777" w:rsidR="006451EB" w:rsidRDefault="006451EB" w:rsidP="00645B77">
            <w:pPr>
              <w:pStyle w:val="Akapitzlist"/>
              <w:numPr>
                <w:ilvl w:val="2"/>
                <w:numId w:val="29"/>
              </w:numPr>
              <w:rPr>
                <w:ins w:id="6770" w:author="Okot" w:date="2020-01-20T15:59:00Z"/>
              </w:rPr>
            </w:pPr>
            <w:ins w:id="6771" w:author="Okot" w:date="2020-01-20T15:59:00Z">
              <w:r>
                <w:t xml:space="preserve">Wyświetlony zostaje stosowny komunikat błędu. </w:t>
              </w:r>
            </w:ins>
          </w:p>
          <w:p w14:paraId="48B295E2" w14:textId="1B383296" w:rsidR="006451EB" w:rsidRDefault="006451EB" w:rsidP="00645B77">
            <w:pPr>
              <w:pStyle w:val="Akapitzlist"/>
              <w:numPr>
                <w:ilvl w:val="2"/>
                <w:numId w:val="29"/>
              </w:numPr>
              <w:rPr>
                <w:ins w:id="6772" w:author="Okot" w:date="2020-01-20T15:59:00Z"/>
              </w:rPr>
            </w:pPr>
            <w:ins w:id="6773" w:author="Okot" w:date="2020-01-20T15:59:00Z">
              <w:r>
                <w:t>Powrót do pkt 1.</w:t>
              </w:r>
            </w:ins>
          </w:p>
          <w:p w14:paraId="062CDCC4" w14:textId="77777777" w:rsidR="006451EB" w:rsidRDefault="006451EB" w:rsidP="00645B77">
            <w:pPr>
              <w:ind w:firstLine="0"/>
              <w:rPr>
                <w:ins w:id="6774" w:author="Okot" w:date="2020-01-20T15:59:00Z"/>
              </w:rPr>
            </w:pPr>
            <w:ins w:id="6775" w:author="Okot" w:date="2020-01-20T15:59:00Z">
              <w:r>
                <w:t>4.1. Nie znaleziono produktów odpowiadających zapytaniu.</w:t>
              </w:r>
            </w:ins>
          </w:p>
          <w:p w14:paraId="021E00A2" w14:textId="77777777" w:rsidR="006451EB" w:rsidRDefault="006451EB" w:rsidP="00645B77">
            <w:pPr>
              <w:ind w:firstLine="0"/>
              <w:rPr>
                <w:ins w:id="6776" w:author="Okot" w:date="2020-01-20T15:59:00Z"/>
              </w:rPr>
            </w:pPr>
            <w:ins w:id="6777" w:author="Okot" w:date="2020-01-20T15:59:00Z">
              <w:r>
                <w:t>4.1.1. Zostaje wyświetlony komunikat informujący o braku produktów odpowiadających zapytaniu.</w:t>
              </w:r>
            </w:ins>
          </w:p>
        </w:tc>
      </w:tr>
    </w:tbl>
    <w:p w14:paraId="38552713" w14:textId="77777777" w:rsidR="006451EB" w:rsidRDefault="006451EB" w:rsidP="0085617F">
      <w:pPr>
        <w:spacing w:after="160" w:line="259" w:lineRule="auto"/>
        <w:ind w:firstLine="0"/>
        <w:jc w:val="left"/>
        <w:rPr>
          <w:ins w:id="6778" w:author="Okot" w:date="2020-01-20T15:49:00Z"/>
        </w:rPr>
      </w:pPr>
    </w:p>
    <w:p w14:paraId="65DBD861" w14:textId="075BDB00" w:rsidR="004C257C" w:rsidRDefault="004C257C" w:rsidP="00732A9A">
      <w:pPr>
        <w:ind w:firstLine="0"/>
        <w:rPr>
          <w:ins w:id="6779" w:author="Okot" w:date="2020-01-20T14:28:00Z"/>
        </w:rPr>
      </w:pPr>
      <w:ins w:id="6780" w:author="Okot" w:date="2020-01-20T14:28:00Z">
        <w:r>
          <w:t>Tabela 4.</w:t>
        </w:r>
      </w:ins>
      <w:ins w:id="6781" w:author="Okot" w:date="2020-01-20T16:00:00Z">
        <w:r w:rsidR="002E2CD4">
          <w:t>40</w:t>
        </w:r>
        <w:r w:rsidR="006451EB">
          <w:t>.</w:t>
        </w:r>
      </w:ins>
    </w:p>
    <w:p w14:paraId="0A2F2680" w14:textId="403A2491" w:rsidR="004C257C" w:rsidRDefault="004C257C" w:rsidP="00732A9A">
      <w:pPr>
        <w:ind w:firstLine="0"/>
        <w:rPr>
          <w:ins w:id="6782" w:author="Okot" w:date="2019-12-18T14:46:00Z"/>
        </w:rPr>
      </w:pPr>
      <w:ins w:id="6783" w:author="Okot" w:date="2020-01-20T14:28:00Z">
        <w:r>
          <w:t>Opis scenariusza przypadku użycia „Przeglądanie podstrony Posiłki”.</w:t>
        </w:r>
      </w:ins>
    </w:p>
    <w:tbl>
      <w:tblPr>
        <w:tblStyle w:val="Tabela-Siatka"/>
        <w:tblW w:w="0" w:type="auto"/>
        <w:tblLook w:val="04A0" w:firstRow="1" w:lastRow="0" w:firstColumn="1" w:lastColumn="0" w:noHBand="0" w:noVBand="1"/>
      </w:tblPr>
      <w:tblGrid>
        <w:gridCol w:w="3397"/>
        <w:gridCol w:w="5664"/>
      </w:tblGrid>
      <w:tr w:rsidR="00732A9A" w14:paraId="776EA043" w14:textId="77777777" w:rsidTr="00FE0CF3">
        <w:trPr>
          <w:ins w:id="6784" w:author="Okot" w:date="2019-12-18T14:47:00Z"/>
        </w:trPr>
        <w:tc>
          <w:tcPr>
            <w:tcW w:w="3397" w:type="dxa"/>
          </w:tcPr>
          <w:p w14:paraId="3714ACD6" w14:textId="77777777" w:rsidR="00732A9A" w:rsidRPr="009E0555" w:rsidRDefault="00732A9A" w:rsidP="00FE0CF3">
            <w:pPr>
              <w:ind w:firstLine="0"/>
              <w:rPr>
                <w:ins w:id="6785" w:author="Okot" w:date="2019-12-18T14:47:00Z"/>
                <w:b/>
              </w:rPr>
            </w:pPr>
            <w:ins w:id="6786" w:author="Okot" w:date="2019-12-18T14:47:00Z">
              <w:r w:rsidRPr="009E0555">
                <w:rPr>
                  <w:b/>
                </w:rPr>
                <w:t>Nazwa</w:t>
              </w:r>
            </w:ins>
          </w:p>
        </w:tc>
        <w:tc>
          <w:tcPr>
            <w:tcW w:w="5664" w:type="dxa"/>
          </w:tcPr>
          <w:p w14:paraId="2F374C15" w14:textId="4D5B7CA8" w:rsidR="00732A9A" w:rsidRPr="00732A9A" w:rsidRDefault="00732A9A">
            <w:pPr>
              <w:ind w:firstLine="0"/>
              <w:rPr>
                <w:ins w:id="6787" w:author="Okot" w:date="2019-12-18T14:47:00Z"/>
                <w:b/>
                <w:i/>
                <w:rPrChange w:id="6788" w:author="Okot" w:date="2019-12-18T14:48:00Z">
                  <w:rPr>
                    <w:ins w:id="6789" w:author="Okot" w:date="2019-12-18T14:47:00Z"/>
                  </w:rPr>
                </w:rPrChange>
              </w:rPr>
            </w:pPr>
            <w:ins w:id="6790" w:author="Okot" w:date="2019-12-18T14:47:00Z">
              <w:r w:rsidRPr="00732A9A">
                <w:rPr>
                  <w:b/>
                  <w:i/>
                  <w:rPrChange w:id="6791" w:author="Okot" w:date="2019-12-18T14:48:00Z">
                    <w:rPr/>
                  </w:rPrChange>
                </w:rPr>
                <w:t>PU04</w:t>
              </w:r>
            </w:ins>
            <w:ins w:id="6792" w:author="Okot" w:date="2020-01-20T15:59:00Z">
              <w:r w:rsidR="002E2CD4">
                <w:rPr>
                  <w:b/>
                  <w:i/>
                </w:rPr>
                <w:t>0</w:t>
              </w:r>
            </w:ins>
            <w:ins w:id="6793" w:author="Okot" w:date="2019-12-18T14:47:00Z">
              <w:r w:rsidRPr="00732A9A">
                <w:rPr>
                  <w:b/>
                  <w:i/>
                  <w:rPrChange w:id="6794" w:author="Okot" w:date="2019-12-18T14:48:00Z">
                    <w:rPr/>
                  </w:rPrChange>
                </w:rPr>
                <w:t>:</w:t>
              </w:r>
            </w:ins>
            <w:ins w:id="6795" w:author="Okot" w:date="2019-12-18T14:48:00Z">
              <w:r w:rsidRPr="00732A9A">
                <w:rPr>
                  <w:b/>
                  <w:i/>
                  <w:rPrChange w:id="6796" w:author="Okot" w:date="2019-12-18T14:48:00Z">
                    <w:rPr/>
                  </w:rPrChange>
                </w:rPr>
                <w:t xml:space="preserve"> Przeglądanie podstrony Posiłki</w:t>
              </w:r>
            </w:ins>
          </w:p>
        </w:tc>
      </w:tr>
      <w:tr w:rsidR="00732A9A" w14:paraId="2BCDD1AA" w14:textId="77777777" w:rsidTr="00FE0CF3">
        <w:trPr>
          <w:ins w:id="6797" w:author="Okot" w:date="2019-12-18T14:47:00Z"/>
        </w:trPr>
        <w:tc>
          <w:tcPr>
            <w:tcW w:w="3397" w:type="dxa"/>
          </w:tcPr>
          <w:p w14:paraId="6A0713FD" w14:textId="77777777" w:rsidR="00732A9A" w:rsidRPr="009E0555" w:rsidRDefault="00732A9A" w:rsidP="00FE0CF3">
            <w:pPr>
              <w:ind w:firstLine="0"/>
              <w:rPr>
                <w:ins w:id="6798" w:author="Okot" w:date="2019-12-18T14:47:00Z"/>
                <w:b/>
              </w:rPr>
            </w:pPr>
            <w:ins w:id="6799" w:author="Okot" w:date="2019-12-18T14:47:00Z">
              <w:r w:rsidRPr="009E0555">
                <w:rPr>
                  <w:b/>
                </w:rPr>
                <w:t>Opis</w:t>
              </w:r>
            </w:ins>
          </w:p>
        </w:tc>
        <w:tc>
          <w:tcPr>
            <w:tcW w:w="5664" w:type="dxa"/>
          </w:tcPr>
          <w:p w14:paraId="2C96AF3F" w14:textId="3DE5B32C" w:rsidR="00732A9A" w:rsidRDefault="00732A9A" w:rsidP="00BD52C7">
            <w:pPr>
              <w:ind w:firstLine="0"/>
              <w:rPr>
                <w:ins w:id="6800" w:author="Okot" w:date="2019-12-18T14:47:00Z"/>
              </w:rPr>
            </w:pPr>
            <w:ins w:id="6801" w:author="Okot" w:date="2019-12-18T14:48:00Z">
              <w:r>
                <w:t>Przypadek użycia umożliwia zalogowanemu użytkownikowi przeglądanie strony, który wyświetla spożyte przez niego posiłki i realizacj</w:t>
              </w:r>
            </w:ins>
            <w:ins w:id="6802" w:author="Okot" w:date="2019-12-18T14:49:00Z">
              <w:r>
                <w:t>ę zapotrzebowania na składniki odżywcze</w:t>
              </w:r>
            </w:ins>
            <w:ins w:id="6803" w:author="Okot" w:date="2019-12-18T14:52:00Z">
              <w:r>
                <w:t>.</w:t>
              </w:r>
            </w:ins>
          </w:p>
        </w:tc>
      </w:tr>
      <w:tr w:rsidR="00732A9A" w14:paraId="6BBB6F96" w14:textId="77777777" w:rsidTr="00FE0CF3">
        <w:trPr>
          <w:ins w:id="6804" w:author="Okot" w:date="2019-12-18T14:47:00Z"/>
        </w:trPr>
        <w:tc>
          <w:tcPr>
            <w:tcW w:w="3397" w:type="dxa"/>
          </w:tcPr>
          <w:p w14:paraId="11F12F11" w14:textId="77777777" w:rsidR="00732A9A" w:rsidRPr="009E0555" w:rsidRDefault="00732A9A" w:rsidP="00FE0CF3">
            <w:pPr>
              <w:ind w:firstLine="0"/>
              <w:rPr>
                <w:ins w:id="6805" w:author="Okot" w:date="2019-12-18T14:47:00Z"/>
                <w:b/>
              </w:rPr>
            </w:pPr>
            <w:ins w:id="6806" w:author="Okot" w:date="2019-12-18T14:47:00Z">
              <w:r w:rsidRPr="009E0555">
                <w:rPr>
                  <w:b/>
                </w:rPr>
                <w:t>Warunki początkowe</w:t>
              </w:r>
            </w:ins>
          </w:p>
        </w:tc>
        <w:tc>
          <w:tcPr>
            <w:tcW w:w="5664" w:type="dxa"/>
          </w:tcPr>
          <w:p w14:paraId="6CA75D84" w14:textId="30177680" w:rsidR="00732A9A" w:rsidRDefault="00732A9A" w:rsidP="00FE0CF3">
            <w:pPr>
              <w:ind w:firstLine="0"/>
              <w:rPr>
                <w:ins w:id="6807" w:author="Okot" w:date="2019-12-18T14:47:00Z"/>
              </w:rPr>
            </w:pPr>
            <w:ins w:id="6808" w:author="Okot" w:date="2019-12-18T14:49:00Z">
              <w:r>
                <w:t>Użytkownik poprawnie zrealizował PU002</w:t>
              </w:r>
            </w:ins>
            <w:ins w:id="6809" w:author="Okot" w:date="2019-12-18T14:52:00Z">
              <w:r>
                <w:t>.</w:t>
              </w:r>
            </w:ins>
          </w:p>
        </w:tc>
      </w:tr>
      <w:tr w:rsidR="00732A9A" w14:paraId="26F3404E" w14:textId="77777777" w:rsidTr="00FE0CF3">
        <w:trPr>
          <w:ins w:id="6810" w:author="Okot" w:date="2019-12-18T14:47:00Z"/>
        </w:trPr>
        <w:tc>
          <w:tcPr>
            <w:tcW w:w="3397" w:type="dxa"/>
          </w:tcPr>
          <w:p w14:paraId="10B4B738" w14:textId="77777777" w:rsidR="00732A9A" w:rsidRPr="009E0555" w:rsidRDefault="00732A9A" w:rsidP="00FE0CF3">
            <w:pPr>
              <w:ind w:firstLine="0"/>
              <w:rPr>
                <w:ins w:id="6811" w:author="Okot" w:date="2019-12-18T14:47:00Z"/>
                <w:b/>
              </w:rPr>
            </w:pPr>
            <w:ins w:id="6812" w:author="Okot" w:date="2019-12-18T14:47:00Z">
              <w:r w:rsidRPr="009E0555">
                <w:rPr>
                  <w:b/>
                </w:rPr>
                <w:t>Inicjacja</w:t>
              </w:r>
            </w:ins>
          </w:p>
        </w:tc>
        <w:tc>
          <w:tcPr>
            <w:tcW w:w="5664" w:type="dxa"/>
          </w:tcPr>
          <w:p w14:paraId="7FE59E34" w14:textId="464D85F0" w:rsidR="00732A9A" w:rsidRDefault="00732A9A" w:rsidP="00BD52C7">
            <w:pPr>
              <w:ind w:firstLine="0"/>
              <w:rPr>
                <w:ins w:id="6813" w:author="Okot" w:date="2019-12-18T14:47:00Z"/>
              </w:rPr>
            </w:pPr>
            <w:ins w:id="6814" w:author="Okot" w:date="2019-12-18T14:52:00Z">
              <w:r>
                <w:t>U</w:t>
              </w:r>
            </w:ins>
            <w:ins w:id="6815" w:author="Okot" w:date="2019-12-18T14:50:00Z">
              <w:r>
                <w:t xml:space="preserve">żytkownik wybrał </w:t>
              </w:r>
            </w:ins>
            <w:ins w:id="6816" w:author="Okot" w:date="2019-12-18T14:53:00Z">
              <w:r>
                <w:t xml:space="preserve">opcję </w:t>
              </w:r>
            </w:ins>
            <w:ins w:id="6817" w:author="Okot" w:date="2019-12-18T14:50:00Z">
              <w:r>
                <w:t>„Posiłki” w menu aplikacji</w:t>
              </w:r>
            </w:ins>
            <w:ins w:id="6818" w:author="Okot" w:date="2019-12-18T14:52:00Z">
              <w:r>
                <w:t>.</w:t>
              </w:r>
            </w:ins>
          </w:p>
        </w:tc>
      </w:tr>
      <w:tr w:rsidR="00732A9A" w14:paraId="28205E03" w14:textId="77777777" w:rsidTr="00FE0CF3">
        <w:trPr>
          <w:ins w:id="6819" w:author="Okot" w:date="2019-12-18T14:47:00Z"/>
        </w:trPr>
        <w:tc>
          <w:tcPr>
            <w:tcW w:w="3397" w:type="dxa"/>
          </w:tcPr>
          <w:p w14:paraId="5CF6BD49" w14:textId="575BBC57" w:rsidR="00732A9A" w:rsidRPr="009E0555" w:rsidRDefault="00732A9A" w:rsidP="00FE0CF3">
            <w:pPr>
              <w:ind w:firstLine="0"/>
              <w:rPr>
                <w:ins w:id="6820" w:author="Okot" w:date="2019-12-18T14:47:00Z"/>
                <w:b/>
              </w:rPr>
            </w:pPr>
            <w:ins w:id="6821" w:author="Okot" w:date="2019-12-18T14:47:00Z">
              <w:r w:rsidRPr="009E0555">
                <w:rPr>
                  <w:b/>
                </w:rPr>
                <w:lastRenderedPageBreak/>
                <w:t>Warunki końcowe</w:t>
              </w:r>
            </w:ins>
          </w:p>
        </w:tc>
        <w:tc>
          <w:tcPr>
            <w:tcW w:w="5664" w:type="dxa"/>
          </w:tcPr>
          <w:p w14:paraId="00C88845" w14:textId="468D7277" w:rsidR="00732A9A" w:rsidRDefault="00732A9A">
            <w:pPr>
              <w:ind w:firstLine="0"/>
              <w:rPr>
                <w:ins w:id="6822" w:author="Okot" w:date="2019-12-18T14:47:00Z"/>
              </w:rPr>
            </w:pPr>
            <w:ins w:id="6823" w:author="Okot" w:date="2019-12-18T14:51:00Z">
              <w:r>
                <w:t xml:space="preserve">Podstrona </w:t>
              </w:r>
            </w:ins>
            <w:ins w:id="6824" w:author="Okot" w:date="2019-12-18T15:07:00Z">
              <w:r w:rsidR="00F15F12">
                <w:t>„P</w:t>
              </w:r>
            </w:ins>
            <w:ins w:id="6825" w:author="Okot" w:date="2019-12-18T14:51:00Z">
              <w:r>
                <w:t>osiłki</w:t>
              </w:r>
            </w:ins>
            <w:ins w:id="6826" w:author="Okot" w:date="2019-12-18T15:07:00Z">
              <w:r w:rsidR="00F15F12">
                <w:t>”</w:t>
              </w:r>
            </w:ins>
            <w:ins w:id="6827" w:author="Okot" w:date="2019-12-18T14:51:00Z">
              <w:r>
                <w:t xml:space="preserve"> została poprawnie załadowana i wyświetlona</w:t>
              </w:r>
            </w:ins>
            <w:ins w:id="6828" w:author="Okot" w:date="2019-12-18T14:52:00Z">
              <w:r>
                <w:t>.</w:t>
              </w:r>
            </w:ins>
          </w:p>
        </w:tc>
      </w:tr>
      <w:tr w:rsidR="00732A9A" w14:paraId="5EE87504" w14:textId="77777777" w:rsidTr="00FE0CF3">
        <w:trPr>
          <w:ins w:id="6829" w:author="Okot" w:date="2019-12-18T14:47:00Z"/>
        </w:trPr>
        <w:tc>
          <w:tcPr>
            <w:tcW w:w="3397" w:type="dxa"/>
          </w:tcPr>
          <w:p w14:paraId="7CC3739A" w14:textId="77777777" w:rsidR="00732A9A" w:rsidRPr="009E0555" w:rsidRDefault="00732A9A" w:rsidP="00FE0CF3">
            <w:pPr>
              <w:ind w:firstLine="0"/>
              <w:rPr>
                <w:ins w:id="6830" w:author="Okot" w:date="2019-12-18T14:47:00Z"/>
                <w:b/>
              </w:rPr>
            </w:pPr>
            <w:ins w:id="6831" w:author="Okot" w:date="2019-12-18T14:47:00Z">
              <w:r w:rsidRPr="009E0555">
                <w:rPr>
                  <w:b/>
                </w:rPr>
                <w:t>Scenariusz główny</w:t>
              </w:r>
            </w:ins>
          </w:p>
        </w:tc>
        <w:tc>
          <w:tcPr>
            <w:tcW w:w="5664" w:type="dxa"/>
          </w:tcPr>
          <w:p w14:paraId="6B573EEE" w14:textId="41AE6F9D" w:rsidR="00732A9A" w:rsidRDefault="00732A9A" w:rsidP="00BD52C7">
            <w:pPr>
              <w:ind w:firstLine="0"/>
              <w:rPr>
                <w:ins w:id="6832" w:author="Okot" w:date="2019-12-18T14:53:00Z"/>
              </w:rPr>
            </w:pPr>
            <w:ins w:id="6833" w:author="Okot" w:date="2019-12-18T14:52:00Z">
              <w:r>
                <w:t>1. Uż</w:t>
              </w:r>
            </w:ins>
            <w:ins w:id="6834" w:author="Okot" w:date="2019-12-18T14:53:00Z">
              <w:r>
                <w:t>ytkownik wybiera opcję „Posiłki” w menu aplikacji.</w:t>
              </w:r>
            </w:ins>
          </w:p>
          <w:p w14:paraId="7136D078" w14:textId="7AB13AF1" w:rsidR="00732A9A" w:rsidRDefault="00732A9A" w:rsidP="00BD52C7">
            <w:pPr>
              <w:ind w:firstLine="0"/>
              <w:rPr>
                <w:ins w:id="6835" w:author="Okot" w:date="2019-12-18T14:47:00Z"/>
              </w:rPr>
            </w:pPr>
            <w:ins w:id="6836" w:author="Okot" w:date="2019-12-18T14:53:00Z">
              <w:r>
                <w:t>2. System wyświet</w:t>
              </w:r>
            </w:ins>
            <w:ins w:id="6837" w:author="Okot" w:date="2019-12-18T14:54:00Z">
              <w:r>
                <w:t>la podstronę „Posiłki”.</w:t>
              </w:r>
            </w:ins>
          </w:p>
        </w:tc>
      </w:tr>
      <w:tr w:rsidR="00732A9A" w14:paraId="2ABA82D6" w14:textId="77777777" w:rsidTr="00FE0CF3">
        <w:trPr>
          <w:trHeight w:val="54"/>
          <w:ins w:id="6838" w:author="Okot" w:date="2019-12-18T14:47:00Z"/>
        </w:trPr>
        <w:tc>
          <w:tcPr>
            <w:tcW w:w="3397" w:type="dxa"/>
          </w:tcPr>
          <w:p w14:paraId="16DE0A2D" w14:textId="0D162281" w:rsidR="00732A9A" w:rsidRPr="009E0555" w:rsidRDefault="00732A9A" w:rsidP="00FE0CF3">
            <w:pPr>
              <w:ind w:firstLine="0"/>
              <w:rPr>
                <w:ins w:id="6839" w:author="Okot" w:date="2019-12-18T14:47:00Z"/>
                <w:b/>
              </w:rPr>
            </w:pPr>
            <w:ins w:id="6840" w:author="Okot" w:date="2019-12-18T14:47:00Z">
              <w:r w:rsidRPr="009E0555">
                <w:rPr>
                  <w:b/>
                </w:rPr>
                <w:t>Scenariusze alternatywne</w:t>
              </w:r>
            </w:ins>
          </w:p>
        </w:tc>
        <w:tc>
          <w:tcPr>
            <w:tcW w:w="5664" w:type="dxa"/>
          </w:tcPr>
          <w:p w14:paraId="5F390D27" w14:textId="2651C53A" w:rsidR="00732A9A" w:rsidRDefault="00BD52C7" w:rsidP="00FE0CF3">
            <w:pPr>
              <w:ind w:firstLine="0"/>
              <w:rPr>
                <w:ins w:id="6841" w:author="Okot" w:date="2019-12-18T14:47:00Z"/>
              </w:rPr>
            </w:pPr>
            <w:ins w:id="6842" w:author="Okot" w:date="2019-12-18T14:55:00Z">
              <w:r>
                <w:t>-</w:t>
              </w:r>
            </w:ins>
          </w:p>
        </w:tc>
      </w:tr>
    </w:tbl>
    <w:p w14:paraId="421F1B7B" w14:textId="30EC4178" w:rsidR="0079256D" w:rsidRDefault="0079256D">
      <w:pPr>
        <w:ind w:firstLine="0"/>
        <w:rPr>
          <w:ins w:id="6843" w:author="Okot" w:date="2019-12-18T15:05:00Z"/>
        </w:rPr>
        <w:pPrChange w:id="6844" w:author="Okot" w:date="2019-12-10T16:58:00Z">
          <w:pPr>
            <w:pStyle w:val="Podtytu"/>
          </w:pPr>
        </w:pPrChange>
      </w:pPr>
    </w:p>
    <w:p w14:paraId="718650D1" w14:textId="6953DA65" w:rsidR="00E075C7" w:rsidRDefault="00E075C7" w:rsidP="00E075C7">
      <w:pPr>
        <w:ind w:firstLine="0"/>
        <w:rPr>
          <w:ins w:id="6845" w:author="Okot" w:date="2020-01-02T12:07:00Z"/>
        </w:rPr>
      </w:pPr>
      <w:ins w:id="6846" w:author="Okot" w:date="2020-01-02T12:07:00Z">
        <w:r>
          <w:t>Tabela 4.4</w:t>
        </w:r>
      </w:ins>
      <w:ins w:id="6847" w:author="Okot" w:date="2020-01-16T16:53:00Z">
        <w:r w:rsidR="002E2CD4">
          <w:t>1</w:t>
        </w:r>
      </w:ins>
      <w:ins w:id="6848" w:author="Okot" w:date="2020-01-02T12:07:00Z">
        <w:r>
          <w:t>. </w:t>
        </w:r>
      </w:ins>
    </w:p>
    <w:p w14:paraId="04D16E6F" w14:textId="5A1BAB1E" w:rsidR="00E075C7" w:rsidRDefault="00E075C7">
      <w:pPr>
        <w:ind w:firstLine="0"/>
        <w:rPr>
          <w:ins w:id="6849" w:author="Okot" w:date="2020-01-02T12:06:00Z"/>
        </w:rPr>
        <w:pPrChange w:id="6850" w:author="Okot" w:date="2020-01-02T12:07:00Z">
          <w:pPr>
            <w:spacing w:after="160" w:line="259" w:lineRule="auto"/>
            <w:ind w:firstLine="0"/>
            <w:jc w:val="left"/>
          </w:pPr>
        </w:pPrChange>
      </w:pPr>
      <w:ins w:id="6851" w:author="Okot" w:date="2020-01-02T12:07:00Z">
        <w:r>
          <w:t>Opis scenariusza przypadku użycia „</w:t>
        </w:r>
      </w:ins>
      <w:ins w:id="6852" w:author="Okot" w:date="2020-01-02T12:08:00Z">
        <w:r>
          <w:t>Dodanie spożytego pożywienia</w:t>
        </w:r>
      </w:ins>
      <w:ins w:id="6853" w:author="Okot" w:date="2020-01-02T12:07:00Z">
        <w:r>
          <w:t>”.</w:t>
        </w:r>
      </w:ins>
    </w:p>
    <w:tbl>
      <w:tblPr>
        <w:tblStyle w:val="Tabela-Siatka"/>
        <w:tblW w:w="0" w:type="auto"/>
        <w:tblLook w:val="04A0" w:firstRow="1" w:lastRow="0" w:firstColumn="1" w:lastColumn="0" w:noHBand="0" w:noVBand="1"/>
      </w:tblPr>
      <w:tblGrid>
        <w:gridCol w:w="3397"/>
        <w:gridCol w:w="5664"/>
      </w:tblGrid>
      <w:tr w:rsidR="00E075C7" w14:paraId="7308FF69" w14:textId="77777777" w:rsidTr="00385ED4">
        <w:trPr>
          <w:ins w:id="6854" w:author="Okot" w:date="2020-01-02T12:06:00Z"/>
        </w:trPr>
        <w:tc>
          <w:tcPr>
            <w:tcW w:w="3397" w:type="dxa"/>
          </w:tcPr>
          <w:p w14:paraId="4E482FEB" w14:textId="77777777" w:rsidR="00E075C7" w:rsidRPr="006076CC" w:rsidRDefault="00E075C7" w:rsidP="00385ED4">
            <w:pPr>
              <w:ind w:firstLine="0"/>
              <w:rPr>
                <w:ins w:id="6855" w:author="Okot" w:date="2020-01-02T12:06:00Z"/>
                <w:b/>
              </w:rPr>
            </w:pPr>
            <w:ins w:id="6856" w:author="Okot" w:date="2020-01-02T12:06:00Z">
              <w:r w:rsidRPr="006076CC">
                <w:rPr>
                  <w:b/>
                </w:rPr>
                <w:t>Nazwa</w:t>
              </w:r>
            </w:ins>
          </w:p>
        </w:tc>
        <w:tc>
          <w:tcPr>
            <w:tcW w:w="5664" w:type="dxa"/>
          </w:tcPr>
          <w:p w14:paraId="42633585" w14:textId="60FC9537" w:rsidR="00E075C7" w:rsidRPr="00E075C7" w:rsidRDefault="00E075C7">
            <w:pPr>
              <w:ind w:firstLine="0"/>
              <w:rPr>
                <w:ins w:id="6857" w:author="Okot" w:date="2020-01-02T12:06:00Z"/>
                <w:b/>
                <w:i/>
                <w:rPrChange w:id="6858" w:author="Okot" w:date="2020-01-02T12:08:00Z">
                  <w:rPr>
                    <w:ins w:id="6859" w:author="Okot" w:date="2020-01-02T12:06:00Z"/>
                  </w:rPr>
                </w:rPrChange>
              </w:rPr>
            </w:pPr>
            <w:ins w:id="6860" w:author="Okot" w:date="2020-01-02T12:06:00Z">
              <w:r w:rsidRPr="00E075C7">
                <w:rPr>
                  <w:b/>
                  <w:i/>
                  <w:rPrChange w:id="6861" w:author="Okot" w:date="2020-01-02T12:08:00Z">
                    <w:rPr/>
                  </w:rPrChange>
                </w:rPr>
                <w:t>PU04</w:t>
              </w:r>
            </w:ins>
            <w:ins w:id="6862" w:author="Okot" w:date="2020-01-21T13:59:00Z">
              <w:r w:rsidR="002E2CD4">
                <w:rPr>
                  <w:b/>
                  <w:i/>
                </w:rPr>
                <w:t>1</w:t>
              </w:r>
            </w:ins>
            <w:ins w:id="6863" w:author="Okot" w:date="2020-01-02T12:06:00Z">
              <w:r w:rsidRPr="00E075C7">
                <w:rPr>
                  <w:b/>
                  <w:i/>
                  <w:rPrChange w:id="6864" w:author="Okot" w:date="2020-01-02T12:08:00Z">
                    <w:rPr/>
                  </w:rPrChange>
                </w:rPr>
                <w:t>:</w:t>
              </w:r>
            </w:ins>
            <w:ins w:id="6865" w:author="Okot" w:date="2020-01-02T12:08:00Z">
              <w:r w:rsidRPr="00E075C7">
                <w:rPr>
                  <w:b/>
                  <w:i/>
                  <w:rPrChange w:id="6866" w:author="Okot" w:date="2020-01-02T12:08:00Z">
                    <w:rPr/>
                  </w:rPrChange>
                </w:rPr>
                <w:t xml:space="preserve"> Dodanie spożytego pożywienia</w:t>
              </w:r>
            </w:ins>
          </w:p>
        </w:tc>
      </w:tr>
      <w:tr w:rsidR="00E075C7" w14:paraId="63B8EF05" w14:textId="77777777" w:rsidTr="00385ED4">
        <w:trPr>
          <w:ins w:id="6867" w:author="Okot" w:date="2020-01-02T12:06:00Z"/>
        </w:trPr>
        <w:tc>
          <w:tcPr>
            <w:tcW w:w="3397" w:type="dxa"/>
          </w:tcPr>
          <w:p w14:paraId="3B3B6604" w14:textId="77777777" w:rsidR="00E075C7" w:rsidRPr="006076CC" w:rsidRDefault="00E075C7" w:rsidP="00385ED4">
            <w:pPr>
              <w:ind w:firstLine="0"/>
              <w:rPr>
                <w:ins w:id="6868" w:author="Okot" w:date="2020-01-02T12:06:00Z"/>
                <w:b/>
              </w:rPr>
            </w:pPr>
            <w:ins w:id="6869" w:author="Okot" w:date="2020-01-02T12:06:00Z">
              <w:r w:rsidRPr="006076CC">
                <w:rPr>
                  <w:b/>
                </w:rPr>
                <w:t>Opis</w:t>
              </w:r>
            </w:ins>
          </w:p>
        </w:tc>
        <w:tc>
          <w:tcPr>
            <w:tcW w:w="5664" w:type="dxa"/>
          </w:tcPr>
          <w:p w14:paraId="70C57F7E" w14:textId="75C908B4" w:rsidR="00E075C7" w:rsidRDefault="00385ED4" w:rsidP="00385ED4">
            <w:pPr>
              <w:ind w:firstLine="0"/>
              <w:rPr>
                <w:ins w:id="6870" w:author="Okot" w:date="2020-01-02T12:06:00Z"/>
              </w:rPr>
            </w:pPr>
            <w:ins w:id="6871" w:author="Okot" w:date="2020-01-02T12:10:00Z">
              <w:r>
                <w:t>Przypadek użycia pozwala użytkownikowi wprowadzić jedzenie, które spożył do systemu.</w:t>
              </w:r>
            </w:ins>
          </w:p>
        </w:tc>
      </w:tr>
      <w:tr w:rsidR="00E075C7" w14:paraId="3CF0ACDB" w14:textId="77777777" w:rsidTr="00385ED4">
        <w:trPr>
          <w:ins w:id="6872" w:author="Okot" w:date="2020-01-02T12:06:00Z"/>
        </w:trPr>
        <w:tc>
          <w:tcPr>
            <w:tcW w:w="3397" w:type="dxa"/>
          </w:tcPr>
          <w:p w14:paraId="48B68289" w14:textId="77777777" w:rsidR="00E075C7" w:rsidRPr="006076CC" w:rsidRDefault="00E075C7" w:rsidP="00385ED4">
            <w:pPr>
              <w:ind w:firstLine="0"/>
              <w:rPr>
                <w:ins w:id="6873" w:author="Okot" w:date="2020-01-02T12:06:00Z"/>
                <w:b/>
              </w:rPr>
            </w:pPr>
            <w:ins w:id="6874" w:author="Okot" w:date="2020-01-02T12:06:00Z">
              <w:r w:rsidRPr="006076CC">
                <w:rPr>
                  <w:b/>
                </w:rPr>
                <w:t>Warunki początkowe</w:t>
              </w:r>
            </w:ins>
          </w:p>
        </w:tc>
        <w:tc>
          <w:tcPr>
            <w:tcW w:w="5664" w:type="dxa"/>
          </w:tcPr>
          <w:p w14:paraId="1CBA94F1" w14:textId="04D0C7CD" w:rsidR="00E075C7" w:rsidRDefault="00385ED4" w:rsidP="00385ED4">
            <w:pPr>
              <w:ind w:firstLine="0"/>
              <w:rPr>
                <w:ins w:id="6875" w:author="Okot" w:date="2020-01-02T12:06:00Z"/>
              </w:rPr>
            </w:pPr>
            <w:ins w:id="6876" w:author="Okot" w:date="2020-01-02T12:09:00Z">
              <w:r>
                <w:t>Użytkownik poprawnie zrealizował PU002, znajduje się na podstronie „Posiłki”</w:t>
              </w:r>
            </w:ins>
          </w:p>
        </w:tc>
      </w:tr>
      <w:tr w:rsidR="00E075C7" w14:paraId="3CDE3D4B" w14:textId="77777777" w:rsidTr="00385ED4">
        <w:trPr>
          <w:ins w:id="6877" w:author="Okot" w:date="2020-01-02T12:06:00Z"/>
        </w:trPr>
        <w:tc>
          <w:tcPr>
            <w:tcW w:w="3397" w:type="dxa"/>
          </w:tcPr>
          <w:p w14:paraId="78241616" w14:textId="77777777" w:rsidR="00E075C7" w:rsidRPr="006076CC" w:rsidRDefault="00E075C7" w:rsidP="00385ED4">
            <w:pPr>
              <w:ind w:firstLine="0"/>
              <w:rPr>
                <w:ins w:id="6878" w:author="Okot" w:date="2020-01-02T12:06:00Z"/>
                <w:b/>
              </w:rPr>
            </w:pPr>
            <w:ins w:id="6879" w:author="Okot" w:date="2020-01-02T12:06:00Z">
              <w:r w:rsidRPr="006076CC">
                <w:rPr>
                  <w:b/>
                </w:rPr>
                <w:t>Inicjacja</w:t>
              </w:r>
            </w:ins>
          </w:p>
        </w:tc>
        <w:tc>
          <w:tcPr>
            <w:tcW w:w="5664" w:type="dxa"/>
          </w:tcPr>
          <w:p w14:paraId="1B70439A" w14:textId="568B75ED" w:rsidR="00E075C7" w:rsidRDefault="00385ED4" w:rsidP="00385ED4">
            <w:pPr>
              <w:ind w:firstLine="0"/>
              <w:rPr>
                <w:ins w:id="6880" w:author="Okot" w:date="2020-01-02T12:06:00Z"/>
              </w:rPr>
            </w:pPr>
            <w:ins w:id="6881" w:author="Okot" w:date="2020-01-02T12:10:00Z">
              <w:r>
                <w:t>Użytkownik nacisnął przycisk „Dodaj</w:t>
              </w:r>
            </w:ins>
            <w:ins w:id="6882" w:author="Okot" w:date="2020-01-02T12:11:00Z">
              <w:r>
                <w:t>” znajdujący się na stronie „Posiłki”.</w:t>
              </w:r>
            </w:ins>
          </w:p>
        </w:tc>
      </w:tr>
      <w:tr w:rsidR="00E075C7" w14:paraId="001D4741" w14:textId="77777777" w:rsidTr="00385ED4">
        <w:trPr>
          <w:ins w:id="6883" w:author="Okot" w:date="2020-01-02T12:06:00Z"/>
        </w:trPr>
        <w:tc>
          <w:tcPr>
            <w:tcW w:w="3397" w:type="dxa"/>
          </w:tcPr>
          <w:p w14:paraId="34E231A0" w14:textId="77777777" w:rsidR="00E075C7" w:rsidRPr="006076CC" w:rsidRDefault="00E075C7" w:rsidP="00385ED4">
            <w:pPr>
              <w:ind w:firstLine="0"/>
              <w:rPr>
                <w:ins w:id="6884" w:author="Okot" w:date="2020-01-02T12:06:00Z"/>
                <w:b/>
              </w:rPr>
            </w:pPr>
            <w:ins w:id="6885" w:author="Okot" w:date="2020-01-02T12:06:00Z">
              <w:r w:rsidRPr="006076CC">
                <w:rPr>
                  <w:b/>
                </w:rPr>
                <w:t>Warunki końcowe</w:t>
              </w:r>
            </w:ins>
          </w:p>
        </w:tc>
        <w:tc>
          <w:tcPr>
            <w:tcW w:w="5664" w:type="dxa"/>
          </w:tcPr>
          <w:p w14:paraId="6496969F" w14:textId="44A7B665" w:rsidR="00E075C7" w:rsidRDefault="002E2CD4">
            <w:pPr>
              <w:ind w:firstLine="0"/>
              <w:rPr>
                <w:ins w:id="6886" w:author="Okot" w:date="2020-01-02T12:06:00Z"/>
              </w:rPr>
            </w:pPr>
            <w:ins w:id="6887" w:author="Okot" w:date="2020-01-20T19:42:00Z">
              <w:r>
                <w:t>Rozpoczęcie realizacji PU042</w:t>
              </w:r>
              <w:r w:rsidR="00EA61D6">
                <w:t xml:space="preserve"> lub PU04</w:t>
              </w:r>
            </w:ins>
            <w:ins w:id="6888" w:author="Okot" w:date="2020-01-21T13:59:00Z">
              <w:r>
                <w:t>3</w:t>
              </w:r>
            </w:ins>
          </w:p>
        </w:tc>
      </w:tr>
      <w:tr w:rsidR="00E075C7" w14:paraId="09BD0ED2" w14:textId="77777777" w:rsidTr="00385ED4">
        <w:trPr>
          <w:ins w:id="6889" w:author="Okot" w:date="2020-01-02T12:06:00Z"/>
        </w:trPr>
        <w:tc>
          <w:tcPr>
            <w:tcW w:w="3397" w:type="dxa"/>
          </w:tcPr>
          <w:p w14:paraId="7E4334E4" w14:textId="77777777" w:rsidR="00E075C7" w:rsidRPr="006076CC" w:rsidRDefault="00E075C7" w:rsidP="00385ED4">
            <w:pPr>
              <w:ind w:firstLine="0"/>
              <w:rPr>
                <w:ins w:id="6890" w:author="Okot" w:date="2020-01-02T12:06:00Z"/>
                <w:b/>
              </w:rPr>
            </w:pPr>
            <w:ins w:id="6891" w:author="Okot" w:date="2020-01-02T12:06:00Z">
              <w:r w:rsidRPr="006076CC">
                <w:rPr>
                  <w:b/>
                </w:rPr>
                <w:t>Scenariusz główny</w:t>
              </w:r>
            </w:ins>
          </w:p>
        </w:tc>
        <w:tc>
          <w:tcPr>
            <w:tcW w:w="5664" w:type="dxa"/>
          </w:tcPr>
          <w:p w14:paraId="6A575249" w14:textId="7531D3DC" w:rsidR="00385ED4" w:rsidRDefault="00385ED4" w:rsidP="00385ED4">
            <w:pPr>
              <w:ind w:firstLine="0"/>
              <w:rPr>
                <w:ins w:id="6892" w:author="Okot" w:date="2020-01-02T12:12:00Z"/>
              </w:rPr>
            </w:pPr>
            <w:ins w:id="6893" w:author="Okot" w:date="2020-01-02T12:12:00Z">
              <w:r>
                <w:t>1. Pojawia się okno modalne z formularzem dodawania po</w:t>
              </w:r>
            </w:ins>
            <w:ins w:id="6894" w:author="Okot" w:date="2020-01-02T12:13:00Z">
              <w:r>
                <w:t>żywienia do posiłku.</w:t>
              </w:r>
            </w:ins>
          </w:p>
          <w:p w14:paraId="410840B8" w14:textId="7DDADD44" w:rsidR="00E075C7" w:rsidRDefault="00385ED4" w:rsidP="00385ED4">
            <w:pPr>
              <w:ind w:firstLine="0"/>
              <w:rPr>
                <w:ins w:id="6895" w:author="Okot" w:date="2020-01-02T12:13:00Z"/>
              </w:rPr>
            </w:pPr>
            <w:ins w:id="6896" w:author="Okot" w:date="2020-01-02T12:13:00Z">
              <w:r>
                <w:t xml:space="preserve">2. </w:t>
              </w:r>
            </w:ins>
            <w:ins w:id="6897" w:author="Okot" w:date="2020-01-02T12:12:00Z">
              <w:r>
                <w:t xml:space="preserve">Użytkownik </w:t>
              </w:r>
            </w:ins>
            <w:ins w:id="6898" w:author="Okot" w:date="2020-01-02T12:14:00Z">
              <w:r>
                <w:t>wybiera z</w:t>
              </w:r>
            </w:ins>
            <w:ins w:id="6899" w:author="Okot" w:date="2020-01-02T12:12:00Z">
              <w:r>
                <w:t xml:space="preserve"> listy, do któreg</w:t>
              </w:r>
            </w:ins>
            <w:ins w:id="6900" w:author="Okot" w:date="2020-01-02T12:13:00Z">
              <w:r>
                <w:t>o posiłku chce dodać pożywienie.</w:t>
              </w:r>
            </w:ins>
          </w:p>
          <w:p w14:paraId="08FF1375" w14:textId="77777777" w:rsidR="00385ED4" w:rsidRDefault="00385ED4" w:rsidP="00385ED4">
            <w:pPr>
              <w:ind w:firstLine="0"/>
              <w:rPr>
                <w:ins w:id="6901" w:author="Okot" w:date="2020-01-02T12:14:00Z"/>
              </w:rPr>
            </w:pPr>
            <w:ins w:id="6902" w:author="Okot" w:date="2020-01-02T12:13:00Z">
              <w:r>
                <w:t>3. Użytkownik wybiera dat</w:t>
              </w:r>
            </w:ins>
            <w:ins w:id="6903" w:author="Okot" w:date="2020-01-02T12:14:00Z">
              <w:r>
                <w:t>ę posiłku.</w:t>
              </w:r>
            </w:ins>
          </w:p>
          <w:p w14:paraId="34D685CD" w14:textId="77777777" w:rsidR="00385ED4" w:rsidRDefault="00385ED4" w:rsidP="00385ED4">
            <w:pPr>
              <w:ind w:firstLine="0"/>
              <w:rPr>
                <w:ins w:id="6904" w:author="Okot" w:date="2020-01-20T19:41:00Z"/>
              </w:rPr>
            </w:pPr>
            <w:ins w:id="6905" w:author="Okot" w:date="2020-01-02T12:14:00Z">
              <w:r>
                <w:t>4. Użytkownik wybiera godzinę posiłku.</w:t>
              </w:r>
            </w:ins>
          </w:p>
          <w:p w14:paraId="1C15A57F" w14:textId="3DE3D1A7" w:rsidR="00EA61D6" w:rsidRDefault="00EA61D6" w:rsidP="00385ED4">
            <w:pPr>
              <w:ind w:firstLine="0"/>
              <w:rPr>
                <w:ins w:id="6906" w:author="Okot" w:date="2020-01-20T19:41:00Z"/>
              </w:rPr>
            </w:pPr>
            <w:ins w:id="6907" w:author="Okot" w:date="2020-01-20T19:41:00Z">
              <w:r>
                <w:t>5. Użytkownik naciska przycisk „Dalej”</w:t>
              </w:r>
            </w:ins>
          </w:p>
          <w:p w14:paraId="0818021C" w14:textId="77777777" w:rsidR="00EA61D6" w:rsidRDefault="00EA61D6" w:rsidP="00EA61D6">
            <w:pPr>
              <w:ind w:firstLine="0"/>
              <w:rPr>
                <w:ins w:id="6908" w:author="Okot" w:date="2020-01-20T19:41:00Z"/>
              </w:rPr>
            </w:pPr>
            <w:ins w:id="6909" w:author="Okot" w:date="2020-01-20T19:41:00Z">
              <w:r>
                <w:t>6. System sprawdza poprawność przesyłanych danych.</w:t>
              </w:r>
            </w:ins>
          </w:p>
          <w:p w14:paraId="2FBB74FD" w14:textId="4DD916B6" w:rsidR="00385ED4" w:rsidRDefault="00EA61D6" w:rsidP="00385ED4">
            <w:pPr>
              <w:ind w:firstLine="0"/>
              <w:rPr>
                <w:ins w:id="6910" w:author="Okot" w:date="2020-01-20T19:42:00Z"/>
              </w:rPr>
            </w:pPr>
            <w:ins w:id="6911" w:author="Okot" w:date="2020-01-20T19:41:00Z">
              <w:r>
                <w:t>7</w:t>
              </w:r>
            </w:ins>
            <w:ins w:id="6912" w:author="Okot" w:date="2020-01-02T12:15:00Z">
              <w:r w:rsidR="00385ED4">
                <w:t xml:space="preserve">. </w:t>
              </w:r>
            </w:ins>
            <w:ins w:id="6913" w:author="Okot" w:date="2020-01-20T19:40:00Z">
              <w:r>
                <w:t>Wyświetlone zostaje okno modalne z wyborem sposobu dodawania po</w:t>
              </w:r>
            </w:ins>
            <w:ins w:id="6914" w:author="Okot" w:date="2020-01-20T19:41:00Z">
              <w:r>
                <w:t>żywienia</w:t>
              </w:r>
            </w:ins>
            <w:ins w:id="6915" w:author="Okot" w:date="2020-01-02T12:15:00Z">
              <w:r w:rsidR="00385ED4">
                <w:t>.</w:t>
              </w:r>
            </w:ins>
          </w:p>
          <w:p w14:paraId="5D7B1ECD" w14:textId="26A171DF" w:rsidR="00EA61D6" w:rsidRDefault="00EA61D6" w:rsidP="00385ED4">
            <w:pPr>
              <w:ind w:firstLine="0"/>
              <w:rPr>
                <w:ins w:id="6916" w:author="Okot" w:date="2020-01-20T19:42:00Z"/>
              </w:rPr>
            </w:pPr>
            <w:ins w:id="6917" w:author="Okot" w:date="2020-01-20T19:42:00Z">
              <w:r>
                <w:t>8. Użytkownik dokonuje wyboru.</w:t>
              </w:r>
            </w:ins>
          </w:p>
          <w:p w14:paraId="1A9A402C" w14:textId="1D63D4BB" w:rsidR="00EA61D6" w:rsidRDefault="002E2CD4" w:rsidP="00385ED4">
            <w:pPr>
              <w:ind w:firstLine="0"/>
              <w:rPr>
                <w:ins w:id="6918" w:author="Okot" w:date="2020-01-20T19:44:00Z"/>
              </w:rPr>
            </w:pPr>
            <w:ins w:id="6919" w:author="Okot" w:date="2020-01-20T19:44:00Z">
              <w:r>
                <w:t>8.1. Przejście do pkt 1 PU042</w:t>
              </w:r>
            </w:ins>
          </w:p>
          <w:p w14:paraId="0EA8F145" w14:textId="5C009E85" w:rsidR="008627CA" w:rsidRDefault="008627CA" w:rsidP="00385ED4">
            <w:pPr>
              <w:ind w:firstLine="0"/>
              <w:rPr>
                <w:ins w:id="6920" w:author="Okot" w:date="2020-01-20T19:44:00Z"/>
              </w:rPr>
            </w:pPr>
            <w:ins w:id="6921" w:author="Okot" w:date="2020-01-20T19:44:00Z">
              <w:r>
                <w:t>lub</w:t>
              </w:r>
            </w:ins>
          </w:p>
          <w:p w14:paraId="73511C71" w14:textId="7731F797" w:rsidR="00385ED4" w:rsidRDefault="002E2CD4">
            <w:pPr>
              <w:ind w:firstLine="0"/>
              <w:rPr>
                <w:ins w:id="6922" w:author="Okot" w:date="2020-01-02T12:06:00Z"/>
              </w:rPr>
            </w:pPr>
            <w:ins w:id="6923" w:author="Okot" w:date="2020-01-20T19:44:00Z">
              <w:r>
                <w:t>8.2. Przejście do pkt 1 PU043</w:t>
              </w:r>
            </w:ins>
          </w:p>
        </w:tc>
      </w:tr>
      <w:tr w:rsidR="00E075C7" w14:paraId="1186F41B" w14:textId="77777777" w:rsidTr="00385ED4">
        <w:trPr>
          <w:trHeight w:val="54"/>
          <w:ins w:id="6924" w:author="Okot" w:date="2020-01-02T12:06:00Z"/>
        </w:trPr>
        <w:tc>
          <w:tcPr>
            <w:tcW w:w="3397" w:type="dxa"/>
          </w:tcPr>
          <w:p w14:paraId="34EE33D4" w14:textId="687A8D95" w:rsidR="00E075C7" w:rsidRPr="006076CC" w:rsidRDefault="00E075C7" w:rsidP="00385ED4">
            <w:pPr>
              <w:ind w:firstLine="0"/>
              <w:rPr>
                <w:ins w:id="6925" w:author="Okot" w:date="2020-01-02T12:06:00Z"/>
                <w:b/>
              </w:rPr>
            </w:pPr>
            <w:ins w:id="6926" w:author="Okot" w:date="2020-01-02T12:06:00Z">
              <w:r w:rsidRPr="006076CC">
                <w:rPr>
                  <w:b/>
                </w:rPr>
                <w:t>Scenariusze alternatywne</w:t>
              </w:r>
            </w:ins>
          </w:p>
        </w:tc>
        <w:tc>
          <w:tcPr>
            <w:tcW w:w="5664" w:type="dxa"/>
          </w:tcPr>
          <w:p w14:paraId="3185C67D" w14:textId="6AD857A5" w:rsidR="000362D0" w:rsidRDefault="008627CA" w:rsidP="000362D0">
            <w:pPr>
              <w:ind w:firstLine="0"/>
              <w:rPr>
                <w:ins w:id="6927" w:author="Okot" w:date="2020-01-02T12:24:00Z"/>
              </w:rPr>
            </w:pPr>
            <w:ins w:id="6928" w:author="Okot" w:date="2020-01-02T12:24:00Z">
              <w:r>
                <w:t>(1-5,7</w:t>
              </w:r>
              <w:r w:rsidR="000362D0">
                <w:t>).1. Użytkownik używa przycisku do zamknięcia okna.</w:t>
              </w:r>
            </w:ins>
          </w:p>
          <w:p w14:paraId="741C6606" w14:textId="08A73AEC" w:rsidR="000362D0" w:rsidRDefault="00EA61D6" w:rsidP="000362D0">
            <w:pPr>
              <w:ind w:firstLine="0"/>
              <w:rPr>
                <w:ins w:id="6929" w:author="Okot" w:date="2020-01-02T12:24:00Z"/>
              </w:rPr>
            </w:pPr>
            <w:ins w:id="6930" w:author="Okot" w:date="2020-01-02T12:24:00Z">
              <w:r>
                <w:lastRenderedPageBreak/>
                <w:t>(1-5</w:t>
              </w:r>
            </w:ins>
            <w:ins w:id="6931" w:author="Okot" w:date="2020-01-20T19:45:00Z">
              <w:r w:rsidR="008627CA">
                <w:t>,7</w:t>
              </w:r>
            </w:ins>
            <w:ins w:id="6932" w:author="Okot" w:date="2020-01-02T12:24:00Z">
              <w:r w:rsidR="000362D0">
                <w:t>).1.1. Pojawia okno dialogowe służące do potwierdzenia zamknięcia okna bez zapisywania danych.</w:t>
              </w:r>
            </w:ins>
          </w:p>
          <w:p w14:paraId="0082F25D" w14:textId="128C2B75" w:rsidR="000362D0" w:rsidRDefault="00EA61D6" w:rsidP="000362D0">
            <w:pPr>
              <w:ind w:firstLine="0"/>
              <w:rPr>
                <w:ins w:id="6933" w:author="Okot" w:date="2020-01-02T12:24:00Z"/>
              </w:rPr>
            </w:pPr>
            <w:ins w:id="6934" w:author="Okot" w:date="2020-01-02T12:24:00Z">
              <w:r>
                <w:t>(1-5</w:t>
              </w:r>
            </w:ins>
            <w:ins w:id="6935" w:author="Okot" w:date="2020-01-20T19:45:00Z">
              <w:r w:rsidR="008627CA">
                <w:t>,7</w:t>
              </w:r>
            </w:ins>
            <w:ins w:id="6936" w:author="Okot" w:date="2020-01-02T12:24:00Z">
              <w:r w:rsidR="000362D0">
                <w:t>).1.2.1. Użytkownik potwierdza zamknięcie okna.</w:t>
              </w:r>
            </w:ins>
          </w:p>
          <w:p w14:paraId="3A9888C4" w14:textId="266BD211" w:rsidR="000362D0" w:rsidRDefault="00EA61D6" w:rsidP="000362D0">
            <w:pPr>
              <w:ind w:firstLine="0"/>
              <w:rPr>
                <w:ins w:id="6937" w:author="Okot" w:date="2020-01-02T12:24:00Z"/>
              </w:rPr>
            </w:pPr>
            <w:ins w:id="6938" w:author="Okot" w:date="2020-01-02T12:24:00Z">
              <w:r>
                <w:t>(1-5</w:t>
              </w:r>
            </w:ins>
            <w:ins w:id="6939" w:author="Okot" w:date="2020-01-20T19:45:00Z">
              <w:r w:rsidR="008627CA">
                <w:t>,7</w:t>
              </w:r>
            </w:ins>
            <w:ins w:id="6940" w:author="Okot" w:date="2020-01-02T12:24:00Z">
              <w:r w:rsidR="000362D0">
                <w:t>).1.2.1.1. Okno modalne z formularzem zostaje zamknięte.</w:t>
              </w:r>
            </w:ins>
          </w:p>
          <w:p w14:paraId="08C39CC7" w14:textId="11669040" w:rsidR="000362D0" w:rsidRDefault="00EA61D6" w:rsidP="000362D0">
            <w:pPr>
              <w:ind w:firstLine="0"/>
              <w:rPr>
                <w:ins w:id="6941" w:author="Okot" w:date="2020-01-02T12:24:00Z"/>
              </w:rPr>
            </w:pPr>
            <w:ins w:id="6942" w:author="Okot" w:date="2020-01-02T12:24:00Z">
              <w:r>
                <w:t>(1-5</w:t>
              </w:r>
            </w:ins>
            <w:ins w:id="6943" w:author="Okot" w:date="2020-01-20T19:45:00Z">
              <w:r w:rsidR="008627CA">
                <w:t>,7</w:t>
              </w:r>
            </w:ins>
            <w:ins w:id="6944" w:author="Okot" w:date="2020-01-02T12:24:00Z">
              <w:r w:rsidR="000362D0">
                <w:t>).1.2.1.2. Powrót do podstrony „Posiłki”.</w:t>
              </w:r>
            </w:ins>
          </w:p>
          <w:p w14:paraId="53622781" w14:textId="26B891F6" w:rsidR="000362D0" w:rsidRDefault="00EA61D6" w:rsidP="000362D0">
            <w:pPr>
              <w:ind w:firstLine="0"/>
              <w:rPr>
                <w:ins w:id="6945" w:author="Okot" w:date="2020-01-02T12:24:00Z"/>
              </w:rPr>
            </w:pPr>
            <w:ins w:id="6946" w:author="Okot" w:date="2020-01-02T12:24:00Z">
              <w:r>
                <w:t>(1-5</w:t>
              </w:r>
            </w:ins>
            <w:ins w:id="6947" w:author="Okot" w:date="2020-01-20T19:45:00Z">
              <w:r w:rsidR="008627CA">
                <w:t>,7</w:t>
              </w:r>
            </w:ins>
            <w:ins w:id="6948" w:author="Okot" w:date="2020-01-02T12:24:00Z">
              <w:r w:rsidR="000362D0">
                <w:t>).1.2.2. Użytkownik rezygnuje z akcji.</w:t>
              </w:r>
            </w:ins>
          </w:p>
          <w:p w14:paraId="779255F4" w14:textId="5C8D95C9" w:rsidR="000362D0" w:rsidRDefault="00EA61D6" w:rsidP="000362D0">
            <w:pPr>
              <w:ind w:firstLine="0"/>
              <w:rPr>
                <w:ins w:id="6949" w:author="Okot" w:date="2020-01-02T12:24:00Z"/>
              </w:rPr>
            </w:pPr>
            <w:ins w:id="6950" w:author="Okot" w:date="2020-01-02T12:24:00Z">
              <w:r>
                <w:t>(1-5</w:t>
              </w:r>
            </w:ins>
            <w:ins w:id="6951" w:author="Okot" w:date="2020-01-20T19:45:00Z">
              <w:r w:rsidR="008627CA">
                <w:t>,7</w:t>
              </w:r>
            </w:ins>
            <w:ins w:id="6952" w:author="Okot" w:date="2020-01-02T12:24:00Z">
              <w:r w:rsidR="000B2B3D">
                <w:t>).1.2.2.1. Powrót do pkt</w:t>
              </w:r>
              <w:r w:rsidR="000362D0">
                <w:t> (1-</w:t>
              </w:r>
            </w:ins>
            <w:ins w:id="6953" w:author="Okot" w:date="2020-01-20T19:45:00Z">
              <w:r w:rsidR="008627CA">
                <w:t>5,7</w:t>
              </w:r>
            </w:ins>
            <w:ins w:id="6954" w:author="Okot" w:date="2020-01-02T12:25:00Z">
              <w:r w:rsidR="000362D0">
                <w:t>)</w:t>
              </w:r>
            </w:ins>
            <w:ins w:id="6955" w:author="Okot" w:date="2020-01-02T12:24:00Z">
              <w:r w:rsidR="000362D0">
                <w:t>.</w:t>
              </w:r>
            </w:ins>
          </w:p>
          <w:p w14:paraId="3C61B30B" w14:textId="77777777" w:rsidR="00E075C7" w:rsidRDefault="00A85537" w:rsidP="00385ED4">
            <w:pPr>
              <w:ind w:firstLine="0"/>
              <w:rPr>
                <w:ins w:id="6956" w:author="Okot" w:date="2020-01-02T12:32:00Z"/>
              </w:rPr>
            </w:pPr>
            <w:ins w:id="6957" w:author="Okot" w:date="2020-01-02T12:32:00Z">
              <w:r>
                <w:t>6.1. Użytkownik nie wybrał posiłku.</w:t>
              </w:r>
            </w:ins>
          </w:p>
          <w:p w14:paraId="0B1E75D4" w14:textId="3D8E0C43" w:rsidR="00A85537" w:rsidRDefault="001A74CD" w:rsidP="00A85537">
            <w:pPr>
              <w:ind w:firstLine="0"/>
              <w:rPr>
                <w:ins w:id="6958" w:author="Okot" w:date="2020-01-02T12:33:00Z"/>
              </w:rPr>
            </w:pPr>
            <w:ins w:id="6959" w:author="Okot" w:date="2020-01-02T12:37:00Z">
              <w:r>
                <w:t xml:space="preserve">6.1.1. </w:t>
              </w:r>
            </w:ins>
            <w:ins w:id="6960" w:author="Okot" w:date="2020-01-02T12:33:00Z">
              <w:r w:rsidR="00A85537">
                <w:t>Wyświetlony zostaje stosowny komunikat błędu.</w:t>
              </w:r>
            </w:ins>
          </w:p>
          <w:p w14:paraId="53488370" w14:textId="3B319726" w:rsidR="00A85537" w:rsidRDefault="00A85537">
            <w:pPr>
              <w:ind w:firstLine="0"/>
              <w:rPr>
                <w:ins w:id="6961" w:author="Okot" w:date="2020-01-02T12:33:00Z"/>
              </w:rPr>
            </w:pPr>
            <w:ins w:id="6962" w:author="Okot" w:date="2020-01-02T12:33:00Z">
              <w:r>
                <w:t>6.1</w:t>
              </w:r>
              <w:r w:rsidR="001A74CD">
                <w:t>.2</w:t>
              </w:r>
              <w:r w:rsidR="000B2B3D">
                <w:t>. Powrót do pkt</w:t>
              </w:r>
              <w:r>
                <w:t xml:space="preserve"> 2.</w:t>
              </w:r>
            </w:ins>
          </w:p>
          <w:p w14:paraId="7C37C907" w14:textId="77777777" w:rsidR="00A85537" w:rsidRDefault="00A85537">
            <w:pPr>
              <w:ind w:firstLine="0"/>
              <w:rPr>
                <w:ins w:id="6963" w:author="Okot" w:date="2020-01-02T12:33:00Z"/>
              </w:rPr>
            </w:pPr>
            <w:ins w:id="6964" w:author="Okot" w:date="2020-01-02T12:33:00Z">
              <w:r>
                <w:t>6.2. Użytkownik nie wybrał daty.</w:t>
              </w:r>
            </w:ins>
          </w:p>
          <w:p w14:paraId="2AB93346" w14:textId="77777777" w:rsidR="00A85537" w:rsidRDefault="00A85537">
            <w:pPr>
              <w:ind w:firstLine="0"/>
              <w:rPr>
                <w:ins w:id="6965" w:author="Okot" w:date="2020-01-02T12:33:00Z"/>
              </w:rPr>
            </w:pPr>
            <w:ins w:id="6966" w:author="Okot" w:date="2020-01-02T12:33:00Z">
              <w:r>
                <w:t>6.2.1. System przypisuje do posiłku datę bieżącą.</w:t>
              </w:r>
            </w:ins>
          </w:p>
          <w:p w14:paraId="263890D4" w14:textId="78806F42" w:rsidR="00A85537" w:rsidRDefault="00A85537">
            <w:pPr>
              <w:ind w:firstLine="0"/>
              <w:rPr>
                <w:ins w:id="6967" w:author="Okot" w:date="2020-01-02T12:34:00Z"/>
              </w:rPr>
            </w:pPr>
            <w:ins w:id="6968" w:author="Okot" w:date="2020-01-02T12:33:00Z">
              <w:r>
                <w:t xml:space="preserve">6.2.2. </w:t>
              </w:r>
            </w:ins>
            <w:ins w:id="6969" w:author="Okot" w:date="2020-01-02T12:34:00Z">
              <w:r>
                <w:t>Kontynuuj do pkt 7.</w:t>
              </w:r>
            </w:ins>
          </w:p>
          <w:p w14:paraId="6C1CC4F5" w14:textId="2465C780" w:rsidR="00A85537" w:rsidRDefault="00A85537" w:rsidP="00A85537">
            <w:pPr>
              <w:ind w:firstLine="0"/>
              <w:rPr>
                <w:ins w:id="6970" w:author="Okot" w:date="2020-01-02T12:34:00Z"/>
              </w:rPr>
            </w:pPr>
            <w:ins w:id="6971" w:author="Okot" w:date="2020-01-02T12:34:00Z">
              <w:r>
                <w:t>6.3. Użytkownik nie wybrał godziny.</w:t>
              </w:r>
            </w:ins>
          </w:p>
          <w:p w14:paraId="26BCCFDC" w14:textId="7E592F77" w:rsidR="00A85537" w:rsidRDefault="00A85537" w:rsidP="00A85537">
            <w:pPr>
              <w:ind w:firstLine="0"/>
              <w:rPr>
                <w:ins w:id="6972" w:author="Okot" w:date="2020-01-02T12:34:00Z"/>
              </w:rPr>
            </w:pPr>
            <w:ins w:id="6973" w:author="Okot" w:date="2020-01-02T12:34:00Z">
              <w:r>
                <w:t>6.3.1. System przypisuje do posiłku godzinę bieżącą.</w:t>
              </w:r>
            </w:ins>
          </w:p>
          <w:p w14:paraId="095DBAC6" w14:textId="162986EE" w:rsidR="00A85537" w:rsidRDefault="000B2B3D">
            <w:pPr>
              <w:ind w:firstLine="0"/>
              <w:rPr>
                <w:ins w:id="6974" w:author="Okot" w:date="2020-01-02T12:36:00Z"/>
              </w:rPr>
            </w:pPr>
            <w:ins w:id="6975" w:author="Okot" w:date="2020-01-02T12:34:00Z">
              <w:r>
                <w:t>6.3.2. Kontynuuj do pkt</w:t>
              </w:r>
              <w:r w:rsidR="00A85537">
                <w:t> 7.</w:t>
              </w:r>
            </w:ins>
          </w:p>
          <w:p w14:paraId="39DA7168" w14:textId="01601583" w:rsidR="001A74CD" w:rsidRDefault="001A74CD" w:rsidP="001A74CD">
            <w:pPr>
              <w:ind w:firstLine="0"/>
              <w:rPr>
                <w:ins w:id="6976" w:author="Okot" w:date="2020-01-02T12:37:00Z"/>
              </w:rPr>
            </w:pPr>
            <w:ins w:id="6977" w:author="Okot" w:date="2020-01-02T12:36:00Z">
              <w:r>
                <w:t>6.4. Użytkownik wybrał dodaj potrawę, ale jeszcze ani razu nie zrealizował PU0</w:t>
              </w:r>
            </w:ins>
            <w:ins w:id="6978" w:author="Okot" w:date="2020-01-02T12:37:00Z">
              <w:r>
                <w:t>3</w:t>
              </w:r>
            </w:ins>
            <w:ins w:id="6979" w:author="Okot" w:date="2020-01-20T16:01:00Z">
              <w:r w:rsidR="002E2CD4">
                <w:t>0</w:t>
              </w:r>
            </w:ins>
            <w:ins w:id="6980" w:author="Okot" w:date="2020-01-02T12:37:00Z">
              <w:r>
                <w:t>.</w:t>
              </w:r>
            </w:ins>
          </w:p>
          <w:p w14:paraId="31F1B943" w14:textId="3FE74548" w:rsidR="001A74CD" w:rsidRDefault="001A74CD" w:rsidP="001A74CD">
            <w:pPr>
              <w:ind w:firstLine="0"/>
              <w:rPr>
                <w:ins w:id="6981" w:author="Okot" w:date="2020-01-02T12:37:00Z"/>
              </w:rPr>
            </w:pPr>
            <w:ins w:id="6982" w:author="Okot" w:date="2020-01-02T12:37:00Z">
              <w:r>
                <w:t>6.4.1. Wyświetlony zostaje stosowny komunikat błędu.</w:t>
              </w:r>
            </w:ins>
          </w:p>
          <w:p w14:paraId="314725EE" w14:textId="321E879A" w:rsidR="001A74CD" w:rsidRDefault="000B2B3D">
            <w:pPr>
              <w:ind w:firstLine="0"/>
              <w:rPr>
                <w:ins w:id="6983" w:author="Okot" w:date="2020-01-02T12:06:00Z"/>
              </w:rPr>
            </w:pPr>
            <w:ins w:id="6984" w:author="Okot" w:date="2020-01-02T12:37:00Z">
              <w:r>
                <w:t>6.4.2. Powrót do pkt</w:t>
              </w:r>
              <w:r w:rsidR="001A74CD">
                <w:t xml:space="preserve"> 2.</w:t>
              </w:r>
            </w:ins>
          </w:p>
        </w:tc>
      </w:tr>
    </w:tbl>
    <w:p w14:paraId="0720AE0C" w14:textId="7C6C5F82" w:rsidR="00E075C7" w:rsidRDefault="00E075C7">
      <w:pPr>
        <w:spacing w:after="160" w:line="259" w:lineRule="auto"/>
        <w:ind w:firstLine="0"/>
        <w:jc w:val="left"/>
        <w:rPr>
          <w:ins w:id="6985" w:author="Okot" w:date="2020-01-02T12:22:00Z"/>
        </w:rPr>
      </w:pPr>
    </w:p>
    <w:p w14:paraId="512045EB" w14:textId="6AC6AF98" w:rsidR="000362D0" w:rsidRDefault="00610134" w:rsidP="000362D0">
      <w:pPr>
        <w:ind w:firstLine="0"/>
        <w:rPr>
          <w:ins w:id="6986" w:author="Okot" w:date="2020-01-02T12:22:00Z"/>
        </w:rPr>
      </w:pPr>
      <w:ins w:id="6987" w:author="Okot" w:date="2020-01-02T12:22:00Z">
        <w:r>
          <w:t>Tabela 4.4</w:t>
        </w:r>
      </w:ins>
      <w:ins w:id="6988" w:author="Okot" w:date="2020-01-20T16:01:00Z">
        <w:r w:rsidR="00925013">
          <w:t>2</w:t>
        </w:r>
      </w:ins>
      <w:ins w:id="6989" w:author="Okot" w:date="2020-01-02T12:22:00Z">
        <w:r w:rsidR="000362D0">
          <w:t>. </w:t>
        </w:r>
      </w:ins>
    </w:p>
    <w:p w14:paraId="4045CEEE" w14:textId="7854CAAB" w:rsidR="000362D0" w:rsidRDefault="000362D0">
      <w:pPr>
        <w:ind w:firstLine="0"/>
        <w:rPr>
          <w:ins w:id="6990" w:author="Okot" w:date="2020-01-02T12:06:00Z"/>
        </w:rPr>
        <w:pPrChange w:id="6991" w:author="Okot" w:date="2020-01-02T12:22:00Z">
          <w:pPr>
            <w:spacing w:after="160" w:line="259" w:lineRule="auto"/>
            <w:ind w:firstLine="0"/>
            <w:jc w:val="left"/>
          </w:pPr>
        </w:pPrChange>
      </w:pPr>
      <w:ins w:id="6992" w:author="Okot" w:date="2020-01-02T12:22:00Z">
        <w:r>
          <w:t>Opis scenariusza przypadku użycia „Dodanie potrawy”.</w:t>
        </w:r>
      </w:ins>
    </w:p>
    <w:tbl>
      <w:tblPr>
        <w:tblStyle w:val="Tabela-Siatka"/>
        <w:tblW w:w="0" w:type="auto"/>
        <w:tblLook w:val="04A0" w:firstRow="1" w:lastRow="0" w:firstColumn="1" w:lastColumn="0" w:noHBand="0" w:noVBand="1"/>
      </w:tblPr>
      <w:tblGrid>
        <w:gridCol w:w="3397"/>
        <w:gridCol w:w="5664"/>
      </w:tblGrid>
      <w:tr w:rsidR="00E075C7" w14:paraId="5A47231F" w14:textId="77777777" w:rsidTr="00385ED4">
        <w:trPr>
          <w:ins w:id="6993" w:author="Okot" w:date="2020-01-02T12:06:00Z"/>
        </w:trPr>
        <w:tc>
          <w:tcPr>
            <w:tcW w:w="3397" w:type="dxa"/>
          </w:tcPr>
          <w:p w14:paraId="5CF16114" w14:textId="77777777" w:rsidR="00E075C7" w:rsidRPr="006076CC" w:rsidRDefault="00E075C7" w:rsidP="00385ED4">
            <w:pPr>
              <w:ind w:firstLine="0"/>
              <w:rPr>
                <w:ins w:id="6994" w:author="Okot" w:date="2020-01-02T12:06:00Z"/>
                <w:b/>
              </w:rPr>
            </w:pPr>
            <w:ins w:id="6995" w:author="Okot" w:date="2020-01-02T12:06:00Z">
              <w:r w:rsidRPr="006076CC">
                <w:rPr>
                  <w:b/>
                </w:rPr>
                <w:t>Nazwa</w:t>
              </w:r>
            </w:ins>
          </w:p>
        </w:tc>
        <w:tc>
          <w:tcPr>
            <w:tcW w:w="5664" w:type="dxa"/>
          </w:tcPr>
          <w:p w14:paraId="33262ADD" w14:textId="5BADC06E" w:rsidR="00E075C7" w:rsidRPr="001F6A86" w:rsidRDefault="00731AC5" w:rsidP="00385ED4">
            <w:pPr>
              <w:ind w:firstLine="0"/>
              <w:rPr>
                <w:ins w:id="6996" w:author="Okot" w:date="2020-01-02T12:06:00Z"/>
                <w:b/>
                <w:i/>
                <w:rPrChange w:id="6997" w:author="Okot" w:date="2020-01-02T13:00:00Z">
                  <w:rPr>
                    <w:ins w:id="6998" w:author="Okot" w:date="2020-01-02T12:06:00Z"/>
                  </w:rPr>
                </w:rPrChange>
              </w:rPr>
            </w:pPr>
            <w:ins w:id="6999" w:author="Okot" w:date="2020-01-02T12:06:00Z">
              <w:r>
                <w:rPr>
                  <w:b/>
                  <w:i/>
                </w:rPr>
                <w:t>PU04</w:t>
              </w:r>
              <w:r w:rsidR="00925013">
                <w:rPr>
                  <w:b/>
                  <w:i/>
                </w:rPr>
                <w:t>2</w:t>
              </w:r>
              <w:r w:rsidR="00E075C7" w:rsidRPr="001F6A86">
                <w:rPr>
                  <w:b/>
                  <w:i/>
                  <w:rPrChange w:id="7000" w:author="Okot" w:date="2020-01-02T13:00:00Z">
                    <w:rPr/>
                  </w:rPrChange>
                </w:rPr>
                <w:t>:</w:t>
              </w:r>
            </w:ins>
            <w:ins w:id="7001" w:author="Okot" w:date="2020-01-02T12:36:00Z">
              <w:r w:rsidR="001A74CD" w:rsidRPr="001F6A86">
                <w:rPr>
                  <w:b/>
                  <w:i/>
                  <w:rPrChange w:id="7002" w:author="Okot" w:date="2020-01-02T13:00:00Z">
                    <w:rPr/>
                  </w:rPrChange>
                </w:rPr>
                <w:t xml:space="preserve"> Dodanie potrawy. </w:t>
              </w:r>
            </w:ins>
          </w:p>
        </w:tc>
      </w:tr>
      <w:tr w:rsidR="00E075C7" w14:paraId="32D63020" w14:textId="77777777" w:rsidTr="00385ED4">
        <w:trPr>
          <w:ins w:id="7003" w:author="Okot" w:date="2020-01-02T12:06:00Z"/>
        </w:trPr>
        <w:tc>
          <w:tcPr>
            <w:tcW w:w="3397" w:type="dxa"/>
          </w:tcPr>
          <w:p w14:paraId="761B36FF" w14:textId="77777777" w:rsidR="00E075C7" w:rsidRPr="006076CC" w:rsidRDefault="00E075C7" w:rsidP="00385ED4">
            <w:pPr>
              <w:ind w:firstLine="0"/>
              <w:rPr>
                <w:ins w:id="7004" w:author="Okot" w:date="2020-01-02T12:06:00Z"/>
                <w:b/>
              </w:rPr>
            </w:pPr>
            <w:ins w:id="7005" w:author="Okot" w:date="2020-01-02T12:06:00Z">
              <w:r w:rsidRPr="006076CC">
                <w:rPr>
                  <w:b/>
                </w:rPr>
                <w:t>Opis</w:t>
              </w:r>
            </w:ins>
          </w:p>
        </w:tc>
        <w:tc>
          <w:tcPr>
            <w:tcW w:w="5664" w:type="dxa"/>
          </w:tcPr>
          <w:p w14:paraId="0D19D392" w14:textId="732495D0" w:rsidR="00E075C7" w:rsidRDefault="003F62BA">
            <w:pPr>
              <w:ind w:firstLine="0"/>
              <w:rPr>
                <w:ins w:id="7006" w:author="Okot" w:date="2020-01-02T12:06:00Z"/>
              </w:rPr>
            </w:pPr>
            <w:ins w:id="7007" w:author="Okot" w:date="2020-01-02T12:38:00Z">
              <w:r>
                <w:t>Przypadek użycia pozwala użytkownikowi dodać zjedzoną potrawę do posiłku..</w:t>
              </w:r>
            </w:ins>
          </w:p>
        </w:tc>
      </w:tr>
      <w:tr w:rsidR="00E075C7" w14:paraId="7B57E65B" w14:textId="77777777" w:rsidTr="00385ED4">
        <w:trPr>
          <w:ins w:id="7008" w:author="Okot" w:date="2020-01-02T12:06:00Z"/>
        </w:trPr>
        <w:tc>
          <w:tcPr>
            <w:tcW w:w="3397" w:type="dxa"/>
          </w:tcPr>
          <w:p w14:paraId="5E011C48" w14:textId="77777777" w:rsidR="00E075C7" w:rsidRPr="006076CC" w:rsidRDefault="00E075C7" w:rsidP="00385ED4">
            <w:pPr>
              <w:ind w:firstLine="0"/>
              <w:rPr>
                <w:ins w:id="7009" w:author="Okot" w:date="2020-01-02T12:06:00Z"/>
                <w:b/>
              </w:rPr>
            </w:pPr>
            <w:ins w:id="7010" w:author="Okot" w:date="2020-01-02T12:06:00Z">
              <w:r w:rsidRPr="006076CC">
                <w:rPr>
                  <w:b/>
                </w:rPr>
                <w:t>Warunki początkowe</w:t>
              </w:r>
            </w:ins>
          </w:p>
        </w:tc>
        <w:tc>
          <w:tcPr>
            <w:tcW w:w="5664" w:type="dxa"/>
          </w:tcPr>
          <w:p w14:paraId="6BA6DC22" w14:textId="53943483" w:rsidR="00E075C7" w:rsidRDefault="003F62BA">
            <w:pPr>
              <w:ind w:firstLine="0"/>
              <w:rPr>
                <w:ins w:id="7011" w:author="Okot" w:date="2020-01-02T12:06:00Z"/>
              </w:rPr>
            </w:pPr>
            <w:ins w:id="7012" w:author="Okot" w:date="2020-01-02T12:38:00Z">
              <w:r>
                <w:t>Użytkownik poprawnie zrealizował PU002, przynajmniej raz zrealizowa</w:t>
              </w:r>
            </w:ins>
            <w:ins w:id="7013" w:author="Okot" w:date="2020-01-02T12:42:00Z">
              <w:r>
                <w:t>ł PU03</w:t>
              </w:r>
            </w:ins>
            <w:ins w:id="7014" w:author="Okot" w:date="2020-01-20T16:02:00Z">
              <w:r w:rsidR="00610134">
                <w:t>1</w:t>
              </w:r>
            </w:ins>
            <w:ins w:id="7015" w:author="Okot" w:date="2020-01-02T13:29:00Z">
              <w:r w:rsidR="00154DF0">
                <w:t xml:space="preserve"> i </w:t>
              </w:r>
            </w:ins>
            <w:ins w:id="7016" w:author="Okot" w:date="2020-01-20T19:45:00Z">
              <w:r w:rsidR="00F96419">
                <w:t xml:space="preserve">wybrał opcję „Dodaj potrawę” w pkt </w:t>
              </w:r>
            </w:ins>
            <w:ins w:id="7017" w:author="Okot" w:date="2020-01-20T19:46:00Z">
              <w:r w:rsidR="00F96419">
                <w:t>8 PU04</w:t>
              </w:r>
            </w:ins>
            <w:ins w:id="7018" w:author="Okot" w:date="2020-01-20T19:53:00Z">
              <w:r w:rsidR="00925013">
                <w:t>1</w:t>
              </w:r>
            </w:ins>
            <w:ins w:id="7019" w:author="Okot" w:date="2020-01-02T12:42:00Z">
              <w:r>
                <w:t>.</w:t>
              </w:r>
            </w:ins>
          </w:p>
        </w:tc>
      </w:tr>
      <w:tr w:rsidR="00E075C7" w14:paraId="3A5EE09B" w14:textId="77777777" w:rsidTr="00385ED4">
        <w:trPr>
          <w:ins w:id="7020" w:author="Okot" w:date="2020-01-02T12:06:00Z"/>
        </w:trPr>
        <w:tc>
          <w:tcPr>
            <w:tcW w:w="3397" w:type="dxa"/>
          </w:tcPr>
          <w:p w14:paraId="762D2160" w14:textId="77777777" w:rsidR="00E075C7" w:rsidRPr="006076CC" w:rsidRDefault="00E075C7" w:rsidP="00385ED4">
            <w:pPr>
              <w:ind w:firstLine="0"/>
              <w:rPr>
                <w:ins w:id="7021" w:author="Okot" w:date="2020-01-02T12:06:00Z"/>
                <w:b/>
              </w:rPr>
            </w:pPr>
            <w:ins w:id="7022" w:author="Okot" w:date="2020-01-02T12:06:00Z">
              <w:r w:rsidRPr="006076CC">
                <w:rPr>
                  <w:b/>
                </w:rPr>
                <w:t>Inicjacja</w:t>
              </w:r>
            </w:ins>
          </w:p>
        </w:tc>
        <w:tc>
          <w:tcPr>
            <w:tcW w:w="5664" w:type="dxa"/>
          </w:tcPr>
          <w:p w14:paraId="3C664481" w14:textId="1F03A417" w:rsidR="00E075C7" w:rsidRDefault="003F62BA" w:rsidP="00385ED4">
            <w:pPr>
              <w:ind w:firstLine="0"/>
              <w:rPr>
                <w:ins w:id="7023" w:author="Okot" w:date="2020-01-02T12:06:00Z"/>
              </w:rPr>
            </w:pPr>
            <w:ins w:id="7024" w:author="Okot" w:date="2020-01-02T12:43:00Z">
              <w:r>
                <w:t>Użytkownik wybrał opcj</w:t>
              </w:r>
              <w:r w:rsidR="000B2B3D">
                <w:t>ę „Dodaj potrawę” w pkt</w:t>
              </w:r>
              <w:r w:rsidR="00925013">
                <w:t> 5 PU041</w:t>
              </w:r>
              <w:r>
                <w:t>.</w:t>
              </w:r>
            </w:ins>
          </w:p>
        </w:tc>
      </w:tr>
      <w:tr w:rsidR="00E075C7" w14:paraId="09278371" w14:textId="77777777" w:rsidTr="00385ED4">
        <w:trPr>
          <w:ins w:id="7025" w:author="Okot" w:date="2020-01-02T12:06:00Z"/>
        </w:trPr>
        <w:tc>
          <w:tcPr>
            <w:tcW w:w="3397" w:type="dxa"/>
          </w:tcPr>
          <w:p w14:paraId="64DB68AF" w14:textId="77777777" w:rsidR="00E075C7" w:rsidRPr="006076CC" w:rsidRDefault="00E075C7" w:rsidP="00385ED4">
            <w:pPr>
              <w:ind w:firstLine="0"/>
              <w:rPr>
                <w:ins w:id="7026" w:author="Okot" w:date="2020-01-02T12:06:00Z"/>
                <w:b/>
              </w:rPr>
            </w:pPr>
            <w:ins w:id="7027" w:author="Okot" w:date="2020-01-02T12:06:00Z">
              <w:r w:rsidRPr="006076CC">
                <w:rPr>
                  <w:b/>
                </w:rPr>
                <w:lastRenderedPageBreak/>
                <w:t>Warunki końcowe</w:t>
              </w:r>
            </w:ins>
          </w:p>
        </w:tc>
        <w:tc>
          <w:tcPr>
            <w:tcW w:w="5664" w:type="dxa"/>
          </w:tcPr>
          <w:p w14:paraId="504BDB43" w14:textId="7451278D" w:rsidR="00E075C7" w:rsidRDefault="00F96419" w:rsidP="00385ED4">
            <w:pPr>
              <w:ind w:firstLine="0"/>
              <w:rPr>
                <w:ins w:id="7028" w:author="Okot" w:date="2020-01-02T12:06:00Z"/>
              </w:rPr>
            </w:pPr>
            <w:ins w:id="7029" w:author="Okot" w:date="2020-01-20T19:46:00Z">
              <w:r>
                <w:t>Wyświetlony został komunikat informujący o poprawnym dodaniu potrawy do posiłku.</w:t>
              </w:r>
            </w:ins>
          </w:p>
        </w:tc>
      </w:tr>
      <w:tr w:rsidR="00E075C7" w14:paraId="38886780" w14:textId="77777777" w:rsidTr="00385ED4">
        <w:trPr>
          <w:ins w:id="7030" w:author="Okot" w:date="2020-01-02T12:06:00Z"/>
        </w:trPr>
        <w:tc>
          <w:tcPr>
            <w:tcW w:w="3397" w:type="dxa"/>
          </w:tcPr>
          <w:p w14:paraId="4BEA4152" w14:textId="77777777" w:rsidR="00E075C7" w:rsidRPr="006076CC" w:rsidRDefault="00E075C7" w:rsidP="00385ED4">
            <w:pPr>
              <w:ind w:firstLine="0"/>
              <w:rPr>
                <w:ins w:id="7031" w:author="Okot" w:date="2020-01-02T12:06:00Z"/>
                <w:b/>
              </w:rPr>
            </w:pPr>
            <w:ins w:id="7032" w:author="Okot" w:date="2020-01-02T12:06:00Z">
              <w:r w:rsidRPr="006076CC">
                <w:rPr>
                  <w:b/>
                </w:rPr>
                <w:t>Scenariusz główny</w:t>
              </w:r>
            </w:ins>
          </w:p>
        </w:tc>
        <w:tc>
          <w:tcPr>
            <w:tcW w:w="5664" w:type="dxa"/>
          </w:tcPr>
          <w:p w14:paraId="4F1BA879" w14:textId="77777777" w:rsidR="00E075C7" w:rsidRDefault="000E4A9D" w:rsidP="00385ED4">
            <w:pPr>
              <w:ind w:firstLine="0"/>
              <w:rPr>
                <w:ins w:id="7033" w:author="Okot" w:date="2020-01-02T12:48:00Z"/>
              </w:rPr>
            </w:pPr>
            <w:ins w:id="7034" w:author="Okot" w:date="2020-01-02T12:48:00Z">
              <w:r>
                <w:t>1. Wyświetla się formularz dodawania potrawy do posiłku.</w:t>
              </w:r>
            </w:ins>
          </w:p>
          <w:p w14:paraId="749076EA" w14:textId="77777777" w:rsidR="000E4A9D" w:rsidRDefault="000E4A9D" w:rsidP="00385ED4">
            <w:pPr>
              <w:ind w:firstLine="0"/>
              <w:rPr>
                <w:ins w:id="7035" w:author="Okot" w:date="2020-01-02T12:49:00Z"/>
              </w:rPr>
            </w:pPr>
            <w:ins w:id="7036" w:author="Okot" w:date="2020-01-02T12:48:00Z">
              <w:r>
                <w:t xml:space="preserve">2. </w:t>
              </w:r>
            </w:ins>
            <w:ins w:id="7037" w:author="Okot" w:date="2020-01-02T12:49:00Z">
              <w:r>
                <w:t>Użytkownik wybiera potrawę z listy.</w:t>
              </w:r>
            </w:ins>
          </w:p>
          <w:p w14:paraId="1B486B46" w14:textId="77777777" w:rsidR="000E4A9D" w:rsidRDefault="000E4A9D" w:rsidP="00385ED4">
            <w:pPr>
              <w:ind w:firstLine="0"/>
              <w:rPr>
                <w:ins w:id="7038" w:author="Okot" w:date="2020-01-02T12:50:00Z"/>
              </w:rPr>
            </w:pPr>
            <w:ins w:id="7039" w:author="Okot" w:date="2020-01-02T12:50:00Z">
              <w:r>
                <w:t>3. Użytkownik wprowadza spożytą wagę lub liczbę porcji.</w:t>
              </w:r>
            </w:ins>
          </w:p>
          <w:p w14:paraId="515266A6" w14:textId="77777777" w:rsidR="000E4A9D" w:rsidRDefault="000E4A9D" w:rsidP="00385ED4">
            <w:pPr>
              <w:ind w:firstLine="0"/>
              <w:rPr>
                <w:ins w:id="7040" w:author="Okot" w:date="2020-01-02T12:50:00Z"/>
              </w:rPr>
            </w:pPr>
            <w:ins w:id="7041" w:author="Okot" w:date="2020-01-02T12:50:00Z">
              <w:r>
                <w:t>4. Użytkownik naciska przycisk „Zapisz”.</w:t>
              </w:r>
            </w:ins>
          </w:p>
          <w:p w14:paraId="7E8BABAD" w14:textId="77777777" w:rsidR="000E4A9D" w:rsidRDefault="000E4A9D" w:rsidP="00385ED4">
            <w:pPr>
              <w:ind w:firstLine="0"/>
              <w:rPr>
                <w:ins w:id="7042" w:author="Okot" w:date="2020-01-02T12:50:00Z"/>
              </w:rPr>
            </w:pPr>
            <w:ins w:id="7043" w:author="Okot" w:date="2020-01-02T12:50:00Z">
              <w:r>
                <w:t>5. System weryfikuje poprawność przesyłanych danych.</w:t>
              </w:r>
            </w:ins>
          </w:p>
          <w:p w14:paraId="16C43E2B" w14:textId="0A1FF410" w:rsidR="00F96419" w:rsidRPr="00F96419" w:rsidRDefault="00F96419" w:rsidP="00F96419">
            <w:pPr>
              <w:ind w:firstLine="0"/>
              <w:rPr>
                <w:ins w:id="7044" w:author="Okot" w:date="2020-01-20T19:47:00Z"/>
                <w:rPrChange w:id="7045" w:author="Okot" w:date="2020-01-20T19:47:00Z">
                  <w:rPr>
                    <w:ins w:id="7046" w:author="Okot" w:date="2020-01-20T19:47:00Z"/>
                    <w:i/>
                  </w:rPr>
                </w:rPrChange>
              </w:rPr>
            </w:pPr>
            <w:ins w:id="7047" w:author="Okot" w:date="2020-01-20T19:47:00Z">
              <w:r>
                <w:t>6</w:t>
              </w:r>
              <w:r w:rsidRPr="00F96419">
                <w:rPr>
                  <w:rPrChange w:id="7048" w:author="Okot" w:date="2020-01-20T19:47:00Z">
                    <w:rPr>
                      <w:i/>
                    </w:rPr>
                  </w:rPrChange>
                </w:rPr>
                <w:t>. Dane pożywienia zostają zapisane w bazie danych.</w:t>
              </w:r>
            </w:ins>
          </w:p>
          <w:p w14:paraId="0191A6E8" w14:textId="66B4110A" w:rsidR="00F96419" w:rsidRPr="00F96419" w:rsidRDefault="00F96419" w:rsidP="00F96419">
            <w:pPr>
              <w:ind w:firstLine="0"/>
              <w:rPr>
                <w:ins w:id="7049" w:author="Okot" w:date="2020-01-20T19:47:00Z"/>
                <w:rPrChange w:id="7050" w:author="Okot" w:date="2020-01-20T19:47:00Z">
                  <w:rPr>
                    <w:ins w:id="7051" w:author="Okot" w:date="2020-01-20T19:47:00Z"/>
                    <w:i/>
                  </w:rPr>
                </w:rPrChange>
              </w:rPr>
            </w:pPr>
            <w:ins w:id="7052" w:author="Okot" w:date="2020-01-20T19:47:00Z">
              <w:r>
                <w:t>7</w:t>
              </w:r>
              <w:r w:rsidRPr="00F96419">
                <w:rPr>
                  <w:rPrChange w:id="7053" w:author="Okot" w:date="2020-01-20T19:47:00Z">
                    <w:rPr>
                      <w:i/>
                    </w:rPr>
                  </w:rPrChange>
                </w:rPr>
                <w:t>. System przelicz</w:t>
              </w:r>
              <w:r>
                <w:t>a</w:t>
              </w:r>
              <w:r w:rsidRPr="00F96419">
                <w:rPr>
                  <w:rPrChange w:id="7054" w:author="Okot" w:date="2020-01-20T19:47:00Z">
                    <w:rPr>
                      <w:i/>
                    </w:rPr>
                  </w:rPrChange>
                </w:rPr>
                <w:t xml:space="preserve"> zawartość składników odżywczych w dodanym pożywieniu.</w:t>
              </w:r>
            </w:ins>
          </w:p>
          <w:p w14:paraId="4BBCB6FF" w14:textId="1D6967B7" w:rsidR="00F96419" w:rsidRPr="00F96419" w:rsidRDefault="00F96419" w:rsidP="00F96419">
            <w:pPr>
              <w:ind w:firstLine="0"/>
              <w:rPr>
                <w:ins w:id="7055" w:author="Okot" w:date="2020-01-20T19:47:00Z"/>
                <w:rPrChange w:id="7056" w:author="Okot" w:date="2020-01-20T19:47:00Z">
                  <w:rPr>
                    <w:ins w:id="7057" w:author="Okot" w:date="2020-01-20T19:47:00Z"/>
                    <w:i/>
                  </w:rPr>
                </w:rPrChange>
              </w:rPr>
            </w:pPr>
            <w:ins w:id="7058" w:author="Okot" w:date="2020-01-20T19:47:00Z">
              <w:r>
                <w:t>8</w:t>
              </w:r>
              <w:r w:rsidRPr="00F96419">
                <w:rPr>
                  <w:rPrChange w:id="7059" w:author="Okot" w:date="2020-01-20T19:47:00Z">
                    <w:rPr>
                      <w:i/>
                    </w:rPr>
                  </w:rPrChange>
                </w:rPr>
                <w:t>. System dodaje kaloryczność wprowadzonego pożywienia do dotychczasowej kaloryczności wybranego posiłku.</w:t>
              </w:r>
            </w:ins>
          </w:p>
          <w:p w14:paraId="21C52EA1" w14:textId="0DB45757" w:rsidR="00F96419" w:rsidRDefault="00F96419" w:rsidP="00F96419">
            <w:pPr>
              <w:ind w:firstLine="0"/>
              <w:rPr>
                <w:ins w:id="7060" w:author="Okot" w:date="2020-01-20T19:47:00Z"/>
              </w:rPr>
            </w:pPr>
            <w:ins w:id="7061" w:author="Okot" w:date="2020-01-20T19:47:00Z">
              <w:r>
                <w:t>9</w:t>
              </w:r>
              <w:r w:rsidRPr="00F96419">
                <w:rPr>
                  <w:rPrChange w:id="7062" w:author="Okot" w:date="2020-01-20T19:47:00Z">
                    <w:rPr>
                      <w:i/>
                    </w:rPr>
                  </w:rPrChange>
                </w:rPr>
                <w:t>. System dodaje kaloryczność oraz zawartość składników odżywczych we wprowadzonym pożywieniu do dotychczasowej dziennej kaloryczności oraz zawartości składników odżywczych.</w:t>
              </w:r>
            </w:ins>
          </w:p>
          <w:p w14:paraId="744CA624" w14:textId="30A56E30" w:rsidR="00F96419" w:rsidRDefault="00F96419" w:rsidP="00F96419">
            <w:pPr>
              <w:ind w:firstLine="0"/>
              <w:rPr>
                <w:ins w:id="7063" w:author="Okot" w:date="2020-01-20T19:47:00Z"/>
              </w:rPr>
            </w:pPr>
            <w:ins w:id="7064" w:author="Okot" w:date="2020-01-20T19:47:00Z">
              <w:r>
                <w:t>10. Zamknięcie okien modalnych.</w:t>
              </w:r>
            </w:ins>
          </w:p>
          <w:p w14:paraId="5580F86F" w14:textId="3F999DF5" w:rsidR="00F96419" w:rsidRPr="00F96419" w:rsidRDefault="00F96419" w:rsidP="00F96419">
            <w:pPr>
              <w:ind w:firstLine="0"/>
              <w:rPr>
                <w:ins w:id="7065" w:author="Okot" w:date="2020-01-20T19:47:00Z"/>
                <w:rPrChange w:id="7066" w:author="Okot" w:date="2020-01-20T19:47:00Z">
                  <w:rPr>
                    <w:ins w:id="7067" w:author="Okot" w:date="2020-01-20T19:47:00Z"/>
                    <w:i/>
                  </w:rPr>
                </w:rPrChange>
              </w:rPr>
            </w:pPr>
            <w:ins w:id="7068" w:author="Okot" w:date="2020-01-20T19:48:00Z">
              <w:r>
                <w:t>11. Powrót na podstronę „Posiłki”.</w:t>
              </w:r>
            </w:ins>
          </w:p>
          <w:p w14:paraId="249A9B33" w14:textId="502E2682" w:rsidR="00F96419" w:rsidRPr="00F96419" w:rsidRDefault="00F96419" w:rsidP="00F96419">
            <w:pPr>
              <w:ind w:firstLine="0"/>
              <w:rPr>
                <w:ins w:id="7069" w:author="Okot" w:date="2020-01-20T19:47:00Z"/>
                <w:rPrChange w:id="7070" w:author="Okot" w:date="2020-01-20T19:47:00Z">
                  <w:rPr>
                    <w:ins w:id="7071" w:author="Okot" w:date="2020-01-20T19:47:00Z"/>
                    <w:i/>
                  </w:rPr>
                </w:rPrChange>
              </w:rPr>
            </w:pPr>
            <w:ins w:id="7072" w:author="Okot" w:date="2020-01-20T19:47:00Z">
              <w:r w:rsidRPr="00F96419">
                <w:rPr>
                  <w:rPrChange w:id="7073" w:author="Okot" w:date="2020-01-20T19:47:00Z">
                    <w:rPr>
                      <w:i/>
                    </w:rPr>
                  </w:rPrChange>
                </w:rPr>
                <w:t>1</w:t>
              </w:r>
              <w:r>
                <w:t>2</w:t>
              </w:r>
              <w:r w:rsidRPr="00F96419">
                <w:rPr>
                  <w:rPrChange w:id="7074" w:author="Okot" w:date="2020-01-20T19:47:00Z">
                    <w:rPr>
                      <w:i/>
                    </w:rPr>
                  </w:rPrChange>
                </w:rPr>
                <w:t>. System aktualizuje wyświetlane wartości kaloryczności, zawartości składników odżywczych, wykres dystrybucji makroskładników oraz tabelę posiłków.</w:t>
              </w:r>
            </w:ins>
          </w:p>
          <w:p w14:paraId="74D8B443" w14:textId="21013F83" w:rsidR="000E4A9D" w:rsidRPr="00F96419" w:rsidRDefault="00F96419" w:rsidP="00F96419">
            <w:pPr>
              <w:ind w:firstLine="0"/>
              <w:rPr>
                <w:ins w:id="7075" w:author="Okot" w:date="2020-01-02T12:06:00Z"/>
              </w:rPr>
            </w:pPr>
            <w:ins w:id="7076" w:author="Okot" w:date="2020-01-20T19:47:00Z">
              <w:r w:rsidRPr="00F96419">
                <w:rPr>
                  <w:rPrChange w:id="7077" w:author="Okot" w:date="2020-01-20T19:48:00Z">
                    <w:rPr>
                      <w:i/>
                    </w:rPr>
                  </w:rPrChange>
                </w:rPr>
                <w:t>13. Wyświetlony został komunikat informujący o poprawnym dodaniu pożywienia do posiłku.</w:t>
              </w:r>
            </w:ins>
          </w:p>
        </w:tc>
      </w:tr>
      <w:tr w:rsidR="00E075C7" w14:paraId="6005F325" w14:textId="77777777" w:rsidTr="00385ED4">
        <w:trPr>
          <w:trHeight w:val="54"/>
          <w:ins w:id="7078" w:author="Okot" w:date="2020-01-02T12:06:00Z"/>
        </w:trPr>
        <w:tc>
          <w:tcPr>
            <w:tcW w:w="3397" w:type="dxa"/>
          </w:tcPr>
          <w:p w14:paraId="63F76866" w14:textId="4FC7A1BA" w:rsidR="00E075C7" w:rsidRPr="006076CC" w:rsidRDefault="00E075C7" w:rsidP="00385ED4">
            <w:pPr>
              <w:ind w:firstLine="0"/>
              <w:rPr>
                <w:ins w:id="7079" w:author="Okot" w:date="2020-01-02T12:06:00Z"/>
                <w:b/>
              </w:rPr>
            </w:pPr>
            <w:ins w:id="7080" w:author="Okot" w:date="2020-01-02T12:06:00Z">
              <w:r w:rsidRPr="006076CC">
                <w:rPr>
                  <w:b/>
                </w:rPr>
                <w:t>Scenariusze alternatywne</w:t>
              </w:r>
            </w:ins>
          </w:p>
        </w:tc>
        <w:tc>
          <w:tcPr>
            <w:tcW w:w="5664" w:type="dxa"/>
          </w:tcPr>
          <w:p w14:paraId="5769A0A5" w14:textId="51F19E40" w:rsidR="00085783" w:rsidRDefault="00085783" w:rsidP="00085783">
            <w:pPr>
              <w:ind w:firstLine="0"/>
              <w:rPr>
                <w:ins w:id="7081" w:author="Okot" w:date="2020-01-02T12:52:00Z"/>
              </w:rPr>
            </w:pPr>
            <w:ins w:id="7082" w:author="Okot" w:date="2020-01-02T12:52:00Z">
              <w:r>
                <w:t>(1-4).1. Użytkownik używa przycisku do zamknięcia okna.</w:t>
              </w:r>
            </w:ins>
          </w:p>
          <w:p w14:paraId="0A44B967" w14:textId="613E8031" w:rsidR="00085783" w:rsidRDefault="00085783" w:rsidP="00085783">
            <w:pPr>
              <w:ind w:firstLine="0"/>
              <w:rPr>
                <w:ins w:id="7083" w:author="Okot" w:date="2020-01-02T12:52:00Z"/>
              </w:rPr>
            </w:pPr>
            <w:ins w:id="7084" w:author="Okot" w:date="2020-01-02T12:52:00Z">
              <w:r>
                <w:t>(1-4).1.1. Pojawia okno dialogowe służące do potwierdzenia zamknięcia okna bez zapisywania danych.</w:t>
              </w:r>
            </w:ins>
          </w:p>
          <w:p w14:paraId="098967A2" w14:textId="10969728" w:rsidR="00085783" w:rsidRDefault="00085783" w:rsidP="00085783">
            <w:pPr>
              <w:ind w:firstLine="0"/>
              <w:rPr>
                <w:ins w:id="7085" w:author="Okot" w:date="2020-01-02T12:52:00Z"/>
              </w:rPr>
            </w:pPr>
            <w:ins w:id="7086" w:author="Okot" w:date="2020-01-02T12:52:00Z">
              <w:r>
                <w:t>(1-4).1.2.1. Użytkownik potwierdza zamknięcie okna.</w:t>
              </w:r>
            </w:ins>
          </w:p>
          <w:p w14:paraId="775962B4" w14:textId="16B8B7D9" w:rsidR="00085783" w:rsidRDefault="00085783" w:rsidP="00085783">
            <w:pPr>
              <w:ind w:firstLine="0"/>
              <w:rPr>
                <w:ins w:id="7087" w:author="Okot" w:date="2020-01-02T12:52:00Z"/>
              </w:rPr>
            </w:pPr>
            <w:ins w:id="7088" w:author="Okot" w:date="2020-01-02T12:52:00Z">
              <w:r>
                <w:t>(1-4).1.2.1.1. Okno modalne z formularzem zostaje zamknięte.</w:t>
              </w:r>
            </w:ins>
          </w:p>
          <w:p w14:paraId="3B2C7DB7" w14:textId="6EB6BDDA" w:rsidR="00085783" w:rsidRDefault="00085783" w:rsidP="00085783">
            <w:pPr>
              <w:ind w:firstLine="0"/>
              <w:rPr>
                <w:ins w:id="7089" w:author="Okot" w:date="2020-01-02T12:52:00Z"/>
              </w:rPr>
            </w:pPr>
            <w:ins w:id="7090" w:author="Okot" w:date="2020-01-02T12:52:00Z">
              <w:r>
                <w:lastRenderedPageBreak/>
                <w:t>(1-4).1.2.1.2. Powrót do podstrony „Posiłki”.</w:t>
              </w:r>
            </w:ins>
          </w:p>
          <w:p w14:paraId="34DFA5BB" w14:textId="1C355D83" w:rsidR="00085783" w:rsidRDefault="00085783" w:rsidP="00085783">
            <w:pPr>
              <w:ind w:firstLine="0"/>
              <w:rPr>
                <w:ins w:id="7091" w:author="Okot" w:date="2020-01-02T12:52:00Z"/>
              </w:rPr>
            </w:pPr>
            <w:ins w:id="7092" w:author="Okot" w:date="2020-01-02T12:52:00Z">
              <w:r>
                <w:t>(1-4).1.2.2. Użytkownik rezygnuje z akcji.</w:t>
              </w:r>
            </w:ins>
          </w:p>
          <w:p w14:paraId="02E5BF05" w14:textId="6CF9C801" w:rsidR="00085783" w:rsidRDefault="000B2B3D" w:rsidP="00085783">
            <w:pPr>
              <w:ind w:firstLine="0"/>
              <w:rPr>
                <w:ins w:id="7093" w:author="Okot" w:date="2020-01-02T12:52:00Z"/>
              </w:rPr>
            </w:pPr>
            <w:ins w:id="7094" w:author="Okot" w:date="2020-01-02T12:52:00Z">
              <w:r>
                <w:t>(1-4).1.2.2.1. Powrót do pkt</w:t>
              </w:r>
              <w:r w:rsidR="00085783">
                <w:t> (1-4).</w:t>
              </w:r>
            </w:ins>
          </w:p>
          <w:p w14:paraId="335C590D" w14:textId="77777777" w:rsidR="00E075C7" w:rsidRDefault="00F224F8" w:rsidP="00385ED4">
            <w:pPr>
              <w:ind w:firstLine="0"/>
              <w:rPr>
                <w:ins w:id="7095" w:author="Okot" w:date="2020-01-02T12:52:00Z"/>
              </w:rPr>
            </w:pPr>
            <w:ins w:id="7096" w:author="Okot" w:date="2020-01-02T12:52:00Z">
              <w:r>
                <w:t>5.1.Użytkownik nie wybrał potrawy z listy.</w:t>
              </w:r>
            </w:ins>
          </w:p>
          <w:p w14:paraId="1D72170B" w14:textId="2525C355" w:rsidR="00F224F8" w:rsidRDefault="00F224F8" w:rsidP="00F224F8">
            <w:pPr>
              <w:ind w:firstLine="0"/>
              <w:rPr>
                <w:ins w:id="7097" w:author="Okot" w:date="2020-01-02T12:55:00Z"/>
              </w:rPr>
            </w:pPr>
            <w:ins w:id="7098" w:author="Okot" w:date="2020-01-02T12:55:00Z">
              <w:r>
                <w:t>5.1.1. Wyświetlony zostaje stosowny komunikat błędu.</w:t>
              </w:r>
            </w:ins>
          </w:p>
          <w:p w14:paraId="1F2ADFEC" w14:textId="0F319205" w:rsidR="00F224F8" w:rsidRDefault="000B2B3D" w:rsidP="00F224F8">
            <w:pPr>
              <w:ind w:firstLine="0"/>
              <w:rPr>
                <w:ins w:id="7099" w:author="Okot" w:date="2020-01-02T12:55:00Z"/>
              </w:rPr>
            </w:pPr>
            <w:ins w:id="7100" w:author="Okot" w:date="2020-01-02T12:55:00Z">
              <w:r>
                <w:t>5.1.2. Powrót do pkt</w:t>
              </w:r>
              <w:r w:rsidR="00F224F8">
                <w:t xml:space="preserve"> 2.</w:t>
              </w:r>
            </w:ins>
          </w:p>
          <w:p w14:paraId="4ADD2631" w14:textId="250C1A18" w:rsidR="00F224F8" w:rsidRDefault="00F224F8" w:rsidP="00F224F8">
            <w:pPr>
              <w:ind w:firstLine="0"/>
              <w:rPr>
                <w:ins w:id="7101" w:author="Okot" w:date="2020-01-02T12:55:00Z"/>
              </w:rPr>
            </w:pPr>
            <w:ins w:id="7102" w:author="Okot" w:date="2020-01-02T12:55:00Z">
              <w:r>
                <w:t>5.2(a)</w:t>
              </w:r>
            </w:ins>
            <w:ins w:id="7103" w:author="Okot" w:date="2020-01-02T12:56:00Z">
              <w:r>
                <w:t xml:space="preserve"> </w:t>
              </w:r>
            </w:ins>
            <w:ins w:id="7104" w:author="Okot" w:date="2020-01-02T12:55:00Z">
              <w:r>
                <w:t>Uż</w:t>
              </w:r>
              <w:r w:rsidR="00B0236A">
                <w:t>ytkownik nie uzupe</w:t>
              </w:r>
            </w:ins>
            <w:ins w:id="7105" w:author="Okot" w:date="2020-01-02T12:56:00Z">
              <w:r w:rsidR="00B0236A">
                <w:t xml:space="preserve">łnił pola </w:t>
              </w:r>
            </w:ins>
            <w:ins w:id="7106" w:author="Okot" w:date="2020-01-02T12:57:00Z">
              <w:r w:rsidR="00B0236A">
                <w:t>„Waga/liczba porcji”</w:t>
              </w:r>
            </w:ins>
            <w:ins w:id="7107" w:author="Okot" w:date="2020-01-02T12:55:00Z">
              <w:r>
                <w:t>.</w:t>
              </w:r>
            </w:ins>
          </w:p>
          <w:p w14:paraId="55C27CA2" w14:textId="688D7635" w:rsidR="00B0236A" w:rsidRDefault="00F224F8" w:rsidP="00F224F8">
            <w:pPr>
              <w:ind w:firstLine="0"/>
              <w:rPr>
                <w:ins w:id="7108" w:author="Okot" w:date="2020-01-02T12:56:00Z"/>
              </w:rPr>
            </w:pPr>
            <w:ins w:id="7109" w:author="Okot" w:date="2020-01-02T12:55:00Z">
              <w:r>
                <w:t>5.2</w:t>
              </w:r>
            </w:ins>
            <w:ins w:id="7110" w:author="Okot" w:date="2020-01-02T12:56:00Z">
              <w:r>
                <w:t xml:space="preserve">(b) </w:t>
              </w:r>
              <w:r w:rsidR="00B0236A">
                <w:t>Użytkownik wprowadzi</w:t>
              </w:r>
            </w:ins>
            <w:ins w:id="7111" w:author="Okot" w:date="2020-01-02T12:57:00Z">
              <w:r w:rsidR="00B0236A">
                <w:t>ł błędne dane do pola „Waga/liczba porcji”.</w:t>
              </w:r>
            </w:ins>
          </w:p>
          <w:p w14:paraId="210F0E41" w14:textId="693618E3" w:rsidR="00F224F8" w:rsidRDefault="00B0236A" w:rsidP="00F224F8">
            <w:pPr>
              <w:ind w:firstLine="0"/>
              <w:rPr>
                <w:ins w:id="7112" w:author="Okot" w:date="2020-01-02T12:55:00Z"/>
              </w:rPr>
            </w:pPr>
            <w:ins w:id="7113" w:author="Okot" w:date="2020-01-02T12:56:00Z">
              <w:r>
                <w:t xml:space="preserve">5.2.1. </w:t>
              </w:r>
            </w:ins>
            <w:ins w:id="7114" w:author="Okot" w:date="2020-01-02T12:55:00Z">
              <w:r w:rsidR="00F224F8">
                <w:t>Wyświetlony zostaje stosowny komunikat błędu.</w:t>
              </w:r>
            </w:ins>
          </w:p>
          <w:p w14:paraId="256CF529" w14:textId="7BBB71D3" w:rsidR="00F224F8" w:rsidRDefault="00F224F8">
            <w:pPr>
              <w:ind w:firstLine="0"/>
              <w:rPr>
                <w:ins w:id="7115" w:author="Okot" w:date="2020-01-02T12:06:00Z"/>
              </w:rPr>
            </w:pPr>
            <w:ins w:id="7116" w:author="Okot" w:date="2020-01-02T12:55:00Z">
              <w:r>
                <w:t xml:space="preserve">5.2.2. Powrót do pkt </w:t>
              </w:r>
              <w:r w:rsidR="00B0236A">
                <w:t>3</w:t>
              </w:r>
              <w:r>
                <w:t>.</w:t>
              </w:r>
            </w:ins>
          </w:p>
        </w:tc>
      </w:tr>
    </w:tbl>
    <w:p w14:paraId="014F5EB8" w14:textId="78D10BAE" w:rsidR="00E075C7" w:rsidRDefault="00E075C7">
      <w:pPr>
        <w:spacing w:after="160" w:line="259" w:lineRule="auto"/>
        <w:ind w:firstLine="0"/>
        <w:jc w:val="left"/>
        <w:rPr>
          <w:ins w:id="7117" w:author="Okot" w:date="2020-01-02T12:22:00Z"/>
        </w:rPr>
      </w:pPr>
    </w:p>
    <w:p w14:paraId="7D4E2E31" w14:textId="3EBF4C4A" w:rsidR="000362D0" w:rsidRDefault="00485BFC" w:rsidP="000362D0">
      <w:pPr>
        <w:ind w:firstLine="0"/>
        <w:rPr>
          <w:ins w:id="7118" w:author="Okot" w:date="2020-01-02T12:22:00Z"/>
        </w:rPr>
      </w:pPr>
      <w:ins w:id="7119" w:author="Okot" w:date="2020-01-02T12:22:00Z">
        <w:r>
          <w:t>Tabela 4.4</w:t>
        </w:r>
      </w:ins>
      <w:ins w:id="7120" w:author="Okot" w:date="2020-01-20T16:02:00Z">
        <w:r w:rsidR="00925013">
          <w:t>3</w:t>
        </w:r>
        <w:r w:rsidR="00610134">
          <w:t>.</w:t>
        </w:r>
      </w:ins>
      <w:ins w:id="7121" w:author="Okot" w:date="2020-01-02T12:22:00Z">
        <w:r w:rsidR="000362D0">
          <w:t> </w:t>
        </w:r>
      </w:ins>
    </w:p>
    <w:p w14:paraId="3ABCEFF4" w14:textId="7D765D3E" w:rsidR="000362D0" w:rsidRDefault="000362D0">
      <w:pPr>
        <w:ind w:firstLine="0"/>
        <w:rPr>
          <w:ins w:id="7122" w:author="Okot" w:date="2020-01-20T19:55:00Z"/>
        </w:rPr>
        <w:pPrChange w:id="7123" w:author="Okot" w:date="2020-01-02T12:22:00Z">
          <w:pPr>
            <w:spacing w:after="160" w:line="259" w:lineRule="auto"/>
            <w:ind w:firstLine="0"/>
            <w:jc w:val="left"/>
          </w:pPr>
        </w:pPrChange>
      </w:pPr>
      <w:ins w:id="7124" w:author="Okot" w:date="2020-01-02T12:22:00Z">
        <w:r>
          <w:t>Opis scenariusza przypadku użycia „Dodanie produktu”.</w:t>
        </w:r>
      </w:ins>
    </w:p>
    <w:tbl>
      <w:tblPr>
        <w:tblStyle w:val="Tabela-Siatka"/>
        <w:tblW w:w="0" w:type="auto"/>
        <w:tblLook w:val="04A0" w:firstRow="1" w:lastRow="0" w:firstColumn="1" w:lastColumn="0" w:noHBand="0" w:noVBand="1"/>
      </w:tblPr>
      <w:tblGrid>
        <w:gridCol w:w="3397"/>
        <w:gridCol w:w="5664"/>
      </w:tblGrid>
      <w:tr w:rsidR="00294AAF" w14:paraId="5D4528B7" w14:textId="77777777" w:rsidTr="00D91D3D">
        <w:trPr>
          <w:ins w:id="7125" w:author="Okot" w:date="2020-01-20T19:55:00Z"/>
        </w:trPr>
        <w:tc>
          <w:tcPr>
            <w:tcW w:w="3397" w:type="dxa"/>
          </w:tcPr>
          <w:p w14:paraId="501CEEE7" w14:textId="77777777" w:rsidR="00294AAF" w:rsidRPr="006076CC" w:rsidRDefault="00294AAF" w:rsidP="00D91D3D">
            <w:pPr>
              <w:ind w:firstLine="0"/>
              <w:rPr>
                <w:ins w:id="7126" w:author="Okot" w:date="2020-01-20T19:55:00Z"/>
                <w:b/>
              </w:rPr>
            </w:pPr>
            <w:ins w:id="7127" w:author="Okot" w:date="2020-01-20T19:55:00Z">
              <w:r w:rsidRPr="006076CC">
                <w:rPr>
                  <w:b/>
                </w:rPr>
                <w:t>Nazwa</w:t>
              </w:r>
            </w:ins>
          </w:p>
        </w:tc>
        <w:tc>
          <w:tcPr>
            <w:tcW w:w="5664" w:type="dxa"/>
          </w:tcPr>
          <w:p w14:paraId="0105F99A" w14:textId="319BBFF8" w:rsidR="00294AAF" w:rsidRPr="001949D1" w:rsidRDefault="00294AAF">
            <w:pPr>
              <w:ind w:firstLine="0"/>
              <w:rPr>
                <w:ins w:id="7128" w:author="Okot" w:date="2020-01-20T19:55:00Z"/>
                <w:b/>
                <w:i/>
              </w:rPr>
            </w:pPr>
            <w:ins w:id="7129" w:author="Okot" w:date="2020-01-20T19:55:00Z">
              <w:r w:rsidRPr="001949D1">
                <w:rPr>
                  <w:b/>
                  <w:i/>
                </w:rPr>
                <w:t>PU04</w:t>
              </w:r>
            </w:ins>
            <w:ins w:id="7130" w:author="Okot" w:date="2020-01-21T14:01:00Z">
              <w:r w:rsidR="00925013">
                <w:rPr>
                  <w:b/>
                  <w:i/>
                </w:rPr>
                <w:t>3</w:t>
              </w:r>
            </w:ins>
            <w:ins w:id="7131" w:author="Okot" w:date="2020-01-20T19:55:00Z">
              <w:r w:rsidRPr="001949D1">
                <w:rPr>
                  <w:b/>
                  <w:i/>
                </w:rPr>
                <w:t>: Dodanie produktu</w:t>
              </w:r>
            </w:ins>
          </w:p>
        </w:tc>
      </w:tr>
      <w:tr w:rsidR="00294AAF" w14:paraId="3B113099" w14:textId="77777777" w:rsidTr="00D91D3D">
        <w:trPr>
          <w:ins w:id="7132" w:author="Okot" w:date="2020-01-20T19:55:00Z"/>
        </w:trPr>
        <w:tc>
          <w:tcPr>
            <w:tcW w:w="3397" w:type="dxa"/>
          </w:tcPr>
          <w:p w14:paraId="4137CEEC" w14:textId="77777777" w:rsidR="00294AAF" w:rsidRPr="006076CC" w:rsidRDefault="00294AAF" w:rsidP="00D91D3D">
            <w:pPr>
              <w:ind w:firstLine="0"/>
              <w:rPr>
                <w:ins w:id="7133" w:author="Okot" w:date="2020-01-20T19:55:00Z"/>
                <w:b/>
              </w:rPr>
            </w:pPr>
            <w:ins w:id="7134" w:author="Okot" w:date="2020-01-20T19:55:00Z">
              <w:r w:rsidRPr="006076CC">
                <w:rPr>
                  <w:b/>
                </w:rPr>
                <w:t>Opis</w:t>
              </w:r>
            </w:ins>
          </w:p>
        </w:tc>
        <w:tc>
          <w:tcPr>
            <w:tcW w:w="5664" w:type="dxa"/>
          </w:tcPr>
          <w:p w14:paraId="1509FBE5" w14:textId="77777777" w:rsidR="00294AAF" w:rsidRDefault="00294AAF" w:rsidP="00D91D3D">
            <w:pPr>
              <w:ind w:firstLine="0"/>
              <w:rPr>
                <w:ins w:id="7135" w:author="Okot" w:date="2020-01-20T19:55:00Z"/>
              </w:rPr>
            </w:pPr>
            <w:ins w:id="7136" w:author="Okot" w:date="2020-01-20T19:55:00Z">
              <w:r>
                <w:t>Przypadek użycia pozwala użytkownikowi dodać zjedzony produkt do posiłku..</w:t>
              </w:r>
            </w:ins>
          </w:p>
        </w:tc>
      </w:tr>
      <w:tr w:rsidR="00294AAF" w14:paraId="0098FDA1" w14:textId="77777777" w:rsidTr="00D91D3D">
        <w:trPr>
          <w:ins w:id="7137" w:author="Okot" w:date="2020-01-20T19:55:00Z"/>
        </w:trPr>
        <w:tc>
          <w:tcPr>
            <w:tcW w:w="3397" w:type="dxa"/>
          </w:tcPr>
          <w:p w14:paraId="1D821E19" w14:textId="77777777" w:rsidR="00294AAF" w:rsidRPr="006076CC" w:rsidRDefault="00294AAF" w:rsidP="00D91D3D">
            <w:pPr>
              <w:ind w:firstLine="0"/>
              <w:rPr>
                <w:ins w:id="7138" w:author="Okot" w:date="2020-01-20T19:55:00Z"/>
                <w:b/>
              </w:rPr>
            </w:pPr>
            <w:ins w:id="7139" w:author="Okot" w:date="2020-01-20T19:55:00Z">
              <w:r w:rsidRPr="006076CC">
                <w:rPr>
                  <w:b/>
                </w:rPr>
                <w:t>Warunki początkowe</w:t>
              </w:r>
            </w:ins>
          </w:p>
        </w:tc>
        <w:tc>
          <w:tcPr>
            <w:tcW w:w="5664" w:type="dxa"/>
          </w:tcPr>
          <w:p w14:paraId="23C9679F" w14:textId="581CBBE0" w:rsidR="00294AAF" w:rsidRDefault="00294AAF" w:rsidP="00D91D3D">
            <w:pPr>
              <w:ind w:firstLine="0"/>
              <w:rPr>
                <w:ins w:id="7140" w:author="Okot" w:date="2020-01-20T19:55:00Z"/>
              </w:rPr>
            </w:pPr>
            <w:ins w:id="7141" w:author="Okot" w:date="2020-01-20T19:55:00Z">
              <w:r>
                <w:t>Użytkownik poprawnie zrealizował PU002 i wybrał opc</w:t>
              </w:r>
              <w:r w:rsidR="00925013">
                <w:t>ję „Dodaj potrawę” w pkt 8 PU041</w:t>
              </w:r>
              <w:r>
                <w:t>.</w:t>
              </w:r>
            </w:ins>
          </w:p>
        </w:tc>
      </w:tr>
      <w:tr w:rsidR="00294AAF" w14:paraId="5000491D" w14:textId="77777777" w:rsidTr="00D91D3D">
        <w:trPr>
          <w:ins w:id="7142" w:author="Okot" w:date="2020-01-20T19:55:00Z"/>
        </w:trPr>
        <w:tc>
          <w:tcPr>
            <w:tcW w:w="3397" w:type="dxa"/>
          </w:tcPr>
          <w:p w14:paraId="0846CC2E" w14:textId="77777777" w:rsidR="00294AAF" w:rsidRPr="006076CC" w:rsidRDefault="00294AAF" w:rsidP="00D91D3D">
            <w:pPr>
              <w:ind w:firstLine="0"/>
              <w:rPr>
                <w:ins w:id="7143" w:author="Okot" w:date="2020-01-20T19:55:00Z"/>
                <w:b/>
              </w:rPr>
            </w:pPr>
            <w:ins w:id="7144" w:author="Okot" w:date="2020-01-20T19:55:00Z">
              <w:r w:rsidRPr="006076CC">
                <w:rPr>
                  <w:b/>
                </w:rPr>
                <w:t>Inicjacja</w:t>
              </w:r>
            </w:ins>
          </w:p>
        </w:tc>
        <w:tc>
          <w:tcPr>
            <w:tcW w:w="5664" w:type="dxa"/>
          </w:tcPr>
          <w:p w14:paraId="1F13A727" w14:textId="4AFB646D" w:rsidR="00294AAF" w:rsidRDefault="00294AAF">
            <w:pPr>
              <w:ind w:firstLine="0"/>
              <w:rPr>
                <w:ins w:id="7145" w:author="Okot" w:date="2020-01-20T19:55:00Z"/>
              </w:rPr>
            </w:pPr>
            <w:ins w:id="7146" w:author="Okot" w:date="2020-01-20T19:55:00Z">
              <w:r>
                <w:t>Użytkownik wybrał opcję „Dodaj produkt” w pkt</w:t>
              </w:r>
              <w:r w:rsidR="00925013">
                <w:t> 5 PU041</w:t>
              </w:r>
              <w:r>
                <w:t>.</w:t>
              </w:r>
            </w:ins>
          </w:p>
        </w:tc>
      </w:tr>
      <w:tr w:rsidR="00294AAF" w14:paraId="43DADEBD" w14:textId="77777777" w:rsidTr="00D91D3D">
        <w:trPr>
          <w:ins w:id="7147" w:author="Okot" w:date="2020-01-20T19:55:00Z"/>
        </w:trPr>
        <w:tc>
          <w:tcPr>
            <w:tcW w:w="3397" w:type="dxa"/>
          </w:tcPr>
          <w:p w14:paraId="3601B9BC" w14:textId="77777777" w:rsidR="00294AAF" w:rsidRPr="006076CC" w:rsidRDefault="00294AAF" w:rsidP="00D91D3D">
            <w:pPr>
              <w:ind w:firstLine="0"/>
              <w:rPr>
                <w:ins w:id="7148" w:author="Okot" w:date="2020-01-20T19:55:00Z"/>
                <w:b/>
              </w:rPr>
            </w:pPr>
            <w:ins w:id="7149" w:author="Okot" w:date="2020-01-20T19:55:00Z">
              <w:r w:rsidRPr="006076CC">
                <w:rPr>
                  <w:b/>
                </w:rPr>
                <w:t>Warunki końcowe</w:t>
              </w:r>
            </w:ins>
          </w:p>
        </w:tc>
        <w:tc>
          <w:tcPr>
            <w:tcW w:w="5664" w:type="dxa"/>
          </w:tcPr>
          <w:p w14:paraId="7B3F3B82" w14:textId="5C3DC480" w:rsidR="00294AAF" w:rsidRDefault="00294AAF">
            <w:pPr>
              <w:ind w:firstLine="0"/>
              <w:rPr>
                <w:ins w:id="7150" w:author="Okot" w:date="2020-01-20T19:55:00Z"/>
              </w:rPr>
            </w:pPr>
            <w:ins w:id="7151" w:author="Okot" w:date="2020-01-20T19:55:00Z">
              <w:r>
                <w:t>Rozpoczęcie realizacji PU04</w:t>
              </w:r>
            </w:ins>
            <w:ins w:id="7152" w:author="Okot" w:date="2020-01-21T14:01:00Z">
              <w:r w:rsidR="00925013">
                <w:t>4</w:t>
              </w:r>
            </w:ins>
            <w:ins w:id="7153" w:author="Okot" w:date="2020-01-20T19:55:00Z">
              <w:r>
                <w:t xml:space="preserve"> lub PU045</w:t>
              </w:r>
            </w:ins>
          </w:p>
        </w:tc>
      </w:tr>
      <w:tr w:rsidR="00294AAF" w14:paraId="1536A812" w14:textId="77777777" w:rsidTr="00D91D3D">
        <w:trPr>
          <w:ins w:id="7154" w:author="Okot" w:date="2020-01-20T19:55:00Z"/>
        </w:trPr>
        <w:tc>
          <w:tcPr>
            <w:tcW w:w="3397" w:type="dxa"/>
          </w:tcPr>
          <w:p w14:paraId="3E9FE3E2" w14:textId="77777777" w:rsidR="00294AAF" w:rsidRPr="006076CC" w:rsidRDefault="00294AAF" w:rsidP="00D91D3D">
            <w:pPr>
              <w:ind w:firstLine="0"/>
              <w:rPr>
                <w:ins w:id="7155" w:author="Okot" w:date="2020-01-20T19:55:00Z"/>
                <w:b/>
              </w:rPr>
            </w:pPr>
            <w:ins w:id="7156" w:author="Okot" w:date="2020-01-20T19:55:00Z">
              <w:r w:rsidRPr="006076CC">
                <w:rPr>
                  <w:b/>
                </w:rPr>
                <w:t>Scenariusz główny</w:t>
              </w:r>
            </w:ins>
          </w:p>
        </w:tc>
        <w:tc>
          <w:tcPr>
            <w:tcW w:w="5664" w:type="dxa"/>
          </w:tcPr>
          <w:p w14:paraId="16F62C2C" w14:textId="3E15888F" w:rsidR="00294AAF" w:rsidRDefault="00294AAF" w:rsidP="00D91D3D">
            <w:pPr>
              <w:ind w:firstLine="0"/>
              <w:rPr>
                <w:ins w:id="7157" w:author="Okot" w:date="2020-01-20T19:55:00Z"/>
              </w:rPr>
            </w:pPr>
            <w:ins w:id="7158" w:author="Okot" w:date="2020-01-20T19:55:00Z">
              <w:r>
                <w:t>1. Wyświetlone zostaje okno modalne wyboru sposobu dodawania produktu do posiłku.</w:t>
              </w:r>
            </w:ins>
          </w:p>
          <w:p w14:paraId="7D094A01" w14:textId="20D745A4" w:rsidR="00294AAF" w:rsidRDefault="00294AAF" w:rsidP="00D91D3D">
            <w:pPr>
              <w:ind w:firstLine="0"/>
              <w:rPr>
                <w:ins w:id="7159" w:author="Okot" w:date="2020-01-20T19:55:00Z"/>
              </w:rPr>
            </w:pPr>
            <w:ins w:id="7160" w:author="Okot" w:date="2020-01-20T19:55:00Z">
              <w:r>
                <w:t>2. Użytkownik dokonuje wyboru.</w:t>
              </w:r>
            </w:ins>
          </w:p>
          <w:p w14:paraId="7D9771AD" w14:textId="5B915ECE" w:rsidR="00294AAF" w:rsidRDefault="00294AAF" w:rsidP="00D91D3D">
            <w:pPr>
              <w:ind w:firstLine="0"/>
              <w:rPr>
                <w:ins w:id="7161" w:author="Okot" w:date="2020-01-20T19:56:00Z"/>
              </w:rPr>
            </w:pPr>
            <w:ins w:id="7162" w:author="Okot" w:date="2020-01-20T19:55:00Z">
              <w:r>
                <w:t>2.1. Przej</w:t>
              </w:r>
            </w:ins>
            <w:ins w:id="7163" w:author="Okot" w:date="2020-01-20T19:56:00Z">
              <w:r w:rsidR="0083058E">
                <w:t>ście do pkt 1 PU044</w:t>
              </w:r>
              <w:r>
                <w:t>.</w:t>
              </w:r>
            </w:ins>
          </w:p>
          <w:p w14:paraId="17335635" w14:textId="1C0F5184" w:rsidR="00294AAF" w:rsidRDefault="00294AAF" w:rsidP="00D91D3D">
            <w:pPr>
              <w:ind w:firstLine="0"/>
              <w:rPr>
                <w:ins w:id="7164" w:author="Okot" w:date="2020-01-20T19:56:00Z"/>
              </w:rPr>
            </w:pPr>
            <w:ins w:id="7165" w:author="Okot" w:date="2020-01-20T19:56:00Z">
              <w:r>
                <w:t>lub</w:t>
              </w:r>
            </w:ins>
          </w:p>
          <w:p w14:paraId="0BC4BA95" w14:textId="51F5581A" w:rsidR="00294AAF" w:rsidRDefault="0083058E">
            <w:pPr>
              <w:ind w:firstLine="0"/>
              <w:rPr>
                <w:ins w:id="7166" w:author="Okot" w:date="2020-01-20T19:55:00Z"/>
              </w:rPr>
            </w:pPr>
            <w:ins w:id="7167" w:author="Okot" w:date="2020-01-20T19:56:00Z">
              <w:r>
                <w:t>2.2. Przejście do pkt 1 PU045</w:t>
              </w:r>
              <w:r w:rsidR="00294AAF">
                <w:t>.</w:t>
              </w:r>
            </w:ins>
          </w:p>
        </w:tc>
      </w:tr>
      <w:tr w:rsidR="00294AAF" w14:paraId="2EAE0FE3" w14:textId="77777777" w:rsidTr="00D91D3D">
        <w:trPr>
          <w:trHeight w:val="54"/>
          <w:ins w:id="7168" w:author="Okot" w:date="2020-01-20T19:55:00Z"/>
        </w:trPr>
        <w:tc>
          <w:tcPr>
            <w:tcW w:w="3397" w:type="dxa"/>
          </w:tcPr>
          <w:p w14:paraId="6CDA6805" w14:textId="4AD565B5" w:rsidR="00294AAF" w:rsidRPr="006076CC" w:rsidRDefault="00294AAF" w:rsidP="00D91D3D">
            <w:pPr>
              <w:ind w:firstLine="0"/>
              <w:rPr>
                <w:ins w:id="7169" w:author="Okot" w:date="2020-01-20T19:55:00Z"/>
                <w:b/>
              </w:rPr>
            </w:pPr>
            <w:ins w:id="7170" w:author="Okot" w:date="2020-01-20T19:55:00Z">
              <w:r w:rsidRPr="006076CC">
                <w:rPr>
                  <w:b/>
                </w:rPr>
                <w:t>Scenariusze alternatywne</w:t>
              </w:r>
            </w:ins>
          </w:p>
        </w:tc>
        <w:tc>
          <w:tcPr>
            <w:tcW w:w="5664" w:type="dxa"/>
          </w:tcPr>
          <w:p w14:paraId="11D56B79" w14:textId="00DF5F2A" w:rsidR="00294AAF" w:rsidRDefault="00294AAF" w:rsidP="00D91D3D">
            <w:pPr>
              <w:ind w:firstLine="0"/>
              <w:rPr>
                <w:ins w:id="7171" w:author="Okot" w:date="2020-01-20T19:55:00Z"/>
              </w:rPr>
            </w:pPr>
            <w:ins w:id="7172" w:author="Okot" w:date="2020-01-20T19:55:00Z">
              <w:r>
                <w:t>(1-2).1. Użytkownik używa przycisku do zamknięcia okna.</w:t>
              </w:r>
            </w:ins>
          </w:p>
          <w:p w14:paraId="4388CAE9" w14:textId="3939FE26" w:rsidR="00294AAF" w:rsidRDefault="00294AAF" w:rsidP="00D91D3D">
            <w:pPr>
              <w:ind w:firstLine="0"/>
              <w:rPr>
                <w:ins w:id="7173" w:author="Okot" w:date="2020-01-20T19:55:00Z"/>
              </w:rPr>
            </w:pPr>
            <w:ins w:id="7174" w:author="Okot" w:date="2020-01-20T19:55:00Z">
              <w:r>
                <w:t>(1-2).1.1. Pojawia okno dialogowe służące do potwierdzenia zamknięcia okna bez zapisywania danych.</w:t>
              </w:r>
            </w:ins>
          </w:p>
          <w:p w14:paraId="71DD3132" w14:textId="6FBCA94E" w:rsidR="00294AAF" w:rsidRDefault="00294AAF" w:rsidP="00D91D3D">
            <w:pPr>
              <w:ind w:firstLine="0"/>
              <w:rPr>
                <w:ins w:id="7175" w:author="Okot" w:date="2020-01-20T19:55:00Z"/>
              </w:rPr>
            </w:pPr>
            <w:ins w:id="7176" w:author="Okot" w:date="2020-01-20T19:55:00Z">
              <w:r>
                <w:lastRenderedPageBreak/>
                <w:t>(1-2).1.2.1. Użytkownik potwierdza zamknięcie okna.</w:t>
              </w:r>
            </w:ins>
          </w:p>
          <w:p w14:paraId="4DB5423A" w14:textId="338A612F" w:rsidR="00294AAF" w:rsidRDefault="00294AAF" w:rsidP="00D91D3D">
            <w:pPr>
              <w:ind w:firstLine="0"/>
              <w:rPr>
                <w:ins w:id="7177" w:author="Okot" w:date="2020-01-20T19:55:00Z"/>
              </w:rPr>
            </w:pPr>
            <w:ins w:id="7178" w:author="Okot" w:date="2020-01-20T19:55:00Z">
              <w:r>
                <w:t>(1-2).1.2.1.1. Okno modalne z formularzem zostaje zamknięte.</w:t>
              </w:r>
            </w:ins>
          </w:p>
          <w:p w14:paraId="3DBA76AC" w14:textId="6559C19E" w:rsidR="00294AAF" w:rsidRDefault="00294AAF" w:rsidP="00D91D3D">
            <w:pPr>
              <w:ind w:firstLine="0"/>
              <w:rPr>
                <w:ins w:id="7179" w:author="Okot" w:date="2020-01-20T19:55:00Z"/>
              </w:rPr>
            </w:pPr>
            <w:ins w:id="7180" w:author="Okot" w:date="2020-01-20T19:55:00Z">
              <w:r>
                <w:t>(1-2).1.2.1.2. Powrót do podstrony „Posiłki”.</w:t>
              </w:r>
            </w:ins>
          </w:p>
          <w:p w14:paraId="356788E4" w14:textId="3CCD0221" w:rsidR="00294AAF" w:rsidRDefault="00294AAF" w:rsidP="00D91D3D">
            <w:pPr>
              <w:ind w:firstLine="0"/>
              <w:rPr>
                <w:ins w:id="7181" w:author="Okot" w:date="2020-01-20T19:55:00Z"/>
              </w:rPr>
            </w:pPr>
            <w:ins w:id="7182" w:author="Okot" w:date="2020-01-20T19:55:00Z">
              <w:r>
                <w:t>(1-2).1.2.2. Użytkownik rezygnuje z akcji.</w:t>
              </w:r>
            </w:ins>
          </w:p>
          <w:p w14:paraId="29C2BBDE" w14:textId="0AF136EA" w:rsidR="00294AAF" w:rsidRDefault="00294AAF">
            <w:pPr>
              <w:ind w:firstLine="0"/>
              <w:rPr>
                <w:ins w:id="7183" w:author="Okot" w:date="2020-01-20T19:55:00Z"/>
              </w:rPr>
            </w:pPr>
            <w:ins w:id="7184" w:author="Okot" w:date="2020-01-20T19:55:00Z">
              <w:r>
                <w:t>(1-2).1.2.2.1. Powr</w:t>
              </w:r>
              <w:r w:rsidR="000B2B3D">
                <w:t>ót do pkt</w:t>
              </w:r>
              <w:r>
                <w:t> (1-2).</w:t>
              </w:r>
            </w:ins>
          </w:p>
        </w:tc>
      </w:tr>
    </w:tbl>
    <w:p w14:paraId="13D286BF" w14:textId="0413627E" w:rsidR="00E9692C" w:rsidRDefault="00E9692C">
      <w:pPr>
        <w:spacing w:after="160" w:line="259" w:lineRule="auto"/>
        <w:ind w:firstLine="0"/>
        <w:jc w:val="left"/>
        <w:rPr>
          <w:ins w:id="7185" w:author="Okot" w:date="2020-01-20T20:07:00Z"/>
        </w:rPr>
      </w:pPr>
    </w:p>
    <w:p w14:paraId="03DFCF26" w14:textId="14099030" w:rsidR="00E9692C" w:rsidRDefault="0083058E" w:rsidP="00E9692C">
      <w:pPr>
        <w:ind w:firstLine="0"/>
        <w:rPr>
          <w:ins w:id="7186" w:author="Okot" w:date="2020-01-20T19:57:00Z"/>
        </w:rPr>
      </w:pPr>
      <w:ins w:id="7187" w:author="Okot" w:date="2020-01-20T19:57:00Z">
        <w:r>
          <w:t>Tabela 4.44</w:t>
        </w:r>
        <w:r w:rsidR="00E9692C">
          <w:t>. </w:t>
        </w:r>
      </w:ins>
    </w:p>
    <w:p w14:paraId="59D04882" w14:textId="4AA61E1A" w:rsidR="00294AAF" w:rsidRDefault="00E9692C">
      <w:pPr>
        <w:ind w:firstLine="0"/>
        <w:rPr>
          <w:ins w:id="7188" w:author="Okot" w:date="2020-01-02T12:06:00Z"/>
        </w:rPr>
        <w:pPrChange w:id="7189" w:author="Okot" w:date="2020-01-02T12:22:00Z">
          <w:pPr>
            <w:spacing w:after="160" w:line="259" w:lineRule="auto"/>
            <w:ind w:firstLine="0"/>
            <w:jc w:val="left"/>
          </w:pPr>
        </w:pPrChange>
      </w:pPr>
      <w:ins w:id="7190" w:author="Okot" w:date="2020-01-20T19:57:00Z">
        <w:r>
          <w:t>Opis scenariusza przypadku użycia „Dodanie produktu</w:t>
        </w:r>
      </w:ins>
      <w:ins w:id="7191" w:author="Okot" w:date="2020-01-20T19:58:00Z">
        <w:r>
          <w:t xml:space="preserve"> istniejącego w bazie</w:t>
        </w:r>
      </w:ins>
      <w:ins w:id="7192" w:author="Okot" w:date="2020-01-20T19:57:00Z">
        <w:r>
          <w:t>”.</w:t>
        </w:r>
      </w:ins>
    </w:p>
    <w:tbl>
      <w:tblPr>
        <w:tblStyle w:val="Tabela-Siatka"/>
        <w:tblW w:w="0" w:type="auto"/>
        <w:tblLook w:val="04A0" w:firstRow="1" w:lastRow="0" w:firstColumn="1" w:lastColumn="0" w:noHBand="0" w:noVBand="1"/>
      </w:tblPr>
      <w:tblGrid>
        <w:gridCol w:w="3397"/>
        <w:gridCol w:w="5664"/>
      </w:tblGrid>
      <w:tr w:rsidR="00E075C7" w14:paraId="0B116532" w14:textId="77777777" w:rsidTr="00385ED4">
        <w:trPr>
          <w:ins w:id="7193" w:author="Okot" w:date="2020-01-02T12:06:00Z"/>
        </w:trPr>
        <w:tc>
          <w:tcPr>
            <w:tcW w:w="3397" w:type="dxa"/>
          </w:tcPr>
          <w:p w14:paraId="4366A5DA" w14:textId="77777777" w:rsidR="00E075C7" w:rsidRPr="006076CC" w:rsidRDefault="00E075C7" w:rsidP="00385ED4">
            <w:pPr>
              <w:ind w:firstLine="0"/>
              <w:rPr>
                <w:ins w:id="7194" w:author="Okot" w:date="2020-01-02T12:06:00Z"/>
                <w:b/>
              </w:rPr>
            </w:pPr>
            <w:ins w:id="7195" w:author="Okot" w:date="2020-01-02T12:06:00Z">
              <w:r w:rsidRPr="006076CC">
                <w:rPr>
                  <w:b/>
                </w:rPr>
                <w:t>Nazwa</w:t>
              </w:r>
            </w:ins>
          </w:p>
        </w:tc>
        <w:tc>
          <w:tcPr>
            <w:tcW w:w="5664" w:type="dxa"/>
          </w:tcPr>
          <w:p w14:paraId="53F57835" w14:textId="238EDE97" w:rsidR="00E075C7" w:rsidRPr="001F6A86" w:rsidRDefault="001F6A86">
            <w:pPr>
              <w:ind w:firstLine="0"/>
              <w:rPr>
                <w:ins w:id="7196" w:author="Okot" w:date="2020-01-02T12:06:00Z"/>
                <w:b/>
                <w:i/>
                <w:rPrChange w:id="7197" w:author="Okot" w:date="2020-01-02T13:00:00Z">
                  <w:rPr>
                    <w:ins w:id="7198" w:author="Okot" w:date="2020-01-02T12:06:00Z"/>
                  </w:rPr>
                </w:rPrChange>
              </w:rPr>
            </w:pPr>
            <w:ins w:id="7199" w:author="Okot" w:date="2020-01-02T12:06:00Z">
              <w:r w:rsidRPr="001F6A86">
                <w:rPr>
                  <w:b/>
                  <w:i/>
                  <w:rPrChange w:id="7200" w:author="Okot" w:date="2020-01-02T13:00:00Z">
                    <w:rPr/>
                  </w:rPrChange>
                </w:rPr>
                <w:t>PU04</w:t>
              </w:r>
            </w:ins>
            <w:ins w:id="7201" w:author="Okot" w:date="2020-01-20T16:02:00Z">
              <w:r w:rsidR="0083058E">
                <w:rPr>
                  <w:b/>
                  <w:i/>
                </w:rPr>
                <w:t>4</w:t>
              </w:r>
            </w:ins>
            <w:ins w:id="7202" w:author="Okot" w:date="2020-01-02T12:06:00Z">
              <w:r w:rsidR="00E075C7" w:rsidRPr="001F6A86">
                <w:rPr>
                  <w:b/>
                  <w:i/>
                  <w:rPrChange w:id="7203" w:author="Okot" w:date="2020-01-02T13:00:00Z">
                    <w:rPr/>
                  </w:rPrChange>
                </w:rPr>
                <w:t>:</w:t>
              </w:r>
            </w:ins>
            <w:ins w:id="7204" w:author="Okot" w:date="2020-01-02T13:00:00Z">
              <w:r w:rsidRPr="001F6A86">
                <w:rPr>
                  <w:b/>
                  <w:i/>
                  <w:rPrChange w:id="7205" w:author="Okot" w:date="2020-01-02T13:00:00Z">
                    <w:rPr/>
                  </w:rPrChange>
                </w:rPr>
                <w:t xml:space="preserve"> Dodanie produktu</w:t>
              </w:r>
            </w:ins>
            <w:ins w:id="7206" w:author="Okot" w:date="2020-01-20T19:58:00Z">
              <w:r w:rsidR="00E9692C">
                <w:rPr>
                  <w:b/>
                  <w:i/>
                </w:rPr>
                <w:t xml:space="preserve"> istniejącego w bazie</w:t>
              </w:r>
            </w:ins>
          </w:p>
        </w:tc>
      </w:tr>
      <w:tr w:rsidR="006D4972" w14:paraId="4C0FB0BF" w14:textId="77777777" w:rsidTr="00385ED4">
        <w:trPr>
          <w:ins w:id="7207" w:author="Okot" w:date="2020-01-02T12:06:00Z"/>
        </w:trPr>
        <w:tc>
          <w:tcPr>
            <w:tcW w:w="3397" w:type="dxa"/>
          </w:tcPr>
          <w:p w14:paraId="3563DDC5" w14:textId="77777777" w:rsidR="006D4972" w:rsidRPr="006076CC" w:rsidRDefault="006D4972" w:rsidP="006D4972">
            <w:pPr>
              <w:ind w:firstLine="0"/>
              <w:rPr>
                <w:ins w:id="7208" w:author="Okot" w:date="2020-01-02T12:06:00Z"/>
                <w:b/>
              </w:rPr>
            </w:pPr>
            <w:ins w:id="7209" w:author="Okot" w:date="2020-01-02T12:06:00Z">
              <w:r w:rsidRPr="006076CC">
                <w:rPr>
                  <w:b/>
                </w:rPr>
                <w:t>Opis</w:t>
              </w:r>
            </w:ins>
          </w:p>
        </w:tc>
        <w:tc>
          <w:tcPr>
            <w:tcW w:w="5664" w:type="dxa"/>
          </w:tcPr>
          <w:p w14:paraId="533FA7A8" w14:textId="7DA93BD3" w:rsidR="006D4972" w:rsidRDefault="006D4972">
            <w:pPr>
              <w:ind w:firstLine="0"/>
              <w:rPr>
                <w:ins w:id="7210" w:author="Okot" w:date="2020-01-02T12:06:00Z"/>
              </w:rPr>
            </w:pPr>
            <w:ins w:id="7211" w:author="Okot" w:date="2020-01-02T13:00:00Z">
              <w:r>
                <w:t>Przypadek użycia pozwala użytkownikowi dodać zjedzon</w:t>
              </w:r>
            </w:ins>
            <w:ins w:id="7212" w:author="Okot" w:date="2020-01-02T13:01:00Z">
              <w:r>
                <w:t>y</w:t>
              </w:r>
            </w:ins>
            <w:ins w:id="7213" w:author="Okot" w:date="2020-01-02T13:00:00Z">
              <w:r>
                <w:t xml:space="preserve"> produkt do posiłku..</w:t>
              </w:r>
            </w:ins>
          </w:p>
        </w:tc>
      </w:tr>
      <w:tr w:rsidR="006D4972" w14:paraId="72C639E9" w14:textId="77777777" w:rsidTr="00385ED4">
        <w:trPr>
          <w:ins w:id="7214" w:author="Okot" w:date="2020-01-02T12:06:00Z"/>
        </w:trPr>
        <w:tc>
          <w:tcPr>
            <w:tcW w:w="3397" w:type="dxa"/>
          </w:tcPr>
          <w:p w14:paraId="10FC6BA0" w14:textId="77777777" w:rsidR="006D4972" w:rsidRPr="006076CC" w:rsidRDefault="006D4972" w:rsidP="006D4972">
            <w:pPr>
              <w:ind w:firstLine="0"/>
              <w:rPr>
                <w:ins w:id="7215" w:author="Okot" w:date="2020-01-02T12:06:00Z"/>
                <w:b/>
              </w:rPr>
            </w:pPr>
            <w:ins w:id="7216" w:author="Okot" w:date="2020-01-02T12:06:00Z">
              <w:r w:rsidRPr="006076CC">
                <w:rPr>
                  <w:b/>
                </w:rPr>
                <w:t>Warunki początkowe</w:t>
              </w:r>
            </w:ins>
          </w:p>
        </w:tc>
        <w:tc>
          <w:tcPr>
            <w:tcW w:w="5664" w:type="dxa"/>
          </w:tcPr>
          <w:p w14:paraId="3EB9A39B" w14:textId="406D3307" w:rsidR="006D4972" w:rsidRDefault="006D4972">
            <w:pPr>
              <w:ind w:firstLine="0"/>
              <w:rPr>
                <w:ins w:id="7217" w:author="Okot" w:date="2020-01-02T12:06:00Z"/>
              </w:rPr>
            </w:pPr>
            <w:ins w:id="7218" w:author="Okot" w:date="2020-01-02T13:00:00Z">
              <w:r>
                <w:t>Użytkownik poprawnie zrealizował PU002</w:t>
              </w:r>
            </w:ins>
            <w:ins w:id="7219" w:author="Okot" w:date="2020-01-02T13:29:00Z">
              <w:r w:rsidR="00154DF0">
                <w:t xml:space="preserve"> </w:t>
              </w:r>
            </w:ins>
            <w:ins w:id="7220" w:author="Okot" w:date="2020-01-20T19:53:00Z">
              <w:r w:rsidR="00294AAF">
                <w:t>i wybrał opcję „D</w:t>
              </w:r>
              <w:r w:rsidR="00E9692C">
                <w:t xml:space="preserve">odaj produkt </w:t>
              </w:r>
            </w:ins>
            <w:ins w:id="7221" w:author="Okot" w:date="2020-01-20T19:58:00Z">
              <w:r w:rsidR="00E9692C">
                <w:t>z bazy danych</w:t>
              </w:r>
            </w:ins>
            <w:ins w:id="7222" w:author="Okot" w:date="2020-01-20T19:53:00Z">
              <w:r w:rsidR="00294AAF">
                <w:t xml:space="preserve">” w pkt </w:t>
              </w:r>
            </w:ins>
            <w:ins w:id="7223" w:author="Okot" w:date="2020-01-20T19:59:00Z">
              <w:r w:rsidR="00E9692C">
                <w:t>2</w:t>
              </w:r>
            </w:ins>
            <w:ins w:id="7224" w:author="Okot" w:date="2020-01-20T19:53:00Z">
              <w:r w:rsidR="00294AAF">
                <w:t xml:space="preserve"> PU04</w:t>
              </w:r>
            </w:ins>
            <w:ins w:id="7225" w:author="Okot" w:date="2020-01-20T19:59:00Z">
              <w:r w:rsidR="0083058E">
                <w:t>3</w:t>
              </w:r>
            </w:ins>
            <w:ins w:id="7226" w:author="Okot" w:date="2020-01-20T19:53:00Z">
              <w:r w:rsidR="00294AAF">
                <w:t>.</w:t>
              </w:r>
            </w:ins>
          </w:p>
        </w:tc>
      </w:tr>
      <w:tr w:rsidR="006D4972" w14:paraId="408454B5" w14:textId="77777777" w:rsidTr="00385ED4">
        <w:trPr>
          <w:ins w:id="7227" w:author="Okot" w:date="2020-01-02T12:06:00Z"/>
        </w:trPr>
        <w:tc>
          <w:tcPr>
            <w:tcW w:w="3397" w:type="dxa"/>
          </w:tcPr>
          <w:p w14:paraId="39A8A039" w14:textId="77777777" w:rsidR="006D4972" w:rsidRPr="006076CC" w:rsidRDefault="006D4972" w:rsidP="006D4972">
            <w:pPr>
              <w:ind w:firstLine="0"/>
              <w:rPr>
                <w:ins w:id="7228" w:author="Okot" w:date="2020-01-02T12:06:00Z"/>
                <w:b/>
              </w:rPr>
            </w:pPr>
            <w:ins w:id="7229" w:author="Okot" w:date="2020-01-02T12:06:00Z">
              <w:r w:rsidRPr="006076CC">
                <w:rPr>
                  <w:b/>
                </w:rPr>
                <w:t>Inicjacja</w:t>
              </w:r>
            </w:ins>
          </w:p>
        </w:tc>
        <w:tc>
          <w:tcPr>
            <w:tcW w:w="5664" w:type="dxa"/>
          </w:tcPr>
          <w:p w14:paraId="151778DC" w14:textId="41B2CEA2" w:rsidR="006D4972" w:rsidRDefault="006D4972">
            <w:pPr>
              <w:ind w:firstLine="0"/>
              <w:rPr>
                <w:ins w:id="7230" w:author="Okot" w:date="2020-01-02T12:06:00Z"/>
              </w:rPr>
            </w:pPr>
            <w:ins w:id="7231" w:author="Okot" w:date="2020-01-02T13:00:00Z">
              <w:r>
                <w:t>Użytkownik wybrał opcj</w:t>
              </w:r>
              <w:r w:rsidR="00610134">
                <w:t>ę „Dodaj produkt</w:t>
              </w:r>
            </w:ins>
            <w:ins w:id="7232" w:author="Okot" w:date="2020-01-20T20:00:00Z">
              <w:r w:rsidR="00E9692C">
                <w:t xml:space="preserve"> z bazy danych</w:t>
              </w:r>
            </w:ins>
            <w:ins w:id="7233" w:author="Okot" w:date="2020-01-02T13:00:00Z">
              <w:r w:rsidR="00610134">
                <w:t>” w pkt</w:t>
              </w:r>
              <w:r w:rsidR="0083058E">
                <w:t> 5 PU043</w:t>
              </w:r>
              <w:r>
                <w:t>.</w:t>
              </w:r>
            </w:ins>
          </w:p>
        </w:tc>
      </w:tr>
      <w:tr w:rsidR="00294AAF" w14:paraId="3C589B6F" w14:textId="77777777" w:rsidTr="00385ED4">
        <w:trPr>
          <w:ins w:id="7234" w:author="Okot" w:date="2020-01-02T12:06:00Z"/>
        </w:trPr>
        <w:tc>
          <w:tcPr>
            <w:tcW w:w="3397" w:type="dxa"/>
          </w:tcPr>
          <w:p w14:paraId="2FB273DB" w14:textId="77777777" w:rsidR="00294AAF" w:rsidRPr="006076CC" w:rsidRDefault="00294AAF" w:rsidP="00294AAF">
            <w:pPr>
              <w:ind w:firstLine="0"/>
              <w:rPr>
                <w:ins w:id="7235" w:author="Okot" w:date="2020-01-02T12:06:00Z"/>
                <w:b/>
              </w:rPr>
            </w:pPr>
            <w:ins w:id="7236" w:author="Okot" w:date="2020-01-02T12:06:00Z">
              <w:r w:rsidRPr="006076CC">
                <w:rPr>
                  <w:b/>
                </w:rPr>
                <w:t>Warunki końcowe</w:t>
              </w:r>
            </w:ins>
          </w:p>
        </w:tc>
        <w:tc>
          <w:tcPr>
            <w:tcW w:w="5664" w:type="dxa"/>
          </w:tcPr>
          <w:p w14:paraId="6C1352B3" w14:textId="2DBCF9F4" w:rsidR="00294AAF" w:rsidRDefault="00E9692C" w:rsidP="00294AAF">
            <w:pPr>
              <w:ind w:firstLine="0"/>
              <w:rPr>
                <w:ins w:id="7237" w:author="Okot" w:date="2020-01-02T12:06:00Z"/>
              </w:rPr>
            </w:pPr>
            <w:ins w:id="7238" w:author="Okot" w:date="2020-01-20T20:01:00Z">
              <w:r>
                <w:t>Wyświetlony został komunikat informujący o poprawnym dodaniu produktu do posiłku.</w:t>
              </w:r>
            </w:ins>
          </w:p>
        </w:tc>
      </w:tr>
      <w:tr w:rsidR="00294AAF" w14:paraId="397E4AC7" w14:textId="77777777" w:rsidTr="00385ED4">
        <w:trPr>
          <w:ins w:id="7239" w:author="Okot" w:date="2020-01-02T12:06:00Z"/>
        </w:trPr>
        <w:tc>
          <w:tcPr>
            <w:tcW w:w="3397" w:type="dxa"/>
          </w:tcPr>
          <w:p w14:paraId="2E4FB549" w14:textId="77777777" w:rsidR="00294AAF" w:rsidRPr="006076CC" w:rsidRDefault="00294AAF" w:rsidP="00294AAF">
            <w:pPr>
              <w:ind w:firstLine="0"/>
              <w:rPr>
                <w:ins w:id="7240" w:author="Okot" w:date="2020-01-02T12:06:00Z"/>
                <w:b/>
              </w:rPr>
            </w:pPr>
            <w:ins w:id="7241" w:author="Okot" w:date="2020-01-02T12:06:00Z">
              <w:r w:rsidRPr="006076CC">
                <w:rPr>
                  <w:b/>
                </w:rPr>
                <w:t>Scenariusz główny</w:t>
              </w:r>
            </w:ins>
          </w:p>
        </w:tc>
        <w:tc>
          <w:tcPr>
            <w:tcW w:w="5664" w:type="dxa"/>
          </w:tcPr>
          <w:p w14:paraId="6E7A4507" w14:textId="01CA2448" w:rsidR="00294AAF" w:rsidRDefault="00E9692C" w:rsidP="00294AAF">
            <w:pPr>
              <w:ind w:firstLine="0"/>
              <w:rPr>
                <w:ins w:id="7242" w:author="Okot" w:date="2020-01-02T13:13:00Z"/>
              </w:rPr>
            </w:pPr>
            <w:ins w:id="7243" w:author="Okot" w:date="2020-01-02T13:13:00Z">
              <w:r>
                <w:t>1. Wyświetlone</w:t>
              </w:r>
              <w:r w:rsidR="00294AAF">
                <w:t xml:space="preserve"> zostaje </w:t>
              </w:r>
            </w:ins>
            <w:ins w:id="7244" w:author="Okot" w:date="2020-01-20T20:01:00Z">
              <w:r>
                <w:t xml:space="preserve">okno modalne zawierające </w:t>
              </w:r>
            </w:ins>
            <w:ins w:id="7245" w:author="Okot" w:date="2020-01-02T13:13:00Z">
              <w:r w:rsidR="00294AAF">
                <w:t>formularz dodawania produktu do posiłku.</w:t>
              </w:r>
            </w:ins>
          </w:p>
          <w:p w14:paraId="1EA9E5DC" w14:textId="77777777" w:rsidR="00294AAF" w:rsidRDefault="00294AAF" w:rsidP="00294AAF">
            <w:pPr>
              <w:ind w:firstLine="0"/>
              <w:rPr>
                <w:ins w:id="7246" w:author="Okot" w:date="2020-01-02T13:13:00Z"/>
              </w:rPr>
            </w:pPr>
            <w:ins w:id="7247" w:author="Okot" w:date="2020-01-02T13:13:00Z">
              <w:r>
                <w:t>2. Użytkownik wybiera produkt z bazy danych.</w:t>
              </w:r>
            </w:ins>
          </w:p>
          <w:p w14:paraId="1877B2CA" w14:textId="77777777" w:rsidR="00294AAF" w:rsidRDefault="00294AAF" w:rsidP="00294AAF">
            <w:pPr>
              <w:ind w:firstLine="0"/>
              <w:rPr>
                <w:ins w:id="7248" w:author="Okot" w:date="2020-01-02T13:14:00Z"/>
              </w:rPr>
            </w:pPr>
            <w:ins w:id="7249" w:author="Okot" w:date="2020-01-02T13:14:00Z">
              <w:r>
                <w:t>3. Użytkownik wprowadza wagę spożytego produktu.</w:t>
              </w:r>
            </w:ins>
          </w:p>
          <w:p w14:paraId="0265663A" w14:textId="77777777" w:rsidR="00294AAF" w:rsidRDefault="00294AAF" w:rsidP="00294AAF">
            <w:pPr>
              <w:ind w:firstLine="0"/>
              <w:rPr>
                <w:ins w:id="7250" w:author="Okot" w:date="2020-01-02T13:14:00Z"/>
              </w:rPr>
            </w:pPr>
            <w:ins w:id="7251" w:author="Okot" w:date="2020-01-02T13:14:00Z">
              <w:r>
                <w:t>4. Użytkownik naciska przycisk „Zapisz”.</w:t>
              </w:r>
            </w:ins>
          </w:p>
          <w:p w14:paraId="733498F6" w14:textId="77777777" w:rsidR="00294AAF" w:rsidRDefault="00294AAF" w:rsidP="00294AAF">
            <w:pPr>
              <w:ind w:firstLine="0"/>
              <w:rPr>
                <w:ins w:id="7252" w:author="Okot" w:date="2020-01-02T13:14:00Z"/>
              </w:rPr>
            </w:pPr>
            <w:ins w:id="7253" w:author="Okot" w:date="2020-01-02T13:14:00Z">
              <w:r>
                <w:t>5. System weryfikuje poprawność przesyłanych danych.</w:t>
              </w:r>
            </w:ins>
          </w:p>
          <w:p w14:paraId="3FC1E35A" w14:textId="742B8883" w:rsidR="00E9692C" w:rsidRPr="001949D1" w:rsidRDefault="00E9692C" w:rsidP="00E9692C">
            <w:pPr>
              <w:ind w:firstLine="0"/>
              <w:rPr>
                <w:ins w:id="7254" w:author="Okot" w:date="2020-01-20T20:01:00Z"/>
              </w:rPr>
            </w:pPr>
            <w:ins w:id="7255" w:author="Okot" w:date="2020-01-20T20:02:00Z">
              <w:r>
                <w:t xml:space="preserve">6. </w:t>
              </w:r>
            </w:ins>
            <w:ins w:id="7256" w:author="Okot" w:date="2020-01-20T20:01:00Z">
              <w:r w:rsidRPr="001949D1">
                <w:t>Dane pożywienia zostają zapisane w bazie danych.</w:t>
              </w:r>
            </w:ins>
          </w:p>
          <w:p w14:paraId="0C3BD076" w14:textId="77777777" w:rsidR="00E9692C" w:rsidRPr="001949D1" w:rsidRDefault="00E9692C" w:rsidP="00E9692C">
            <w:pPr>
              <w:ind w:firstLine="0"/>
              <w:rPr>
                <w:ins w:id="7257" w:author="Okot" w:date="2020-01-20T20:01:00Z"/>
              </w:rPr>
            </w:pPr>
            <w:ins w:id="7258" w:author="Okot" w:date="2020-01-20T20:01:00Z">
              <w:r w:rsidRPr="001949D1">
                <w:t>7. System przelicz</w:t>
              </w:r>
              <w:r>
                <w:t>a</w:t>
              </w:r>
              <w:r w:rsidRPr="001949D1">
                <w:t xml:space="preserve"> zawartość składników odżywczych w dodanym pożywieniu.</w:t>
              </w:r>
            </w:ins>
          </w:p>
          <w:p w14:paraId="6DB8ED65" w14:textId="77777777" w:rsidR="00E9692C" w:rsidRPr="001949D1" w:rsidRDefault="00E9692C" w:rsidP="00E9692C">
            <w:pPr>
              <w:ind w:firstLine="0"/>
              <w:rPr>
                <w:ins w:id="7259" w:author="Okot" w:date="2020-01-20T20:01:00Z"/>
              </w:rPr>
            </w:pPr>
            <w:ins w:id="7260" w:author="Okot" w:date="2020-01-20T20:01:00Z">
              <w:r w:rsidRPr="001949D1">
                <w:t>8. System dodaje kaloryczność wprowadzonego pożywienia do dotychczasowej kaloryczności wybranego posiłku.</w:t>
              </w:r>
            </w:ins>
          </w:p>
          <w:p w14:paraId="6A78342D" w14:textId="77777777" w:rsidR="00E9692C" w:rsidRDefault="00E9692C" w:rsidP="00E9692C">
            <w:pPr>
              <w:ind w:firstLine="0"/>
              <w:rPr>
                <w:ins w:id="7261" w:author="Okot" w:date="2020-01-20T20:01:00Z"/>
              </w:rPr>
            </w:pPr>
            <w:ins w:id="7262" w:author="Okot" w:date="2020-01-20T20:01:00Z">
              <w:r w:rsidRPr="001949D1">
                <w:t xml:space="preserve">9. System dodaje kaloryczność oraz zawartość składników odżywczych we wprowadzonym pożywieniu </w:t>
              </w:r>
              <w:r w:rsidRPr="001949D1">
                <w:lastRenderedPageBreak/>
                <w:t>do dotychczasowej dziennej kaloryczności oraz zawartości składników odżywczych.</w:t>
              </w:r>
            </w:ins>
          </w:p>
          <w:p w14:paraId="20767F30" w14:textId="77777777" w:rsidR="00E9692C" w:rsidRDefault="00E9692C" w:rsidP="00E9692C">
            <w:pPr>
              <w:ind w:firstLine="0"/>
              <w:rPr>
                <w:ins w:id="7263" w:author="Okot" w:date="2020-01-20T20:01:00Z"/>
              </w:rPr>
            </w:pPr>
            <w:ins w:id="7264" w:author="Okot" w:date="2020-01-20T20:01:00Z">
              <w:r>
                <w:t>10. Zamknięcie okien modalnych.</w:t>
              </w:r>
            </w:ins>
          </w:p>
          <w:p w14:paraId="7CFA09EF" w14:textId="77777777" w:rsidR="00E9692C" w:rsidRPr="001949D1" w:rsidRDefault="00E9692C" w:rsidP="00E9692C">
            <w:pPr>
              <w:ind w:firstLine="0"/>
              <w:rPr>
                <w:ins w:id="7265" w:author="Okot" w:date="2020-01-20T20:01:00Z"/>
              </w:rPr>
            </w:pPr>
            <w:ins w:id="7266" w:author="Okot" w:date="2020-01-20T20:01:00Z">
              <w:r>
                <w:t>11. Powrót na podstronę „Posiłki”.</w:t>
              </w:r>
            </w:ins>
          </w:p>
          <w:p w14:paraId="1F5C0A31" w14:textId="77777777" w:rsidR="00E9692C" w:rsidRPr="001949D1" w:rsidRDefault="00E9692C" w:rsidP="00E9692C">
            <w:pPr>
              <w:ind w:firstLine="0"/>
              <w:rPr>
                <w:ins w:id="7267" w:author="Okot" w:date="2020-01-20T20:01:00Z"/>
              </w:rPr>
            </w:pPr>
            <w:ins w:id="7268" w:author="Okot" w:date="2020-01-20T20:01:00Z">
              <w:r w:rsidRPr="001949D1">
                <w:t>12. System aktualizuje wyświetlane wartości kaloryczności, zawartości składników odżywczych, wykres dystrybucji makroskładników oraz tabelę posiłków.</w:t>
              </w:r>
            </w:ins>
          </w:p>
          <w:p w14:paraId="42EA81B1" w14:textId="28FFB0BA" w:rsidR="00294AAF" w:rsidRDefault="00E9692C" w:rsidP="00E9692C">
            <w:pPr>
              <w:ind w:firstLine="0"/>
              <w:rPr>
                <w:ins w:id="7269" w:author="Okot" w:date="2020-01-02T12:06:00Z"/>
              </w:rPr>
            </w:pPr>
            <w:ins w:id="7270" w:author="Okot" w:date="2020-01-20T20:01:00Z">
              <w:r w:rsidRPr="001949D1">
                <w:t>13. Wyświetlony został komunikat informujący o poprawnym dodaniu pożywienia do posiłku.</w:t>
              </w:r>
            </w:ins>
          </w:p>
        </w:tc>
      </w:tr>
      <w:tr w:rsidR="00294AAF" w14:paraId="02559236" w14:textId="77777777" w:rsidTr="00385ED4">
        <w:trPr>
          <w:trHeight w:val="54"/>
          <w:ins w:id="7271" w:author="Okot" w:date="2020-01-02T12:06:00Z"/>
        </w:trPr>
        <w:tc>
          <w:tcPr>
            <w:tcW w:w="3397" w:type="dxa"/>
          </w:tcPr>
          <w:p w14:paraId="3D078837" w14:textId="43DD0E27" w:rsidR="00294AAF" w:rsidRPr="006076CC" w:rsidRDefault="00294AAF" w:rsidP="00294AAF">
            <w:pPr>
              <w:ind w:firstLine="0"/>
              <w:rPr>
                <w:ins w:id="7272" w:author="Okot" w:date="2020-01-02T12:06:00Z"/>
                <w:b/>
              </w:rPr>
            </w:pPr>
            <w:ins w:id="7273" w:author="Okot" w:date="2020-01-02T12:06:00Z">
              <w:r w:rsidRPr="006076CC">
                <w:rPr>
                  <w:b/>
                </w:rPr>
                <w:lastRenderedPageBreak/>
                <w:t>Scenariusze alternatywne</w:t>
              </w:r>
            </w:ins>
          </w:p>
        </w:tc>
        <w:tc>
          <w:tcPr>
            <w:tcW w:w="5664" w:type="dxa"/>
          </w:tcPr>
          <w:p w14:paraId="667F583C" w14:textId="77777777" w:rsidR="00294AAF" w:rsidRDefault="00294AAF" w:rsidP="00294AAF">
            <w:pPr>
              <w:ind w:firstLine="0"/>
              <w:rPr>
                <w:ins w:id="7274" w:author="Okot" w:date="2020-01-02T13:17:00Z"/>
              </w:rPr>
            </w:pPr>
            <w:ins w:id="7275" w:author="Okot" w:date="2020-01-02T13:17:00Z">
              <w:r>
                <w:t>(1-4).1. Użytkownik używa przycisku do zamknięcia okna.</w:t>
              </w:r>
            </w:ins>
          </w:p>
          <w:p w14:paraId="3E68D2C9" w14:textId="77777777" w:rsidR="00294AAF" w:rsidRDefault="00294AAF" w:rsidP="00294AAF">
            <w:pPr>
              <w:ind w:firstLine="0"/>
              <w:rPr>
                <w:ins w:id="7276" w:author="Okot" w:date="2020-01-02T13:17:00Z"/>
              </w:rPr>
            </w:pPr>
            <w:ins w:id="7277" w:author="Okot" w:date="2020-01-02T13:17:00Z">
              <w:r>
                <w:t>(1-4).1.1. Pojawia okno dialogowe służące do potwierdzenia zamknięcia okna bez zapisywania danych.</w:t>
              </w:r>
            </w:ins>
          </w:p>
          <w:p w14:paraId="566B2C74" w14:textId="77777777" w:rsidR="00294AAF" w:rsidRDefault="00294AAF" w:rsidP="00294AAF">
            <w:pPr>
              <w:ind w:firstLine="0"/>
              <w:rPr>
                <w:ins w:id="7278" w:author="Okot" w:date="2020-01-02T13:17:00Z"/>
              </w:rPr>
            </w:pPr>
            <w:ins w:id="7279" w:author="Okot" w:date="2020-01-02T13:17:00Z">
              <w:r>
                <w:t>(1-4).1.2.1. Użytkownik potwierdza zamknięcie okna.</w:t>
              </w:r>
            </w:ins>
          </w:p>
          <w:p w14:paraId="68954A43" w14:textId="77777777" w:rsidR="00294AAF" w:rsidRDefault="00294AAF" w:rsidP="00294AAF">
            <w:pPr>
              <w:ind w:firstLine="0"/>
              <w:rPr>
                <w:ins w:id="7280" w:author="Okot" w:date="2020-01-02T13:17:00Z"/>
              </w:rPr>
            </w:pPr>
            <w:ins w:id="7281" w:author="Okot" w:date="2020-01-02T13:17:00Z">
              <w:r>
                <w:t>(1-4).1.2.1.1. Okno modalne z formularzem zostaje zamknięte.</w:t>
              </w:r>
            </w:ins>
          </w:p>
          <w:p w14:paraId="424ECA4D" w14:textId="77777777" w:rsidR="00294AAF" w:rsidRDefault="00294AAF" w:rsidP="00294AAF">
            <w:pPr>
              <w:ind w:firstLine="0"/>
              <w:rPr>
                <w:ins w:id="7282" w:author="Okot" w:date="2020-01-02T13:17:00Z"/>
              </w:rPr>
            </w:pPr>
            <w:ins w:id="7283" w:author="Okot" w:date="2020-01-02T13:17:00Z">
              <w:r>
                <w:t>(1-4).1.2.1.2. Powrót do podstrony „Posiłki”.</w:t>
              </w:r>
            </w:ins>
          </w:p>
          <w:p w14:paraId="63B3BD45" w14:textId="77777777" w:rsidR="00294AAF" w:rsidRDefault="00294AAF" w:rsidP="00294AAF">
            <w:pPr>
              <w:ind w:firstLine="0"/>
              <w:rPr>
                <w:ins w:id="7284" w:author="Okot" w:date="2020-01-02T13:17:00Z"/>
              </w:rPr>
            </w:pPr>
            <w:ins w:id="7285" w:author="Okot" w:date="2020-01-02T13:17:00Z">
              <w:r>
                <w:t>(1-4).1.2.2. Użytkownik rezygnuje z akcji.</w:t>
              </w:r>
            </w:ins>
          </w:p>
          <w:p w14:paraId="0170DCFB" w14:textId="6A20344E" w:rsidR="00294AAF" w:rsidRDefault="000B2B3D" w:rsidP="00294AAF">
            <w:pPr>
              <w:ind w:firstLine="0"/>
              <w:rPr>
                <w:ins w:id="7286" w:author="Okot" w:date="2020-01-02T13:17:00Z"/>
              </w:rPr>
            </w:pPr>
            <w:ins w:id="7287" w:author="Okot" w:date="2020-01-02T13:17:00Z">
              <w:r>
                <w:t>(1-4).1.2.2.1. Powrót do pkt</w:t>
              </w:r>
              <w:r w:rsidR="00294AAF">
                <w:t> (1-4).</w:t>
              </w:r>
            </w:ins>
          </w:p>
          <w:p w14:paraId="3D9FB5FF" w14:textId="790495DF" w:rsidR="00294AAF" w:rsidRDefault="00294AAF" w:rsidP="00294AAF">
            <w:pPr>
              <w:ind w:firstLine="0"/>
              <w:rPr>
                <w:ins w:id="7288" w:author="Okot" w:date="2020-01-02T13:23:00Z"/>
              </w:rPr>
            </w:pPr>
            <w:ins w:id="7289" w:author="Okot" w:date="2020-01-02T14:45:00Z">
              <w:r>
                <w:t xml:space="preserve"> </w:t>
              </w:r>
            </w:ins>
            <w:ins w:id="7290" w:author="Okot" w:date="2020-01-02T13:18:00Z">
              <w:r>
                <w:t>(1-4).2. Użytkownik nacisnął przycisk „</w:t>
              </w:r>
            </w:ins>
            <w:ins w:id="7291" w:author="Okot" w:date="2020-01-20T20:02:00Z">
              <w:r w:rsidR="00E9692C">
                <w:t xml:space="preserve">Nie znalazłeś produktu? </w:t>
              </w:r>
            </w:ins>
            <w:ins w:id="7292" w:author="Okot" w:date="2020-01-02T13:18:00Z">
              <w:r>
                <w:t>Dodaj produkt spoza bazy”.</w:t>
              </w:r>
            </w:ins>
          </w:p>
          <w:p w14:paraId="29F91FE2" w14:textId="1D4AC3EB" w:rsidR="00294AAF" w:rsidRDefault="00294AAF" w:rsidP="00294AAF">
            <w:pPr>
              <w:ind w:firstLine="0"/>
              <w:rPr>
                <w:ins w:id="7293" w:author="Okot" w:date="2020-01-02T13:18:00Z"/>
              </w:rPr>
            </w:pPr>
            <w:ins w:id="7294" w:author="Okot" w:date="2020-01-02T13:23:00Z">
              <w:r>
                <w:t>(1-4).2.1. Niezapisane dane zostają utracone.</w:t>
              </w:r>
            </w:ins>
          </w:p>
          <w:p w14:paraId="5F6423A8" w14:textId="45B520C3" w:rsidR="00294AAF" w:rsidRDefault="00294AAF" w:rsidP="00294AAF">
            <w:pPr>
              <w:ind w:firstLine="0"/>
              <w:rPr>
                <w:ins w:id="7295" w:author="Okot" w:date="2020-01-02T13:23:00Z"/>
              </w:rPr>
            </w:pPr>
            <w:ins w:id="7296" w:author="Okot" w:date="2020-01-02T13:18:00Z">
              <w:r>
                <w:t>(1-4).2.</w:t>
              </w:r>
            </w:ins>
            <w:ins w:id="7297" w:author="Okot" w:date="2020-01-02T13:24:00Z">
              <w:r>
                <w:t>2</w:t>
              </w:r>
            </w:ins>
            <w:ins w:id="7298" w:author="Okot" w:date="2020-01-02T13:18:00Z">
              <w:r>
                <w:t xml:space="preserve">. Kontynuuj do </w:t>
              </w:r>
            </w:ins>
            <w:ins w:id="7299" w:author="Okot" w:date="2020-01-20T20:02:00Z">
              <w:r w:rsidR="00E9692C">
                <w:t xml:space="preserve">pkt 1 </w:t>
              </w:r>
            </w:ins>
            <w:ins w:id="7300" w:author="Okot" w:date="2020-01-02T13:18:00Z">
              <w:r>
                <w:t>PU0</w:t>
              </w:r>
            </w:ins>
            <w:ins w:id="7301" w:author="Okot" w:date="2020-01-02T13:19:00Z">
              <w:r>
                <w:t>4</w:t>
              </w:r>
            </w:ins>
            <w:ins w:id="7302" w:author="Okot" w:date="2020-01-21T14:02:00Z">
              <w:r w:rsidR="0083058E">
                <w:t>5</w:t>
              </w:r>
            </w:ins>
            <w:ins w:id="7303" w:author="Okot" w:date="2020-01-02T13:19:00Z">
              <w:r>
                <w:t>.</w:t>
              </w:r>
            </w:ins>
          </w:p>
          <w:p w14:paraId="374EA09F" w14:textId="77AC59AC" w:rsidR="00294AAF" w:rsidRDefault="00294AAF" w:rsidP="00294AAF">
            <w:pPr>
              <w:ind w:firstLine="0"/>
              <w:rPr>
                <w:ins w:id="7304" w:author="Okot" w:date="2020-01-02T13:17:00Z"/>
              </w:rPr>
            </w:pPr>
            <w:ins w:id="7305" w:author="Okot" w:date="2020-01-02T13:23:00Z">
              <w:r>
                <w:t>(1-4).3. Użytkownik nacisnął przycisk „Dodaj kolejny produkt”</w:t>
              </w:r>
            </w:ins>
          </w:p>
          <w:p w14:paraId="0DAEE18D" w14:textId="74603143" w:rsidR="00294AAF" w:rsidRDefault="00294AAF" w:rsidP="00294AAF">
            <w:pPr>
              <w:ind w:firstLine="0"/>
              <w:rPr>
                <w:ins w:id="7306" w:author="Okot" w:date="2020-01-02T13:17:00Z"/>
              </w:rPr>
            </w:pPr>
            <w:ins w:id="7307" w:author="Okot" w:date="2020-01-02T14:38:00Z">
              <w:r>
                <w:t>(1-4).3.</w:t>
              </w:r>
            </w:ins>
            <w:ins w:id="7308" w:author="Okot" w:date="2020-01-02T13:17:00Z">
              <w:r>
                <w:t>1. </w:t>
              </w:r>
            </w:ins>
            <w:ins w:id="7309" w:author="Okot" w:date="2020-01-02T13:48:00Z">
              <w:r>
                <w:t>Pojawia się kolejny wiersz formularza</w:t>
              </w:r>
            </w:ins>
            <w:ins w:id="7310" w:author="Okot" w:date="2020-01-02T13:17:00Z">
              <w:r>
                <w:t>.</w:t>
              </w:r>
            </w:ins>
          </w:p>
          <w:p w14:paraId="090FA0EA" w14:textId="004E41AF" w:rsidR="00294AAF" w:rsidRDefault="00294AAF" w:rsidP="00294AAF">
            <w:pPr>
              <w:ind w:firstLine="0"/>
              <w:rPr>
                <w:ins w:id="7311" w:author="Okot" w:date="2020-01-20T20:37:00Z"/>
              </w:rPr>
            </w:pPr>
            <w:ins w:id="7312" w:author="Okot" w:date="2020-01-02T14:39:00Z">
              <w:r>
                <w:t>(1-4).3.</w:t>
              </w:r>
            </w:ins>
            <w:ins w:id="7313" w:author="Okot" w:date="2020-01-02T13:17:00Z">
              <w:r w:rsidR="000B2B3D">
                <w:t>2. Powrót do pkt</w:t>
              </w:r>
              <w:r>
                <w:t xml:space="preserve"> 2.</w:t>
              </w:r>
            </w:ins>
          </w:p>
          <w:p w14:paraId="400A13A2" w14:textId="3FDBC0EA" w:rsidR="006A3083" w:rsidRDefault="006A3083" w:rsidP="00294AAF">
            <w:pPr>
              <w:ind w:firstLine="0"/>
              <w:rPr>
                <w:ins w:id="7314" w:author="Okot" w:date="2020-01-20T20:39:00Z"/>
              </w:rPr>
            </w:pPr>
            <w:ins w:id="7315" w:author="Okot" w:date="2020-01-20T20:37:00Z">
              <w:r>
                <w:t xml:space="preserve">1.3. Przekierowanie ze scenariusza alternatywnego 6.2. </w:t>
              </w:r>
            </w:ins>
            <w:ins w:id="7316" w:author="Okot" w:date="2020-01-20T20:38:00Z">
              <w:r>
                <w:t>PU036.</w:t>
              </w:r>
            </w:ins>
          </w:p>
          <w:p w14:paraId="4CB9811C" w14:textId="73E4859E" w:rsidR="00D91D3D" w:rsidRDefault="00D91D3D" w:rsidP="00294AAF">
            <w:pPr>
              <w:ind w:firstLine="0"/>
              <w:rPr>
                <w:ins w:id="7317" w:author="Okot" w:date="2020-01-20T20:40:00Z"/>
              </w:rPr>
            </w:pPr>
            <w:ins w:id="7318" w:author="Okot" w:date="2020-01-20T20:39:00Z">
              <w:r>
                <w:t xml:space="preserve">1.3.1. </w:t>
              </w:r>
            </w:ins>
            <w:ins w:id="7319" w:author="Okot" w:date="2020-01-20T20:40:00Z">
              <w:r>
                <w:t xml:space="preserve">System </w:t>
              </w:r>
            </w:ins>
            <w:ins w:id="7320" w:author="Okot" w:date="2020-01-20T20:39:00Z">
              <w:r>
                <w:t>odczytuje przekazywanego ID i wagi</w:t>
              </w:r>
            </w:ins>
            <w:ins w:id="7321" w:author="Okot" w:date="2020-01-20T20:40:00Z">
              <w:r>
                <w:t xml:space="preserve"> produktu.</w:t>
              </w:r>
            </w:ins>
          </w:p>
          <w:p w14:paraId="20E6E667" w14:textId="38595984" w:rsidR="00D91D3D" w:rsidRDefault="00D91D3D" w:rsidP="00294AAF">
            <w:pPr>
              <w:ind w:firstLine="0"/>
              <w:rPr>
                <w:ins w:id="7322" w:author="Okot" w:date="2020-01-20T20:40:00Z"/>
              </w:rPr>
            </w:pPr>
            <w:ins w:id="7323" w:author="Okot" w:date="2020-01-20T20:40:00Z">
              <w:r>
                <w:t xml:space="preserve">1.3.2. </w:t>
              </w:r>
              <w:r w:rsidR="006121DA">
                <w:t>System wypełnia formularz na podstawie odczytanych danych.</w:t>
              </w:r>
            </w:ins>
          </w:p>
          <w:p w14:paraId="56CC01E1" w14:textId="2BD556EF" w:rsidR="006121DA" w:rsidRDefault="006121DA" w:rsidP="00294AAF">
            <w:pPr>
              <w:ind w:firstLine="0"/>
              <w:rPr>
                <w:ins w:id="7324" w:author="Okot" w:date="2020-01-02T14:45:00Z"/>
              </w:rPr>
            </w:pPr>
            <w:ins w:id="7325" w:author="Okot" w:date="2020-01-20T20:40:00Z">
              <w:r>
                <w:lastRenderedPageBreak/>
                <w:t xml:space="preserve">1.3.3. Przejście do pkt </w:t>
              </w:r>
            </w:ins>
            <w:ins w:id="7326" w:author="Okot" w:date="2020-01-20T20:41:00Z">
              <w:r>
                <w:t>4.</w:t>
              </w:r>
            </w:ins>
          </w:p>
          <w:p w14:paraId="3B3BF768" w14:textId="77777777" w:rsidR="00294AAF" w:rsidRDefault="00294AAF" w:rsidP="00294AAF">
            <w:pPr>
              <w:ind w:firstLine="0"/>
              <w:rPr>
                <w:ins w:id="7327" w:author="Okot" w:date="2020-01-02T14:45:00Z"/>
              </w:rPr>
            </w:pPr>
            <w:ins w:id="7328" w:author="Okot" w:date="2020-01-02T14:45:00Z">
              <w:r>
                <w:t>5.1.Użytkownik nie wybrał produktu.</w:t>
              </w:r>
            </w:ins>
          </w:p>
          <w:p w14:paraId="06A1D1C7" w14:textId="7F15DCD2" w:rsidR="00294AAF" w:rsidRDefault="00294AAF" w:rsidP="00294AAF">
            <w:pPr>
              <w:ind w:firstLine="0"/>
              <w:rPr>
                <w:ins w:id="7329" w:author="Okot" w:date="2020-01-02T14:45:00Z"/>
              </w:rPr>
            </w:pPr>
            <w:ins w:id="7330" w:author="Okot" w:date="2020-01-02T14:45:00Z">
              <w:r>
                <w:t>5.1.1. Wyświetlony zostaje stosowny komunikat błędu.</w:t>
              </w:r>
            </w:ins>
          </w:p>
          <w:p w14:paraId="7629C373" w14:textId="40AF7354" w:rsidR="00294AAF" w:rsidRDefault="000B2B3D" w:rsidP="00294AAF">
            <w:pPr>
              <w:ind w:firstLine="0"/>
              <w:rPr>
                <w:ins w:id="7331" w:author="Okot" w:date="2020-01-02T13:17:00Z"/>
              </w:rPr>
            </w:pPr>
            <w:ins w:id="7332" w:author="Okot" w:date="2020-01-02T14:45:00Z">
              <w:r>
                <w:t>5.1.2. Powrót do pkt</w:t>
              </w:r>
              <w:r w:rsidR="00294AAF">
                <w:t xml:space="preserve"> 3.</w:t>
              </w:r>
            </w:ins>
          </w:p>
          <w:p w14:paraId="379CD772" w14:textId="2C17420D" w:rsidR="00294AAF" w:rsidRDefault="00294AAF" w:rsidP="00294AAF">
            <w:pPr>
              <w:ind w:firstLine="0"/>
              <w:rPr>
                <w:ins w:id="7333" w:author="Okot" w:date="2020-01-02T13:17:00Z"/>
              </w:rPr>
            </w:pPr>
            <w:ins w:id="7334" w:author="Okot" w:date="2020-01-02T13:17:00Z">
              <w:r>
                <w:t>5.2(a) Użytkownik nie uzupełnił pola „Waga”.</w:t>
              </w:r>
            </w:ins>
          </w:p>
          <w:p w14:paraId="17021139" w14:textId="28BEDFE2" w:rsidR="00294AAF" w:rsidRDefault="00294AAF" w:rsidP="00294AAF">
            <w:pPr>
              <w:ind w:firstLine="0"/>
              <w:rPr>
                <w:ins w:id="7335" w:author="Okot" w:date="2020-01-02T13:17:00Z"/>
              </w:rPr>
            </w:pPr>
            <w:ins w:id="7336" w:author="Okot" w:date="2020-01-02T13:17:00Z">
              <w:r>
                <w:t>5.2(b) Użytkownik wprowadził błędne dane do pola „Waga”.</w:t>
              </w:r>
            </w:ins>
          </w:p>
          <w:p w14:paraId="455B8542" w14:textId="77777777" w:rsidR="00294AAF" w:rsidRDefault="00294AAF" w:rsidP="00294AAF">
            <w:pPr>
              <w:ind w:firstLine="0"/>
              <w:rPr>
                <w:ins w:id="7337" w:author="Okot" w:date="2020-01-02T13:17:00Z"/>
              </w:rPr>
            </w:pPr>
            <w:ins w:id="7338" w:author="Okot" w:date="2020-01-02T13:17:00Z">
              <w:r>
                <w:t>5.2.1. Wyświetlony zostaje stosowny komunikat błędu.</w:t>
              </w:r>
            </w:ins>
          </w:p>
          <w:p w14:paraId="65016A3D" w14:textId="593BA8BF" w:rsidR="00294AAF" w:rsidRDefault="000B2B3D" w:rsidP="00294AAF">
            <w:pPr>
              <w:ind w:firstLine="0"/>
              <w:rPr>
                <w:ins w:id="7339" w:author="Okot" w:date="2020-01-02T12:06:00Z"/>
              </w:rPr>
            </w:pPr>
            <w:ins w:id="7340" w:author="Okot" w:date="2020-01-02T13:17:00Z">
              <w:r>
                <w:t>5.2.2. Powrót do pkt</w:t>
              </w:r>
              <w:r w:rsidR="00294AAF">
                <w:t xml:space="preserve"> 3.</w:t>
              </w:r>
            </w:ins>
          </w:p>
        </w:tc>
      </w:tr>
    </w:tbl>
    <w:p w14:paraId="16812E54" w14:textId="3274C872" w:rsidR="00E9692C" w:rsidRDefault="00E9692C">
      <w:pPr>
        <w:spacing w:after="160" w:line="259" w:lineRule="auto"/>
        <w:ind w:firstLine="0"/>
        <w:jc w:val="left"/>
        <w:rPr>
          <w:ins w:id="7341" w:author="Okot" w:date="2020-01-20T20:07:00Z"/>
        </w:rPr>
      </w:pPr>
    </w:p>
    <w:p w14:paraId="20E4343D" w14:textId="0E13B650" w:rsidR="00AB45FA" w:rsidRDefault="0083058E" w:rsidP="00AB45FA">
      <w:pPr>
        <w:ind w:firstLine="0"/>
        <w:rPr>
          <w:ins w:id="7342" w:author="Okot" w:date="2020-01-02T13:20:00Z"/>
        </w:rPr>
      </w:pPr>
      <w:ins w:id="7343" w:author="Okot" w:date="2020-01-02T13:20:00Z">
        <w:r>
          <w:t>Tabela 4.45</w:t>
        </w:r>
        <w:r w:rsidR="001E6692">
          <w:t>.</w:t>
        </w:r>
        <w:r w:rsidR="00AB45FA">
          <w:t> </w:t>
        </w:r>
      </w:ins>
    </w:p>
    <w:p w14:paraId="425A6512" w14:textId="02819998" w:rsidR="00AB45FA" w:rsidRDefault="00AB45FA">
      <w:pPr>
        <w:ind w:firstLine="0"/>
        <w:rPr>
          <w:ins w:id="7344" w:author="Okot" w:date="2020-01-02T12:06:00Z"/>
        </w:rPr>
        <w:pPrChange w:id="7345" w:author="Okot" w:date="2020-01-02T13:20:00Z">
          <w:pPr>
            <w:spacing w:after="160" w:line="259" w:lineRule="auto"/>
            <w:ind w:firstLine="0"/>
            <w:jc w:val="left"/>
          </w:pPr>
        </w:pPrChange>
      </w:pPr>
      <w:ins w:id="7346" w:author="Okot" w:date="2020-01-02T13:20:00Z">
        <w:r>
          <w:t>Opis scenariusza przypadku użycia „Do</w:t>
        </w:r>
        <w:r w:rsidR="007E0FEE">
          <w:t>danie produktu nieistniej</w:t>
        </w:r>
      </w:ins>
      <w:ins w:id="7347" w:author="Okot" w:date="2020-01-02T13:49:00Z">
        <w:r w:rsidR="007E0FEE">
          <w:t>ącego w bazie</w:t>
        </w:r>
      </w:ins>
      <w:ins w:id="7348" w:author="Okot" w:date="2020-01-02T13:20:00Z">
        <w:r>
          <w:t>”.</w:t>
        </w:r>
      </w:ins>
    </w:p>
    <w:tbl>
      <w:tblPr>
        <w:tblStyle w:val="Tabela-Siatka"/>
        <w:tblW w:w="0" w:type="auto"/>
        <w:tblLook w:val="04A0" w:firstRow="1" w:lastRow="0" w:firstColumn="1" w:lastColumn="0" w:noHBand="0" w:noVBand="1"/>
      </w:tblPr>
      <w:tblGrid>
        <w:gridCol w:w="3397"/>
        <w:gridCol w:w="5664"/>
      </w:tblGrid>
      <w:tr w:rsidR="00E075C7" w14:paraId="3CC0B5D0" w14:textId="77777777" w:rsidTr="00385ED4">
        <w:trPr>
          <w:ins w:id="7349" w:author="Okot" w:date="2020-01-02T12:06:00Z"/>
        </w:trPr>
        <w:tc>
          <w:tcPr>
            <w:tcW w:w="3397" w:type="dxa"/>
          </w:tcPr>
          <w:p w14:paraId="774C904E" w14:textId="77777777" w:rsidR="00E075C7" w:rsidRPr="006076CC" w:rsidRDefault="00E075C7" w:rsidP="00385ED4">
            <w:pPr>
              <w:ind w:firstLine="0"/>
              <w:rPr>
                <w:ins w:id="7350" w:author="Okot" w:date="2020-01-02T12:06:00Z"/>
                <w:b/>
              </w:rPr>
            </w:pPr>
            <w:ins w:id="7351" w:author="Okot" w:date="2020-01-02T12:06:00Z">
              <w:r w:rsidRPr="006076CC">
                <w:rPr>
                  <w:b/>
                </w:rPr>
                <w:t>Nazwa</w:t>
              </w:r>
            </w:ins>
          </w:p>
        </w:tc>
        <w:tc>
          <w:tcPr>
            <w:tcW w:w="5664" w:type="dxa"/>
          </w:tcPr>
          <w:p w14:paraId="4F48F3E0" w14:textId="05642F87" w:rsidR="00E075C7" w:rsidRPr="001E6692" w:rsidRDefault="00485BFC">
            <w:pPr>
              <w:ind w:firstLine="0"/>
              <w:rPr>
                <w:ins w:id="7352" w:author="Okot" w:date="2020-01-02T12:06:00Z"/>
                <w:b/>
                <w:i/>
                <w:rPrChange w:id="7353" w:author="Okot" w:date="2020-01-02T13:20:00Z">
                  <w:rPr>
                    <w:ins w:id="7354" w:author="Okot" w:date="2020-01-02T12:06:00Z"/>
                  </w:rPr>
                </w:rPrChange>
              </w:rPr>
            </w:pPr>
            <w:ins w:id="7355" w:author="Okot" w:date="2020-01-02T12:06:00Z">
              <w:r>
                <w:rPr>
                  <w:b/>
                  <w:i/>
                </w:rPr>
                <w:t>PU04</w:t>
              </w:r>
              <w:r w:rsidR="0083058E">
                <w:rPr>
                  <w:b/>
                  <w:i/>
                </w:rPr>
                <w:t>5</w:t>
              </w:r>
              <w:r w:rsidR="00E075C7" w:rsidRPr="001E6692">
                <w:rPr>
                  <w:b/>
                  <w:i/>
                  <w:rPrChange w:id="7356" w:author="Okot" w:date="2020-01-02T13:20:00Z">
                    <w:rPr/>
                  </w:rPrChange>
                </w:rPr>
                <w:t>:</w:t>
              </w:r>
            </w:ins>
            <w:ins w:id="7357" w:author="Okot" w:date="2020-01-02T13:20:00Z">
              <w:r w:rsidR="007E0FEE">
                <w:rPr>
                  <w:b/>
                  <w:i/>
                </w:rPr>
                <w:t xml:space="preserve"> Dodanie produktu nieistniej</w:t>
              </w:r>
            </w:ins>
            <w:ins w:id="7358" w:author="Okot" w:date="2020-01-02T13:49:00Z">
              <w:r w:rsidR="007E0FEE">
                <w:rPr>
                  <w:b/>
                  <w:i/>
                </w:rPr>
                <w:t>ącego w bazie</w:t>
              </w:r>
            </w:ins>
          </w:p>
        </w:tc>
      </w:tr>
      <w:tr w:rsidR="00E075C7" w14:paraId="26CFB869" w14:textId="77777777" w:rsidTr="00385ED4">
        <w:trPr>
          <w:ins w:id="7359" w:author="Okot" w:date="2020-01-02T12:06:00Z"/>
        </w:trPr>
        <w:tc>
          <w:tcPr>
            <w:tcW w:w="3397" w:type="dxa"/>
          </w:tcPr>
          <w:p w14:paraId="480BB372" w14:textId="77777777" w:rsidR="00E075C7" w:rsidRPr="006076CC" w:rsidRDefault="00E075C7" w:rsidP="00385ED4">
            <w:pPr>
              <w:ind w:firstLine="0"/>
              <w:rPr>
                <w:ins w:id="7360" w:author="Okot" w:date="2020-01-02T12:06:00Z"/>
                <w:b/>
              </w:rPr>
            </w:pPr>
            <w:ins w:id="7361" w:author="Okot" w:date="2020-01-02T12:06:00Z">
              <w:r w:rsidRPr="006076CC">
                <w:rPr>
                  <w:b/>
                </w:rPr>
                <w:t>Opis</w:t>
              </w:r>
            </w:ins>
          </w:p>
        </w:tc>
        <w:tc>
          <w:tcPr>
            <w:tcW w:w="5664" w:type="dxa"/>
          </w:tcPr>
          <w:p w14:paraId="03EFEFD0" w14:textId="5CE09396" w:rsidR="00E075C7" w:rsidRDefault="00154DF0" w:rsidP="00385ED4">
            <w:pPr>
              <w:ind w:firstLine="0"/>
              <w:rPr>
                <w:ins w:id="7362" w:author="Okot" w:date="2020-01-02T12:06:00Z"/>
              </w:rPr>
            </w:pPr>
            <w:ins w:id="7363" w:author="Okot" w:date="2020-01-02T13:28:00Z">
              <w:r>
                <w:t>Przypadek użycia pozwala użytkownikowi dodać do posiłku zjedzony produkt, który nie istnieje w bazie danych.</w:t>
              </w:r>
            </w:ins>
          </w:p>
        </w:tc>
      </w:tr>
      <w:tr w:rsidR="00D27BCE" w14:paraId="29E82708" w14:textId="77777777" w:rsidTr="00385ED4">
        <w:trPr>
          <w:ins w:id="7364" w:author="Okot" w:date="2020-01-02T12:06:00Z"/>
        </w:trPr>
        <w:tc>
          <w:tcPr>
            <w:tcW w:w="3397" w:type="dxa"/>
          </w:tcPr>
          <w:p w14:paraId="09E25051" w14:textId="77777777" w:rsidR="00D27BCE" w:rsidRPr="006076CC" w:rsidRDefault="00D27BCE" w:rsidP="00D27BCE">
            <w:pPr>
              <w:ind w:firstLine="0"/>
              <w:rPr>
                <w:ins w:id="7365" w:author="Okot" w:date="2020-01-02T12:06:00Z"/>
                <w:b/>
              </w:rPr>
            </w:pPr>
            <w:ins w:id="7366" w:author="Okot" w:date="2020-01-02T12:06:00Z">
              <w:r w:rsidRPr="006076CC">
                <w:rPr>
                  <w:b/>
                </w:rPr>
                <w:t>Warunki początkowe</w:t>
              </w:r>
            </w:ins>
          </w:p>
        </w:tc>
        <w:tc>
          <w:tcPr>
            <w:tcW w:w="5664" w:type="dxa"/>
          </w:tcPr>
          <w:p w14:paraId="4A2FE16E" w14:textId="1DE0D051" w:rsidR="00D27BCE" w:rsidRDefault="00D27BCE">
            <w:pPr>
              <w:ind w:firstLine="0"/>
              <w:rPr>
                <w:ins w:id="7367" w:author="Okot" w:date="2020-01-02T12:06:00Z"/>
              </w:rPr>
            </w:pPr>
            <w:ins w:id="7368" w:author="Okot" w:date="2020-01-20T20:07:00Z">
              <w:r>
                <w:t>Użytkownik poprawnie zrealizował PU002 i wybrał opcję „Dodaj produkt spoza bazy danych” w pkt 2 PU04</w:t>
              </w:r>
            </w:ins>
            <w:ins w:id="7369" w:author="Okot" w:date="2020-01-21T14:02:00Z">
              <w:r w:rsidR="0083058E">
                <w:t>3</w:t>
              </w:r>
            </w:ins>
            <w:ins w:id="7370" w:author="Okot" w:date="2020-01-20T20:07:00Z">
              <w:r>
                <w:t>.</w:t>
              </w:r>
            </w:ins>
          </w:p>
        </w:tc>
      </w:tr>
      <w:tr w:rsidR="00D27BCE" w14:paraId="0BD9585B" w14:textId="77777777" w:rsidTr="00385ED4">
        <w:trPr>
          <w:ins w:id="7371" w:author="Okot" w:date="2020-01-02T12:06:00Z"/>
        </w:trPr>
        <w:tc>
          <w:tcPr>
            <w:tcW w:w="3397" w:type="dxa"/>
          </w:tcPr>
          <w:p w14:paraId="4A2E313A" w14:textId="77777777" w:rsidR="00D27BCE" w:rsidRPr="006076CC" w:rsidRDefault="00D27BCE" w:rsidP="00D27BCE">
            <w:pPr>
              <w:ind w:firstLine="0"/>
              <w:rPr>
                <w:ins w:id="7372" w:author="Okot" w:date="2020-01-02T12:06:00Z"/>
                <w:b/>
              </w:rPr>
            </w:pPr>
            <w:ins w:id="7373" w:author="Okot" w:date="2020-01-02T12:06:00Z">
              <w:r w:rsidRPr="006076CC">
                <w:rPr>
                  <w:b/>
                </w:rPr>
                <w:t>Inicjacja</w:t>
              </w:r>
            </w:ins>
          </w:p>
        </w:tc>
        <w:tc>
          <w:tcPr>
            <w:tcW w:w="5664" w:type="dxa"/>
          </w:tcPr>
          <w:p w14:paraId="6923574F" w14:textId="1C86A5F8" w:rsidR="00D27BCE" w:rsidRDefault="00D27BCE">
            <w:pPr>
              <w:ind w:firstLine="0"/>
              <w:rPr>
                <w:ins w:id="7374" w:author="Okot" w:date="2020-01-02T12:06:00Z"/>
              </w:rPr>
            </w:pPr>
            <w:ins w:id="7375" w:author="Okot" w:date="2020-01-02T13:30:00Z">
              <w:r>
                <w:t xml:space="preserve">Użytkownik nacisnął </w:t>
              </w:r>
            </w:ins>
            <w:ins w:id="7376" w:author="Okot" w:date="2020-01-02T13:31:00Z">
              <w:r>
                <w:t>„Dodaj produkt spoza bazy” w trakcie realizacji PU04</w:t>
              </w:r>
            </w:ins>
            <w:ins w:id="7377" w:author="Okot" w:date="2020-01-21T14:02:00Z">
              <w:r w:rsidR="0083058E">
                <w:t>3</w:t>
              </w:r>
            </w:ins>
            <w:ins w:id="7378" w:author="Okot" w:date="2020-01-20T20:08:00Z">
              <w:r>
                <w:t xml:space="preserve"> lub „Nie znalazłeś produktu? Dodaj produkt spoza bazy” podczas realizacji PU04</w:t>
              </w:r>
            </w:ins>
            <w:ins w:id="7379" w:author="Okot" w:date="2020-01-21T14:02:00Z">
              <w:r w:rsidR="0083058E">
                <w:t>4</w:t>
              </w:r>
            </w:ins>
            <w:ins w:id="7380" w:author="Okot" w:date="2020-01-02T13:31:00Z">
              <w:r>
                <w:t>.</w:t>
              </w:r>
            </w:ins>
          </w:p>
        </w:tc>
      </w:tr>
      <w:tr w:rsidR="00D27BCE" w14:paraId="432717F8" w14:textId="77777777" w:rsidTr="00385ED4">
        <w:trPr>
          <w:ins w:id="7381" w:author="Okot" w:date="2020-01-02T12:06:00Z"/>
        </w:trPr>
        <w:tc>
          <w:tcPr>
            <w:tcW w:w="3397" w:type="dxa"/>
          </w:tcPr>
          <w:p w14:paraId="2C1F48B1" w14:textId="77777777" w:rsidR="00D27BCE" w:rsidRPr="006076CC" w:rsidRDefault="00D27BCE" w:rsidP="00D27BCE">
            <w:pPr>
              <w:ind w:firstLine="0"/>
              <w:rPr>
                <w:ins w:id="7382" w:author="Okot" w:date="2020-01-02T12:06:00Z"/>
                <w:b/>
              </w:rPr>
            </w:pPr>
            <w:ins w:id="7383" w:author="Okot" w:date="2020-01-02T12:06:00Z">
              <w:r w:rsidRPr="006076CC">
                <w:rPr>
                  <w:b/>
                </w:rPr>
                <w:t>Warunki końcowe</w:t>
              </w:r>
            </w:ins>
          </w:p>
        </w:tc>
        <w:tc>
          <w:tcPr>
            <w:tcW w:w="5664" w:type="dxa"/>
          </w:tcPr>
          <w:p w14:paraId="47347987" w14:textId="2C2710F3" w:rsidR="00D27BCE" w:rsidRDefault="00D27BCE">
            <w:pPr>
              <w:ind w:firstLine="0"/>
              <w:rPr>
                <w:ins w:id="7384" w:author="Okot" w:date="2020-01-02T12:06:00Z"/>
              </w:rPr>
            </w:pPr>
            <w:ins w:id="7385" w:author="Okot" w:date="2020-01-20T20:12:00Z">
              <w:r>
                <w:t>Rozpoczęcie realizacji</w:t>
              </w:r>
            </w:ins>
            <w:ins w:id="7386" w:author="Okot" w:date="2020-01-20T20:11:00Z">
              <w:r>
                <w:t xml:space="preserve"> PU03</w:t>
              </w:r>
            </w:ins>
            <w:ins w:id="7387" w:author="Okot" w:date="2020-01-21T14:02:00Z">
              <w:r w:rsidR="0083058E">
                <w:t>5</w:t>
              </w:r>
            </w:ins>
            <w:ins w:id="7388" w:author="Okot" w:date="2020-01-20T20:11:00Z">
              <w:r>
                <w:t xml:space="preserve"> </w:t>
              </w:r>
            </w:ins>
            <w:ins w:id="7389" w:author="Okot" w:date="2020-01-20T20:10:00Z">
              <w:r>
                <w:t>lub PU04</w:t>
              </w:r>
            </w:ins>
            <w:ins w:id="7390" w:author="Okot" w:date="2020-01-21T14:03:00Z">
              <w:r w:rsidR="0083058E">
                <w:t>6</w:t>
              </w:r>
            </w:ins>
          </w:p>
        </w:tc>
      </w:tr>
      <w:tr w:rsidR="00D27BCE" w14:paraId="4EF9E322" w14:textId="77777777" w:rsidTr="00385ED4">
        <w:trPr>
          <w:ins w:id="7391" w:author="Okot" w:date="2020-01-02T12:06:00Z"/>
        </w:trPr>
        <w:tc>
          <w:tcPr>
            <w:tcW w:w="3397" w:type="dxa"/>
          </w:tcPr>
          <w:p w14:paraId="4DCF5C76" w14:textId="77777777" w:rsidR="00D27BCE" w:rsidRPr="006076CC" w:rsidRDefault="00D27BCE" w:rsidP="00D27BCE">
            <w:pPr>
              <w:ind w:firstLine="0"/>
              <w:rPr>
                <w:ins w:id="7392" w:author="Okot" w:date="2020-01-02T12:06:00Z"/>
                <w:b/>
              </w:rPr>
            </w:pPr>
            <w:ins w:id="7393" w:author="Okot" w:date="2020-01-02T12:06:00Z">
              <w:r w:rsidRPr="006076CC">
                <w:rPr>
                  <w:b/>
                </w:rPr>
                <w:t>Scenariusz główny</w:t>
              </w:r>
            </w:ins>
          </w:p>
        </w:tc>
        <w:tc>
          <w:tcPr>
            <w:tcW w:w="5664" w:type="dxa"/>
          </w:tcPr>
          <w:p w14:paraId="63EB0623" w14:textId="1D70E4CC" w:rsidR="00D27BCE" w:rsidRDefault="00D27BCE" w:rsidP="00D27BCE">
            <w:pPr>
              <w:ind w:firstLine="0"/>
              <w:rPr>
                <w:ins w:id="7394" w:author="Okot" w:date="2020-01-02T13:59:00Z"/>
              </w:rPr>
            </w:pPr>
            <w:ins w:id="7395" w:author="Okot" w:date="2020-01-02T13:32:00Z">
              <w:r>
                <w:t>1.</w:t>
              </w:r>
            </w:ins>
            <w:ins w:id="7396" w:author="Okot" w:date="2020-01-02T13:35:00Z">
              <w:r>
                <w:t xml:space="preserve"> </w:t>
              </w:r>
            </w:ins>
            <w:ins w:id="7397" w:author="Okot" w:date="2020-01-02T13:58:00Z">
              <w:r>
                <w:t xml:space="preserve">Pojawia się formularz wyboru z przyciskami </w:t>
              </w:r>
            </w:ins>
            <w:ins w:id="7398" w:author="Okot" w:date="2020-01-02T13:59:00Z">
              <w:r>
                <w:t>„Dodaj produkt do bazy” oraz „</w:t>
              </w:r>
            </w:ins>
            <w:ins w:id="7399" w:author="Okot" w:date="2020-01-02T14:00:00Z">
              <w:r>
                <w:t>Dodaj jednorazowo</w:t>
              </w:r>
            </w:ins>
            <w:ins w:id="7400" w:author="Okot" w:date="2020-01-02T14:02:00Z">
              <w:r>
                <w:t xml:space="preserve"> (z dekompozycją)</w:t>
              </w:r>
            </w:ins>
            <w:ins w:id="7401" w:author="Okot" w:date="2020-01-02T14:00:00Z">
              <w:r>
                <w:t>”</w:t>
              </w:r>
            </w:ins>
            <w:ins w:id="7402" w:author="Okot" w:date="2020-01-02T13:59:00Z">
              <w:r>
                <w:t>.</w:t>
              </w:r>
            </w:ins>
          </w:p>
          <w:p w14:paraId="55BECD36" w14:textId="3B537E66" w:rsidR="00D27BCE" w:rsidRDefault="00D27BCE" w:rsidP="00D27BCE">
            <w:pPr>
              <w:ind w:firstLine="0"/>
              <w:rPr>
                <w:ins w:id="7403" w:author="Okot" w:date="2020-01-02T14:01:00Z"/>
              </w:rPr>
            </w:pPr>
            <w:ins w:id="7404" w:author="Okot" w:date="2020-01-02T14:00:00Z">
              <w:r>
                <w:t xml:space="preserve">2. </w:t>
              </w:r>
            </w:ins>
            <w:ins w:id="7405" w:author="Okot" w:date="2020-01-02T14:01:00Z">
              <w:r>
                <w:t xml:space="preserve">Użytkownik </w:t>
              </w:r>
            </w:ins>
            <w:ins w:id="7406" w:author="Okot" w:date="2020-01-20T20:10:00Z">
              <w:r>
                <w:t xml:space="preserve">dokonuje </w:t>
              </w:r>
            </w:ins>
            <w:ins w:id="7407" w:author="Okot" w:date="2020-01-02T14:01:00Z">
              <w:r>
                <w:t>wyboru.</w:t>
              </w:r>
            </w:ins>
          </w:p>
          <w:p w14:paraId="0D24F0B1" w14:textId="3CE3DC12" w:rsidR="00D27BCE" w:rsidRDefault="00D27BCE" w:rsidP="00D27BCE">
            <w:pPr>
              <w:ind w:firstLine="0"/>
              <w:rPr>
                <w:ins w:id="7408" w:author="Okot" w:date="2020-01-02T13:58:00Z"/>
              </w:rPr>
            </w:pPr>
            <w:ins w:id="7409" w:author="Okot" w:date="2020-01-20T20:14:00Z">
              <w:r>
                <w:t xml:space="preserve">2.1. </w:t>
              </w:r>
            </w:ins>
            <w:ins w:id="7410" w:author="Okot" w:date="2020-01-20T20:15:00Z">
              <w:r>
                <w:t>Przejście do pkt 1</w:t>
              </w:r>
              <w:r w:rsidR="0083058E">
                <w:t xml:space="preserve"> PU035</w:t>
              </w:r>
              <w:r>
                <w:t>.</w:t>
              </w:r>
            </w:ins>
          </w:p>
          <w:p w14:paraId="4FED7CEE" w14:textId="47D13CF8" w:rsidR="00D27BCE" w:rsidRDefault="00D27BCE" w:rsidP="00D27BCE">
            <w:pPr>
              <w:ind w:firstLine="0"/>
              <w:rPr>
                <w:ins w:id="7411" w:author="Okot" w:date="2020-01-02T13:42:00Z"/>
              </w:rPr>
            </w:pPr>
            <w:ins w:id="7412" w:author="Okot" w:date="2020-01-20T20:15:00Z">
              <w:r>
                <w:t>lub</w:t>
              </w:r>
            </w:ins>
          </w:p>
          <w:p w14:paraId="271AECC4" w14:textId="6C1EE46C" w:rsidR="00D27BCE" w:rsidRDefault="00D27BCE">
            <w:pPr>
              <w:ind w:firstLine="0"/>
              <w:rPr>
                <w:ins w:id="7413" w:author="Okot" w:date="2020-01-02T12:06:00Z"/>
              </w:rPr>
            </w:pPr>
            <w:ins w:id="7414" w:author="Okot" w:date="2020-01-20T20:15:00Z">
              <w:r>
                <w:t>2.2</w:t>
              </w:r>
            </w:ins>
            <w:ins w:id="7415" w:author="Okot" w:date="2020-01-02T13:42:00Z">
              <w:r>
                <w:t xml:space="preserve">. </w:t>
              </w:r>
            </w:ins>
            <w:ins w:id="7416" w:author="Okot" w:date="2020-01-02T13:43:00Z">
              <w:r>
                <w:t>Przej</w:t>
              </w:r>
            </w:ins>
            <w:ins w:id="7417" w:author="Okot" w:date="2020-01-20T20:14:00Z">
              <w:r>
                <w:t>ście</w:t>
              </w:r>
            </w:ins>
            <w:ins w:id="7418" w:author="Okot" w:date="2020-01-20T20:15:00Z">
              <w:r>
                <w:t xml:space="preserve"> do pkt 1</w:t>
              </w:r>
            </w:ins>
            <w:ins w:id="7419" w:author="Okot" w:date="2020-01-20T20:14:00Z">
              <w:r>
                <w:t xml:space="preserve"> </w:t>
              </w:r>
            </w:ins>
            <w:ins w:id="7420" w:author="Okot" w:date="2020-01-02T13:44:00Z">
              <w:r>
                <w:t>PU04</w:t>
              </w:r>
            </w:ins>
            <w:ins w:id="7421" w:author="Okot" w:date="2020-01-20T16:04:00Z">
              <w:r w:rsidR="0083058E">
                <w:t>6</w:t>
              </w:r>
            </w:ins>
            <w:ins w:id="7422" w:author="Okot" w:date="2020-01-02T13:44:00Z">
              <w:r>
                <w:t>.</w:t>
              </w:r>
            </w:ins>
          </w:p>
        </w:tc>
      </w:tr>
      <w:tr w:rsidR="00D27BCE" w14:paraId="1051BC5B" w14:textId="77777777" w:rsidTr="00385ED4">
        <w:trPr>
          <w:trHeight w:val="54"/>
          <w:ins w:id="7423" w:author="Okot" w:date="2020-01-02T12:06:00Z"/>
        </w:trPr>
        <w:tc>
          <w:tcPr>
            <w:tcW w:w="3397" w:type="dxa"/>
          </w:tcPr>
          <w:p w14:paraId="638B7793" w14:textId="5D325D69" w:rsidR="00D27BCE" w:rsidRPr="006076CC" w:rsidRDefault="00D27BCE" w:rsidP="00D27BCE">
            <w:pPr>
              <w:ind w:firstLine="0"/>
              <w:rPr>
                <w:ins w:id="7424" w:author="Okot" w:date="2020-01-02T12:06:00Z"/>
                <w:b/>
              </w:rPr>
            </w:pPr>
            <w:ins w:id="7425" w:author="Okot" w:date="2020-01-02T12:06:00Z">
              <w:r w:rsidRPr="006076CC">
                <w:rPr>
                  <w:b/>
                </w:rPr>
                <w:t>Scenariusze alternatywne</w:t>
              </w:r>
            </w:ins>
          </w:p>
        </w:tc>
        <w:tc>
          <w:tcPr>
            <w:tcW w:w="5664" w:type="dxa"/>
          </w:tcPr>
          <w:p w14:paraId="0D95AC77" w14:textId="0DEA729B" w:rsidR="00D27BCE" w:rsidRDefault="00D27BCE" w:rsidP="00D27BCE">
            <w:pPr>
              <w:ind w:firstLine="0"/>
              <w:rPr>
                <w:ins w:id="7426" w:author="Okot" w:date="2020-01-02T13:37:00Z"/>
              </w:rPr>
            </w:pPr>
            <w:ins w:id="7427" w:author="Okot" w:date="2020-01-02T14:03:00Z">
              <w:r>
                <w:t>(</w:t>
              </w:r>
            </w:ins>
            <w:ins w:id="7428" w:author="Okot" w:date="2020-01-02T13:37:00Z">
              <w:r>
                <w:t>1</w:t>
              </w:r>
            </w:ins>
            <w:ins w:id="7429" w:author="Okot" w:date="2020-01-02T14:03:00Z">
              <w:r>
                <w:t>-2)</w:t>
              </w:r>
            </w:ins>
            <w:ins w:id="7430" w:author="Okot" w:date="2020-01-02T13:37:00Z">
              <w:r>
                <w:t>.1. Użytkownik używa przycisku do zamknięcia okna w trakcie.</w:t>
              </w:r>
            </w:ins>
          </w:p>
          <w:p w14:paraId="4205F9FE" w14:textId="675735F8" w:rsidR="00D27BCE" w:rsidRDefault="00D27BCE" w:rsidP="00D27BCE">
            <w:pPr>
              <w:ind w:firstLine="0"/>
              <w:rPr>
                <w:ins w:id="7431" w:author="Okot" w:date="2020-01-02T13:37:00Z"/>
              </w:rPr>
            </w:pPr>
            <w:ins w:id="7432" w:author="Okot" w:date="2020-01-02T14:03:00Z">
              <w:r>
                <w:lastRenderedPageBreak/>
                <w:t>(1-2)</w:t>
              </w:r>
            </w:ins>
            <w:ins w:id="7433" w:author="Okot" w:date="2020-01-02T13:37:00Z">
              <w:r>
                <w:t>1.1. Pojawia okno dialogowe służące do potwierdzenia zamknięcia okna bez zapisywania danych.</w:t>
              </w:r>
            </w:ins>
          </w:p>
          <w:p w14:paraId="7A5457EB" w14:textId="058DC4FE" w:rsidR="00D27BCE" w:rsidRDefault="00D27BCE" w:rsidP="00D27BCE">
            <w:pPr>
              <w:ind w:firstLine="0"/>
              <w:rPr>
                <w:ins w:id="7434" w:author="Okot" w:date="2020-01-02T13:37:00Z"/>
              </w:rPr>
            </w:pPr>
            <w:ins w:id="7435" w:author="Okot" w:date="2020-01-02T14:03:00Z">
              <w:r>
                <w:t>(1-2)</w:t>
              </w:r>
            </w:ins>
            <w:ins w:id="7436" w:author="Okot" w:date="2020-01-02T13:37:00Z">
              <w:r>
                <w:t>1.1.1. Użytkownik potwierdza zamknięcie okna.</w:t>
              </w:r>
            </w:ins>
          </w:p>
          <w:p w14:paraId="10BDB9A0" w14:textId="29AE11F3" w:rsidR="00D27BCE" w:rsidRDefault="00D27BCE" w:rsidP="00D27BCE">
            <w:pPr>
              <w:ind w:firstLine="0"/>
              <w:rPr>
                <w:ins w:id="7437" w:author="Okot" w:date="2020-01-02T13:37:00Z"/>
              </w:rPr>
            </w:pPr>
            <w:ins w:id="7438" w:author="Okot" w:date="2020-01-02T14:03:00Z">
              <w:r>
                <w:t>(</w:t>
              </w:r>
            </w:ins>
            <w:ins w:id="7439" w:author="Okot" w:date="2020-01-02T13:37:00Z">
              <w:r>
                <w:t>1</w:t>
              </w:r>
            </w:ins>
            <w:ins w:id="7440" w:author="Okot" w:date="2020-01-02T14:03:00Z">
              <w:r>
                <w:t>-2)</w:t>
              </w:r>
            </w:ins>
            <w:ins w:id="7441" w:author="Okot" w:date="2020-01-02T13:37:00Z">
              <w:r>
                <w:t>.1.</w:t>
              </w:r>
            </w:ins>
            <w:ins w:id="7442" w:author="Okot" w:date="2020-01-02T14:04:00Z">
              <w:r>
                <w:t>1.</w:t>
              </w:r>
            </w:ins>
            <w:ins w:id="7443" w:author="Okot" w:date="2020-01-02T13:37:00Z">
              <w:r>
                <w:t>1.1. Okno modalne z formularzem zostaje zamknięte.</w:t>
              </w:r>
            </w:ins>
          </w:p>
          <w:p w14:paraId="5986EE4A" w14:textId="3256967A" w:rsidR="00D27BCE" w:rsidRDefault="00D27BCE" w:rsidP="00D27BCE">
            <w:pPr>
              <w:ind w:firstLine="0"/>
              <w:rPr>
                <w:ins w:id="7444" w:author="Okot" w:date="2020-01-02T13:37:00Z"/>
              </w:rPr>
            </w:pPr>
            <w:ins w:id="7445" w:author="Okot" w:date="2020-01-02T14:05:00Z">
              <w:r>
                <w:t>(</w:t>
              </w:r>
            </w:ins>
            <w:ins w:id="7446" w:author="Okot" w:date="2020-01-02T13:37:00Z">
              <w:r>
                <w:t>1</w:t>
              </w:r>
            </w:ins>
            <w:ins w:id="7447" w:author="Okot" w:date="2020-01-02T14:05:00Z">
              <w:r>
                <w:t>-2)</w:t>
              </w:r>
            </w:ins>
            <w:ins w:id="7448" w:author="Okot" w:date="2020-01-02T13:37:00Z">
              <w:r>
                <w:t>.1.</w:t>
              </w:r>
            </w:ins>
            <w:ins w:id="7449" w:author="Okot" w:date="2020-01-02T14:05:00Z">
              <w:r>
                <w:t>1</w:t>
              </w:r>
            </w:ins>
            <w:ins w:id="7450" w:author="Okot" w:date="2020-01-02T13:37:00Z">
              <w:r>
                <w:t>.</w:t>
              </w:r>
            </w:ins>
            <w:ins w:id="7451" w:author="Okot" w:date="2020-01-02T14:05:00Z">
              <w:r>
                <w:t>1</w:t>
              </w:r>
            </w:ins>
            <w:ins w:id="7452" w:author="Okot" w:date="2020-01-02T13:37:00Z">
              <w:r>
                <w:t>.2. Powrót do podstrony „Po</w:t>
              </w:r>
            </w:ins>
            <w:ins w:id="7453" w:author="Okot" w:date="2020-01-02T13:39:00Z">
              <w:r>
                <w:t>siłki</w:t>
              </w:r>
            </w:ins>
            <w:ins w:id="7454" w:author="Okot" w:date="2020-01-02T13:37:00Z">
              <w:r>
                <w:t>”.</w:t>
              </w:r>
            </w:ins>
          </w:p>
          <w:p w14:paraId="28706B72" w14:textId="11A46122" w:rsidR="00D27BCE" w:rsidRDefault="00D27BCE" w:rsidP="00D27BCE">
            <w:pPr>
              <w:ind w:firstLine="0"/>
              <w:rPr>
                <w:ins w:id="7455" w:author="Okot" w:date="2020-01-02T13:37:00Z"/>
              </w:rPr>
            </w:pPr>
            <w:ins w:id="7456" w:author="Okot" w:date="2020-01-02T14:06:00Z">
              <w:r>
                <w:t>(</w:t>
              </w:r>
            </w:ins>
            <w:ins w:id="7457" w:author="Okot" w:date="2020-01-02T13:37:00Z">
              <w:r>
                <w:t>1</w:t>
              </w:r>
            </w:ins>
            <w:ins w:id="7458" w:author="Okot" w:date="2020-01-02T14:06:00Z">
              <w:r>
                <w:t>-2)</w:t>
              </w:r>
            </w:ins>
            <w:ins w:id="7459" w:author="Okot" w:date="2020-01-02T13:37:00Z">
              <w:r>
                <w:t>.1.1.2. Użytkownik rezygnuje z akcji.</w:t>
              </w:r>
            </w:ins>
          </w:p>
          <w:p w14:paraId="787735A4" w14:textId="30D10EB6" w:rsidR="00D27BCE" w:rsidRDefault="00D27BCE">
            <w:pPr>
              <w:ind w:firstLine="0"/>
              <w:rPr>
                <w:ins w:id="7460" w:author="Okot" w:date="2020-01-02T12:06:00Z"/>
              </w:rPr>
            </w:pPr>
            <w:ins w:id="7461" w:author="Okot" w:date="2020-01-02T14:06:00Z">
              <w:r>
                <w:t>(</w:t>
              </w:r>
            </w:ins>
            <w:ins w:id="7462" w:author="Okot" w:date="2020-01-02T13:37:00Z">
              <w:r>
                <w:t>1</w:t>
              </w:r>
            </w:ins>
            <w:ins w:id="7463" w:author="Okot" w:date="2020-01-02T14:06:00Z">
              <w:r>
                <w:t>-2)</w:t>
              </w:r>
            </w:ins>
            <w:ins w:id="7464" w:author="Okot" w:date="2020-01-02T13:37:00Z">
              <w:r>
                <w:t xml:space="preserve">.1.1.2.1. Powrót do </w:t>
              </w:r>
            </w:ins>
            <w:ins w:id="7465" w:author="Okot" w:date="2020-01-20T20:16:00Z">
              <w:r w:rsidR="006C7DF1">
                <w:t>pkt (1-2)</w:t>
              </w:r>
            </w:ins>
            <w:ins w:id="7466" w:author="Okot" w:date="2020-01-02T13:40:00Z">
              <w:r>
                <w:t>.</w:t>
              </w:r>
            </w:ins>
            <w:ins w:id="7467" w:author="Okot" w:date="2020-01-02T13:44:00Z">
              <w:r>
                <w:t xml:space="preserve"> </w:t>
              </w:r>
            </w:ins>
          </w:p>
        </w:tc>
      </w:tr>
    </w:tbl>
    <w:p w14:paraId="27D6D23F" w14:textId="77777777" w:rsidR="00E075C7" w:rsidRDefault="00E075C7">
      <w:pPr>
        <w:spacing w:after="160" w:line="259" w:lineRule="auto"/>
        <w:ind w:firstLine="0"/>
        <w:jc w:val="left"/>
        <w:rPr>
          <w:ins w:id="7468" w:author="Okot" w:date="2020-01-02T14:08:00Z"/>
        </w:rPr>
      </w:pPr>
    </w:p>
    <w:p w14:paraId="075D15F7" w14:textId="06359F17" w:rsidR="00716CA1" w:rsidRDefault="00716CA1" w:rsidP="00716CA1">
      <w:pPr>
        <w:ind w:firstLine="0"/>
        <w:rPr>
          <w:ins w:id="7469" w:author="Okot" w:date="2020-01-02T14:08:00Z"/>
        </w:rPr>
      </w:pPr>
      <w:ins w:id="7470" w:author="Okot" w:date="2020-01-02T14:08:00Z">
        <w:r>
          <w:t>Tabela 4.4</w:t>
        </w:r>
      </w:ins>
      <w:ins w:id="7471" w:author="Okot" w:date="2020-01-02T14:09:00Z">
        <w:r w:rsidR="001D399B">
          <w:t>6</w:t>
        </w:r>
      </w:ins>
      <w:ins w:id="7472" w:author="Okot" w:date="2020-01-02T14:08:00Z">
        <w:r>
          <w:t>. </w:t>
        </w:r>
      </w:ins>
    </w:p>
    <w:p w14:paraId="538DF0D6" w14:textId="1D658305" w:rsidR="00716CA1" w:rsidRDefault="00716CA1">
      <w:pPr>
        <w:ind w:firstLine="0"/>
        <w:rPr>
          <w:ins w:id="7473" w:author="Okot" w:date="2020-01-02T12:06:00Z"/>
        </w:rPr>
        <w:pPrChange w:id="7474" w:author="Okot" w:date="2020-01-02T14:08:00Z">
          <w:pPr>
            <w:spacing w:after="160" w:line="259" w:lineRule="auto"/>
            <w:ind w:firstLine="0"/>
            <w:jc w:val="left"/>
          </w:pPr>
        </w:pPrChange>
      </w:pPr>
      <w:ins w:id="7475" w:author="Okot" w:date="2020-01-02T14:08:00Z">
        <w:r>
          <w:t>Opis scenariusza p</w:t>
        </w:r>
        <w:r w:rsidR="001B2AFA">
          <w:t>rzypadku użycia „Dodanie jednorazowe</w:t>
        </w:r>
        <w:r>
          <w:t>”.</w:t>
        </w:r>
      </w:ins>
    </w:p>
    <w:tbl>
      <w:tblPr>
        <w:tblStyle w:val="Tabela-Siatka"/>
        <w:tblW w:w="0" w:type="auto"/>
        <w:tblLook w:val="04A0" w:firstRow="1" w:lastRow="0" w:firstColumn="1" w:lastColumn="0" w:noHBand="0" w:noVBand="1"/>
      </w:tblPr>
      <w:tblGrid>
        <w:gridCol w:w="3397"/>
        <w:gridCol w:w="5664"/>
      </w:tblGrid>
      <w:tr w:rsidR="00E075C7" w14:paraId="2F398BE4" w14:textId="77777777" w:rsidTr="00385ED4">
        <w:trPr>
          <w:ins w:id="7476" w:author="Okot" w:date="2020-01-02T12:06:00Z"/>
        </w:trPr>
        <w:tc>
          <w:tcPr>
            <w:tcW w:w="3397" w:type="dxa"/>
          </w:tcPr>
          <w:p w14:paraId="4BBC4D6B" w14:textId="77777777" w:rsidR="00E075C7" w:rsidRPr="006076CC" w:rsidRDefault="00E075C7" w:rsidP="00385ED4">
            <w:pPr>
              <w:ind w:firstLine="0"/>
              <w:rPr>
                <w:ins w:id="7477" w:author="Okot" w:date="2020-01-02T12:06:00Z"/>
                <w:b/>
              </w:rPr>
            </w:pPr>
            <w:ins w:id="7478" w:author="Okot" w:date="2020-01-02T12:06:00Z">
              <w:r w:rsidRPr="006076CC">
                <w:rPr>
                  <w:b/>
                </w:rPr>
                <w:t>Nazwa</w:t>
              </w:r>
            </w:ins>
          </w:p>
        </w:tc>
        <w:tc>
          <w:tcPr>
            <w:tcW w:w="5664" w:type="dxa"/>
          </w:tcPr>
          <w:p w14:paraId="11F2EB4C" w14:textId="6F0D4DA4" w:rsidR="00E075C7" w:rsidRPr="00FE0F37" w:rsidRDefault="00485BFC">
            <w:pPr>
              <w:ind w:firstLine="0"/>
              <w:rPr>
                <w:ins w:id="7479" w:author="Okot" w:date="2020-01-02T12:06:00Z"/>
                <w:b/>
                <w:i/>
                <w:rPrChange w:id="7480" w:author="Okot" w:date="2020-01-02T14:19:00Z">
                  <w:rPr>
                    <w:ins w:id="7481" w:author="Okot" w:date="2020-01-02T12:06:00Z"/>
                  </w:rPr>
                </w:rPrChange>
              </w:rPr>
            </w:pPr>
            <w:ins w:id="7482" w:author="Okot" w:date="2020-01-02T12:06:00Z">
              <w:r>
                <w:rPr>
                  <w:b/>
                  <w:i/>
                </w:rPr>
                <w:t>PU04</w:t>
              </w:r>
            </w:ins>
            <w:ins w:id="7483" w:author="Okot" w:date="2020-01-21T14:03:00Z">
              <w:r w:rsidR="001D399B">
                <w:rPr>
                  <w:b/>
                  <w:i/>
                </w:rPr>
                <w:t>6</w:t>
              </w:r>
            </w:ins>
            <w:ins w:id="7484" w:author="Okot" w:date="2020-01-02T12:06:00Z">
              <w:r w:rsidR="00E075C7" w:rsidRPr="00FE0F37">
                <w:rPr>
                  <w:b/>
                  <w:i/>
                  <w:rPrChange w:id="7485" w:author="Okot" w:date="2020-01-02T14:19:00Z">
                    <w:rPr/>
                  </w:rPrChange>
                </w:rPr>
                <w:t>:</w:t>
              </w:r>
            </w:ins>
            <w:ins w:id="7486" w:author="Okot" w:date="2020-01-02T14:19:00Z">
              <w:r w:rsidR="00BE0292">
                <w:rPr>
                  <w:b/>
                  <w:i/>
                </w:rPr>
                <w:t xml:space="preserve"> Dodanie jednorazowe</w:t>
              </w:r>
            </w:ins>
          </w:p>
        </w:tc>
      </w:tr>
      <w:tr w:rsidR="00E075C7" w14:paraId="426EE509" w14:textId="77777777" w:rsidTr="00385ED4">
        <w:trPr>
          <w:ins w:id="7487" w:author="Okot" w:date="2020-01-02T12:06:00Z"/>
        </w:trPr>
        <w:tc>
          <w:tcPr>
            <w:tcW w:w="3397" w:type="dxa"/>
          </w:tcPr>
          <w:p w14:paraId="4DB87608" w14:textId="77777777" w:rsidR="00E075C7" w:rsidRPr="006076CC" w:rsidRDefault="00E075C7" w:rsidP="00385ED4">
            <w:pPr>
              <w:ind w:firstLine="0"/>
              <w:rPr>
                <w:ins w:id="7488" w:author="Okot" w:date="2020-01-02T12:06:00Z"/>
                <w:b/>
              </w:rPr>
            </w:pPr>
            <w:ins w:id="7489" w:author="Okot" w:date="2020-01-02T12:06:00Z">
              <w:r w:rsidRPr="006076CC">
                <w:rPr>
                  <w:b/>
                </w:rPr>
                <w:t>Opis</w:t>
              </w:r>
            </w:ins>
          </w:p>
        </w:tc>
        <w:tc>
          <w:tcPr>
            <w:tcW w:w="5664" w:type="dxa"/>
          </w:tcPr>
          <w:p w14:paraId="3894E055" w14:textId="39F934A5" w:rsidR="00E075C7" w:rsidRDefault="00BB4992">
            <w:pPr>
              <w:ind w:firstLine="0"/>
              <w:rPr>
                <w:ins w:id="7490" w:author="Okot" w:date="2020-01-02T12:06:00Z"/>
              </w:rPr>
            </w:pPr>
            <w:ins w:id="7491" w:author="Okot" w:date="2020-01-02T14:19:00Z">
              <w:r>
                <w:t>Przypadek użycia pozwala użytkownikowi dodać do posiłku zjedzony produkt, który nie istnieje w bazie danych</w:t>
              </w:r>
            </w:ins>
            <w:ins w:id="7492" w:author="Okot" w:date="2020-01-02T14:20:00Z">
              <w:r>
                <w:t>.</w:t>
              </w:r>
            </w:ins>
          </w:p>
        </w:tc>
      </w:tr>
      <w:tr w:rsidR="00E075C7" w14:paraId="4265DD57" w14:textId="77777777" w:rsidTr="00385ED4">
        <w:trPr>
          <w:ins w:id="7493" w:author="Okot" w:date="2020-01-02T12:06:00Z"/>
        </w:trPr>
        <w:tc>
          <w:tcPr>
            <w:tcW w:w="3397" w:type="dxa"/>
          </w:tcPr>
          <w:p w14:paraId="3355610A" w14:textId="77777777" w:rsidR="00E075C7" w:rsidRPr="006076CC" w:rsidRDefault="00E075C7" w:rsidP="00385ED4">
            <w:pPr>
              <w:ind w:firstLine="0"/>
              <w:rPr>
                <w:ins w:id="7494" w:author="Okot" w:date="2020-01-02T12:06:00Z"/>
                <w:b/>
              </w:rPr>
            </w:pPr>
            <w:ins w:id="7495" w:author="Okot" w:date="2020-01-02T12:06:00Z">
              <w:r w:rsidRPr="006076CC">
                <w:rPr>
                  <w:b/>
                </w:rPr>
                <w:t>Warunki początkowe</w:t>
              </w:r>
            </w:ins>
          </w:p>
        </w:tc>
        <w:tc>
          <w:tcPr>
            <w:tcW w:w="5664" w:type="dxa"/>
          </w:tcPr>
          <w:p w14:paraId="6D787D25" w14:textId="7F4FE49B" w:rsidR="00E075C7" w:rsidRDefault="00BB4992">
            <w:pPr>
              <w:ind w:firstLine="0"/>
              <w:rPr>
                <w:ins w:id="7496" w:author="Okot" w:date="2020-01-02T12:06:00Z"/>
              </w:rPr>
            </w:pPr>
            <w:ins w:id="7497" w:author="Okot" w:date="2020-01-02T14:20:00Z">
              <w:r>
                <w:t>Użytkownik poprawnie zrealizował PU002</w:t>
              </w:r>
            </w:ins>
            <w:ins w:id="7498" w:author="Okot" w:date="2020-01-20T20:17:00Z">
              <w:r w:rsidR="00B43087">
                <w:t xml:space="preserve"> i wybrał opcją „</w:t>
              </w:r>
              <w:r w:rsidR="001D399B">
                <w:t>Dodaj jednorazowo” w pkt 2 PU045</w:t>
              </w:r>
            </w:ins>
            <w:ins w:id="7499" w:author="Okot" w:date="2020-01-02T14:20:00Z">
              <w:r>
                <w:t>.</w:t>
              </w:r>
            </w:ins>
          </w:p>
        </w:tc>
      </w:tr>
      <w:tr w:rsidR="00E075C7" w14:paraId="27957BC4" w14:textId="77777777" w:rsidTr="00385ED4">
        <w:trPr>
          <w:ins w:id="7500" w:author="Okot" w:date="2020-01-02T12:06:00Z"/>
        </w:trPr>
        <w:tc>
          <w:tcPr>
            <w:tcW w:w="3397" w:type="dxa"/>
          </w:tcPr>
          <w:p w14:paraId="58E937D5" w14:textId="77777777" w:rsidR="00E075C7" w:rsidRPr="006076CC" w:rsidRDefault="00E075C7" w:rsidP="00385ED4">
            <w:pPr>
              <w:ind w:firstLine="0"/>
              <w:rPr>
                <w:ins w:id="7501" w:author="Okot" w:date="2020-01-02T12:06:00Z"/>
                <w:b/>
              </w:rPr>
            </w:pPr>
            <w:ins w:id="7502" w:author="Okot" w:date="2020-01-02T12:06:00Z">
              <w:r w:rsidRPr="006076CC">
                <w:rPr>
                  <w:b/>
                </w:rPr>
                <w:t>Inicjacja</w:t>
              </w:r>
            </w:ins>
          </w:p>
        </w:tc>
        <w:tc>
          <w:tcPr>
            <w:tcW w:w="5664" w:type="dxa"/>
          </w:tcPr>
          <w:p w14:paraId="060FCF6F" w14:textId="6726EFFD" w:rsidR="00E075C7" w:rsidRDefault="00BB4992">
            <w:pPr>
              <w:ind w:firstLine="0"/>
              <w:rPr>
                <w:ins w:id="7503" w:author="Okot" w:date="2020-01-02T12:06:00Z"/>
              </w:rPr>
            </w:pPr>
            <w:ins w:id="7504" w:author="Okot" w:date="2020-01-02T14:21:00Z">
              <w:r>
                <w:t>Użytkownik nacisnął „Dodaj</w:t>
              </w:r>
            </w:ins>
            <w:ins w:id="7505" w:author="Okot" w:date="2020-01-04T07:02:00Z">
              <w:r w:rsidR="00BE0292">
                <w:t xml:space="preserve"> jednorazowo</w:t>
              </w:r>
            </w:ins>
            <w:ins w:id="7506" w:author="Okot" w:date="2020-01-02T14:21:00Z">
              <w:r>
                <w:t xml:space="preserve">” w trakcie realizacji </w:t>
              </w:r>
            </w:ins>
            <w:ins w:id="7507" w:author="Okot" w:date="2020-01-20T20:18:00Z">
              <w:r w:rsidR="00026FED">
                <w:t xml:space="preserve">pkt 2 </w:t>
              </w:r>
            </w:ins>
            <w:ins w:id="7508" w:author="Okot" w:date="2020-01-02T14:21:00Z">
              <w:r>
                <w:t>PU04</w:t>
              </w:r>
            </w:ins>
            <w:ins w:id="7509" w:author="Okot" w:date="2020-01-16T16:57:00Z">
              <w:r w:rsidR="001D399B">
                <w:t>5</w:t>
              </w:r>
            </w:ins>
            <w:ins w:id="7510" w:author="Okot" w:date="2020-01-02T14:21:00Z">
              <w:r>
                <w:t>.</w:t>
              </w:r>
            </w:ins>
          </w:p>
        </w:tc>
      </w:tr>
      <w:tr w:rsidR="00E075C7" w14:paraId="0E118C53" w14:textId="77777777" w:rsidTr="00385ED4">
        <w:trPr>
          <w:ins w:id="7511" w:author="Okot" w:date="2020-01-02T12:06:00Z"/>
        </w:trPr>
        <w:tc>
          <w:tcPr>
            <w:tcW w:w="3397" w:type="dxa"/>
          </w:tcPr>
          <w:p w14:paraId="2CB9C8A6" w14:textId="77777777" w:rsidR="00E075C7" w:rsidRPr="006076CC" w:rsidRDefault="00E075C7" w:rsidP="00385ED4">
            <w:pPr>
              <w:ind w:firstLine="0"/>
              <w:rPr>
                <w:ins w:id="7512" w:author="Okot" w:date="2020-01-02T12:06:00Z"/>
                <w:b/>
              </w:rPr>
            </w:pPr>
            <w:ins w:id="7513" w:author="Okot" w:date="2020-01-02T12:06:00Z">
              <w:r w:rsidRPr="006076CC">
                <w:rPr>
                  <w:b/>
                </w:rPr>
                <w:t>Warunki końcowe</w:t>
              </w:r>
            </w:ins>
          </w:p>
        </w:tc>
        <w:tc>
          <w:tcPr>
            <w:tcW w:w="5664" w:type="dxa"/>
          </w:tcPr>
          <w:p w14:paraId="6E5355DA" w14:textId="3D0041E4" w:rsidR="00E075C7" w:rsidRDefault="00CB40DB" w:rsidP="00385ED4">
            <w:pPr>
              <w:ind w:firstLine="0"/>
              <w:rPr>
                <w:ins w:id="7514" w:author="Okot" w:date="2020-01-02T12:06:00Z"/>
              </w:rPr>
            </w:pPr>
            <w:ins w:id="7515" w:author="Okot" w:date="2020-01-20T20:18:00Z">
              <w:r>
                <w:t>Wyświetlony został komunikat informujący o poprawnym dodaniu produktu do posiłku.</w:t>
              </w:r>
            </w:ins>
          </w:p>
        </w:tc>
      </w:tr>
      <w:tr w:rsidR="00E075C7" w14:paraId="2B872D2C" w14:textId="77777777" w:rsidTr="00385ED4">
        <w:trPr>
          <w:ins w:id="7516" w:author="Okot" w:date="2020-01-02T12:06:00Z"/>
        </w:trPr>
        <w:tc>
          <w:tcPr>
            <w:tcW w:w="3397" w:type="dxa"/>
          </w:tcPr>
          <w:p w14:paraId="52411701" w14:textId="77777777" w:rsidR="00E075C7" w:rsidRPr="006076CC" w:rsidRDefault="00E075C7" w:rsidP="00385ED4">
            <w:pPr>
              <w:ind w:firstLine="0"/>
              <w:rPr>
                <w:ins w:id="7517" w:author="Okot" w:date="2020-01-02T12:06:00Z"/>
                <w:b/>
              </w:rPr>
            </w:pPr>
            <w:ins w:id="7518" w:author="Okot" w:date="2020-01-02T12:06:00Z">
              <w:r w:rsidRPr="006076CC">
                <w:rPr>
                  <w:b/>
                </w:rPr>
                <w:t>Scenariusz główny</w:t>
              </w:r>
            </w:ins>
          </w:p>
        </w:tc>
        <w:tc>
          <w:tcPr>
            <w:tcW w:w="5664" w:type="dxa"/>
          </w:tcPr>
          <w:p w14:paraId="6A1F6E39" w14:textId="7D88D352" w:rsidR="00E075C7" w:rsidRDefault="00E858CF" w:rsidP="00385ED4">
            <w:pPr>
              <w:ind w:firstLine="0"/>
              <w:rPr>
                <w:ins w:id="7519" w:author="Okot" w:date="2020-01-02T14:22:00Z"/>
              </w:rPr>
            </w:pPr>
            <w:ins w:id="7520" w:author="Okot" w:date="2020-01-02T14:21:00Z">
              <w:r>
                <w:t>1. W oknie modalnym zostaje w</w:t>
              </w:r>
            </w:ins>
            <w:ins w:id="7521" w:author="Okot" w:date="2020-01-02T14:22:00Z">
              <w:r>
                <w:t>yświetlony formularz dodawania produktu.</w:t>
              </w:r>
            </w:ins>
          </w:p>
          <w:p w14:paraId="6DEF4629" w14:textId="77777777" w:rsidR="00E858CF" w:rsidRDefault="00E858CF">
            <w:pPr>
              <w:ind w:firstLine="0"/>
              <w:rPr>
                <w:ins w:id="7522" w:author="Okot" w:date="2020-01-02T14:23:00Z"/>
              </w:rPr>
            </w:pPr>
            <w:ins w:id="7523" w:author="Okot" w:date="2020-01-02T14:22:00Z">
              <w:r>
                <w:t xml:space="preserve">2. Użytkownik </w:t>
              </w:r>
            </w:ins>
            <w:ins w:id="7524" w:author="Okot" w:date="2020-01-02T14:23:00Z">
              <w:r>
                <w:t>wypełnia formularz.</w:t>
              </w:r>
            </w:ins>
          </w:p>
          <w:p w14:paraId="5AFD0CC5" w14:textId="0BF83861" w:rsidR="00E858CF" w:rsidRDefault="00E858CF">
            <w:pPr>
              <w:ind w:firstLine="0"/>
              <w:rPr>
                <w:ins w:id="7525" w:author="Okot" w:date="2020-01-02T14:23:00Z"/>
              </w:rPr>
            </w:pPr>
            <w:ins w:id="7526" w:author="Okot" w:date="2020-01-02T14:23:00Z">
              <w:r>
                <w:t>3. Użytkownik naciska przycisk „Dodaj</w:t>
              </w:r>
            </w:ins>
            <w:ins w:id="7527" w:author="Okot" w:date="2020-01-02T14:25:00Z">
              <w:r w:rsidR="00AE1E0A">
                <w:t xml:space="preserve"> do posiłku</w:t>
              </w:r>
            </w:ins>
            <w:ins w:id="7528" w:author="Okot" w:date="2020-01-02T14:23:00Z">
              <w:r>
                <w:t>”.</w:t>
              </w:r>
            </w:ins>
          </w:p>
          <w:p w14:paraId="09223D48" w14:textId="77777777" w:rsidR="00E858CF" w:rsidRDefault="00E858CF">
            <w:pPr>
              <w:ind w:firstLine="0"/>
              <w:rPr>
                <w:ins w:id="7529" w:author="Okot" w:date="2020-01-02T14:26:00Z"/>
              </w:rPr>
            </w:pPr>
            <w:ins w:id="7530" w:author="Okot" w:date="2020-01-02T14:24:00Z">
              <w:r>
                <w:t xml:space="preserve">4. </w:t>
              </w:r>
            </w:ins>
            <w:ins w:id="7531" w:author="Okot" w:date="2020-01-02T14:25:00Z">
              <w:r w:rsidR="00AE1E0A">
                <w:t>System sprawdza poprawność przesyłanych danych.</w:t>
              </w:r>
            </w:ins>
          </w:p>
          <w:p w14:paraId="0B552DA3" w14:textId="11734FF1" w:rsidR="00CB40DB" w:rsidRPr="001949D1" w:rsidRDefault="00CB40DB" w:rsidP="00CB40DB">
            <w:pPr>
              <w:ind w:firstLine="0"/>
              <w:rPr>
                <w:ins w:id="7532" w:author="Okot" w:date="2020-01-20T20:19:00Z"/>
              </w:rPr>
            </w:pPr>
            <w:ins w:id="7533" w:author="Okot" w:date="2020-01-20T20:19:00Z">
              <w:r>
                <w:t xml:space="preserve">5. </w:t>
              </w:r>
              <w:r w:rsidRPr="001949D1">
                <w:t>Dane pożywienia zostają zapisane w bazie danych.</w:t>
              </w:r>
            </w:ins>
          </w:p>
          <w:p w14:paraId="5DC47126" w14:textId="01864864" w:rsidR="00CB40DB" w:rsidRPr="001949D1" w:rsidRDefault="00CB40DB" w:rsidP="00CB40DB">
            <w:pPr>
              <w:ind w:firstLine="0"/>
              <w:rPr>
                <w:ins w:id="7534" w:author="Okot" w:date="2020-01-20T20:19:00Z"/>
              </w:rPr>
            </w:pPr>
            <w:ins w:id="7535" w:author="Okot" w:date="2020-01-20T20:19:00Z">
              <w:r>
                <w:t>6</w:t>
              </w:r>
              <w:r w:rsidRPr="001949D1">
                <w:t>. System przelicz</w:t>
              </w:r>
              <w:r>
                <w:t>a</w:t>
              </w:r>
              <w:r w:rsidRPr="001949D1">
                <w:t xml:space="preserve"> zawartość składników odżywczych w dodanym pożywieniu.</w:t>
              </w:r>
            </w:ins>
          </w:p>
          <w:p w14:paraId="54359BB7" w14:textId="1CC81727" w:rsidR="00CB40DB" w:rsidRPr="001949D1" w:rsidRDefault="00CB40DB" w:rsidP="00CB40DB">
            <w:pPr>
              <w:ind w:firstLine="0"/>
              <w:rPr>
                <w:ins w:id="7536" w:author="Okot" w:date="2020-01-20T20:19:00Z"/>
              </w:rPr>
            </w:pPr>
            <w:ins w:id="7537" w:author="Okot" w:date="2020-01-20T20:19:00Z">
              <w:r>
                <w:t>7</w:t>
              </w:r>
              <w:r w:rsidRPr="001949D1">
                <w:t>. System dodaje kaloryczność wprowadzonego pożywienia do dotychczasowej kaloryczności wybranego posiłku.</w:t>
              </w:r>
            </w:ins>
          </w:p>
          <w:p w14:paraId="27A39E50" w14:textId="2C586C86" w:rsidR="00CB40DB" w:rsidRDefault="00CB40DB" w:rsidP="00CB40DB">
            <w:pPr>
              <w:ind w:firstLine="0"/>
              <w:rPr>
                <w:ins w:id="7538" w:author="Okot" w:date="2020-01-20T20:19:00Z"/>
              </w:rPr>
            </w:pPr>
            <w:ins w:id="7539" w:author="Okot" w:date="2020-01-20T20:19:00Z">
              <w:r>
                <w:lastRenderedPageBreak/>
                <w:t>8</w:t>
              </w:r>
              <w:r w:rsidRPr="001949D1">
                <w:t>. System dodaje kaloryczność oraz zawartość składników odżywczych we wprowadzonym pożywieniu do dotychczasowej dziennej kaloryczności oraz zawartości składników odżywczych.</w:t>
              </w:r>
            </w:ins>
          </w:p>
          <w:p w14:paraId="4AFD2CF1" w14:textId="06072854" w:rsidR="00CB40DB" w:rsidRDefault="00CB40DB" w:rsidP="00CB40DB">
            <w:pPr>
              <w:ind w:firstLine="0"/>
              <w:rPr>
                <w:ins w:id="7540" w:author="Okot" w:date="2020-01-20T20:19:00Z"/>
              </w:rPr>
            </w:pPr>
            <w:ins w:id="7541" w:author="Okot" w:date="2020-01-20T20:19:00Z">
              <w:r>
                <w:t>9. Zamknięcie okien modalnych.</w:t>
              </w:r>
            </w:ins>
          </w:p>
          <w:p w14:paraId="6DB1F722" w14:textId="11D19E44" w:rsidR="00CB40DB" w:rsidRPr="001949D1" w:rsidRDefault="00CB40DB" w:rsidP="00CB40DB">
            <w:pPr>
              <w:ind w:firstLine="0"/>
              <w:rPr>
                <w:ins w:id="7542" w:author="Okot" w:date="2020-01-20T20:19:00Z"/>
              </w:rPr>
            </w:pPr>
            <w:ins w:id="7543" w:author="Okot" w:date="2020-01-20T20:19:00Z">
              <w:r>
                <w:t>10. Powrót na podstronę „Posiłki”.</w:t>
              </w:r>
            </w:ins>
          </w:p>
          <w:p w14:paraId="5F62CE88" w14:textId="7A382FB7" w:rsidR="00CB40DB" w:rsidRPr="001949D1" w:rsidRDefault="00CB40DB" w:rsidP="00CB40DB">
            <w:pPr>
              <w:ind w:firstLine="0"/>
              <w:rPr>
                <w:ins w:id="7544" w:author="Okot" w:date="2020-01-20T20:19:00Z"/>
              </w:rPr>
            </w:pPr>
            <w:ins w:id="7545" w:author="Okot" w:date="2020-01-20T20:19:00Z">
              <w:r w:rsidRPr="001949D1">
                <w:t>1</w:t>
              </w:r>
              <w:r>
                <w:t>1</w:t>
              </w:r>
              <w:r w:rsidRPr="001949D1">
                <w:t>. System aktualizuje wyświetlane wartości kaloryczności, zawartości składników odżywczych, wykres dystrybucji makroskładników oraz tabelę posiłków.</w:t>
              </w:r>
            </w:ins>
          </w:p>
          <w:p w14:paraId="261C6CD0" w14:textId="797A9C15" w:rsidR="00AE1E0A" w:rsidRDefault="00CB40DB" w:rsidP="00CB40DB">
            <w:pPr>
              <w:ind w:firstLine="0"/>
              <w:rPr>
                <w:ins w:id="7546" w:author="Okot" w:date="2020-01-02T12:06:00Z"/>
              </w:rPr>
            </w:pPr>
            <w:ins w:id="7547" w:author="Okot" w:date="2020-01-20T20:19:00Z">
              <w:r w:rsidRPr="001949D1">
                <w:t>1</w:t>
              </w:r>
              <w:r>
                <w:t>2</w:t>
              </w:r>
              <w:r w:rsidRPr="001949D1">
                <w:t>. Wyświetlony został komunikat informujący o poprawnym dodaniu pożywienia do posiłku.</w:t>
              </w:r>
            </w:ins>
          </w:p>
        </w:tc>
      </w:tr>
      <w:tr w:rsidR="00E075C7" w14:paraId="1C5263F1" w14:textId="77777777" w:rsidTr="00385ED4">
        <w:trPr>
          <w:trHeight w:val="54"/>
          <w:ins w:id="7548" w:author="Okot" w:date="2020-01-02T12:06:00Z"/>
        </w:trPr>
        <w:tc>
          <w:tcPr>
            <w:tcW w:w="3397" w:type="dxa"/>
          </w:tcPr>
          <w:p w14:paraId="7BDCC101" w14:textId="38DFDA20" w:rsidR="00E075C7" w:rsidRPr="006076CC" w:rsidRDefault="00E075C7" w:rsidP="00385ED4">
            <w:pPr>
              <w:ind w:firstLine="0"/>
              <w:rPr>
                <w:ins w:id="7549" w:author="Okot" w:date="2020-01-02T12:06:00Z"/>
                <w:b/>
              </w:rPr>
            </w:pPr>
            <w:ins w:id="7550" w:author="Okot" w:date="2020-01-02T12:06:00Z">
              <w:r w:rsidRPr="006076CC">
                <w:rPr>
                  <w:b/>
                </w:rPr>
                <w:lastRenderedPageBreak/>
                <w:t>Scenariusze alternatywne</w:t>
              </w:r>
            </w:ins>
          </w:p>
        </w:tc>
        <w:tc>
          <w:tcPr>
            <w:tcW w:w="5664" w:type="dxa"/>
          </w:tcPr>
          <w:p w14:paraId="6CA469DF" w14:textId="577036FD" w:rsidR="00AE1E0A" w:rsidRDefault="00AE1E0A" w:rsidP="00AE1E0A">
            <w:pPr>
              <w:ind w:firstLine="0"/>
              <w:rPr>
                <w:ins w:id="7551" w:author="Okot" w:date="2020-01-02T14:27:00Z"/>
              </w:rPr>
            </w:pPr>
            <w:ins w:id="7552" w:author="Okot" w:date="2020-01-02T14:27:00Z">
              <w:r>
                <w:t>(1-3).1. Użytkownik używa przycisku do zamknięcia okna.</w:t>
              </w:r>
            </w:ins>
          </w:p>
          <w:p w14:paraId="7A7E7071" w14:textId="4E56D67E" w:rsidR="00AE1E0A" w:rsidRDefault="00AE1E0A" w:rsidP="00AE1E0A">
            <w:pPr>
              <w:ind w:firstLine="0"/>
              <w:rPr>
                <w:ins w:id="7553" w:author="Okot" w:date="2020-01-02T14:27:00Z"/>
              </w:rPr>
            </w:pPr>
            <w:ins w:id="7554" w:author="Okot" w:date="2020-01-02T14:27:00Z">
              <w:r>
                <w:t>(1-3).1.1. Pojawia okno dialogowe służące do potwierdzenia zamknięcia okna bez zapisywania danych.</w:t>
              </w:r>
            </w:ins>
          </w:p>
          <w:p w14:paraId="5FAC968F" w14:textId="71EA211A" w:rsidR="00AE1E0A" w:rsidRDefault="00AE1E0A" w:rsidP="00AE1E0A">
            <w:pPr>
              <w:ind w:firstLine="0"/>
              <w:rPr>
                <w:ins w:id="7555" w:author="Okot" w:date="2020-01-02T14:27:00Z"/>
              </w:rPr>
            </w:pPr>
            <w:ins w:id="7556" w:author="Okot" w:date="2020-01-02T14:27:00Z">
              <w:r>
                <w:t>(1-3).1.2.1. Użytkownik potwierdza zamknięcie okna.</w:t>
              </w:r>
            </w:ins>
          </w:p>
          <w:p w14:paraId="7B18E15C" w14:textId="5D0D4553" w:rsidR="00AE1E0A" w:rsidRDefault="00AE1E0A" w:rsidP="00AE1E0A">
            <w:pPr>
              <w:ind w:firstLine="0"/>
              <w:rPr>
                <w:ins w:id="7557" w:author="Okot" w:date="2020-01-02T14:27:00Z"/>
              </w:rPr>
            </w:pPr>
            <w:ins w:id="7558" w:author="Okot" w:date="2020-01-02T14:27:00Z">
              <w:r>
                <w:t>(1-3).1.2.1.1. Okno modalne z formularzem zostaje zamknięte.</w:t>
              </w:r>
            </w:ins>
          </w:p>
          <w:p w14:paraId="048A7877" w14:textId="2D9ECD08" w:rsidR="00AE1E0A" w:rsidRDefault="00AE1E0A" w:rsidP="00AE1E0A">
            <w:pPr>
              <w:ind w:firstLine="0"/>
              <w:rPr>
                <w:ins w:id="7559" w:author="Okot" w:date="2020-01-02T14:27:00Z"/>
              </w:rPr>
            </w:pPr>
            <w:ins w:id="7560" w:author="Okot" w:date="2020-01-02T14:27:00Z">
              <w:r>
                <w:t>(1-3).1.2.1.2. Powrót do podstrony „Posi</w:t>
              </w:r>
            </w:ins>
            <w:ins w:id="7561" w:author="Okot" w:date="2020-01-02T14:29:00Z">
              <w:r>
                <w:t>łki</w:t>
              </w:r>
            </w:ins>
            <w:ins w:id="7562" w:author="Okot" w:date="2020-01-02T14:27:00Z">
              <w:r>
                <w:t>”.</w:t>
              </w:r>
            </w:ins>
          </w:p>
          <w:p w14:paraId="4F3C3264" w14:textId="2A17C91D" w:rsidR="00AE1E0A" w:rsidRDefault="00AE1E0A" w:rsidP="00AE1E0A">
            <w:pPr>
              <w:ind w:firstLine="0"/>
              <w:rPr>
                <w:ins w:id="7563" w:author="Okot" w:date="2020-01-02T14:27:00Z"/>
              </w:rPr>
            </w:pPr>
            <w:ins w:id="7564" w:author="Okot" w:date="2020-01-02T14:27:00Z">
              <w:r>
                <w:t>(1-3).1.2.2. Użytkownik rezygnuje z akcji.</w:t>
              </w:r>
            </w:ins>
          </w:p>
          <w:p w14:paraId="5365F2E7" w14:textId="150F5354" w:rsidR="00AE1E0A" w:rsidRDefault="000B2B3D" w:rsidP="00AE1E0A">
            <w:pPr>
              <w:ind w:firstLine="0"/>
              <w:rPr>
                <w:ins w:id="7565" w:author="Okot" w:date="2020-01-02T14:27:00Z"/>
              </w:rPr>
            </w:pPr>
            <w:ins w:id="7566" w:author="Okot" w:date="2020-01-02T14:27:00Z">
              <w:r>
                <w:t>(1-3).1.2.2.1. Powrót do pkt</w:t>
              </w:r>
              <w:r w:rsidR="00AE1E0A">
                <w:t> (1-3).</w:t>
              </w:r>
            </w:ins>
          </w:p>
          <w:p w14:paraId="798CE315" w14:textId="77777777" w:rsidR="00E075C7" w:rsidRDefault="00597DEA" w:rsidP="00385ED4">
            <w:pPr>
              <w:ind w:firstLine="0"/>
              <w:rPr>
                <w:ins w:id="7567" w:author="Okot" w:date="2020-01-04T07:04:00Z"/>
              </w:rPr>
            </w:pPr>
            <w:ins w:id="7568" w:author="Okot" w:date="2020-01-02T14:29:00Z">
              <w:r>
                <w:t>2</w:t>
              </w:r>
              <w:r w:rsidR="00AE1E0A">
                <w:t>.1. Uż</w:t>
              </w:r>
              <w:r>
                <w:t xml:space="preserve">ytkownik korzysta z przycisku </w:t>
              </w:r>
            </w:ins>
            <w:ins w:id="7569" w:author="Okot" w:date="2020-01-02T14:30:00Z">
              <w:r>
                <w:t>„D</w:t>
              </w:r>
            </w:ins>
            <w:ins w:id="7570" w:author="Okot" w:date="2020-01-02T14:31:00Z">
              <w:r>
                <w:t>ekompozycja</w:t>
              </w:r>
            </w:ins>
            <w:ins w:id="7571" w:author="Okot" w:date="2020-01-02T14:32:00Z">
              <w:r>
                <w:t>”.</w:t>
              </w:r>
            </w:ins>
          </w:p>
          <w:p w14:paraId="5D240072" w14:textId="133AADCB" w:rsidR="00BE0292" w:rsidRDefault="00645B77" w:rsidP="00385ED4">
            <w:pPr>
              <w:ind w:firstLine="0"/>
              <w:rPr>
                <w:ins w:id="7572" w:author="Okot" w:date="2020-01-02T14:32:00Z"/>
              </w:rPr>
            </w:pPr>
            <w:ins w:id="7573" w:author="Okot" w:date="2020-01-04T07:04:00Z">
              <w:r>
                <w:t xml:space="preserve">2.1.1. Przejście do </w:t>
              </w:r>
            </w:ins>
            <w:ins w:id="7574" w:author="Okot" w:date="2020-01-20T20:19:00Z">
              <w:r w:rsidR="00CB40DB">
                <w:t xml:space="preserve">pkt 1 </w:t>
              </w:r>
            </w:ins>
            <w:ins w:id="7575" w:author="Okot" w:date="2020-01-04T07:04:00Z">
              <w:r>
                <w:t>PU04</w:t>
              </w:r>
            </w:ins>
            <w:ins w:id="7576" w:author="Okot" w:date="2020-01-21T14:03:00Z">
              <w:r w:rsidR="001D399B">
                <w:t>7</w:t>
              </w:r>
            </w:ins>
            <w:ins w:id="7577" w:author="Okot" w:date="2020-01-04T07:04:00Z">
              <w:r w:rsidR="00BE0292">
                <w:t>.</w:t>
              </w:r>
            </w:ins>
          </w:p>
          <w:p w14:paraId="1C0CC917" w14:textId="77777777" w:rsidR="005775A6" w:rsidRDefault="005775A6">
            <w:pPr>
              <w:ind w:firstLine="0"/>
              <w:rPr>
                <w:ins w:id="7578" w:author="Okot" w:date="2020-01-02T14:48:00Z"/>
              </w:rPr>
            </w:pPr>
            <w:ins w:id="7579" w:author="Okot" w:date="2020-01-02T14:47:00Z">
              <w:r>
                <w:t>4.1</w:t>
              </w:r>
            </w:ins>
            <w:ins w:id="7580" w:author="Okot" w:date="2020-01-02T14:48:00Z">
              <w:r>
                <w:t>(a)</w:t>
              </w:r>
            </w:ins>
            <w:ins w:id="7581" w:author="Okot" w:date="2020-01-02T14:47:00Z">
              <w:r>
                <w:t xml:space="preserve"> </w:t>
              </w:r>
            </w:ins>
            <w:ins w:id="7582" w:author="Okot" w:date="2020-01-02T14:48:00Z">
              <w:r>
                <w:t>Przesyłany formularz jest pusty.</w:t>
              </w:r>
            </w:ins>
          </w:p>
          <w:p w14:paraId="313F4DC0" w14:textId="77777777" w:rsidR="005775A6" w:rsidRDefault="005775A6">
            <w:pPr>
              <w:ind w:firstLine="0"/>
              <w:rPr>
                <w:ins w:id="7583" w:author="Okot" w:date="2020-01-02T14:48:00Z"/>
              </w:rPr>
            </w:pPr>
            <w:ins w:id="7584" w:author="Okot" w:date="2020-01-02T14:48:00Z">
              <w:r>
                <w:t>4.1(b) Nie wprowadzono nazwy produktu.</w:t>
              </w:r>
            </w:ins>
          </w:p>
          <w:p w14:paraId="4B48937C" w14:textId="14D56D22" w:rsidR="005775A6" w:rsidRDefault="005775A6" w:rsidP="005775A6">
            <w:pPr>
              <w:ind w:firstLine="0"/>
              <w:rPr>
                <w:ins w:id="7585" w:author="Okot" w:date="2020-01-02T14:48:00Z"/>
              </w:rPr>
            </w:pPr>
            <w:ins w:id="7586" w:author="Okot" w:date="2020-01-02T14:48:00Z">
              <w:r>
                <w:t>4.1.1.</w:t>
              </w:r>
            </w:ins>
            <w:ins w:id="7587" w:author="Okot" w:date="2020-01-02T14:49:00Z">
              <w:r>
                <w:t xml:space="preserve"> </w:t>
              </w:r>
            </w:ins>
            <w:ins w:id="7588" w:author="Okot" w:date="2020-01-02T14:48:00Z">
              <w:r>
                <w:t>Wyświetlony zostaje stosowny komunikat błędu.</w:t>
              </w:r>
            </w:ins>
          </w:p>
          <w:p w14:paraId="5EE54344" w14:textId="7E6A2532" w:rsidR="005775A6" w:rsidRDefault="005775A6">
            <w:pPr>
              <w:ind w:firstLine="0"/>
              <w:rPr>
                <w:ins w:id="7589" w:author="Okot" w:date="2020-01-02T12:06:00Z"/>
              </w:rPr>
            </w:pPr>
            <w:ins w:id="7590" w:author="Okot" w:date="2020-01-02T14:48:00Z">
              <w:r>
                <w:t>4.1.</w:t>
              </w:r>
            </w:ins>
            <w:ins w:id="7591" w:author="Okot" w:date="2020-01-02T14:49:00Z">
              <w:r>
                <w:t>2</w:t>
              </w:r>
            </w:ins>
            <w:ins w:id="7592" w:author="Okot" w:date="2020-01-02T14:48:00Z">
              <w:r w:rsidR="000B2B3D">
                <w:t>. Powrót do pkt</w:t>
              </w:r>
              <w:r>
                <w:t xml:space="preserve"> 2.</w:t>
              </w:r>
            </w:ins>
          </w:p>
        </w:tc>
      </w:tr>
    </w:tbl>
    <w:p w14:paraId="2AB3B891" w14:textId="64969B22" w:rsidR="00E075C7" w:rsidRDefault="00E075C7">
      <w:pPr>
        <w:spacing w:after="160" w:line="259" w:lineRule="auto"/>
        <w:ind w:firstLine="0"/>
        <w:jc w:val="left"/>
        <w:rPr>
          <w:ins w:id="7593" w:author="Okot" w:date="2020-01-04T07:00:00Z"/>
        </w:rPr>
      </w:pPr>
    </w:p>
    <w:p w14:paraId="669C236A" w14:textId="77777777" w:rsidR="00391EBC" w:rsidRDefault="00391EBC">
      <w:pPr>
        <w:spacing w:after="160" w:line="259" w:lineRule="auto"/>
        <w:ind w:firstLine="0"/>
        <w:jc w:val="left"/>
        <w:rPr>
          <w:ins w:id="7594" w:author="Okot" w:date="2020-01-20T20:41:00Z"/>
        </w:rPr>
      </w:pPr>
      <w:ins w:id="7595" w:author="Okot" w:date="2020-01-20T20:41:00Z">
        <w:r>
          <w:br w:type="page"/>
        </w:r>
      </w:ins>
    </w:p>
    <w:p w14:paraId="1356C31E" w14:textId="61E1A950" w:rsidR="001B2AFA" w:rsidRDefault="001B2AFA">
      <w:pPr>
        <w:spacing w:after="160" w:line="259" w:lineRule="auto"/>
        <w:ind w:firstLine="0"/>
        <w:jc w:val="left"/>
        <w:rPr>
          <w:ins w:id="7596" w:author="Okot" w:date="2020-01-04T07:00:00Z"/>
        </w:rPr>
      </w:pPr>
      <w:ins w:id="7597" w:author="Okot" w:date="2020-01-04T07:00:00Z">
        <w:r>
          <w:lastRenderedPageBreak/>
          <w:t>Tabela 4.4</w:t>
        </w:r>
      </w:ins>
      <w:ins w:id="7598" w:author="Okot" w:date="2020-01-16T16:57:00Z">
        <w:r w:rsidR="001D399B">
          <w:t>7</w:t>
        </w:r>
        <w:r w:rsidR="00645B77">
          <w:t>.</w:t>
        </w:r>
      </w:ins>
    </w:p>
    <w:p w14:paraId="14BC3555" w14:textId="1FD56374" w:rsidR="001B2AFA" w:rsidRDefault="001B2AFA" w:rsidP="001B2AFA">
      <w:pPr>
        <w:ind w:firstLine="0"/>
        <w:rPr>
          <w:ins w:id="7599" w:author="Okot" w:date="2020-01-04T07:00:00Z"/>
        </w:rPr>
      </w:pPr>
      <w:ins w:id="7600" w:author="Okot" w:date="2020-01-04T07:00:00Z">
        <w:r>
          <w:t>Opis scenariusza przypadku użycia „Dekompozycja”.</w:t>
        </w:r>
      </w:ins>
    </w:p>
    <w:tbl>
      <w:tblPr>
        <w:tblStyle w:val="Tabela-Siatka"/>
        <w:tblW w:w="0" w:type="auto"/>
        <w:tblLook w:val="04A0" w:firstRow="1" w:lastRow="0" w:firstColumn="1" w:lastColumn="0" w:noHBand="0" w:noVBand="1"/>
      </w:tblPr>
      <w:tblGrid>
        <w:gridCol w:w="3397"/>
        <w:gridCol w:w="5664"/>
      </w:tblGrid>
      <w:tr w:rsidR="00BE0292" w14:paraId="27A4DDE1" w14:textId="77777777" w:rsidTr="00696549">
        <w:trPr>
          <w:ins w:id="7601" w:author="Okot" w:date="2020-01-04T07:02:00Z"/>
        </w:trPr>
        <w:tc>
          <w:tcPr>
            <w:tcW w:w="3397" w:type="dxa"/>
          </w:tcPr>
          <w:p w14:paraId="6704B033" w14:textId="77777777" w:rsidR="00BE0292" w:rsidRPr="006076CC" w:rsidRDefault="00BE0292" w:rsidP="00696549">
            <w:pPr>
              <w:ind w:firstLine="0"/>
              <w:rPr>
                <w:ins w:id="7602" w:author="Okot" w:date="2020-01-04T07:02:00Z"/>
                <w:b/>
              </w:rPr>
            </w:pPr>
            <w:ins w:id="7603" w:author="Okot" w:date="2020-01-04T07:02:00Z">
              <w:r w:rsidRPr="006076CC">
                <w:rPr>
                  <w:b/>
                </w:rPr>
                <w:t>Nazwa</w:t>
              </w:r>
            </w:ins>
          </w:p>
        </w:tc>
        <w:tc>
          <w:tcPr>
            <w:tcW w:w="5664" w:type="dxa"/>
          </w:tcPr>
          <w:p w14:paraId="39E880E0" w14:textId="2F2AF03C" w:rsidR="00BE0292" w:rsidRPr="00BC07B0" w:rsidRDefault="00EF2407">
            <w:pPr>
              <w:ind w:firstLine="0"/>
              <w:rPr>
                <w:ins w:id="7604" w:author="Okot" w:date="2020-01-04T07:02:00Z"/>
                <w:b/>
                <w:i/>
              </w:rPr>
            </w:pPr>
            <w:ins w:id="7605" w:author="Okot" w:date="2020-01-04T07:02:00Z">
              <w:r>
                <w:rPr>
                  <w:b/>
                  <w:i/>
                </w:rPr>
                <w:t>PU04</w:t>
              </w:r>
            </w:ins>
            <w:ins w:id="7606" w:author="Okot" w:date="2020-01-20T20:20:00Z">
              <w:r w:rsidR="001D399B">
                <w:rPr>
                  <w:b/>
                  <w:i/>
                </w:rPr>
                <w:t>7</w:t>
              </w:r>
            </w:ins>
            <w:ins w:id="7607" w:author="Okot" w:date="2020-01-04T07:02:00Z">
              <w:r w:rsidR="00BE0292" w:rsidRPr="00BC07B0">
                <w:rPr>
                  <w:b/>
                  <w:i/>
                </w:rPr>
                <w:t>: Dekompozycja pożywienia</w:t>
              </w:r>
            </w:ins>
          </w:p>
        </w:tc>
      </w:tr>
      <w:tr w:rsidR="00BE0292" w14:paraId="1B6E07A9" w14:textId="77777777" w:rsidTr="00696549">
        <w:trPr>
          <w:ins w:id="7608" w:author="Okot" w:date="2020-01-04T07:02:00Z"/>
        </w:trPr>
        <w:tc>
          <w:tcPr>
            <w:tcW w:w="3397" w:type="dxa"/>
          </w:tcPr>
          <w:p w14:paraId="7AE0C5AB" w14:textId="77777777" w:rsidR="00BE0292" w:rsidRPr="006076CC" w:rsidRDefault="00BE0292" w:rsidP="00696549">
            <w:pPr>
              <w:ind w:firstLine="0"/>
              <w:rPr>
                <w:ins w:id="7609" w:author="Okot" w:date="2020-01-04T07:02:00Z"/>
                <w:b/>
              </w:rPr>
            </w:pPr>
            <w:ins w:id="7610" w:author="Okot" w:date="2020-01-04T07:02:00Z">
              <w:r w:rsidRPr="006076CC">
                <w:rPr>
                  <w:b/>
                </w:rPr>
                <w:t>Opis</w:t>
              </w:r>
            </w:ins>
          </w:p>
        </w:tc>
        <w:tc>
          <w:tcPr>
            <w:tcW w:w="5664" w:type="dxa"/>
          </w:tcPr>
          <w:p w14:paraId="1C0C3586" w14:textId="6D69BA22" w:rsidR="00BE0292" w:rsidRDefault="00BE0292">
            <w:pPr>
              <w:ind w:firstLine="0"/>
              <w:rPr>
                <w:ins w:id="7611" w:author="Okot" w:date="2020-01-04T07:02:00Z"/>
              </w:rPr>
            </w:pPr>
            <w:ins w:id="7612" w:author="Okot" w:date="2020-01-04T07:02:00Z">
              <w:r>
                <w:t xml:space="preserve">Przypadek użycia pozwala użytkownikowi </w:t>
              </w:r>
            </w:ins>
            <w:ins w:id="7613" w:author="Okot" w:date="2020-01-04T07:05:00Z">
              <w:r w:rsidR="00706FFE">
                <w:t>rozłożyć produkt nieistniejący w bazie na części składowe w celu lepszego określenia jego wartości odżywczej</w:t>
              </w:r>
            </w:ins>
            <w:ins w:id="7614" w:author="Okot" w:date="2020-01-04T07:02:00Z">
              <w:r>
                <w:t>.</w:t>
              </w:r>
            </w:ins>
          </w:p>
        </w:tc>
      </w:tr>
      <w:tr w:rsidR="00BE0292" w14:paraId="007C6555" w14:textId="77777777" w:rsidTr="00696549">
        <w:trPr>
          <w:ins w:id="7615" w:author="Okot" w:date="2020-01-04T07:02:00Z"/>
        </w:trPr>
        <w:tc>
          <w:tcPr>
            <w:tcW w:w="3397" w:type="dxa"/>
          </w:tcPr>
          <w:p w14:paraId="672897CA" w14:textId="77777777" w:rsidR="00BE0292" w:rsidRPr="006076CC" w:rsidRDefault="00BE0292" w:rsidP="00696549">
            <w:pPr>
              <w:ind w:firstLine="0"/>
              <w:rPr>
                <w:ins w:id="7616" w:author="Okot" w:date="2020-01-04T07:02:00Z"/>
                <w:b/>
              </w:rPr>
            </w:pPr>
            <w:ins w:id="7617" w:author="Okot" w:date="2020-01-04T07:02:00Z">
              <w:r w:rsidRPr="006076CC">
                <w:rPr>
                  <w:b/>
                </w:rPr>
                <w:t>Warunki początkowe</w:t>
              </w:r>
            </w:ins>
          </w:p>
        </w:tc>
        <w:tc>
          <w:tcPr>
            <w:tcW w:w="5664" w:type="dxa"/>
          </w:tcPr>
          <w:p w14:paraId="1B53FF78" w14:textId="7C43A59E" w:rsidR="00BE0292" w:rsidRDefault="00BE0292">
            <w:pPr>
              <w:ind w:firstLine="0"/>
              <w:rPr>
                <w:ins w:id="7618" w:author="Okot" w:date="2020-01-04T07:02:00Z"/>
              </w:rPr>
            </w:pPr>
            <w:ins w:id="7619" w:author="Okot" w:date="2020-01-04T07:02:00Z">
              <w:r>
                <w:t>Użytkownik poprawnie zrealizował PU002</w:t>
              </w:r>
            </w:ins>
            <w:ins w:id="7620" w:author="Okot" w:date="2020-01-20T20:20:00Z">
              <w:r w:rsidR="00CB40DB">
                <w:t xml:space="preserve"> i realizuje scenariusz alternatywny 2.1.</w:t>
              </w:r>
            </w:ins>
            <w:ins w:id="7621" w:author="Okot" w:date="2020-01-04T07:02:00Z">
              <w:r w:rsidR="00CB40DB">
                <w:t xml:space="preserve"> PU04</w:t>
              </w:r>
            </w:ins>
            <w:ins w:id="7622" w:author="Okot" w:date="2020-01-20T20:20:00Z">
              <w:r w:rsidR="001D399B">
                <w:t>6</w:t>
              </w:r>
            </w:ins>
            <w:ins w:id="7623" w:author="Okot" w:date="2020-01-04T07:02:00Z">
              <w:r>
                <w:t>.</w:t>
              </w:r>
            </w:ins>
          </w:p>
        </w:tc>
      </w:tr>
      <w:tr w:rsidR="00BE0292" w14:paraId="452B7587" w14:textId="77777777" w:rsidTr="00696549">
        <w:trPr>
          <w:ins w:id="7624" w:author="Okot" w:date="2020-01-04T07:02:00Z"/>
        </w:trPr>
        <w:tc>
          <w:tcPr>
            <w:tcW w:w="3397" w:type="dxa"/>
          </w:tcPr>
          <w:p w14:paraId="3F480CF9" w14:textId="77777777" w:rsidR="00BE0292" w:rsidRPr="006076CC" w:rsidRDefault="00BE0292" w:rsidP="00696549">
            <w:pPr>
              <w:ind w:firstLine="0"/>
              <w:rPr>
                <w:ins w:id="7625" w:author="Okot" w:date="2020-01-04T07:02:00Z"/>
                <w:b/>
              </w:rPr>
            </w:pPr>
            <w:ins w:id="7626" w:author="Okot" w:date="2020-01-04T07:02:00Z">
              <w:r w:rsidRPr="006076CC">
                <w:rPr>
                  <w:b/>
                </w:rPr>
                <w:t>Inicjacja</w:t>
              </w:r>
            </w:ins>
          </w:p>
        </w:tc>
        <w:tc>
          <w:tcPr>
            <w:tcW w:w="5664" w:type="dxa"/>
          </w:tcPr>
          <w:p w14:paraId="4A2694E8" w14:textId="02DF10A1" w:rsidR="00BE0292" w:rsidRDefault="00BE0292">
            <w:pPr>
              <w:ind w:firstLine="0"/>
              <w:rPr>
                <w:ins w:id="7627" w:author="Okot" w:date="2020-01-04T07:02:00Z"/>
              </w:rPr>
            </w:pPr>
            <w:ins w:id="7628" w:author="Okot" w:date="2020-01-04T07:02:00Z">
              <w:r>
                <w:t>Użytkownik nacisnął „</w:t>
              </w:r>
            </w:ins>
            <w:ins w:id="7629" w:author="Okot" w:date="2020-01-04T07:05:00Z">
              <w:r w:rsidR="00706FFE">
                <w:t>Dekompozycja</w:t>
              </w:r>
            </w:ins>
            <w:ins w:id="7630" w:author="Okot" w:date="2020-01-04T07:02:00Z">
              <w:r w:rsidR="00706FFE">
                <w:t xml:space="preserve">” </w:t>
              </w:r>
              <w:r>
                <w:t>w trakcie realizacji PU04</w:t>
              </w:r>
            </w:ins>
            <w:ins w:id="7631" w:author="Okot" w:date="2020-01-21T14:04:00Z">
              <w:r w:rsidR="001D399B">
                <w:t>6</w:t>
              </w:r>
            </w:ins>
            <w:ins w:id="7632" w:author="Okot" w:date="2020-01-04T07:02:00Z">
              <w:r>
                <w:t>.</w:t>
              </w:r>
            </w:ins>
          </w:p>
        </w:tc>
      </w:tr>
      <w:tr w:rsidR="00BE0292" w14:paraId="3E7082B9" w14:textId="77777777" w:rsidTr="00696549">
        <w:trPr>
          <w:ins w:id="7633" w:author="Okot" w:date="2020-01-04T07:02:00Z"/>
        </w:trPr>
        <w:tc>
          <w:tcPr>
            <w:tcW w:w="3397" w:type="dxa"/>
          </w:tcPr>
          <w:p w14:paraId="2F488F71" w14:textId="77777777" w:rsidR="00BE0292" w:rsidRPr="006076CC" w:rsidRDefault="00BE0292" w:rsidP="00696549">
            <w:pPr>
              <w:ind w:firstLine="0"/>
              <w:rPr>
                <w:ins w:id="7634" w:author="Okot" w:date="2020-01-04T07:02:00Z"/>
                <w:b/>
              </w:rPr>
            </w:pPr>
            <w:ins w:id="7635" w:author="Okot" w:date="2020-01-04T07:02:00Z">
              <w:r w:rsidRPr="006076CC">
                <w:rPr>
                  <w:b/>
                </w:rPr>
                <w:t>Warunki końcowe</w:t>
              </w:r>
            </w:ins>
          </w:p>
        </w:tc>
        <w:tc>
          <w:tcPr>
            <w:tcW w:w="5664" w:type="dxa"/>
          </w:tcPr>
          <w:p w14:paraId="0DB39BE6" w14:textId="6AD6189F" w:rsidR="00BE0292" w:rsidRDefault="003E6265">
            <w:pPr>
              <w:ind w:firstLine="0"/>
              <w:rPr>
                <w:ins w:id="7636" w:author="Okot" w:date="2020-01-04T07:02:00Z"/>
              </w:rPr>
            </w:pPr>
            <w:ins w:id="7637" w:author="Okot" w:date="2020-01-20T20:21:00Z">
              <w:r>
                <w:t>Wyświetlony został komunikat informujący o poprawnym dodaniu produktu do posiłku.</w:t>
              </w:r>
            </w:ins>
          </w:p>
        </w:tc>
      </w:tr>
      <w:tr w:rsidR="00BE0292" w14:paraId="048DDAAA" w14:textId="77777777" w:rsidTr="00696549">
        <w:trPr>
          <w:ins w:id="7638" w:author="Okot" w:date="2020-01-04T07:02:00Z"/>
        </w:trPr>
        <w:tc>
          <w:tcPr>
            <w:tcW w:w="3397" w:type="dxa"/>
          </w:tcPr>
          <w:p w14:paraId="7D53C793" w14:textId="77777777" w:rsidR="00BE0292" w:rsidRPr="006076CC" w:rsidRDefault="00BE0292" w:rsidP="00696549">
            <w:pPr>
              <w:ind w:firstLine="0"/>
              <w:rPr>
                <w:ins w:id="7639" w:author="Okot" w:date="2020-01-04T07:02:00Z"/>
                <w:b/>
              </w:rPr>
            </w:pPr>
            <w:ins w:id="7640" w:author="Okot" w:date="2020-01-04T07:02:00Z">
              <w:r w:rsidRPr="006076CC">
                <w:rPr>
                  <w:b/>
                </w:rPr>
                <w:t>Scenariusz główny</w:t>
              </w:r>
            </w:ins>
          </w:p>
        </w:tc>
        <w:tc>
          <w:tcPr>
            <w:tcW w:w="5664" w:type="dxa"/>
          </w:tcPr>
          <w:p w14:paraId="76DFD6F1" w14:textId="41093364" w:rsidR="00BE0292" w:rsidRDefault="00BE0292" w:rsidP="00BE0292">
            <w:pPr>
              <w:ind w:firstLine="0"/>
              <w:rPr>
                <w:ins w:id="7641" w:author="Okot" w:date="2020-01-04T07:03:00Z"/>
              </w:rPr>
            </w:pPr>
            <w:ins w:id="7642" w:author="Okot" w:date="2020-01-04T07:03:00Z">
              <w:r>
                <w:t>1. Pojawia się okno modalne z formularzem wybierania produktów.</w:t>
              </w:r>
            </w:ins>
          </w:p>
          <w:p w14:paraId="0445CB6C" w14:textId="5A5DCD5C" w:rsidR="00BE0292" w:rsidRDefault="00756BA9" w:rsidP="00BE0292">
            <w:pPr>
              <w:ind w:firstLine="0"/>
              <w:rPr>
                <w:ins w:id="7643" w:author="Okot" w:date="2020-01-04T07:03:00Z"/>
              </w:rPr>
            </w:pPr>
            <w:ins w:id="7644" w:author="Okot" w:date="2020-01-04T07:03:00Z">
              <w:r>
                <w:t>2</w:t>
              </w:r>
              <w:r w:rsidR="00BE0292">
                <w:t>. Użytkownik wybiera produkt wchodzący w skład dekomponowanego pożywienia.</w:t>
              </w:r>
            </w:ins>
          </w:p>
          <w:p w14:paraId="0499A90F" w14:textId="61EEA827" w:rsidR="00BE0292" w:rsidRDefault="00BE0292" w:rsidP="00BE0292">
            <w:pPr>
              <w:ind w:firstLine="0"/>
              <w:rPr>
                <w:ins w:id="7645" w:author="Okot" w:date="2020-01-04T07:03:00Z"/>
              </w:rPr>
            </w:pPr>
            <w:ins w:id="7646" w:author="Okot" w:date="2020-01-04T07:03:00Z">
              <w:r>
                <w:t>3. Użytkownik wprowadza wagę produktu wchodzącą w skład dekomponowanego pożywienia.</w:t>
              </w:r>
            </w:ins>
          </w:p>
          <w:p w14:paraId="15F7481E" w14:textId="1BB5BB6F" w:rsidR="00BE0292" w:rsidRDefault="00BE0292" w:rsidP="00BE0292">
            <w:pPr>
              <w:ind w:firstLine="0"/>
              <w:rPr>
                <w:ins w:id="7647" w:author="Okot" w:date="2020-01-04T07:03:00Z"/>
              </w:rPr>
            </w:pPr>
            <w:ins w:id="7648" w:author="Okot" w:date="2020-01-04T07:03:00Z">
              <w:r>
                <w:t>4. Użytkownik korzysta z przycisku „Zapisz”.</w:t>
              </w:r>
            </w:ins>
          </w:p>
          <w:p w14:paraId="4A966C0F" w14:textId="428EEE5E" w:rsidR="00BE0292" w:rsidRDefault="00BE0292" w:rsidP="00BE0292">
            <w:pPr>
              <w:ind w:firstLine="0"/>
              <w:rPr>
                <w:ins w:id="7649" w:author="Okot" w:date="2020-01-04T07:03:00Z"/>
              </w:rPr>
            </w:pPr>
            <w:ins w:id="7650" w:author="Okot" w:date="2020-01-04T07:03:00Z">
              <w:r>
                <w:t>5. System weryfikuje poprawność przesyłanych danych.</w:t>
              </w:r>
            </w:ins>
          </w:p>
          <w:p w14:paraId="07BC4808" w14:textId="4CB7F457" w:rsidR="00BE0292" w:rsidRDefault="00BE0292" w:rsidP="00BE0292">
            <w:pPr>
              <w:ind w:firstLine="0"/>
              <w:rPr>
                <w:ins w:id="7651" w:author="Okot" w:date="2020-01-04T07:03:00Z"/>
              </w:rPr>
            </w:pPr>
            <w:ins w:id="7652" w:author="Okot" w:date="2020-01-04T07:03:00Z">
              <w:r>
                <w:t>6. System oblicza wartość odżywczą dodanego produktu.</w:t>
              </w:r>
            </w:ins>
          </w:p>
          <w:p w14:paraId="6A0C8BE6" w14:textId="6A8DC267" w:rsidR="00706FFE" w:rsidRDefault="003E6265" w:rsidP="00706FFE">
            <w:pPr>
              <w:ind w:firstLine="0"/>
              <w:rPr>
                <w:ins w:id="7653" w:author="Okot" w:date="2020-01-04T07:04:00Z"/>
              </w:rPr>
            </w:pPr>
            <w:ins w:id="7654" w:author="Okot" w:date="2020-01-04T07:04:00Z">
              <w:r>
                <w:t>7. Puste pola z formularza z pkt</w:t>
              </w:r>
            </w:ins>
            <w:ins w:id="7655" w:author="Okot" w:date="2020-01-21T14:04:00Z">
              <w:r w:rsidR="0060094C">
                <w:t> </w:t>
              </w:r>
            </w:ins>
            <w:ins w:id="7656" w:author="Okot" w:date="2020-01-04T07:04:00Z">
              <w:r w:rsidR="00706FFE">
                <w:t>1</w:t>
              </w:r>
            </w:ins>
            <w:ins w:id="7657" w:author="Okot" w:date="2020-01-20T20:21:00Z">
              <w:r>
                <w:t xml:space="preserve"> PU04</w:t>
              </w:r>
            </w:ins>
            <w:ins w:id="7658" w:author="Okot" w:date="2020-01-21T14:04:00Z">
              <w:r w:rsidR="0060094C">
                <w:t>6</w:t>
              </w:r>
            </w:ins>
            <w:ins w:id="7659" w:author="Okot" w:date="2020-01-04T07:04:00Z">
              <w:r w:rsidR="00706FFE">
                <w:t xml:space="preserve"> zostają uzupełnione o wyliczone wartości odżywcze.</w:t>
              </w:r>
            </w:ins>
          </w:p>
          <w:p w14:paraId="6A2A411A" w14:textId="71A5EFD8" w:rsidR="003E6265" w:rsidRDefault="003E6265" w:rsidP="003E6265">
            <w:pPr>
              <w:ind w:firstLine="0"/>
              <w:rPr>
                <w:ins w:id="7660" w:author="Okot" w:date="2020-01-20T20:21:00Z"/>
              </w:rPr>
            </w:pPr>
            <w:ins w:id="7661" w:author="Okot" w:date="2020-01-20T20:21:00Z">
              <w:r>
                <w:t>8. Użytkownik naciska przycisk „Dodaj do posiłku”.</w:t>
              </w:r>
            </w:ins>
          </w:p>
          <w:p w14:paraId="72106D71" w14:textId="40D08D95" w:rsidR="003E6265" w:rsidRDefault="003E6265" w:rsidP="003E6265">
            <w:pPr>
              <w:ind w:firstLine="0"/>
              <w:rPr>
                <w:ins w:id="7662" w:author="Okot" w:date="2020-01-20T20:21:00Z"/>
              </w:rPr>
            </w:pPr>
            <w:ins w:id="7663" w:author="Okot" w:date="2020-01-20T20:21:00Z">
              <w:r>
                <w:t>9. System sprawdza poprawność przesyłanych danych.</w:t>
              </w:r>
            </w:ins>
          </w:p>
          <w:p w14:paraId="7B437C09" w14:textId="3D2E8DCD" w:rsidR="003E6265" w:rsidRPr="001949D1" w:rsidRDefault="003E6265" w:rsidP="003E6265">
            <w:pPr>
              <w:ind w:firstLine="0"/>
              <w:rPr>
                <w:ins w:id="7664" w:author="Okot" w:date="2020-01-20T20:21:00Z"/>
              </w:rPr>
            </w:pPr>
            <w:ins w:id="7665" w:author="Okot" w:date="2020-01-20T20:22:00Z">
              <w:r>
                <w:t>10</w:t>
              </w:r>
            </w:ins>
            <w:ins w:id="7666" w:author="Okot" w:date="2020-01-20T20:21:00Z">
              <w:r>
                <w:t xml:space="preserve">. </w:t>
              </w:r>
              <w:r w:rsidRPr="001949D1">
                <w:t>Dane pożywienia zostają zapisane w bazie danych.</w:t>
              </w:r>
            </w:ins>
          </w:p>
          <w:p w14:paraId="66FA6C5D" w14:textId="08DD54AA" w:rsidR="003E6265" w:rsidRPr="001949D1" w:rsidRDefault="003E6265" w:rsidP="003E6265">
            <w:pPr>
              <w:ind w:firstLine="0"/>
              <w:rPr>
                <w:ins w:id="7667" w:author="Okot" w:date="2020-01-20T20:21:00Z"/>
              </w:rPr>
            </w:pPr>
            <w:ins w:id="7668" w:author="Okot" w:date="2020-01-20T20:21:00Z">
              <w:r>
                <w:t>11</w:t>
              </w:r>
              <w:r w:rsidRPr="001949D1">
                <w:t>. System przelicz</w:t>
              </w:r>
              <w:r>
                <w:t>a</w:t>
              </w:r>
              <w:r w:rsidRPr="001949D1">
                <w:t xml:space="preserve"> zawartość składników odżywczych w dodanym pożywieniu.</w:t>
              </w:r>
            </w:ins>
          </w:p>
          <w:p w14:paraId="301C18CF" w14:textId="2D476722" w:rsidR="003E6265" w:rsidRPr="001949D1" w:rsidRDefault="003E6265" w:rsidP="003E6265">
            <w:pPr>
              <w:ind w:firstLine="0"/>
              <w:rPr>
                <w:ins w:id="7669" w:author="Okot" w:date="2020-01-20T20:21:00Z"/>
              </w:rPr>
            </w:pPr>
            <w:ins w:id="7670" w:author="Okot" w:date="2020-01-20T20:22:00Z">
              <w:r>
                <w:t>12</w:t>
              </w:r>
            </w:ins>
            <w:ins w:id="7671" w:author="Okot" w:date="2020-01-20T20:21:00Z">
              <w:r w:rsidRPr="001949D1">
                <w:t>. System dodaje kaloryczność wprowadzonego pożywienia do dotychczasowej kaloryczności wybranego posiłku.</w:t>
              </w:r>
            </w:ins>
          </w:p>
          <w:p w14:paraId="40F07BB1" w14:textId="3364433B" w:rsidR="003E6265" w:rsidRDefault="003E6265" w:rsidP="003E6265">
            <w:pPr>
              <w:ind w:firstLine="0"/>
              <w:rPr>
                <w:ins w:id="7672" w:author="Okot" w:date="2020-01-20T20:21:00Z"/>
              </w:rPr>
            </w:pPr>
            <w:ins w:id="7673" w:author="Okot" w:date="2020-01-20T20:21:00Z">
              <w:r>
                <w:t>13</w:t>
              </w:r>
              <w:r w:rsidRPr="001949D1">
                <w:t xml:space="preserve">. System dodaje kaloryczność oraz zawartość składników odżywczych we wprowadzonym pożywieniu </w:t>
              </w:r>
              <w:r w:rsidRPr="001949D1">
                <w:lastRenderedPageBreak/>
                <w:t>do dotychczasowej dziennej kaloryczności oraz zawartości składników odżywczych.</w:t>
              </w:r>
            </w:ins>
          </w:p>
          <w:p w14:paraId="64C5FB82" w14:textId="037A391E" w:rsidR="003E6265" w:rsidRDefault="003E6265" w:rsidP="003E6265">
            <w:pPr>
              <w:ind w:firstLine="0"/>
              <w:rPr>
                <w:ins w:id="7674" w:author="Okot" w:date="2020-01-20T20:21:00Z"/>
              </w:rPr>
            </w:pPr>
            <w:ins w:id="7675" w:author="Okot" w:date="2020-01-20T20:21:00Z">
              <w:r>
                <w:t>14. Zamknięcie okien modalnych.</w:t>
              </w:r>
            </w:ins>
          </w:p>
          <w:p w14:paraId="1A4E8BA3" w14:textId="7D33AFA3" w:rsidR="003E6265" w:rsidRPr="001949D1" w:rsidRDefault="003E6265" w:rsidP="003E6265">
            <w:pPr>
              <w:ind w:firstLine="0"/>
              <w:rPr>
                <w:ins w:id="7676" w:author="Okot" w:date="2020-01-20T20:21:00Z"/>
              </w:rPr>
            </w:pPr>
            <w:ins w:id="7677" w:author="Okot" w:date="2020-01-20T20:21:00Z">
              <w:r>
                <w:t>1</w:t>
              </w:r>
            </w:ins>
            <w:ins w:id="7678" w:author="Okot" w:date="2020-01-20T20:22:00Z">
              <w:r>
                <w:t>5</w:t>
              </w:r>
            </w:ins>
            <w:ins w:id="7679" w:author="Okot" w:date="2020-01-20T20:21:00Z">
              <w:r>
                <w:t>. Powrót na podstronę „Posiłki”.</w:t>
              </w:r>
            </w:ins>
          </w:p>
          <w:p w14:paraId="524FA4C9" w14:textId="0B60607F" w:rsidR="003E6265" w:rsidRPr="001949D1" w:rsidRDefault="003E6265" w:rsidP="003E6265">
            <w:pPr>
              <w:ind w:firstLine="0"/>
              <w:rPr>
                <w:ins w:id="7680" w:author="Okot" w:date="2020-01-20T20:21:00Z"/>
              </w:rPr>
            </w:pPr>
            <w:ins w:id="7681" w:author="Okot" w:date="2020-01-20T20:21:00Z">
              <w:r w:rsidRPr="001949D1">
                <w:t>1</w:t>
              </w:r>
              <w:r>
                <w:t>6</w:t>
              </w:r>
              <w:r w:rsidRPr="001949D1">
                <w:t>. System aktualizuje wyświetlane wartości kaloryczności, zawartości składników odżywczych, wykres dystrybucji makroskładników oraz tabelę posiłków.</w:t>
              </w:r>
            </w:ins>
          </w:p>
          <w:p w14:paraId="36D0D526" w14:textId="629F34B2" w:rsidR="00BE0292" w:rsidRDefault="003E6265" w:rsidP="003E6265">
            <w:pPr>
              <w:ind w:firstLine="0"/>
              <w:rPr>
                <w:ins w:id="7682" w:author="Okot" w:date="2020-01-04T07:02:00Z"/>
              </w:rPr>
            </w:pPr>
            <w:ins w:id="7683" w:author="Okot" w:date="2020-01-20T20:21:00Z">
              <w:r w:rsidRPr="001949D1">
                <w:t>1</w:t>
              </w:r>
              <w:r>
                <w:t>7</w:t>
              </w:r>
              <w:r w:rsidRPr="001949D1">
                <w:t>. Wyświetlony został komunikat informujący o poprawnym dodaniu pożywienia do posiłku.</w:t>
              </w:r>
            </w:ins>
          </w:p>
        </w:tc>
      </w:tr>
      <w:tr w:rsidR="00BE0292" w14:paraId="22FF8CBD" w14:textId="77777777" w:rsidTr="00696549">
        <w:trPr>
          <w:trHeight w:val="54"/>
          <w:ins w:id="7684" w:author="Okot" w:date="2020-01-04T07:02:00Z"/>
        </w:trPr>
        <w:tc>
          <w:tcPr>
            <w:tcW w:w="3397" w:type="dxa"/>
          </w:tcPr>
          <w:p w14:paraId="510A66A7" w14:textId="77777777" w:rsidR="00BE0292" w:rsidRPr="006076CC" w:rsidRDefault="00BE0292" w:rsidP="00696549">
            <w:pPr>
              <w:ind w:firstLine="0"/>
              <w:rPr>
                <w:ins w:id="7685" w:author="Okot" w:date="2020-01-04T07:02:00Z"/>
                <w:b/>
              </w:rPr>
            </w:pPr>
            <w:ins w:id="7686" w:author="Okot" w:date="2020-01-04T07:02:00Z">
              <w:r w:rsidRPr="006076CC">
                <w:rPr>
                  <w:b/>
                </w:rPr>
                <w:lastRenderedPageBreak/>
                <w:t>Scenariusze alternatywne</w:t>
              </w:r>
            </w:ins>
          </w:p>
        </w:tc>
        <w:tc>
          <w:tcPr>
            <w:tcW w:w="5664" w:type="dxa"/>
          </w:tcPr>
          <w:p w14:paraId="1710E5AB" w14:textId="77777777" w:rsidR="00BE0292" w:rsidRDefault="00BE0292" w:rsidP="00696549">
            <w:pPr>
              <w:ind w:firstLine="0"/>
              <w:rPr>
                <w:ins w:id="7687" w:author="Okot" w:date="2020-01-04T07:02:00Z"/>
              </w:rPr>
            </w:pPr>
            <w:ins w:id="7688" w:author="Okot" w:date="2020-01-04T07:02:00Z">
              <w:r>
                <w:t>(1-3).1. Użytkownik używa przycisku do zamknięcia okna.</w:t>
              </w:r>
            </w:ins>
          </w:p>
          <w:p w14:paraId="7E479228" w14:textId="77777777" w:rsidR="00BE0292" w:rsidRDefault="00BE0292" w:rsidP="00696549">
            <w:pPr>
              <w:ind w:firstLine="0"/>
              <w:rPr>
                <w:ins w:id="7689" w:author="Okot" w:date="2020-01-04T07:02:00Z"/>
              </w:rPr>
            </w:pPr>
            <w:ins w:id="7690" w:author="Okot" w:date="2020-01-04T07:02:00Z">
              <w:r>
                <w:t>(1-3).1.1. Pojawia okno dialogowe służące do potwierdzenia zamknięcia okna bez zapisywania danych.</w:t>
              </w:r>
            </w:ins>
          </w:p>
          <w:p w14:paraId="1ABEFBD9" w14:textId="77777777" w:rsidR="00BE0292" w:rsidRDefault="00BE0292" w:rsidP="00696549">
            <w:pPr>
              <w:ind w:firstLine="0"/>
              <w:rPr>
                <w:ins w:id="7691" w:author="Okot" w:date="2020-01-04T07:02:00Z"/>
              </w:rPr>
            </w:pPr>
            <w:ins w:id="7692" w:author="Okot" w:date="2020-01-04T07:02:00Z">
              <w:r>
                <w:t>(1-3).1.2.1. Użytkownik potwierdza zamknięcie okna.</w:t>
              </w:r>
            </w:ins>
          </w:p>
          <w:p w14:paraId="2BD07C4A" w14:textId="77777777" w:rsidR="00BE0292" w:rsidRDefault="00BE0292" w:rsidP="00696549">
            <w:pPr>
              <w:ind w:firstLine="0"/>
              <w:rPr>
                <w:ins w:id="7693" w:author="Okot" w:date="2020-01-04T07:02:00Z"/>
              </w:rPr>
            </w:pPr>
            <w:ins w:id="7694" w:author="Okot" w:date="2020-01-04T07:02:00Z">
              <w:r>
                <w:t>(1-3).1.2.1.1. Okno modalne z formularzem zostaje zamknięte.</w:t>
              </w:r>
            </w:ins>
          </w:p>
          <w:p w14:paraId="783CEF28" w14:textId="77777777" w:rsidR="00BE0292" w:rsidRDefault="00BE0292" w:rsidP="00696549">
            <w:pPr>
              <w:ind w:firstLine="0"/>
              <w:rPr>
                <w:ins w:id="7695" w:author="Okot" w:date="2020-01-04T07:02:00Z"/>
              </w:rPr>
            </w:pPr>
            <w:ins w:id="7696" w:author="Okot" w:date="2020-01-04T07:02:00Z">
              <w:r>
                <w:t>(1-3).1.2.1.2. Powrót do podstrony „Posiłki”.</w:t>
              </w:r>
            </w:ins>
          </w:p>
          <w:p w14:paraId="54AFCE49" w14:textId="77777777" w:rsidR="00BE0292" w:rsidRDefault="00BE0292" w:rsidP="00696549">
            <w:pPr>
              <w:ind w:firstLine="0"/>
              <w:rPr>
                <w:ins w:id="7697" w:author="Okot" w:date="2020-01-04T07:02:00Z"/>
              </w:rPr>
            </w:pPr>
            <w:ins w:id="7698" w:author="Okot" w:date="2020-01-04T07:02:00Z">
              <w:r>
                <w:t>(1-3).1.2.2. Użytkownik rezygnuje z akcji.</w:t>
              </w:r>
            </w:ins>
          </w:p>
          <w:p w14:paraId="7789B0FD" w14:textId="34E046CB" w:rsidR="00BE0292" w:rsidRDefault="000B2B3D" w:rsidP="00696549">
            <w:pPr>
              <w:ind w:firstLine="0"/>
              <w:rPr>
                <w:ins w:id="7699" w:author="Okot" w:date="2020-01-04T07:02:00Z"/>
              </w:rPr>
            </w:pPr>
            <w:ins w:id="7700" w:author="Okot" w:date="2020-01-04T07:02:00Z">
              <w:r>
                <w:t>(1-3).1.2.2.1. Powrót do pkt</w:t>
              </w:r>
              <w:r w:rsidR="00BE0292">
                <w:t> (1-3).</w:t>
              </w:r>
            </w:ins>
          </w:p>
          <w:p w14:paraId="4B8440DB" w14:textId="01F0BCED" w:rsidR="00BE0292" w:rsidRDefault="00BE0292" w:rsidP="00696549">
            <w:pPr>
              <w:ind w:firstLine="0"/>
              <w:rPr>
                <w:ins w:id="7701" w:author="Okot" w:date="2020-01-04T07:02:00Z"/>
              </w:rPr>
            </w:pPr>
            <w:ins w:id="7702" w:author="Okot" w:date="2020-01-04T07:02:00Z">
              <w:r>
                <w:t>(2</w:t>
              </w:r>
              <w:r w:rsidR="00756BA9">
                <w:t>-3</w:t>
              </w:r>
              <w:r>
                <w:t>).1. Użytkownik skorzystał z przycisku „Dodaj kolejny produkt” podczas dokonywania dekompozycji.</w:t>
              </w:r>
            </w:ins>
          </w:p>
          <w:p w14:paraId="2BB8FEE1" w14:textId="6106288C" w:rsidR="00BE0292" w:rsidRDefault="00756BA9" w:rsidP="00696549">
            <w:pPr>
              <w:ind w:firstLine="0"/>
              <w:rPr>
                <w:ins w:id="7703" w:author="Okot" w:date="2020-01-04T07:02:00Z"/>
              </w:rPr>
            </w:pPr>
            <w:ins w:id="7704" w:author="Okot" w:date="2020-01-04T07:02:00Z">
              <w:r>
                <w:t>(2-3</w:t>
              </w:r>
              <w:r w:rsidR="00BE0292">
                <w:t>).1.1.Pojawia się kolejny wiersz formularza.</w:t>
              </w:r>
            </w:ins>
          </w:p>
          <w:p w14:paraId="7316D819" w14:textId="382BEFAC" w:rsidR="00BE0292" w:rsidRDefault="00BE0292" w:rsidP="00696549">
            <w:pPr>
              <w:ind w:firstLine="0"/>
              <w:rPr>
                <w:ins w:id="7705" w:author="Okot" w:date="2020-01-04T07:02:00Z"/>
              </w:rPr>
            </w:pPr>
            <w:ins w:id="7706" w:author="Okot" w:date="2020-01-04T07:02:00Z">
              <w:r>
                <w:t>(2</w:t>
              </w:r>
              <w:r w:rsidR="00756BA9">
                <w:t>-3</w:t>
              </w:r>
              <w:r>
                <w:t>).1.2.</w:t>
              </w:r>
              <w:r w:rsidR="000B2B3D">
                <w:t xml:space="preserve"> Powrót do pkt</w:t>
              </w:r>
              <w:r w:rsidR="00756BA9">
                <w:t xml:space="preserve"> 2</w:t>
              </w:r>
              <w:r>
                <w:t>.</w:t>
              </w:r>
            </w:ins>
          </w:p>
          <w:p w14:paraId="4E6D3988" w14:textId="063FB518" w:rsidR="00BE0292" w:rsidRDefault="00BE0292" w:rsidP="00696549">
            <w:pPr>
              <w:ind w:firstLine="0"/>
              <w:rPr>
                <w:ins w:id="7707" w:author="Okot" w:date="2020-01-04T07:02:00Z"/>
              </w:rPr>
            </w:pPr>
            <w:ins w:id="7708" w:author="Okot" w:date="2020-01-04T07:02:00Z">
              <w:r>
                <w:t>5.1.Użytkownik nie wybrał produktu.</w:t>
              </w:r>
            </w:ins>
          </w:p>
          <w:p w14:paraId="4F44F963" w14:textId="55131D3A" w:rsidR="00BE0292" w:rsidRDefault="00BE0292" w:rsidP="00696549">
            <w:pPr>
              <w:ind w:firstLine="0"/>
              <w:rPr>
                <w:ins w:id="7709" w:author="Okot" w:date="2020-01-04T07:02:00Z"/>
              </w:rPr>
            </w:pPr>
            <w:ins w:id="7710" w:author="Okot" w:date="2020-01-04T07:02:00Z">
              <w:r>
                <w:t>5.1.1. Wyświetlony zostaje stosowny komunikat błędu.</w:t>
              </w:r>
            </w:ins>
          </w:p>
          <w:p w14:paraId="242022C8" w14:textId="0F546302" w:rsidR="00BE0292" w:rsidRDefault="000B2B3D" w:rsidP="00696549">
            <w:pPr>
              <w:ind w:firstLine="0"/>
              <w:rPr>
                <w:ins w:id="7711" w:author="Okot" w:date="2020-01-04T07:02:00Z"/>
              </w:rPr>
            </w:pPr>
            <w:ins w:id="7712" w:author="Okot" w:date="2020-01-04T07:02:00Z">
              <w:r>
                <w:t>5.1.2. Powrót do pkt</w:t>
              </w:r>
              <w:r w:rsidR="00BE0292">
                <w:t xml:space="preserve"> 2.1.2.</w:t>
              </w:r>
            </w:ins>
          </w:p>
          <w:p w14:paraId="7FE327FF" w14:textId="33B257BC" w:rsidR="00BE0292" w:rsidRDefault="00BE0292" w:rsidP="00696549">
            <w:pPr>
              <w:ind w:firstLine="0"/>
              <w:rPr>
                <w:ins w:id="7713" w:author="Okot" w:date="2020-01-04T07:02:00Z"/>
              </w:rPr>
            </w:pPr>
            <w:ins w:id="7714" w:author="Okot" w:date="2020-01-04T07:02:00Z">
              <w:r>
                <w:t>5.2(a) Użytkownik nie uzupełnił pola „Waga”.</w:t>
              </w:r>
            </w:ins>
          </w:p>
          <w:p w14:paraId="48825D91" w14:textId="5BDC98F8" w:rsidR="00BE0292" w:rsidRDefault="00BE0292" w:rsidP="00696549">
            <w:pPr>
              <w:ind w:firstLine="0"/>
              <w:rPr>
                <w:ins w:id="7715" w:author="Okot" w:date="2020-01-04T07:02:00Z"/>
              </w:rPr>
            </w:pPr>
            <w:ins w:id="7716" w:author="Okot" w:date="2020-01-04T07:02:00Z">
              <w:r>
                <w:t>5.2(b) Użytkownik wprowadził błędne dane do pola „Waga”.</w:t>
              </w:r>
            </w:ins>
          </w:p>
          <w:p w14:paraId="4C4C6E4C" w14:textId="38E53B7C" w:rsidR="00BE0292" w:rsidRDefault="00BE0292" w:rsidP="00696549">
            <w:pPr>
              <w:ind w:firstLine="0"/>
              <w:rPr>
                <w:ins w:id="7717" w:author="Okot" w:date="2020-01-04T07:02:00Z"/>
              </w:rPr>
            </w:pPr>
            <w:ins w:id="7718" w:author="Okot" w:date="2020-01-04T07:02:00Z">
              <w:r>
                <w:t>5.2.1. Wyświetlony zostaje stosowny komunikat błędu.</w:t>
              </w:r>
            </w:ins>
          </w:p>
          <w:p w14:paraId="448CAFFB" w14:textId="11096D59" w:rsidR="00BE0292" w:rsidRDefault="00BE0292">
            <w:pPr>
              <w:ind w:firstLine="0"/>
              <w:rPr>
                <w:ins w:id="7719" w:author="Okot" w:date="2020-01-20T20:23:00Z"/>
              </w:rPr>
            </w:pPr>
            <w:ins w:id="7720" w:author="Okot" w:date="2020-01-04T07:02:00Z">
              <w:r>
                <w:t>5.2.2. P</w:t>
              </w:r>
              <w:r w:rsidR="000B2B3D">
                <w:t>owrót do pkt</w:t>
              </w:r>
              <w:r>
                <w:t xml:space="preserve"> 3.</w:t>
              </w:r>
            </w:ins>
          </w:p>
          <w:p w14:paraId="3B5EF239" w14:textId="6FC0840D" w:rsidR="003E6265" w:rsidRDefault="003E6265" w:rsidP="003E6265">
            <w:pPr>
              <w:ind w:firstLine="0"/>
              <w:rPr>
                <w:ins w:id="7721" w:author="Okot" w:date="2020-01-20T20:23:00Z"/>
              </w:rPr>
            </w:pPr>
            <w:ins w:id="7722" w:author="Okot" w:date="2020-01-20T20:23:00Z">
              <w:r>
                <w:t>8.1. Nie wprowadzono nazwy produktu.</w:t>
              </w:r>
            </w:ins>
          </w:p>
          <w:p w14:paraId="447F4122" w14:textId="193ED5F0" w:rsidR="003E6265" w:rsidRDefault="003E6265" w:rsidP="003E6265">
            <w:pPr>
              <w:ind w:firstLine="0"/>
              <w:rPr>
                <w:ins w:id="7723" w:author="Okot" w:date="2020-01-20T20:23:00Z"/>
              </w:rPr>
            </w:pPr>
            <w:ins w:id="7724" w:author="Okot" w:date="2020-01-20T20:23:00Z">
              <w:r>
                <w:t>8.1.1. Wyświetlony zostaje stosowny komunikat błędu.</w:t>
              </w:r>
            </w:ins>
          </w:p>
          <w:p w14:paraId="01EE0341" w14:textId="3A4CA386" w:rsidR="003E6265" w:rsidRDefault="000B2B3D" w:rsidP="003E6265">
            <w:pPr>
              <w:ind w:firstLine="0"/>
              <w:rPr>
                <w:ins w:id="7725" w:author="Okot" w:date="2020-01-04T07:02:00Z"/>
              </w:rPr>
            </w:pPr>
            <w:ins w:id="7726" w:author="Okot" w:date="2020-01-20T20:23:00Z">
              <w:r>
                <w:lastRenderedPageBreak/>
                <w:t>8.1.2. Powrót do pkt</w:t>
              </w:r>
              <w:r w:rsidR="003E6265">
                <w:t xml:space="preserve"> 2</w:t>
              </w:r>
            </w:ins>
            <w:ins w:id="7727" w:author="Okot" w:date="2020-01-20T20:24:00Z">
              <w:r w:rsidR="0060094C">
                <w:t xml:space="preserve"> PU046</w:t>
              </w:r>
            </w:ins>
            <w:ins w:id="7728" w:author="Okot" w:date="2020-01-20T20:23:00Z">
              <w:r w:rsidR="003E6265">
                <w:t>.</w:t>
              </w:r>
            </w:ins>
          </w:p>
        </w:tc>
      </w:tr>
    </w:tbl>
    <w:p w14:paraId="092A6DDB" w14:textId="77777777" w:rsidR="001B2AFA" w:rsidRDefault="001B2AFA">
      <w:pPr>
        <w:spacing w:after="160" w:line="259" w:lineRule="auto"/>
        <w:ind w:firstLine="0"/>
        <w:jc w:val="left"/>
        <w:rPr>
          <w:ins w:id="7729" w:author="Okot" w:date="2020-01-02T14:50:00Z"/>
        </w:rPr>
      </w:pPr>
    </w:p>
    <w:p w14:paraId="205C9DF9" w14:textId="4FF13C5E" w:rsidR="00C0799C" w:rsidRDefault="00C0799C" w:rsidP="00C0799C">
      <w:pPr>
        <w:ind w:firstLine="0"/>
        <w:rPr>
          <w:ins w:id="7730" w:author="Okot" w:date="2020-01-02T14:50:00Z"/>
        </w:rPr>
      </w:pPr>
      <w:ins w:id="7731" w:author="Okot" w:date="2020-01-02T14:50:00Z">
        <w:r>
          <w:t>Tabela 4.4</w:t>
        </w:r>
      </w:ins>
      <w:ins w:id="7732" w:author="Okot" w:date="2020-01-21T14:04:00Z">
        <w:r w:rsidR="0060094C">
          <w:t>8</w:t>
        </w:r>
      </w:ins>
      <w:ins w:id="7733" w:author="Okot" w:date="2020-01-04T07:14:00Z">
        <w:r w:rsidR="00645B77">
          <w:t>.</w:t>
        </w:r>
      </w:ins>
      <w:ins w:id="7734" w:author="Okot" w:date="2020-01-02T14:50:00Z">
        <w:r>
          <w:t> </w:t>
        </w:r>
      </w:ins>
    </w:p>
    <w:p w14:paraId="3EC82C69" w14:textId="4F0AB26B" w:rsidR="00C0799C" w:rsidRDefault="00C0799C">
      <w:pPr>
        <w:ind w:firstLine="0"/>
        <w:rPr>
          <w:ins w:id="7735" w:author="Okot" w:date="2020-01-02T12:06:00Z"/>
        </w:rPr>
        <w:pPrChange w:id="7736" w:author="Okot" w:date="2020-01-02T14:50:00Z">
          <w:pPr>
            <w:spacing w:after="160" w:line="259" w:lineRule="auto"/>
            <w:ind w:firstLine="0"/>
            <w:jc w:val="left"/>
          </w:pPr>
        </w:pPrChange>
      </w:pPr>
      <w:ins w:id="7737" w:author="Okot" w:date="2020-01-02T14:50:00Z">
        <w:r>
          <w:t>Opis scenariusza przypadku użycia „</w:t>
        </w:r>
        <w:r w:rsidR="0045720D">
          <w:t>Usunięcie</w:t>
        </w:r>
        <w:r>
          <w:t xml:space="preserve"> pożywienia</w:t>
        </w:r>
        <w:r w:rsidR="0045720D">
          <w:t xml:space="preserve"> z posiłku</w:t>
        </w:r>
        <w:r>
          <w:t>”.</w:t>
        </w:r>
      </w:ins>
    </w:p>
    <w:tbl>
      <w:tblPr>
        <w:tblStyle w:val="Tabela-Siatka"/>
        <w:tblW w:w="0" w:type="auto"/>
        <w:tblLook w:val="04A0" w:firstRow="1" w:lastRow="0" w:firstColumn="1" w:lastColumn="0" w:noHBand="0" w:noVBand="1"/>
      </w:tblPr>
      <w:tblGrid>
        <w:gridCol w:w="3397"/>
        <w:gridCol w:w="5664"/>
      </w:tblGrid>
      <w:tr w:rsidR="00E075C7" w14:paraId="37CFC9FD" w14:textId="77777777" w:rsidTr="00385ED4">
        <w:trPr>
          <w:ins w:id="7738" w:author="Okot" w:date="2020-01-02T12:06:00Z"/>
        </w:trPr>
        <w:tc>
          <w:tcPr>
            <w:tcW w:w="3397" w:type="dxa"/>
          </w:tcPr>
          <w:p w14:paraId="2B08FE83" w14:textId="77777777" w:rsidR="00E075C7" w:rsidRPr="006076CC" w:rsidRDefault="00E075C7" w:rsidP="00385ED4">
            <w:pPr>
              <w:ind w:firstLine="0"/>
              <w:rPr>
                <w:ins w:id="7739" w:author="Okot" w:date="2020-01-02T12:06:00Z"/>
                <w:b/>
              </w:rPr>
            </w:pPr>
            <w:ins w:id="7740" w:author="Okot" w:date="2020-01-02T12:06:00Z">
              <w:r w:rsidRPr="006076CC">
                <w:rPr>
                  <w:b/>
                </w:rPr>
                <w:t>Nazwa</w:t>
              </w:r>
            </w:ins>
          </w:p>
        </w:tc>
        <w:tc>
          <w:tcPr>
            <w:tcW w:w="5664" w:type="dxa"/>
          </w:tcPr>
          <w:p w14:paraId="1318C1CE" w14:textId="17B34D5B" w:rsidR="00E075C7" w:rsidRPr="00722649" w:rsidRDefault="00722649">
            <w:pPr>
              <w:ind w:firstLine="0"/>
              <w:rPr>
                <w:ins w:id="7741" w:author="Okot" w:date="2020-01-02T12:06:00Z"/>
                <w:b/>
                <w:i/>
                <w:rPrChange w:id="7742" w:author="Okot" w:date="2020-01-02T14:53:00Z">
                  <w:rPr>
                    <w:ins w:id="7743" w:author="Okot" w:date="2020-01-02T12:06:00Z"/>
                  </w:rPr>
                </w:rPrChange>
              </w:rPr>
            </w:pPr>
            <w:ins w:id="7744" w:author="Okot" w:date="2020-01-02T12:06:00Z">
              <w:r w:rsidRPr="00722649">
                <w:rPr>
                  <w:b/>
                  <w:i/>
                  <w:rPrChange w:id="7745" w:author="Okot" w:date="2020-01-02T14:53:00Z">
                    <w:rPr/>
                  </w:rPrChange>
                </w:rPr>
                <w:t>PU04</w:t>
              </w:r>
            </w:ins>
            <w:ins w:id="7746" w:author="Okot" w:date="2020-01-16T16:57:00Z">
              <w:r w:rsidR="0060094C">
                <w:rPr>
                  <w:b/>
                  <w:i/>
                </w:rPr>
                <w:t>8</w:t>
              </w:r>
            </w:ins>
            <w:ins w:id="7747" w:author="Okot" w:date="2020-01-02T12:06:00Z">
              <w:r w:rsidR="00E075C7" w:rsidRPr="00722649">
                <w:rPr>
                  <w:b/>
                  <w:i/>
                  <w:rPrChange w:id="7748" w:author="Okot" w:date="2020-01-02T14:53:00Z">
                    <w:rPr/>
                  </w:rPrChange>
                </w:rPr>
                <w:t>:</w:t>
              </w:r>
            </w:ins>
            <w:ins w:id="7749" w:author="Okot" w:date="2020-01-02T14:53:00Z">
              <w:r w:rsidRPr="00722649">
                <w:rPr>
                  <w:b/>
                  <w:i/>
                  <w:rPrChange w:id="7750" w:author="Okot" w:date="2020-01-02T14:53:00Z">
                    <w:rPr/>
                  </w:rPrChange>
                </w:rPr>
                <w:t xml:space="preserve"> Usunięcie pożywienia z posiłku</w:t>
              </w:r>
            </w:ins>
          </w:p>
        </w:tc>
      </w:tr>
      <w:tr w:rsidR="00722649" w14:paraId="0341B05A" w14:textId="77777777" w:rsidTr="00385ED4">
        <w:trPr>
          <w:ins w:id="7751" w:author="Okot" w:date="2020-01-02T12:06:00Z"/>
        </w:trPr>
        <w:tc>
          <w:tcPr>
            <w:tcW w:w="3397" w:type="dxa"/>
          </w:tcPr>
          <w:p w14:paraId="3984B3B2" w14:textId="77777777" w:rsidR="00722649" w:rsidRPr="006076CC" w:rsidRDefault="00722649" w:rsidP="00722649">
            <w:pPr>
              <w:ind w:firstLine="0"/>
              <w:rPr>
                <w:ins w:id="7752" w:author="Okot" w:date="2020-01-02T12:06:00Z"/>
                <w:b/>
              </w:rPr>
            </w:pPr>
            <w:ins w:id="7753" w:author="Okot" w:date="2020-01-02T12:06:00Z">
              <w:r w:rsidRPr="006076CC">
                <w:rPr>
                  <w:b/>
                </w:rPr>
                <w:t>Opis</w:t>
              </w:r>
            </w:ins>
          </w:p>
        </w:tc>
        <w:tc>
          <w:tcPr>
            <w:tcW w:w="5664" w:type="dxa"/>
          </w:tcPr>
          <w:p w14:paraId="32EE83C3" w14:textId="52A11ACD" w:rsidR="00722649" w:rsidRDefault="00722649" w:rsidP="00722649">
            <w:pPr>
              <w:ind w:firstLine="0"/>
              <w:rPr>
                <w:ins w:id="7754" w:author="Okot" w:date="2020-01-02T12:06:00Z"/>
              </w:rPr>
            </w:pPr>
            <w:ins w:id="7755" w:author="Okot" w:date="2020-01-02T14:53:00Z">
              <w:r>
                <w:t>Przypadek użycia pozwala użytkownikowi usunąć pożywienie z posiłku.</w:t>
              </w:r>
            </w:ins>
          </w:p>
        </w:tc>
      </w:tr>
      <w:tr w:rsidR="00722649" w14:paraId="5AF77509" w14:textId="77777777" w:rsidTr="00385ED4">
        <w:trPr>
          <w:ins w:id="7756" w:author="Okot" w:date="2020-01-02T12:06:00Z"/>
        </w:trPr>
        <w:tc>
          <w:tcPr>
            <w:tcW w:w="3397" w:type="dxa"/>
          </w:tcPr>
          <w:p w14:paraId="0A171E60" w14:textId="77777777" w:rsidR="00722649" w:rsidRPr="006076CC" w:rsidRDefault="00722649" w:rsidP="00722649">
            <w:pPr>
              <w:ind w:firstLine="0"/>
              <w:rPr>
                <w:ins w:id="7757" w:author="Okot" w:date="2020-01-02T12:06:00Z"/>
                <w:b/>
              </w:rPr>
            </w:pPr>
            <w:ins w:id="7758" w:author="Okot" w:date="2020-01-02T12:06:00Z">
              <w:r w:rsidRPr="006076CC">
                <w:rPr>
                  <w:b/>
                </w:rPr>
                <w:t>Warunki początkowe</w:t>
              </w:r>
            </w:ins>
          </w:p>
        </w:tc>
        <w:tc>
          <w:tcPr>
            <w:tcW w:w="5664" w:type="dxa"/>
          </w:tcPr>
          <w:p w14:paraId="33F50CC3" w14:textId="6644B622" w:rsidR="00722649" w:rsidRDefault="00722649">
            <w:pPr>
              <w:ind w:firstLine="0"/>
              <w:rPr>
                <w:ins w:id="7759" w:author="Okot" w:date="2020-01-02T12:06:00Z"/>
              </w:rPr>
            </w:pPr>
            <w:ins w:id="7760" w:author="Okot" w:date="2020-01-02T14:53:00Z">
              <w:r>
                <w:t>Użytkownik poprawnie zrealizował PU002, znajduje się na podstronie „Posi</w:t>
              </w:r>
            </w:ins>
            <w:ins w:id="7761" w:author="Okot" w:date="2020-01-02T14:54:00Z">
              <w:r>
                <w:t>łki</w:t>
              </w:r>
            </w:ins>
            <w:ins w:id="7762" w:author="Okot" w:date="2020-01-02T14:53:00Z">
              <w:r>
                <w:t>” i c</w:t>
              </w:r>
              <w:r w:rsidR="00645B77">
                <w:t xml:space="preserve">o najmniej raz </w:t>
              </w:r>
            </w:ins>
            <w:ins w:id="7763" w:author="Okot" w:date="2020-01-20T20:25:00Z">
              <w:r w:rsidR="00ED2305">
                <w:t>zostało poprawnie dodane pożywienie do posiłku</w:t>
              </w:r>
            </w:ins>
            <w:ins w:id="7764" w:author="Okot" w:date="2020-01-02T14:53:00Z">
              <w:r>
                <w:t>.</w:t>
              </w:r>
            </w:ins>
          </w:p>
        </w:tc>
      </w:tr>
      <w:tr w:rsidR="00722649" w14:paraId="2298C983" w14:textId="77777777" w:rsidTr="00385ED4">
        <w:trPr>
          <w:ins w:id="7765" w:author="Okot" w:date="2020-01-02T12:06:00Z"/>
        </w:trPr>
        <w:tc>
          <w:tcPr>
            <w:tcW w:w="3397" w:type="dxa"/>
          </w:tcPr>
          <w:p w14:paraId="6251D3EA" w14:textId="77777777" w:rsidR="00722649" w:rsidRPr="006076CC" w:rsidRDefault="00722649" w:rsidP="00722649">
            <w:pPr>
              <w:ind w:firstLine="0"/>
              <w:rPr>
                <w:ins w:id="7766" w:author="Okot" w:date="2020-01-02T12:06:00Z"/>
                <w:b/>
              </w:rPr>
            </w:pPr>
            <w:ins w:id="7767" w:author="Okot" w:date="2020-01-02T12:06:00Z">
              <w:r w:rsidRPr="006076CC">
                <w:rPr>
                  <w:b/>
                </w:rPr>
                <w:t>Inicjacja</w:t>
              </w:r>
            </w:ins>
          </w:p>
        </w:tc>
        <w:tc>
          <w:tcPr>
            <w:tcW w:w="5664" w:type="dxa"/>
          </w:tcPr>
          <w:p w14:paraId="783BA0E8" w14:textId="750C173B" w:rsidR="00722649" w:rsidRDefault="00722649" w:rsidP="00722649">
            <w:pPr>
              <w:ind w:firstLine="0"/>
              <w:rPr>
                <w:ins w:id="7768" w:author="Okot" w:date="2020-01-02T12:06:00Z"/>
              </w:rPr>
            </w:pPr>
            <w:ins w:id="7769" w:author="Okot" w:date="2020-01-02T14:53:00Z">
              <w:r>
                <w:t>Użytkownik nacisnął przycisk „Usuń” umiejscowiony przy</w:t>
              </w:r>
            </w:ins>
            <w:ins w:id="7770" w:author="Okot" w:date="2020-01-20T20:25:00Z">
              <w:r w:rsidR="00ED2305">
                <w:t xml:space="preserve"> wybranym</w:t>
              </w:r>
            </w:ins>
            <w:ins w:id="7771" w:author="Okot" w:date="2020-01-02T14:53:00Z">
              <w:r>
                <w:t xml:space="preserve"> po</w:t>
              </w:r>
            </w:ins>
            <w:ins w:id="7772" w:author="Okot" w:date="2020-01-02T14:55:00Z">
              <w:r>
                <w:t>żywieniu</w:t>
              </w:r>
            </w:ins>
            <w:ins w:id="7773" w:author="Okot" w:date="2020-01-02T14:53:00Z">
              <w:r>
                <w:t>.</w:t>
              </w:r>
            </w:ins>
          </w:p>
        </w:tc>
      </w:tr>
      <w:tr w:rsidR="00722649" w14:paraId="62D432EA" w14:textId="77777777" w:rsidTr="00385ED4">
        <w:trPr>
          <w:ins w:id="7774" w:author="Okot" w:date="2020-01-02T12:06:00Z"/>
        </w:trPr>
        <w:tc>
          <w:tcPr>
            <w:tcW w:w="3397" w:type="dxa"/>
          </w:tcPr>
          <w:p w14:paraId="5A77695A" w14:textId="77777777" w:rsidR="00722649" w:rsidRPr="006076CC" w:rsidRDefault="00722649" w:rsidP="00722649">
            <w:pPr>
              <w:ind w:firstLine="0"/>
              <w:rPr>
                <w:ins w:id="7775" w:author="Okot" w:date="2020-01-02T12:06:00Z"/>
                <w:b/>
              </w:rPr>
            </w:pPr>
            <w:ins w:id="7776" w:author="Okot" w:date="2020-01-02T12:06:00Z">
              <w:r w:rsidRPr="006076CC">
                <w:rPr>
                  <w:b/>
                </w:rPr>
                <w:t>Warunki końcowe</w:t>
              </w:r>
            </w:ins>
          </w:p>
        </w:tc>
        <w:tc>
          <w:tcPr>
            <w:tcW w:w="5664" w:type="dxa"/>
          </w:tcPr>
          <w:p w14:paraId="32117577" w14:textId="5121FE8E" w:rsidR="00722649" w:rsidRDefault="00722649" w:rsidP="00722649">
            <w:pPr>
              <w:ind w:firstLine="0"/>
              <w:rPr>
                <w:ins w:id="7777" w:author="Okot" w:date="2020-01-02T12:06:00Z"/>
              </w:rPr>
            </w:pPr>
            <w:ins w:id="7778" w:author="Okot" w:date="2020-01-02T14:53:00Z">
              <w:r>
                <w:t>Wyświetlony został komunikat informujący o usunięciu po</w:t>
              </w:r>
            </w:ins>
            <w:ins w:id="7779" w:author="Okot" w:date="2020-01-02T14:55:00Z">
              <w:r>
                <w:t>żywienia</w:t>
              </w:r>
            </w:ins>
            <w:ins w:id="7780" w:author="Okot" w:date="2020-01-02T14:53:00Z">
              <w:r>
                <w:t xml:space="preserve"> z posi</w:t>
              </w:r>
            </w:ins>
            <w:ins w:id="7781" w:author="Okot" w:date="2020-01-02T14:55:00Z">
              <w:r>
                <w:t>łku</w:t>
              </w:r>
            </w:ins>
            <w:ins w:id="7782" w:author="Okot" w:date="2020-01-02T14:53:00Z">
              <w:r>
                <w:t>.</w:t>
              </w:r>
            </w:ins>
          </w:p>
        </w:tc>
      </w:tr>
      <w:tr w:rsidR="00822866" w14:paraId="7E0A23A8" w14:textId="77777777" w:rsidTr="00385ED4">
        <w:trPr>
          <w:ins w:id="7783" w:author="Okot" w:date="2020-01-02T12:06:00Z"/>
        </w:trPr>
        <w:tc>
          <w:tcPr>
            <w:tcW w:w="3397" w:type="dxa"/>
          </w:tcPr>
          <w:p w14:paraId="01B22F4D" w14:textId="77777777" w:rsidR="00822866" w:rsidRPr="006076CC" w:rsidRDefault="00822866" w:rsidP="00822866">
            <w:pPr>
              <w:ind w:firstLine="0"/>
              <w:rPr>
                <w:ins w:id="7784" w:author="Okot" w:date="2020-01-02T12:06:00Z"/>
                <w:b/>
              </w:rPr>
            </w:pPr>
            <w:ins w:id="7785" w:author="Okot" w:date="2020-01-02T12:06:00Z">
              <w:r w:rsidRPr="006076CC">
                <w:rPr>
                  <w:b/>
                </w:rPr>
                <w:t>Scenariusz główny</w:t>
              </w:r>
            </w:ins>
          </w:p>
        </w:tc>
        <w:tc>
          <w:tcPr>
            <w:tcW w:w="5664" w:type="dxa"/>
          </w:tcPr>
          <w:p w14:paraId="5364803F" w14:textId="37C38682" w:rsidR="00822866" w:rsidRDefault="00822866" w:rsidP="00822866">
            <w:pPr>
              <w:ind w:firstLine="0"/>
              <w:rPr>
                <w:ins w:id="7786" w:author="Okot" w:date="2020-01-02T14:56:00Z"/>
              </w:rPr>
            </w:pPr>
            <w:ins w:id="7787" w:author="Okot" w:date="2020-01-02T14:56:00Z">
              <w:r>
                <w:t>1. Wyświetlone zostaje okno dialogowe z prośbą o potwierdzenie żądania usunięcia pożywienia.</w:t>
              </w:r>
            </w:ins>
          </w:p>
          <w:p w14:paraId="5198E4F3" w14:textId="77777777" w:rsidR="00822866" w:rsidRDefault="00822866" w:rsidP="00822866">
            <w:pPr>
              <w:ind w:firstLine="0"/>
              <w:rPr>
                <w:ins w:id="7788" w:author="Okot" w:date="2020-01-02T14:56:00Z"/>
              </w:rPr>
            </w:pPr>
            <w:ins w:id="7789" w:author="Okot" w:date="2020-01-02T14:56:00Z">
              <w:r>
                <w:t>2. Użytkownik potwierdza żądanie.</w:t>
              </w:r>
            </w:ins>
          </w:p>
          <w:p w14:paraId="719425FA" w14:textId="77777777" w:rsidR="00822866" w:rsidRDefault="00822866" w:rsidP="00822866">
            <w:pPr>
              <w:ind w:firstLine="0"/>
              <w:rPr>
                <w:ins w:id="7790" w:author="Okot" w:date="2020-01-02T14:56:00Z"/>
              </w:rPr>
            </w:pPr>
            <w:ins w:id="7791" w:author="Okot" w:date="2020-01-02T14:56:00Z">
              <w:r>
                <w:t>3. Okno dialogowe zostaje zamknięte.</w:t>
              </w:r>
            </w:ins>
          </w:p>
          <w:p w14:paraId="5B81D0A5" w14:textId="77777777" w:rsidR="00822866" w:rsidRDefault="00822866" w:rsidP="00822866">
            <w:pPr>
              <w:ind w:firstLine="0"/>
              <w:rPr>
                <w:ins w:id="7792" w:author="Okot" w:date="2020-01-02T14:56:00Z"/>
              </w:rPr>
            </w:pPr>
            <w:ins w:id="7793" w:author="Okot" w:date="2020-01-02T14:56:00Z">
              <w:r>
                <w:t>4. System przetwarza żądanie.</w:t>
              </w:r>
            </w:ins>
          </w:p>
          <w:p w14:paraId="1E2E2847" w14:textId="0A77BA17" w:rsidR="00822866" w:rsidRDefault="00822866" w:rsidP="00822866">
            <w:pPr>
              <w:ind w:firstLine="0"/>
              <w:rPr>
                <w:ins w:id="7794" w:author="Okot" w:date="2020-01-02T14:56:00Z"/>
              </w:rPr>
            </w:pPr>
            <w:ins w:id="7795" w:author="Okot" w:date="2020-01-02T14:56:00Z">
              <w:r>
                <w:t>5. Pożywienie zostaje usunięte z bazy danych.</w:t>
              </w:r>
            </w:ins>
          </w:p>
          <w:p w14:paraId="20AF1020" w14:textId="4D607D6E" w:rsidR="00822866" w:rsidRDefault="00822866" w:rsidP="00822866">
            <w:pPr>
              <w:ind w:firstLine="0"/>
              <w:rPr>
                <w:ins w:id="7796" w:author="Okot" w:date="2020-01-02T14:57:00Z"/>
              </w:rPr>
            </w:pPr>
            <w:ins w:id="7797" w:author="Okot" w:date="2020-01-02T14:57:00Z">
              <w:r>
                <w:t>6. System ponownie przelicza kaloryczność</w:t>
              </w:r>
            </w:ins>
            <w:ins w:id="7798" w:author="Okot" w:date="2020-01-02T14:58:00Z">
              <w:r>
                <w:t xml:space="preserve"> modyfikowanego posiłku</w:t>
              </w:r>
            </w:ins>
            <w:ins w:id="7799" w:author="Okot" w:date="2020-01-02T14:57:00Z">
              <w:r>
                <w:t xml:space="preserve"> oraz</w:t>
              </w:r>
            </w:ins>
            <w:ins w:id="7800" w:author="Okot" w:date="2020-01-02T14:58:00Z">
              <w:r>
                <w:t xml:space="preserve"> kaloryczność i</w:t>
              </w:r>
            </w:ins>
            <w:ins w:id="7801" w:author="Okot" w:date="2020-01-02T14:57:00Z">
              <w:r>
                <w:t xml:space="preserve"> zawartość składników odżywczych </w:t>
              </w:r>
            </w:ins>
            <w:ins w:id="7802" w:author="Okot" w:date="2020-01-02T14:58:00Z">
              <w:r>
                <w:t>w skali dnia</w:t>
              </w:r>
            </w:ins>
            <w:ins w:id="7803" w:author="Okot" w:date="2020-01-02T14:57:00Z">
              <w:r>
                <w:t>.</w:t>
              </w:r>
            </w:ins>
          </w:p>
          <w:p w14:paraId="090ADF36" w14:textId="5DD72004" w:rsidR="00822866" w:rsidRDefault="00822866" w:rsidP="00822866">
            <w:pPr>
              <w:ind w:firstLine="0"/>
              <w:rPr>
                <w:ins w:id="7804" w:author="Okot" w:date="2020-01-02T14:56:00Z"/>
              </w:rPr>
            </w:pPr>
            <w:ins w:id="7805" w:author="Okot" w:date="2020-01-02T14:57:00Z">
              <w:r>
                <w:t>7. System aktualizuje wyświetlane wartości kaloryczności, zawartości składników odżywczych, wykres dystrybucji makroskładników oraz tabelę posiłków.</w:t>
              </w:r>
            </w:ins>
          </w:p>
          <w:p w14:paraId="2BCD4CDA" w14:textId="5C811ED7" w:rsidR="00822866" w:rsidRDefault="00822866" w:rsidP="00822866">
            <w:pPr>
              <w:ind w:firstLine="0"/>
              <w:rPr>
                <w:ins w:id="7806" w:author="Okot" w:date="2020-01-02T12:06:00Z"/>
              </w:rPr>
            </w:pPr>
            <w:ins w:id="7807" w:author="Okot" w:date="2020-01-02T14:56:00Z">
              <w:r>
                <w:t xml:space="preserve">8. Wyświetlony zostaje komunikat </w:t>
              </w:r>
              <w:r w:rsidR="008D37B9">
                <w:t>informujący o usunięciu po</w:t>
              </w:r>
            </w:ins>
            <w:ins w:id="7808" w:author="Okot" w:date="2020-01-03T12:55:00Z">
              <w:r w:rsidR="008D37B9">
                <w:t>żywienia</w:t>
              </w:r>
            </w:ins>
            <w:ins w:id="7809" w:author="Okot" w:date="2020-01-02T14:56:00Z">
              <w:r>
                <w:t>.</w:t>
              </w:r>
            </w:ins>
          </w:p>
        </w:tc>
      </w:tr>
      <w:tr w:rsidR="00822866" w14:paraId="0E79DC4F" w14:textId="77777777" w:rsidTr="00385ED4">
        <w:trPr>
          <w:trHeight w:val="54"/>
          <w:ins w:id="7810" w:author="Okot" w:date="2020-01-02T12:06:00Z"/>
        </w:trPr>
        <w:tc>
          <w:tcPr>
            <w:tcW w:w="3397" w:type="dxa"/>
          </w:tcPr>
          <w:p w14:paraId="6606DA6A" w14:textId="77777777" w:rsidR="00822866" w:rsidRPr="006076CC" w:rsidRDefault="00822866" w:rsidP="00822866">
            <w:pPr>
              <w:ind w:firstLine="0"/>
              <w:rPr>
                <w:ins w:id="7811" w:author="Okot" w:date="2020-01-02T12:06:00Z"/>
                <w:b/>
              </w:rPr>
            </w:pPr>
            <w:ins w:id="7812" w:author="Okot" w:date="2020-01-02T12:06:00Z">
              <w:r w:rsidRPr="006076CC">
                <w:rPr>
                  <w:b/>
                </w:rPr>
                <w:t>Scenariusze alternatywne</w:t>
              </w:r>
            </w:ins>
          </w:p>
        </w:tc>
        <w:tc>
          <w:tcPr>
            <w:tcW w:w="5664" w:type="dxa"/>
          </w:tcPr>
          <w:p w14:paraId="1CC2FAC0" w14:textId="77777777" w:rsidR="00822866" w:rsidRDefault="00822866" w:rsidP="00822866">
            <w:pPr>
              <w:ind w:firstLine="0"/>
              <w:rPr>
                <w:ins w:id="7813" w:author="Okot" w:date="2020-01-02T14:56:00Z"/>
              </w:rPr>
            </w:pPr>
            <w:ins w:id="7814" w:author="Okot" w:date="2020-01-02T14:56:00Z">
              <w:r>
                <w:t>2.1(a) Użytkownik naciska przycisk „Rezygnuj”.</w:t>
              </w:r>
            </w:ins>
          </w:p>
          <w:p w14:paraId="7F1A56FC" w14:textId="77777777" w:rsidR="00822866" w:rsidRDefault="00822866" w:rsidP="00822866">
            <w:pPr>
              <w:ind w:firstLine="0"/>
              <w:rPr>
                <w:ins w:id="7815" w:author="Okot" w:date="2020-01-02T14:56:00Z"/>
              </w:rPr>
            </w:pPr>
            <w:ins w:id="7816" w:author="Okot" w:date="2020-01-02T14:56:00Z">
              <w:r>
                <w:t>2.1(b) Użytkownik używa przycisku do zamknięcia okna.</w:t>
              </w:r>
            </w:ins>
          </w:p>
          <w:p w14:paraId="2FF61469" w14:textId="031A9138" w:rsidR="00822866" w:rsidRDefault="00822866">
            <w:pPr>
              <w:ind w:firstLine="0"/>
              <w:rPr>
                <w:ins w:id="7817" w:author="Okot" w:date="2020-01-02T12:06:00Z"/>
              </w:rPr>
            </w:pPr>
            <w:ins w:id="7818" w:author="Okot" w:date="2020-01-02T14:56:00Z">
              <w:r>
                <w:t>2.1.1. Powrót do podstrony „Posi</w:t>
              </w:r>
            </w:ins>
            <w:ins w:id="7819" w:author="Okot" w:date="2020-01-02T14:59:00Z">
              <w:r>
                <w:t>łki</w:t>
              </w:r>
            </w:ins>
            <w:ins w:id="7820" w:author="Okot" w:date="2020-01-02T14:56:00Z">
              <w:r>
                <w:t>”.</w:t>
              </w:r>
            </w:ins>
          </w:p>
        </w:tc>
      </w:tr>
    </w:tbl>
    <w:p w14:paraId="1FD0DF08" w14:textId="77777777" w:rsidR="00E075C7" w:rsidRDefault="00E075C7">
      <w:pPr>
        <w:spacing w:after="160" w:line="259" w:lineRule="auto"/>
        <w:ind w:firstLine="0"/>
        <w:jc w:val="left"/>
        <w:rPr>
          <w:ins w:id="7821" w:author="Okot" w:date="2020-01-03T12:29:00Z"/>
        </w:rPr>
      </w:pPr>
    </w:p>
    <w:p w14:paraId="24AA17B3" w14:textId="4F2D5D5E" w:rsidR="00A21159" w:rsidRDefault="0060094C" w:rsidP="00A21159">
      <w:pPr>
        <w:ind w:firstLine="0"/>
        <w:rPr>
          <w:ins w:id="7822" w:author="Okot" w:date="2020-01-03T12:29:00Z"/>
        </w:rPr>
      </w:pPr>
      <w:ins w:id="7823" w:author="Okot" w:date="2020-01-03T12:29:00Z">
        <w:r>
          <w:lastRenderedPageBreak/>
          <w:t>Tabela 4.49</w:t>
        </w:r>
        <w:r w:rsidR="00A21159">
          <w:t>. </w:t>
        </w:r>
      </w:ins>
    </w:p>
    <w:p w14:paraId="4BC02075" w14:textId="58C36B24" w:rsidR="00A21159" w:rsidRDefault="00A21159">
      <w:pPr>
        <w:ind w:firstLine="0"/>
        <w:rPr>
          <w:ins w:id="7824" w:author="Okot" w:date="2020-01-02T12:06:00Z"/>
        </w:rPr>
        <w:pPrChange w:id="7825" w:author="Okot" w:date="2020-01-03T12:29:00Z">
          <w:pPr>
            <w:spacing w:after="160" w:line="259" w:lineRule="auto"/>
            <w:ind w:firstLine="0"/>
            <w:jc w:val="left"/>
          </w:pPr>
        </w:pPrChange>
      </w:pPr>
      <w:ins w:id="7826" w:author="Okot" w:date="2020-01-03T12:29:00Z">
        <w:r>
          <w:t>Opis scenariusza przypadku użycia „</w:t>
        </w:r>
      </w:ins>
      <w:ins w:id="7827" w:author="Okot" w:date="2020-01-03T12:31:00Z">
        <w:r>
          <w:t>Edycja</w:t>
        </w:r>
      </w:ins>
      <w:ins w:id="7828" w:author="Okot" w:date="2020-01-03T12:29:00Z">
        <w:r w:rsidR="00A54941">
          <w:t xml:space="preserve"> wprowadzonego posi</w:t>
        </w:r>
      </w:ins>
      <w:ins w:id="7829" w:author="Okot" w:date="2020-01-16T17:03:00Z">
        <w:r w:rsidR="00A54941">
          <w:t>łku</w:t>
        </w:r>
      </w:ins>
      <w:ins w:id="7830" w:author="Okot" w:date="2020-01-03T12:29:00Z">
        <w:r>
          <w:t>”.</w:t>
        </w:r>
      </w:ins>
    </w:p>
    <w:tbl>
      <w:tblPr>
        <w:tblStyle w:val="Tabela-Siatka"/>
        <w:tblW w:w="0" w:type="auto"/>
        <w:tblLook w:val="04A0" w:firstRow="1" w:lastRow="0" w:firstColumn="1" w:lastColumn="0" w:noHBand="0" w:noVBand="1"/>
      </w:tblPr>
      <w:tblGrid>
        <w:gridCol w:w="3397"/>
        <w:gridCol w:w="5664"/>
      </w:tblGrid>
      <w:tr w:rsidR="00E075C7" w14:paraId="237DBDE0" w14:textId="77777777" w:rsidTr="00385ED4">
        <w:trPr>
          <w:ins w:id="7831" w:author="Okot" w:date="2020-01-02T12:06:00Z"/>
        </w:trPr>
        <w:tc>
          <w:tcPr>
            <w:tcW w:w="3397" w:type="dxa"/>
          </w:tcPr>
          <w:p w14:paraId="12FA9259" w14:textId="77777777" w:rsidR="00E075C7" w:rsidRPr="006076CC" w:rsidRDefault="00E075C7" w:rsidP="00385ED4">
            <w:pPr>
              <w:ind w:firstLine="0"/>
              <w:rPr>
                <w:ins w:id="7832" w:author="Okot" w:date="2020-01-02T12:06:00Z"/>
                <w:b/>
              </w:rPr>
            </w:pPr>
            <w:ins w:id="7833" w:author="Okot" w:date="2020-01-02T12:06:00Z">
              <w:r w:rsidRPr="006076CC">
                <w:rPr>
                  <w:b/>
                </w:rPr>
                <w:t>Nazwa</w:t>
              </w:r>
            </w:ins>
          </w:p>
        </w:tc>
        <w:tc>
          <w:tcPr>
            <w:tcW w:w="5664" w:type="dxa"/>
          </w:tcPr>
          <w:p w14:paraId="31CD13CF" w14:textId="278296DD" w:rsidR="00E075C7" w:rsidRPr="00A21159" w:rsidRDefault="00A21159">
            <w:pPr>
              <w:ind w:firstLine="0"/>
              <w:rPr>
                <w:ins w:id="7834" w:author="Okot" w:date="2020-01-02T12:06:00Z"/>
                <w:b/>
                <w:i/>
                <w:rPrChange w:id="7835" w:author="Okot" w:date="2020-01-03T12:31:00Z">
                  <w:rPr>
                    <w:ins w:id="7836" w:author="Okot" w:date="2020-01-02T12:06:00Z"/>
                  </w:rPr>
                </w:rPrChange>
              </w:rPr>
            </w:pPr>
            <w:ins w:id="7837" w:author="Okot" w:date="2020-01-02T12:06:00Z">
              <w:r w:rsidRPr="00A21159">
                <w:rPr>
                  <w:b/>
                  <w:i/>
                  <w:rPrChange w:id="7838" w:author="Okot" w:date="2020-01-03T12:31:00Z">
                    <w:rPr/>
                  </w:rPrChange>
                </w:rPr>
                <w:t>PU0</w:t>
              </w:r>
            </w:ins>
            <w:ins w:id="7839" w:author="Okot" w:date="2020-01-21T14:05:00Z">
              <w:r w:rsidR="0060094C">
                <w:rPr>
                  <w:b/>
                  <w:i/>
                </w:rPr>
                <w:t>49</w:t>
              </w:r>
            </w:ins>
            <w:ins w:id="7840" w:author="Okot" w:date="2020-01-02T12:06:00Z">
              <w:r w:rsidR="00E075C7" w:rsidRPr="00A21159">
                <w:rPr>
                  <w:b/>
                  <w:i/>
                  <w:rPrChange w:id="7841" w:author="Okot" w:date="2020-01-03T12:31:00Z">
                    <w:rPr/>
                  </w:rPrChange>
                </w:rPr>
                <w:t>:</w:t>
              </w:r>
            </w:ins>
            <w:ins w:id="7842" w:author="Okot" w:date="2020-01-03T12:31:00Z">
              <w:r w:rsidRPr="00A21159">
                <w:rPr>
                  <w:b/>
                  <w:i/>
                  <w:rPrChange w:id="7843" w:author="Okot" w:date="2020-01-03T12:31:00Z">
                    <w:rPr/>
                  </w:rPrChange>
                </w:rPr>
                <w:t xml:space="preserve"> Edycja</w:t>
              </w:r>
            </w:ins>
            <w:ins w:id="7844" w:author="Okot" w:date="2020-01-16T17:03:00Z">
              <w:r w:rsidR="00A54941">
                <w:rPr>
                  <w:b/>
                  <w:i/>
                </w:rPr>
                <w:t xml:space="preserve"> wprowadzonego</w:t>
              </w:r>
            </w:ins>
            <w:ins w:id="7845" w:author="Okot" w:date="2020-01-03T12:31:00Z">
              <w:r w:rsidRPr="00A21159">
                <w:rPr>
                  <w:b/>
                  <w:i/>
                  <w:rPrChange w:id="7846" w:author="Okot" w:date="2020-01-03T12:31:00Z">
                    <w:rPr/>
                  </w:rPrChange>
                </w:rPr>
                <w:t xml:space="preserve"> posiłku</w:t>
              </w:r>
            </w:ins>
          </w:p>
        </w:tc>
      </w:tr>
      <w:tr w:rsidR="00E075C7" w14:paraId="1519C3B2" w14:textId="77777777" w:rsidTr="00385ED4">
        <w:trPr>
          <w:ins w:id="7847" w:author="Okot" w:date="2020-01-02T12:06:00Z"/>
        </w:trPr>
        <w:tc>
          <w:tcPr>
            <w:tcW w:w="3397" w:type="dxa"/>
          </w:tcPr>
          <w:p w14:paraId="29E9ED67" w14:textId="77777777" w:rsidR="00E075C7" w:rsidRPr="006076CC" w:rsidRDefault="00E075C7" w:rsidP="00385ED4">
            <w:pPr>
              <w:ind w:firstLine="0"/>
              <w:rPr>
                <w:ins w:id="7848" w:author="Okot" w:date="2020-01-02T12:06:00Z"/>
                <w:b/>
              </w:rPr>
            </w:pPr>
            <w:ins w:id="7849" w:author="Okot" w:date="2020-01-02T12:06:00Z">
              <w:r w:rsidRPr="006076CC">
                <w:rPr>
                  <w:b/>
                </w:rPr>
                <w:t>Opis</w:t>
              </w:r>
            </w:ins>
          </w:p>
        </w:tc>
        <w:tc>
          <w:tcPr>
            <w:tcW w:w="5664" w:type="dxa"/>
          </w:tcPr>
          <w:p w14:paraId="0E4556A5" w14:textId="7A2F0907" w:rsidR="00E075C7" w:rsidRDefault="008077D1">
            <w:pPr>
              <w:ind w:firstLine="0"/>
              <w:rPr>
                <w:ins w:id="7850" w:author="Okot" w:date="2020-01-02T12:06:00Z"/>
              </w:rPr>
            </w:pPr>
            <w:ins w:id="7851" w:author="Okot" w:date="2020-01-03T12:33:00Z">
              <w:r>
                <w:t xml:space="preserve">Przypadek użycia pozwala użytkownikowi </w:t>
              </w:r>
            </w:ins>
            <w:ins w:id="7852" w:author="Okot" w:date="2020-01-03T12:40:00Z">
              <w:r>
                <w:t>zmodyfikować informacje o zjedzonym pożywieniu</w:t>
              </w:r>
            </w:ins>
            <w:ins w:id="7853" w:author="Okot" w:date="2020-01-03T12:33:00Z">
              <w:r>
                <w:t>.</w:t>
              </w:r>
            </w:ins>
          </w:p>
        </w:tc>
      </w:tr>
      <w:tr w:rsidR="00E075C7" w14:paraId="475FAE63" w14:textId="77777777" w:rsidTr="00385ED4">
        <w:trPr>
          <w:ins w:id="7854" w:author="Okot" w:date="2020-01-02T12:06:00Z"/>
        </w:trPr>
        <w:tc>
          <w:tcPr>
            <w:tcW w:w="3397" w:type="dxa"/>
          </w:tcPr>
          <w:p w14:paraId="18754FA5" w14:textId="77777777" w:rsidR="00E075C7" w:rsidRPr="006076CC" w:rsidRDefault="00E075C7" w:rsidP="00385ED4">
            <w:pPr>
              <w:ind w:firstLine="0"/>
              <w:rPr>
                <w:ins w:id="7855" w:author="Okot" w:date="2020-01-02T12:06:00Z"/>
                <w:b/>
              </w:rPr>
            </w:pPr>
            <w:ins w:id="7856" w:author="Okot" w:date="2020-01-02T12:06:00Z">
              <w:r w:rsidRPr="006076CC">
                <w:rPr>
                  <w:b/>
                </w:rPr>
                <w:t>Warunki początkowe</w:t>
              </w:r>
            </w:ins>
          </w:p>
        </w:tc>
        <w:tc>
          <w:tcPr>
            <w:tcW w:w="5664" w:type="dxa"/>
          </w:tcPr>
          <w:p w14:paraId="677D2775" w14:textId="25F6CD70" w:rsidR="00E075C7" w:rsidRDefault="00ED2305">
            <w:pPr>
              <w:ind w:firstLine="0"/>
              <w:rPr>
                <w:ins w:id="7857" w:author="Okot" w:date="2020-01-02T12:06:00Z"/>
              </w:rPr>
            </w:pPr>
            <w:ins w:id="7858" w:author="Okot" w:date="2020-01-20T20:26:00Z">
              <w:r>
                <w:t>Użytkownik poprawnie zrealizował PU002, znajduje się na podstronie „Posiłki” i co najmniej raz zostało poprawnie dodane pożywienie do posiłku.</w:t>
              </w:r>
            </w:ins>
          </w:p>
        </w:tc>
      </w:tr>
      <w:tr w:rsidR="00E075C7" w14:paraId="2F75E7BD" w14:textId="77777777" w:rsidTr="00385ED4">
        <w:trPr>
          <w:ins w:id="7859" w:author="Okot" w:date="2020-01-02T12:06:00Z"/>
        </w:trPr>
        <w:tc>
          <w:tcPr>
            <w:tcW w:w="3397" w:type="dxa"/>
          </w:tcPr>
          <w:p w14:paraId="3CB1E19C" w14:textId="77777777" w:rsidR="00E075C7" w:rsidRPr="006076CC" w:rsidRDefault="00E075C7" w:rsidP="00385ED4">
            <w:pPr>
              <w:ind w:firstLine="0"/>
              <w:rPr>
                <w:ins w:id="7860" w:author="Okot" w:date="2020-01-02T12:06:00Z"/>
                <w:b/>
              </w:rPr>
            </w:pPr>
            <w:ins w:id="7861" w:author="Okot" w:date="2020-01-02T12:06:00Z">
              <w:r w:rsidRPr="006076CC">
                <w:rPr>
                  <w:b/>
                </w:rPr>
                <w:t>Inicjacja</w:t>
              </w:r>
            </w:ins>
          </w:p>
        </w:tc>
        <w:tc>
          <w:tcPr>
            <w:tcW w:w="5664" w:type="dxa"/>
          </w:tcPr>
          <w:p w14:paraId="0F28E8C1" w14:textId="48FF705D" w:rsidR="00E075C7" w:rsidRDefault="0039460A" w:rsidP="00385ED4">
            <w:pPr>
              <w:ind w:firstLine="0"/>
              <w:rPr>
                <w:ins w:id="7862" w:author="Okot" w:date="2020-01-02T12:06:00Z"/>
              </w:rPr>
            </w:pPr>
            <w:ins w:id="7863" w:author="Okot" w:date="2020-01-03T12:46:00Z">
              <w:r>
                <w:t>Użytkownik nacisnął przycisk „</w:t>
              </w:r>
            </w:ins>
            <w:ins w:id="7864" w:author="Okot" w:date="2020-01-03T12:47:00Z">
              <w:r>
                <w:t>Edytuj</w:t>
              </w:r>
            </w:ins>
            <w:ins w:id="7865" w:author="Okot" w:date="2020-01-03T12:46:00Z">
              <w:r>
                <w:t>” umiejscowiony przy wybranym pożywieniu.</w:t>
              </w:r>
            </w:ins>
          </w:p>
        </w:tc>
      </w:tr>
      <w:tr w:rsidR="00E075C7" w14:paraId="5C7659F4" w14:textId="77777777" w:rsidTr="00385ED4">
        <w:trPr>
          <w:ins w:id="7866" w:author="Okot" w:date="2020-01-02T12:06:00Z"/>
        </w:trPr>
        <w:tc>
          <w:tcPr>
            <w:tcW w:w="3397" w:type="dxa"/>
          </w:tcPr>
          <w:p w14:paraId="59481D44" w14:textId="77777777" w:rsidR="00E075C7" w:rsidRPr="006076CC" w:rsidRDefault="00E075C7" w:rsidP="00385ED4">
            <w:pPr>
              <w:ind w:firstLine="0"/>
              <w:rPr>
                <w:ins w:id="7867" w:author="Okot" w:date="2020-01-02T12:06:00Z"/>
                <w:b/>
              </w:rPr>
            </w:pPr>
            <w:ins w:id="7868" w:author="Okot" w:date="2020-01-02T12:06:00Z">
              <w:r w:rsidRPr="006076CC">
                <w:rPr>
                  <w:b/>
                </w:rPr>
                <w:t>Warunki końcowe</w:t>
              </w:r>
            </w:ins>
          </w:p>
        </w:tc>
        <w:tc>
          <w:tcPr>
            <w:tcW w:w="5664" w:type="dxa"/>
          </w:tcPr>
          <w:p w14:paraId="3E97B137" w14:textId="11DB0208" w:rsidR="00E075C7" w:rsidRDefault="0039460A">
            <w:pPr>
              <w:ind w:firstLine="0"/>
              <w:rPr>
                <w:ins w:id="7869" w:author="Okot" w:date="2020-01-02T12:06:00Z"/>
              </w:rPr>
            </w:pPr>
            <w:ins w:id="7870" w:author="Okot" w:date="2020-01-03T12:47:00Z">
              <w:r>
                <w:t>Wyświetlony został komunikat informujący o zmodyfikowaniu informacji o pożywieniu.</w:t>
              </w:r>
            </w:ins>
          </w:p>
        </w:tc>
      </w:tr>
      <w:tr w:rsidR="00E075C7" w14:paraId="361DD64D" w14:textId="77777777" w:rsidTr="00385ED4">
        <w:trPr>
          <w:ins w:id="7871" w:author="Okot" w:date="2020-01-02T12:06:00Z"/>
        </w:trPr>
        <w:tc>
          <w:tcPr>
            <w:tcW w:w="3397" w:type="dxa"/>
          </w:tcPr>
          <w:p w14:paraId="4365D0B7" w14:textId="77777777" w:rsidR="00E075C7" w:rsidRPr="006076CC" w:rsidRDefault="00E075C7" w:rsidP="00385ED4">
            <w:pPr>
              <w:ind w:firstLine="0"/>
              <w:rPr>
                <w:ins w:id="7872" w:author="Okot" w:date="2020-01-02T12:06:00Z"/>
                <w:b/>
              </w:rPr>
            </w:pPr>
            <w:ins w:id="7873" w:author="Okot" w:date="2020-01-02T12:06:00Z">
              <w:r w:rsidRPr="006076CC">
                <w:rPr>
                  <w:b/>
                </w:rPr>
                <w:t>Scenariusz główny</w:t>
              </w:r>
            </w:ins>
          </w:p>
        </w:tc>
        <w:tc>
          <w:tcPr>
            <w:tcW w:w="5664" w:type="dxa"/>
          </w:tcPr>
          <w:p w14:paraId="2EEA100C" w14:textId="77777777" w:rsidR="00E075C7" w:rsidRDefault="0039460A" w:rsidP="00385ED4">
            <w:pPr>
              <w:ind w:firstLine="0"/>
              <w:rPr>
                <w:ins w:id="7874" w:author="Okot" w:date="2020-01-03T12:51:00Z"/>
              </w:rPr>
            </w:pPr>
            <w:ins w:id="7875" w:author="Okot" w:date="2020-01-03T12:47:00Z">
              <w:r>
                <w:t>1. Wyświetlone zostało okno modalne zawieraj</w:t>
              </w:r>
            </w:ins>
            <w:ins w:id="7876" w:author="Okot" w:date="2020-01-03T12:51:00Z">
              <w:r>
                <w:t>ąca formularz edycji.</w:t>
              </w:r>
            </w:ins>
          </w:p>
          <w:p w14:paraId="42189972" w14:textId="77777777" w:rsidR="0039460A" w:rsidRDefault="0039460A" w:rsidP="00385ED4">
            <w:pPr>
              <w:ind w:firstLine="0"/>
              <w:rPr>
                <w:ins w:id="7877" w:author="Okot" w:date="2020-01-03T12:51:00Z"/>
              </w:rPr>
            </w:pPr>
            <w:ins w:id="7878" w:author="Okot" w:date="2020-01-03T12:51:00Z">
              <w:r>
                <w:t xml:space="preserve">2. </w:t>
              </w:r>
              <w:r w:rsidR="008D37B9">
                <w:t>Użytkownik zmienia wybrane dane.</w:t>
              </w:r>
            </w:ins>
          </w:p>
          <w:p w14:paraId="20FCF5CE" w14:textId="77777777" w:rsidR="008D37B9" w:rsidRDefault="008D37B9" w:rsidP="00385ED4">
            <w:pPr>
              <w:ind w:firstLine="0"/>
              <w:rPr>
                <w:ins w:id="7879" w:author="Okot" w:date="2020-01-03T12:52:00Z"/>
              </w:rPr>
            </w:pPr>
            <w:ins w:id="7880" w:author="Okot" w:date="2020-01-03T12:52:00Z">
              <w:r>
                <w:t>3.Użytkownik zatwierdza edycję przyciskiem „Zapisz”.</w:t>
              </w:r>
            </w:ins>
          </w:p>
          <w:p w14:paraId="4C1BA293" w14:textId="77777777" w:rsidR="008D37B9" w:rsidRDefault="008D37B9" w:rsidP="00385ED4">
            <w:pPr>
              <w:ind w:firstLine="0"/>
              <w:rPr>
                <w:ins w:id="7881" w:author="Okot" w:date="2020-01-03T12:52:00Z"/>
              </w:rPr>
            </w:pPr>
            <w:ins w:id="7882" w:author="Okot" w:date="2020-01-03T12:52:00Z">
              <w:r>
                <w:t>4. System sprawdza poprawność przesyłanych danych.</w:t>
              </w:r>
            </w:ins>
          </w:p>
          <w:p w14:paraId="2516F359" w14:textId="77777777" w:rsidR="008D37B9" w:rsidRDefault="008D37B9" w:rsidP="00385ED4">
            <w:pPr>
              <w:ind w:firstLine="0"/>
              <w:rPr>
                <w:ins w:id="7883" w:author="Okot" w:date="2020-01-03T12:54:00Z"/>
              </w:rPr>
            </w:pPr>
            <w:ins w:id="7884" w:author="Okot" w:date="2020-01-03T12:52:00Z">
              <w:r>
                <w:t xml:space="preserve">5. </w:t>
              </w:r>
            </w:ins>
            <w:ins w:id="7885" w:author="Okot" w:date="2020-01-03T12:54:00Z">
              <w:r>
                <w:t>Dane zostają zmodyfikowane w bazie danych.</w:t>
              </w:r>
            </w:ins>
          </w:p>
          <w:p w14:paraId="6089020F" w14:textId="20AB331E" w:rsidR="008D37B9" w:rsidRDefault="008D37B9" w:rsidP="00385ED4">
            <w:pPr>
              <w:ind w:firstLine="0"/>
              <w:rPr>
                <w:ins w:id="7886" w:author="Okot" w:date="2020-01-03T12:55:00Z"/>
              </w:rPr>
            </w:pPr>
            <w:ins w:id="7887" w:author="Okot" w:date="2020-01-03T12:55:00Z">
              <w:r>
                <w:t>6. System ponownie przelicza kaloryczność modyfikowanego posiłku oraz kaloryczność i zawartość składników odżywczych.</w:t>
              </w:r>
            </w:ins>
          </w:p>
          <w:p w14:paraId="0320DF22" w14:textId="31FAC316" w:rsidR="008D37B9" w:rsidRDefault="008D37B9" w:rsidP="008D37B9">
            <w:pPr>
              <w:ind w:firstLine="0"/>
              <w:rPr>
                <w:ins w:id="7888" w:author="Okot" w:date="2020-01-03T12:55:00Z"/>
              </w:rPr>
            </w:pPr>
            <w:ins w:id="7889" w:author="Okot" w:date="2020-01-03T12:56:00Z">
              <w:r>
                <w:t xml:space="preserve">7. </w:t>
              </w:r>
            </w:ins>
            <w:ins w:id="7890" w:author="Okot" w:date="2020-01-03T12:55:00Z">
              <w:r>
                <w:t>System aktualizuje wyświetlane wartości kaloryczności, zawartości składników odżywczych, wykres dystrybucji makroskładników oraz tabelę posiłków.</w:t>
              </w:r>
            </w:ins>
          </w:p>
          <w:p w14:paraId="3404C59D" w14:textId="31C4302A" w:rsidR="008D37B9" w:rsidRDefault="008D37B9" w:rsidP="008D37B9">
            <w:pPr>
              <w:ind w:firstLine="0"/>
              <w:rPr>
                <w:ins w:id="7891" w:author="Okot" w:date="2020-01-02T12:06:00Z"/>
              </w:rPr>
            </w:pPr>
            <w:ins w:id="7892" w:author="Okot" w:date="2020-01-03T12:55:00Z">
              <w:r>
                <w:t>8. Wyświetlony zostaje komunikat informujący o dokonaniu zmian.</w:t>
              </w:r>
            </w:ins>
          </w:p>
        </w:tc>
      </w:tr>
      <w:tr w:rsidR="00E075C7" w14:paraId="67A6AA5B" w14:textId="77777777" w:rsidTr="00385ED4">
        <w:trPr>
          <w:trHeight w:val="54"/>
          <w:ins w:id="7893" w:author="Okot" w:date="2020-01-02T12:06:00Z"/>
        </w:trPr>
        <w:tc>
          <w:tcPr>
            <w:tcW w:w="3397" w:type="dxa"/>
          </w:tcPr>
          <w:p w14:paraId="31B31FA4" w14:textId="7C825719" w:rsidR="00E075C7" w:rsidRPr="006076CC" w:rsidRDefault="00E075C7" w:rsidP="00385ED4">
            <w:pPr>
              <w:ind w:firstLine="0"/>
              <w:rPr>
                <w:ins w:id="7894" w:author="Okot" w:date="2020-01-02T12:06:00Z"/>
                <w:b/>
              </w:rPr>
            </w:pPr>
            <w:ins w:id="7895" w:author="Okot" w:date="2020-01-02T12:06:00Z">
              <w:r w:rsidRPr="006076CC">
                <w:rPr>
                  <w:b/>
                </w:rPr>
                <w:t>Scenariusze alternatywne</w:t>
              </w:r>
            </w:ins>
          </w:p>
        </w:tc>
        <w:tc>
          <w:tcPr>
            <w:tcW w:w="5664" w:type="dxa"/>
          </w:tcPr>
          <w:p w14:paraId="68FADA6B" w14:textId="77777777" w:rsidR="008D37B9" w:rsidRDefault="008D37B9" w:rsidP="008D37B9">
            <w:pPr>
              <w:ind w:firstLine="0"/>
              <w:rPr>
                <w:ins w:id="7896" w:author="Okot" w:date="2020-01-03T12:56:00Z"/>
              </w:rPr>
            </w:pPr>
            <w:ins w:id="7897" w:author="Okot" w:date="2020-01-03T12:56:00Z">
              <w:r>
                <w:t>(1-3).1. Użytkownik używa przycisku do zamknięcia okna.</w:t>
              </w:r>
            </w:ins>
          </w:p>
          <w:p w14:paraId="7A9A3C0B" w14:textId="77777777" w:rsidR="008D37B9" w:rsidRDefault="008D37B9" w:rsidP="008D37B9">
            <w:pPr>
              <w:ind w:firstLine="0"/>
              <w:rPr>
                <w:ins w:id="7898" w:author="Okot" w:date="2020-01-03T12:56:00Z"/>
              </w:rPr>
            </w:pPr>
            <w:ins w:id="7899" w:author="Okot" w:date="2020-01-03T12:56:00Z">
              <w:r>
                <w:t>(1-3).1.1. Pojawia okno dialogowe służące do potwierdzenia zamknięcia okna bez zapisywania danych.</w:t>
              </w:r>
            </w:ins>
          </w:p>
          <w:p w14:paraId="09FE77E6" w14:textId="77777777" w:rsidR="008D37B9" w:rsidRDefault="008D37B9" w:rsidP="008D37B9">
            <w:pPr>
              <w:ind w:firstLine="0"/>
              <w:rPr>
                <w:ins w:id="7900" w:author="Okot" w:date="2020-01-03T12:56:00Z"/>
              </w:rPr>
            </w:pPr>
            <w:ins w:id="7901" w:author="Okot" w:date="2020-01-03T12:56:00Z">
              <w:r>
                <w:t>(1-3).1.2.1. Użytkownik potwierdza zamknięcie okna.</w:t>
              </w:r>
            </w:ins>
          </w:p>
          <w:p w14:paraId="024A5673" w14:textId="77777777" w:rsidR="008D37B9" w:rsidRDefault="008D37B9" w:rsidP="008D37B9">
            <w:pPr>
              <w:ind w:firstLine="0"/>
              <w:rPr>
                <w:ins w:id="7902" w:author="Okot" w:date="2020-01-03T12:56:00Z"/>
              </w:rPr>
            </w:pPr>
            <w:ins w:id="7903" w:author="Okot" w:date="2020-01-03T12:56:00Z">
              <w:r>
                <w:t>(1-3).1.2.1.1. Okno modalne z formularzem zostaje zamknięte.</w:t>
              </w:r>
            </w:ins>
          </w:p>
          <w:p w14:paraId="78E32D7A" w14:textId="77777777" w:rsidR="008D37B9" w:rsidRDefault="008D37B9" w:rsidP="008D37B9">
            <w:pPr>
              <w:ind w:firstLine="0"/>
              <w:rPr>
                <w:ins w:id="7904" w:author="Okot" w:date="2020-01-03T12:56:00Z"/>
              </w:rPr>
            </w:pPr>
            <w:ins w:id="7905" w:author="Okot" w:date="2020-01-03T12:56:00Z">
              <w:r>
                <w:lastRenderedPageBreak/>
                <w:t>(1-3).1.2.1.2. Powrót do podstrony „Posiłki”.</w:t>
              </w:r>
            </w:ins>
          </w:p>
          <w:p w14:paraId="3E5487E6" w14:textId="77777777" w:rsidR="008D37B9" w:rsidRDefault="008D37B9" w:rsidP="008D37B9">
            <w:pPr>
              <w:ind w:firstLine="0"/>
              <w:rPr>
                <w:ins w:id="7906" w:author="Okot" w:date="2020-01-03T12:56:00Z"/>
              </w:rPr>
            </w:pPr>
            <w:ins w:id="7907" w:author="Okot" w:date="2020-01-03T12:56:00Z">
              <w:r>
                <w:t>(1-3).1.2.2. Użytkownik rezygnuje z akcji.</w:t>
              </w:r>
            </w:ins>
          </w:p>
          <w:p w14:paraId="62D4CA3B" w14:textId="221FA5E8" w:rsidR="00E075C7" w:rsidRDefault="000B2B3D">
            <w:pPr>
              <w:ind w:firstLine="0"/>
              <w:rPr>
                <w:ins w:id="7908" w:author="Okot" w:date="2020-01-03T12:57:00Z"/>
              </w:rPr>
            </w:pPr>
            <w:ins w:id="7909" w:author="Okot" w:date="2020-01-03T12:56:00Z">
              <w:r>
                <w:t>(1-3).1.2.2.1. Powrót do pkt</w:t>
              </w:r>
              <w:r w:rsidR="008D37B9">
                <w:t> (1-3).</w:t>
              </w:r>
            </w:ins>
          </w:p>
          <w:p w14:paraId="433C8BE1" w14:textId="77777777" w:rsidR="008D37B9" w:rsidRDefault="008D37B9">
            <w:pPr>
              <w:ind w:firstLine="0"/>
              <w:rPr>
                <w:ins w:id="7910" w:author="Okot" w:date="2020-01-03T12:58:00Z"/>
              </w:rPr>
            </w:pPr>
            <w:ins w:id="7911" w:author="Okot" w:date="2020-01-03T12:57:00Z">
              <w:r>
                <w:t>4.1</w:t>
              </w:r>
            </w:ins>
            <w:ins w:id="7912" w:author="Okot" w:date="2020-01-03T12:58:00Z">
              <w:r>
                <w:t>(a)</w:t>
              </w:r>
            </w:ins>
            <w:ins w:id="7913" w:author="Okot" w:date="2020-01-03T12:57:00Z">
              <w:r>
                <w:t xml:space="preserve"> </w:t>
              </w:r>
            </w:ins>
            <w:ins w:id="7914" w:author="Okot" w:date="2020-01-03T12:58:00Z">
              <w:r>
                <w:t>Pole „Waga” jest puste.</w:t>
              </w:r>
            </w:ins>
          </w:p>
          <w:p w14:paraId="4F1F26BE" w14:textId="77777777" w:rsidR="008D37B9" w:rsidRDefault="008D37B9">
            <w:pPr>
              <w:ind w:firstLine="0"/>
              <w:rPr>
                <w:ins w:id="7915" w:author="Okot" w:date="2020-01-03T12:58:00Z"/>
              </w:rPr>
            </w:pPr>
            <w:ins w:id="7916" w:author="Okot" w:date="2020-01-03T12:58:00Z">
              <w:r>
                <w:t>4.1(b) W polu „Waga” została wprowadzona nieprawidłowa wartość.</w:t>
              </w:r>
            </w:ins>
          </w:p>
          <w:p w14:paraId="791E2821" w14:textId="6F84CB74" w:rsidR="008D37B9" w:rsidRDefault="008D37B9" w:rsidP="008D37B9">
            <w:pPr>
              <w:ind w:firstLine="0"/>
              <w:rPr>
                <w:ins w:id="7917" w:author="Okot" w:date="2020-01-03T12:58:00Z"/>
              </w:rPr>
            </w:pPr>
            <w:ins w:id="7918" w:author="Okot" w:date="2020-01-03T12:58:00Z">
              <w:r>
                <w:t>4.1.1 Wyświetlony zostaje stosowny komunikat błędu.</w:t>
              </w:r>
            </w:ins>
          </w:p>
          <w:p w14:paraId="547E12CE" w14:textId="4C119140" w:rsidR="008D37B9" w:rsidRDefault="000B2B3D">
            <w:pPr>
              <w:ind w:firstLine="0"/>
              <w:rPr>
                <w:ins w:id="7919" w:author="Okot" w:date="2020-01-03T12:59:00Z"/>
              </w:rPr>
            </w:pPr>
            <w:ins w:id="7920" w:author="Okot" w:date="2020-01-03T12:58:00Z">
              <w:r>
                <w:t>4.1.2. Powrót do pkt</w:t>
              </w:r>
              <w:r w:rsidR="008D37B9">
                <w:t xml:space="preserve"> 2.</w:t>
              </w:r>
            </w:ins>
          </w:p>
          <w:p w14:paraId="24C6653E" w14:textId="77777777" w:rsidR="008D37B9" w:rsidRDefault="008D37B9">
            <w:pPr>
              <w:ind w:firstLine="0"/>
              <w:rPr>
                <w:ins w:id="7921" w:author="Okot" w:date="2020-01-03T12:59:00Z"/>
              </w:rPr>
            </w:pPr>
            <w:ins w:id="7922" w:author="Okot" w:date="2020-01-03T12:59:00Z">
              <w:r>
                <w:t>4.2. Została zmieniona jedynie godzina spożycia.</w:t>
              </w:r>
            </w:ins>
          </w:p>
          <w:p w14:paraId="1166F82A" w14:textId="77777777" w:rsidR="008D37B9" w:rsidRDefault="008D37B9">
            <w:pPr>
              <w:ind w:firstLine="0"/>
              <w:rPr>
                <w:ins w:id="7923" w:author="Okot" w:date="2020-01-03T13:00:00Z"/>
              </w:rPr>
            </w:pPr>
            <w:ins w:id="7924" w:author="Okot" w:date="2020-01-03T12:59:00Z">
              <w:r>
                <w:t xml:space="preserve">4.2.1. </w:t>
              </w:r>
            </w:ins>
            <w:ins w:id="7925" w:author="Okot" w:date="2020-01-03T13:00:00Z">
              <w:r>
                <w:t>D</w:t>
              </w:r>
            </w:ins>
            <w:ins w:id="7926" w:author="Okot" w:date="2020-01-03T12:59:00Z">
              <w:r>
                <w:t>ane zostają zmodyfikowane w bazie danych.</w:t>
              </w:r>
            </w:ins>
          </w:p>
          <w:p w14:paraId="60CA3188" w14:textId="77777777" w:rsidR="008D37B9" w:rsidRDefault="008D37B9">
            <w:pPr>
              <w:ind w:firstLine="0"/>
              <w:rPr>
                <w:ins w:id="7927" w:author="Okot" w:date="2020-01-03T13:00:00Z"/>
              </w:rPr>
            </w:pPr>
            <w:ins w:id="7928" w:author="Okot" w:date="2020-01-03T13:00:00Z">
              <w:r>
                <w:t>4.2.2. System aktualizuje wyświetlane informacje w tabeli posiłków.</w:t>
              </w:r>
            </w:ins>
          </w:p>
          <w:p w14:paraId="3FD19DFC" w14:textId="25CA0191" w:rsidR="008D37B9" w:rsidRDefault="000B2B3D">
            <w:pPr>
              <w:ind w:firstLine="0"/>
              <w:rPr>
                <w:ins w:id="7929" w:author="Okot" w:date="2020-01-02T12:06:00Z"/>
              </w:rPr>
            </w:pPr>
            <w:ins w:id="7930" w:author="Okot" w:date="2020-01-03T13:00:00Z">
              <w:r>
                <w:t>4.2.3. Powrót do pkt</w:t>
              </w:r>
              <w:r w:rsidR="008D37B9">
                <w:t xml:space="preserve"> 8.</w:t>
              </w:r>
            </w:ins>
          </w:p>
        </w:tc>
      </w:tr>
    </w:tbl>
    <w:p w14:paraId="74058635" w14:textId="6A26CCAB" w:rsidR="00E075C7" w:rsidRDefault="00E075C7">
      <w:pPr>
        <w:spacing w:after="160" w:line="259" w:lineRule="auto"/>
        <w:ind w:firstLine="0"/>
        <w:jc w:val="left"/>
        <w:rPr>
          <w:ins w:id="7931" w:author="Okot" w:date="2020-01-02T12:06:00Z"/>
        </w:rPr>
      </w:pPr>
    </w:p>
    <w:p w14:paraId="355A2F17" w14:textId="20DE34B8" w:rsidR="008077D1" w:rsidRDefault="0060094C" w:rsidP="008077D1">
      <w:pPr>
        <w:ind w:firstLine="0"/>
        <w:rPr>
          <w:ins w:id="7932" w:author="Okot" w:date="2020-01-20T16:07:00Z"/>
        </w:rPr>
      </w:pPr>
      <w:ins w:id="7933" w:author="Okot" w:date="2020-01-03T12:32:00Z">
        <w:r>
          <w:t>Tabela 4.50</w:t>
        </w:r>
        <w:r w:rsidR="008077D1">
          <w:t>. </w:t>
        </w:r>
      </w:ins>
    </w:p>
    <w:p w14:paraId="74C536B0" w14:textId="626F5B96" w:rsidR="00645B77" w:rsidRDefault="00645B77" w:rsidP="00645B77">
      <w:pPr>
        <w:ind w:firstLine="0"/>
        <w:rPr>
          <w:ins w:id="7934" w:author="Okot" w:date="2020-01-20T16:07:00Z"/>
        </w:rPr>
      </w:pPr>
      <w:ins w:id="7935" w:author="Okot" w:date="2020-01-20T16:07:00Z">
        <w:r>
          <w:t>Opis scenariusza przypadku użycia „Przeglądanie poprzednich/kolejnych dni”.</w:t>
        </w:r>
      </w:ins>
    </w:p>
    <w:tbl>
      <w:tblPr>
        <w:tblStyle w:val="Tabela-Siatka"/>
        <w:tblW w:w="0" w:type="auto"/>
        <w:tblLook w:val="04A0" w:firstRow="1" w:lastRow="0" w:firstColumn="1" w:lastColumn="0" w:noHBand="0" w:noVBand="1"/>
      </w:tblPr>
      <w:tblGrid>
        <w:gridCol w:w="3397"/>
        <w:gridCol w:w="5664"/>
      </w:tblGrid>
      <w:tr w:rsidR="00645B77" w14:paraId="6134E29F" w14:textId="77777777" w:rsidTr="00645B77">
        <w:trPr>
          <w:ins w:id="7936" w:author="Okot" w:date="2020-01-20T16:08:00Z"/>
        </w:trPr>
        <w:tc>
          <w:tcPr>
            <w:tcW w:w="3397" w:type="dxa"/>
          </w:tcPr>
          <w:p w14:paraId="35C0CD88" w14:textId="77777777" w:rsidR="00645B77" w:rsidRPr="006076CC" w:rsidRDefault="00645B77" w:rsidP="00645B77">
            <w:pPr>
              <w:ind w:firstLine="0"/>
              <w:rPr>
                <w:ins w:id="7937" w:author="Okot" w:date="2020-01-20T16:08:00Z"/>
                <w:b/>
              </w:rPr>
            </w:pPr>
            <w:ins w:id="7938" w:author="Okot" w:date="2020-01-20T16:08:00Z">
              <w:r w:rsidRPr="006076CC">
                <w:rPr>
                  <w:b/>
                </w:rPr>
                <w:t>Nazwa</w:t>
              </w:r>
            </w:ins>
          </w:p>
        </w:tc>
        <w:tc>
          <w:tcPr>
            <w:tcW w:w="5664" w:type="dxa"/>
          </w:tcPr>
          <w:p w14:paraId="4099A3FC" w14:textId="1DE77033" w:rsidR="00645B77" w:rsidRPr="00A12070" w:rsidRDefault="0060094C" w:rsidP="00645B77">
            <w:pPr>
              <w:ind w:firstLine="0"/>
              <w:rPr>
                <w:ins w:id="7939" w:author="Okot" w:date="2020-01-20T16:08:00Z"/>
                <w:b/>
                <w:i/>
              </w:rPr>
            </w:pPr>
            <w:ins w:id="7940" w:author="Okot" w:date="2020-01-20T16:08:00Z">
              <w:r>
                <w:rPr>
                  <w:b/>
                  <w:i/>
                </w:rPr>
                <w:t>PU050</w:t>
              </w:r>
              <w:r w:rsidR="00645B77">
                <w:rPr>
                  <w:b/>
                  <w:i/>
                </w:rPr>
                <w:t>: Przeglądanie poprzednich/kolejnych</w:t>
              </w:r>
            </w:ins>
          </w:p>
        </w:tc>
      </w:tr>
      <w:tr w:rsidR="00645B77" w14:paraId="265F4010" w14:textId="77777777" w:rsidTr="00645B77">
        <w:trPr>
          <w:ins w:id="7941" w:author="Okot" w:date="2020-01-20T16:08:00Z"/>
        </w:trPr>
        <w:tc>
          <w:tcPr>
            <w:tcW w:w="3397" w:type="dxa"/>
          </w:tcPr>
          <w:p w14:paraId="44E6D311" w14:textId="77777777" w:rsidR="00645B77" w:rsidRPr="006076CC" w:rsidRDefault="00645B77" w:rsidP="00645B77">
            <w:pPr>
              <w:ind w:firstLine="0"/>
              <w:rPr>
                <w:ins w:id="7942" w:author="Okot" w:date="2020-01-20T16:08:00Z"/>
                <w:b/>
              </w:rPr>
            </w:pPr>
            <w:ins w:id="7943" w:author="Okot" w:date="2020-01-20T16:08:00Z">
              <w:r w:rsidRPr="006076CC">
                <w:rPr>
                  <w:b/>
                </w:rPr>
                <w:t>Opis</w:t>
              </w:r>
            </w:ins>
          </w:p>
        </w:tc>
        <w:tc>
          <w:tcPr>
            <w:tcW w:w="5664" w:type="dxa"/>
          </w:tcPr>
          <w:p w14:paraId="663BFCD4" w14:textId="77777777" w:rsidR="00645B77" w:rsidRDefault="00645B77" w:rsidP="00645B77">
            <w:pPr>
              <w:ind w:firstLine="0"/>
              <w:rPr>
                <w:ins w:id="7944" w:author="Okot" w:date="2020-01-20T16:08:00Z"/>
              </w:rPr>
            </w:pPr>
            <w:ins w:id="7945" w:author="Okot" w:date="2020-01-20T16:08:00Z">
              <w:r>
                <w:t>Przypadek użycia pozwala użytkownikowi obejrzeć, co jadł danego dnia.</w:t>
              </w:r>
            </w:ins>
          </w:p>
        </w:tc>
      </w:tr>
      <w:tr w:rsidR="00645B77" w14:paraId="2B61D343" w14:textId="77777777" w:rsidTr="00645B77">
        <w:trPr>
          <w:ins w:id="7946" w:author="Okot" w:date="2020-01-20T16:08:00Z"/>
        </w:trPr>
        <w:tc>
          <w:tcPr>
            <w:tcW w:w="3397" w:type="dxa"/>
          </w:tcPr>
          <w:p w14:paraId="2F2960A2" w14:textId="77777777" w:rsidR="00645B77" w:rsidRPr="006076CC" w:rsidRDefault="00645B77" w:rsidP="00645B77">
            <w:pPr>
              <w:ind w:firstLine="0"/>
              <w:rPr>
                <w:ins w:id="7947" w:author="Okot" w:date="2020-01-20T16:08:00Z"/>
                <w:b/>
              </w:rPr>
            </w:pPr>
            <w:ins w:id="7948" w:author="Okot" w:date="2020-01-20T16:08:00Z">
              <w:r w:rsidRPr="006076CC">
                <w:rPr>
                  <w:b/>
                </w:rPr>
                <w:t>Warunki początkowe</w:t>
              </w:r>
            </w:ins>
          </w:p>
        </w:tc>
        <w:tc>
          <w:tcPr>
            <w:tcW w:w="5664" w:type="dxa"/>
          </w:tcPr>
          <w:p w14:paraId="616CF0E1" w14:textId="728EF708" w:rsidR="00645B77" w:rsidRDefault="00ED2305" w:rsidP="00645B77">
            <w:pPr>
              <w:ind w:firstLine="0"/>
              <w:rPr>
                <w:ins w:id="7949" w:author="Okot" w:date="2020-01-20T16:08:00Z"/>
              </w:rPr>
            </w:pPr>
            <w:ins w:id="7950" w:author="Okot" w:date="2020-01-20T20:26:00Z">
              <w:r>
                <w:t>Użytkownik poprawnie zrealizował PU002, znajduje się na podstronie „Posiłki” i co najmniej raz zostało poprawnie dodane pożywienie do posiłku.</w:t>
              </w:r>
            </w:ins>
          </w:p>
        </w:tc>
      </w:tr>
      <w:tr w:rsidR="00645B77" w14:paraId="15A79359" w14:textId="77777777" w:rsidTr="00645B77">
        <w:trPr>
          <w:ins w:id="7951" w:author="Okot" w:date="2020-01-20T16:08:00Z"/>
        </w:trPr>
        <w:tc>
          <w:tcPr>
            <w:tcW w:w="3397" w:type="dxa"/>
          </w:tcPr>
          <w:p w14:paraId="62F27DEA" w14:textId="77777777" w:rsidR="00645B77" w:rsidRPr="006076CC" w:rsidRDefault="00645B77" w:rsidP="00645B77">
            <w:pPr>
              <w:ind w:firstLine="0"/>
              <w:rPr>
                <w:ins w:id="7952" w:author="Okot" w:date="2020-01-20T16:08:00Z"/>
                <w:b/>
              </w:rPr>
            </w:pPr>
            <w:ins w:id="7953" w:author="Okot" w:date="2020-01-20T16:08:00Z">
              <w:r w:rsidRPr="006076CC">
                <w:rPr>
                  <w:b/>
                </w:rPr>
                <w:t>Inicjacja</w:t>
              </w:r>
            </w:ins>
          </w:p>
        </w:tc>
        <w:tc>
          <w:tcPr>
            <w:tcW w:w="5664" w:type="dxa"/>
          </w:tcPr>
          <w:p w14:paraId="0BD56C47" w14:textId="77777777" w:rsidR="00645B77" w:rsidRDefault="00645B77" w:rsidP="00645B77">
            <w:pPr>
              <w:ind w:firstLine="0"/>
              <w:rPr>
                <w:ins w:id="7954" w:author="Okot" w:date="2020-01-20T16:08:00Z"/>
              </w:rPr>
            </w:pPr>
            <w:ins w:id="7955" w:author="Okot" w:date="2020-01-20T16:08:00Z">
              <w:r>
                <w:t>Użytkownik korzysta z nawigacji strzałkami przy nagłówku z datą, aby wybrać dzień.</w:t>
              </w:r>
            </w:ins>
          </w:p>
        </w:tc>
      </w:tr>
      <w:tr w:rsidR="00645B77" w14:paraId="4EAC5426" w14:textId="77777777" w:rsidTr="00645B77">
        <w:trPr>
          <w:ins w:id="7956" w:author="Okot" w:date="2020-01-20T16:08:00Z"/>
        </w:trPr>
        <w:tc>
          <w:tcPr>
            <w:tcW w:w="3397" w:type="dxa"/>
          </w:tcPr>
          <w:p w14:paraId="58CC6F9C" w14:textId="77777777" w:rsidR="00645B77" w:rsidRPr="006076CC" w:rsidRDefault="00645B77" w:rsidP="00645B77">
            <w:pPr>
              <w:ind w:firstLine="0"/>
              <w:rPr>
                <w:ins w:id="7957" w:author="Okot" w:date="2020-01-20T16:08:00Z"/>
                <w:b/>
              </w:rPr>
            </w:pPr>
            <w:ins w:id="7958" w:author="Okot" w:date="2020-01-20T16:08:00Z">
              <w:r w:rsidRPr="006076CC">
                <w:rPr>
                  <w:b/>
                </w:rPr>
                <w:t>Warunki końcowe</w:t>
              </w:r>
            </w:ins>
          </w:p>
        </w:tc>
        <w:tc>
          <w:tcPr>
            <w:tcW w:w="5664" w:type="dxa"/>
          </w:tcPr>
          <w:p w14:paraId="35E288F1" w14:textId="0F797D42" w:rsidR="00645B77" w:rsidRDefault="00645B77" w:rsidP="00645B77">
            <w:pPr>
              <w:ind w:firstLine="0"/>
              <w:rPr>
                <w:ins w:id="7959" w:author="Okot" w:date="2020-01-20T16:08:00Z"/>
              </w:rPr>
            </w:pPr>
            <w:ins w:id="7960" w:author="Okot" w:date="2020-01-20T16:08:00Z">
              <w:r>
                <w:t>Wyświetlona zostaje tabela posiłków oraz informacje na temat realizacji zapotrzebowania na skł</w:t>
              </w:r>
              <w:r w:rsidR="00217359">
                <w:t>adniki odżywcze z wybranego dnia</w:t>
              </w:r>
              <w:r>
                <w:t>.</w:t>
              </w:r>
            </w:ins>
          </w:p>
        </w:tc>
      </w:tr>
      <w:tr w:rsidR="00645B77" w14:paraId="51B139FD" w14:textId="77777777" w:rsidTr="00645B77">
        <w:trPr>
          <w:ins w:id="7961" w:author="Okot" w:date="2020-01-20T16:08:00Z"/>
        </w:trPr>
        <w:tc>
          <w:tcPr>
            <w:tcW w:w="3397" w:type="dxa"/>
          </w:tcPr>
          <w:p w14:paraId="44252466" w14:textId="77777777" w:rsidR="00645B77" w:rsidRPr="006076CC" w:rsidRDefault="00645B77" w:rsidP="00645B77">
            <w:pPr>
              <w:ind w:firstLine="0"/>
              <w:rPr>
                <w:ins w:id="7962" w:author="Okot" w:date="2020-01-20T16:08:00Z"/>
                <w:b/>
              </w:rPr>
            </w:pPr>
            <w:ins w:id="7963" w:author="Okot" w:date="2020-01-20T16:08:00Z">
              <w:r w:rsidRPr="006076CC">
                <w:rPr>
                  <w:b/>
                </w:rPr>
                <w:t>Scenariusz główny</w:t>
              </w:r>
            </w:ins>
          </w:p>
        </w:tc>
        <w:tc>
          <w:tcPr>
            <w:tcW w:w="5664" w:type="dxa"/>
          </w:tcPr>
          <w:p w14:paraId="5FF23ACA" w14:textId="77777777" w:rsidR="00645B77" w:rsidRDefault="00645B77" w:rsidP="00645B77">
            <w:pPr>
              <w:ind w:firstLine="0"/>
              <w:rPr>
                <w:ins w:id="7964" w:author="Okot" w:date="2020-01-20T16:08:00Z"/>
              </w:rPr>
            </w:pPr>
            <w:ins w:id="7965" w:author="Okot" w:date="2020-01-20T16:08:00Z">
              <w:r>
                <w:t>1. Użytkownik korzysta z nawigacji strzałkami przy nagłówku z datą, aby wybrać dzień.</w:t>
              </w:r>
            </w:ins>
          </w:p>
          <w:p w14:paraId="6AC63A23" w14:textId="77777777" w:rsidR="00645B77" w:rsidRDefault="00645B77" w:rsidP="00645B77">
            <w:pPr>
              <w:ind w:firstLine="0"/>
              <w:rPr>
                <w:ins w:id="7966" w:author="Okot" w:date="2020-01-20T16:08:00Z"/>
              </w:rPr>
            </w:pPr>
            <w:ins w:id="7967" w:author="Okot" w:date="2020-01-20T16:08:00Z">
              <w:r>
                <w:t>2. Wyświetlona zostaje tabela posiłków oraz informacje na temat realizacji zapotrzebowania na składniki odżywcze z wybranego dnia.</w:t>
              </w:r>
            </w:ins>
          </w:p>
        </w:tc>
      </w:tr>
      <w:tr w:rsidR="00645B77" w14:paraId="2F9272D7" w14:textId="77777777" w:rsidTr="00645B77">
        <w:trPr>
          <w:trHeight w:val="54"/>
          <w:ins w:id="7968" w:author="Okot" w:date="2020-01-20T16:08:00Z"/>
        </w:trPr>
        <w:tc>
          <w:tcPr>
            <w:tcW w:w="3397" w:type="dxa"/>
          </w:tcPr>
          <w:p w14:paraId="170A80B2" w14:textId="77777777" w:rsidR="00645B77" w:rsidRPr="006076CC" w:rsidRDefault="00645B77" w:rsidP="00645B77">
            <w:pPr>
              <w:ind w:firstLine="0"/>
              <w:rPr>
                <w:ins w:id="7969" w:author="Okot" w:date="2020-01-20T16:08:00Z"/>
                <w:b/>
              </w:rPr>
            </w:pPr>
            <w:ins w:id="7970" w:author="Okot" w:date="2020-01-20T16:08:00Z">
              <w:r w:rsidRPr="006076CC">
                <w:rPr>
                  <w:b/>
                </w:rPr>
                <w:t>Scenariusze alternatywne</w:t>
              </w:r>
            </w:ins>
          </w:p>
        </w:tc>
        <w:tc>
          <w:tcPr>
            <w:tcW w:w="5664" w:type="dxa"/>
          </w:tcPr>
          <w:p w14:paraId="08F7E1B8" w14:textId="77777777" w:rsidR="00645B77" w:rsidRDefault="00645B77" w:rsidP="00645B77">
            <w:pPr>
              <w:ind w:firstLine="0"/>
              <w:rPr>
                <w:ins w:id="7971" w:author="Okot" w:date="2020-01-20T16:08:00Z"/>
              </w:rPr>
            </w:pPr>
            <w:ins w:id="7972" w:author="Okot" w:date="2020-01-20T16:08:00Z">
              <w:r>
                <w:t>1.1 Użytkownik dotarł do najstarszego wpisu.</w:t>
              </w:r>
            </w:ins>
          </w:p>
          <w:p w14:paraId="289AF409" w14:textId="77777777" w:rsidR="00645B77" w:rsidRDefault="00645B77" w:rsidP="00645B77">
            <w:pPr>
              <w:ind w:firstLine="0"/>
              <w:rPr>
                <w:ins w:id="7973" w:author="Okot" w:date="2020-01-20T16:08:00Z"/>
              </w:rPr>
            </w:pPr>
            <w:ins w:id="7974" w:author="Okot" w:date="2020-01-20T16:08:00Z">
              <w:r>
                <w:lastRenderedPageBreak/>
                <w:t>1.1.1. Niewyświetlana jest strzałka do nawigacji wstecz.</w:t>
              </w:r>
            </w:ins>
          </w:p>
          <w:p w14:paraId="5B90CCD8" w14:textId="77777777" w:rsidR="00645B77" w:rsidRDefault="00645B77" w:rsidP="00645B77">
            <w:pPr>
              <w:ind w:firstLine="0"/>
              <w:rPr>
                <w:ins w:id="7975" w:author="Okot" w:date="2020-01-20T16:08:00Z"/>
              </w:rPr>
            </w:pPr>
            <w:ins w:id="7976" w:author="Okot" w:date="2020-01-20T16:08:00Z">
              <w:r>
                <w:t>1.2. Użytkownik dotarł do najnowszego wpisu.</w:t>
              </w:r>
            </w:ins>
          </w:p>
          <w:p w14:paraId="5D0F508F" w14:textId="77777777" w:rsidR="00645B77" w:rsidRDefault="00645B77" w:rsidP="00645B77">
            <w:pPr>
              <w:ind w:firstLine="0"/>
              <w:rPr>
                <w:ins w:id="7977" w:author="Okot" w:date="2020-01-20T16:08:00Z"/>
              </w:rPr>
            </w:pPr>
            <w:ins w:id="7978" w:author="Okot" w:date="2020-01-20T16:08:00Z">
              <w:r>
                <w:t>1.1.1. Niewyświetlana jest strzałka do nawigacji naprzód.</w:t>
              </w:r>
            </w:ins>
          </w:p>
        </w:tc>
      </w:tr>
    </w:tbl>
    <w:p w14:paraId="52600761" w14:textId="77777777" w:rsidR="00645B77" w:rsidRDefault="00645B77" w:rsidP="008077D1">
      <w:pPr>
        <w:ind w:firstLine="0"/>
        <w:rPr>
          <w:ins w:id="7979" w:author="Okot" w:date="2020-01-20T16:07:00Z"/>
        </w:rPr>
      </w:pPr>
    </w:p>
    <w:p w14:paraId="70D928FA" w14:textId="6126C62B" w:rsidR="00217359" w:rsidRDefault="0060094C" w:rsidP="00217359">
      <w:pPr>
        <w:ind w:firstLine="0"/>
        <w:rPr>
          <w:ins w:id="7980" w:author="Okot" w:date="2020-01-20T16:09:00Z"/>
        </w:rPr>
      </w:pPr>
      <w:ins w:id="7981" w:author="Okot" w:date="2020-01-20T16:09:00Z">
        <w:r>
          <w:t>Tabela 4.51</w:t>
        </w:r>
        <w:r w:rsidR="00217359">
          <w:t>. </w:t>
        </w:r>
      </w:ins>
    </w:p>
    <w:p w14:paraId="1860A289" w14:textId="043AEE44" w:rsidR="00E075C7" w:rsidRDefault="008077D1">
      <w:pPr>
        <w:ind w:firstLine="0"/>
        <w:rPr>
          <w:ins w:id="7982" w:author="Okot" w:date="2019-12-28T15:59:00Z"/>
        </w:rPr>
        <w:pPrChange w:id="7983" w:author="Okot" w:date="2020-01-03T12:32:00Z">
          <w:pPr>
            <w:spacing w:after="160" w:line="259" w:lineRule="auto"/>
            <w:ind w:firstLine="0"/>
            <w:jc w:val="left"/>
          </w:pPr>
        </w:pPrChange>
      </w:pPr>
      <w:ins w:id="7984" w:author="Okot" w:date="2020-01-03T12:32:00Z">
        <w:r>
          <w:t>Opis scenariusza przypadku użycia „</w:t>
        </w:r>
      </w:ins>
      <w:ins w:id="7985" w:author="Okot" w:date="2020-01-03T13:02:00Z">
        <w:r w:rsidR="008D37B9">
          <w:t>Przeglądanie realizacji zapotrzebowania na składniki odżywcze</w:t>
        </w:r>
      </w:ins>
      <w:ins w:id="7986" w:author="Okot" w:date="2020-01-03T12:32:00Z">
        <w:r>
          <w:t>”.</w:t>
        </w:r>
      </w:ins>
    </w:p>
    <w:tbl>
      <w:tblPr>
        <w:tblStyle w:val="Tabela-Siatka"/>
        <w:tblW w:w="0" w:type="auto"/>
        <w:tblLook w:val="04A0" w:firstRow="1" w:lastRow="0" w:firstColumn="1" w:lastColumn="0" w:noHBand="0" w:noVBand="1"/>
      </w:tblPr>
      <w:tblGrid>
        <w:gridCol w:w="3397"/>
        <w:gridCol w:w="5664"/>
      </w:tblGrid>
      <w:tr w:rsidR="006F14BA" w14:paraId="62AC724F" w14:textId="77777777" w:rsidTr="0066150A">
        <w:trPr>
          <w:ins w:id="7987" w:author="Okot" w:date="2019-12-28T15:59:00Z"/>
        </w:trPr>
        <w:tc>
          <w:tcPr>
            <w:tcW w:w="3397" w:type="dxa"/>
          </w:tcPr>
          <w:p w14:paraId="63EEF65E" w14:textId="77777777" w:rsidR="006F14BA" w:rsidRPr="006076CC" w:rsidRDefault="006F14BA" w:rsidP="0066150A">
            <w:pPr>
              <w:ind w:firstLine="0"/>
              <w:rPr>
                <w:ins w:id="7988" w:author="Okot" w:date="2019-12-28T15:59:00Z"/>
                <w:b/>
              </w:rPr>
            </w:pPr>
            <w:ins w:id="7989" w:author="Okot" w:date="2019-12-28T15:59:00Z">
              <w:r w:rsidRPr="006076CC">
                <w:rPr>
                  <w:b/>
                </w:rPr>
                <w:t>Nazwa</w:t>
              </w:r>
            </w:ins>
          </w:p>
        </w:tc>
        <w:tc>
          <w:tcPr>
            <w:tcW w:w="5664" w:type="dxa"/>
          </w:tcPr>
          <w:p w14:paraId="616E61D7" w14:textId="72C7D42C" w:rsidR="006F14BA" w:rsidRPr="006864B9" w:rsidRDefault="006864B9">
            <w:pPr>
              <w:ind w:firstLine="0"/>
              <w:rPr>
                <w:ins w:id="7990" w:author="Okot" w:date="2019-12-28T15:59:00Z"/>
                <w:b/>
                <w:i/>
                <w:rPrChange w:id="7991" w:author="Okot" w:date="2020-01-03T13:07:00Z">
                  <w:rPr>
                    <w:ins w:id="7992" w:author="Okot" w:date="2019-12-28T15:59:00Z"/>
                  </w:rPr>
                </w:rPrChange>
              </w:rPr>
            </w:pPr>
            <w:ins w:id="7993" w:author="Okot" w:date="2019-12-28T15:59:00Z">
              <w:r w:rsidRPr="006864B9">
                <w:rPr>
                  <w:b/>
                  <w:i/>
                  <w:rPrChange w:id="7994" w:author="Okot" w:date="2020-01-03T13:07:00Z">
                    <w:rPr/>
                  </w:rPrChange>
                </w:rPr>
                <w:t>PU0</w:t>
              </w:r>
              <w:r w:rsidR="00645B77">
                <w:rPr>
                  <w:b/>
                  <w:i/>
                </w:rPr>
                <w:t>5</w:t>
              </w:r>
            </w:ins>
            <w:ins w:id="7995" w:author="Okot" w:date="2020-01-20T16:09:00Z">
              <w:r w:rsidR="0060094C">
                <w:rPr>
                  <w:b/>
                  <w:i/>
                </w:rPr>
                <w:t>1</w:t>
              </w:r>
            </w:ins>
            <w:ins w:id="7996" w:author="Okot" w:date="2019-12-28T15:59:00Z">
              <w:r w:rsidR="006F14BA" w:rsidRPr="006864B9">
                <w:rPr>
                  <w:b/>
                  <w:i/>
                  <w:rPrChange w:id="7997" w:author="Okot" w:date="2020-01-03T13:07:00Z">
                    <w:rPr/>
                  </w:rPrChange>
                </w:rPr>
                <w:t>:</w:t>
              </w:r>
            </w:ins>
            <w:ins w:id="7998" w:author="Okot" w:date="2020-01-03T13:06:00Z">
              <w:r w:rsidRPr="006864B9">
                <w:rPr>
                  <w:b/>
                  <w:i/>
                  <w:rPrChange w:id="7999" w:author="Okot" w:date="2020-01-03T13:07:00Z">
                    <w:rPr/>
                  </w:rPrChange>
                </w:rPr>
                <w:t xml:space="preserve"> Przeglądanie realizacji zapotrzebowania na składniki odżywcze</w:t>
              </w:r>
            </w:ins>
          </w:p>
        </w:tc>
      </w:tr>
      <w:tr w:rsidR="00500D57" w14:paraId="5F61B608" w14:textId="77777777" w:rsidTr="0066150A">
        <w:trPr>
          <w:ins w:id="8000" w:author="Okot" w:date="2019-12-28T15:59:00Z"/>
        </w:trPr>
        <w:tc>
          <w:tcPr>
            <w:tcW w:w="3397" w:type="dxa"/>
          </w:tcPr>
          <w:p w14:paraId="0CAA2E8C" w14:textId="77777777" w:rsidR="00500D57" w:rsidRPr="006076CC" w:rsidRDefault="00500D57" w:rsidP="00500D57">
            <w:pPr>
              <w:ind w:firstLine="0"/>
              <w:rPr>
                <w:ins w:id="8001" w:author="Okot" w:date="2019-12-28T15:59:00Z"/>
                <w:b/>
              </w:rPr>
            </w:pPr>
            <w:ins w:id="8002" w:author="Okot" w:date="2019-12-28T15:59:00Z">
              <w:r w:rsidRPr="006076CC">
                <w:rPr>
                  <w:b/>
                </w:rPr>
                <w:t>Opis</w:t>
              </w:r>
            </w:ins>
          </w:p>
        </w:tc>
        <w:tc>
          <w:tcPr>
            <w:tcW w:w="5664" w:type="dxa"/>
          </w:tcPr>
          <w:p w14:paraId="77C86F46" w14:textId="381145F0" w:rsidR="00500D57" w:rsidRDefault="00500D57">
            <w:pPr>
              <w:tabs>
                <w:tab w:val="left" w:pos="1117"/>
              </w:tabs>
              <w:ind w:firstLine="0"/>
              <w:rPr>
                <w:ins w:id="8003" w:author="Okot" w:date="2019-12-28T15:59:00Z"/>
              </w:rPr>
              <w:pPrChange w:id="8004" w:author="Okot" w:date="2020-01-03T13:09:00Z">
                <w:pPr>
                  <w:ind w:firstLine="0"/>
                </w:pPr>
              </w:pPrChange>
            </w:pPr>
            <w:ins w:id="8005" w:author="Okot" w:date="2020-01-03T13:07:00Z">
              <w:r>
                <w:t xml:space="preserve">Przypadek użycia pozwala użytkownikowi </w:t>
              </w:r>
            </w:ins>
            <w:ins w:id="8006" w:author="Okot" w:date="2020-01-03T13:09:00Z">
              <w:r>
                <w:t xml:space="preserve">obejrzeć w jakim stopniu zrealizował swoje zapotrzebowanie na </w:t>
              </w:r>
            </w:ins>
            <w:ins w:id="8007" w:author="Okot" w:date="2020-01-03T13:10:00Z">
              <w:r w:rsidR="00217359">
                <w:t>sk</w:t>
              </w:r>
            </w:ins>
            <w:ins w:id="8008" w:author="Okot" w:date="2020-01-20T16:09:00Z">
              <w:r w:rsidR="00217359">
                <w:t>ładniki odżywcze</w:t>
              </w:r>
            </w:ins>
            <w:ins w:id="8009" w:author="Okot" w:date="2020-01-03T13:07:00Z">
              <w:r>
                <w:t>.</w:t>
              </w:r>
            </w:ins>
          </w:p>
        </w:tc>
      </w:tr>
      <w:tr w:rsidR="00500D57" w14:paraId="18C7A6C9" w14:textId="77777777" w:rsidTr="0066150A">
        <w:trPr>
          <w:ins w:id="8010" w:author="Okot" w:date="2019-12-28T15:59:00Z"/>
        </w:trPr>
        <w:tc>
          <w:tcPr>
            <w:tcW w:w="3397" w:type="dxa"/>
          </w:tcPr>
          <w:p w14:paraId="4291366F" w14:textId="77777777" w:rsidR="00500D57" w:rsidRPr="006076CC" w:rsidRDefault="00500D57" w:rsidP="00500D57">
            <w:pPr>
              <w:ind w:firstLine="0"/>
              <w:rPr>
                <w:ins w:id="8011" w:author="Okot" w:date="2019-12-28T15:59:00Z"/>
                <w:b/>
              </w:rPr>
            </w:pPr>
            <w:ins w:id="8012" w:author="Okot" w:date="2019-12-28T15:59:00Z">
              <w:r w:rsidRPr="006076CC">
                <w:rPr>
                  <w:b/>
                </w:rPr>
                <w:t>Warunki początkowe</w:t>
              </w:r>
            </w:ins>
          </w:p>
        </w:tc>
        <w:tc>
          <w:tcPr>
            <w:tcW w:w="5664" w:type="dxa"/>
          </w:tcPr>
          <w:p w14:paraId="57E21EE2" w14:textId="1ACE88F9" w:rsidR="00500D57" w:rsidRDefault="00ED2305">
            <w:pPr>
              <w:ind w:firstLine="0"/>
              <w:rPr>
                <w:ins w:id="8013" w:author="Okot" w:date="2019-12-28T15:59:00Z"/>
              </w:rPr>
            </w:pPr>
            <w:ins w:id="8014" w:author="Okot" w:date="2020-01-20T20:27:00Z">
              <w:r>
                <w:t>Użytkownik poprawnie zrealizował PU002, znajduje się na podstronie „Posiłki” i co najmniej raz zostało poprawnie dodane pożywienie do posiłku.</w:t>
              </w:r>
            </w:ins>
          </w:p>
        </w:tc>
      </w:tr>
      <w:tr w:rsidR="00500D57" w14:paraId="4447913C" w14:textId="77777777" w:rsidTr="0066150A">
        <w:trPr>
          <w:ins w:id="8015" w:author="Okot" w:date="2019-12-28T15:59:00Z"/>
        </w:trPr>
        <w:tc>
          <w:tcPr>
            <w:tcW w:w="3397" w:type="dxa"/>
          </w:tcPr>
          <w:p w14:paraId="3E5628F6" w14:textId="77777777" w:rsidR="00500D57" w:rsidRPr="006076CC" w:rsidRDefault="00500D57" w:rsidP="00500D57">
            <w:pPr>
              <w:ind w:firstLine="0"/>
              <w:rPr>
                <w:ins w:id="8016" w:author="Okot" w:date="2019-12-28T15:59:00Z"/>
                <w:b/>
              </w:rPr>
            </w:pPr>
            <w:ins w:id="8017" w:author="Okot" w:date="2019-12-28T15:59:00Z">
              <w:r w:rsidRPr="006076CC">
                <w:rPr>
                  <w:b/>
                </w:rPr>
                <w:t>Inicjacja</w:t>
              </w:r>
            </w:ins>
          </w:p>
        </w:tc>
        <w:tc>
          <w:tcPr>
            <w:tcW w:w="5664" w:type="dxa"/>
          </w:tcPr>
          <w:p w14:paraId="0A6E4B33" w14:textId="27FE5F4C" w:rsidR="00500D57" w:rsidRDefault="00217359">
            <w:pPr>
              <w:ind w:firstLine="0"/>
              <w:rPr>
                <w:ins w:id="8018" w:author="Okot" w:date="2019-12-28T15:59:00Z"/>
              </w:rPr>
            </w:pPr>
            <w:ins w:id="8019" w:author="Okot" w:date="2020-01-20T16:10:00Z">
              <w:r>
                <w:t>Użytkownik po raz pierwszy zrealizował PU04</w:t>
              </w:r>
            </w:ins>
            <w:ins w:id="8020" w:author="Okot" w:date="2020-01-21T14:05:00Z">
              <w:r w:rsidR="0060094C">
                <w:t>1</w:t>
              </w:r>
            </w:ins>
            <w:ins w:id="8021" w:author="Okot" w:date="2020-01-20T16:10:00Z">
              <w:r>
                <w:t>.</w:t>
              </w:r>
            </w:ins>
          </w:p>
        </w:tc>
      </w:tr>
      <w:tr w:rsidR="00500D57" w14:paraId="1D6AD702" w14:textId="77777777" w:rsidTr="0066150A">
        <w:trPr>
          <w:ins w:id="8022" w:author="Okot" w:date="2019-12-28T15:59:00Z"/>
        </w:trPr>
        <w:tc>
          <w:tcPr>
            <w:tcW w:w="3397" w:type="dxa"/>
          </w:tcPr>
          <w:p w14:paraId="089B7CFF" w14:textId="77777777" w:rsidR="00500D57" w:rsidRPr="006076CC" w:rsidRDefault="00500D57" w:rsidP="00500D57">
            <w:pPr>
              <w:ind w:firstLine="0"/>
              <w:rPr>
                <w:ins w:id="8023" w:author="Okot" w:date="2019-12-28T15:59:00Z"/>
                <w:b/>
              </w:rPr>
            </w:pPr>
            <w:ins w:id="8024" w:author="Okot" w:date="2019-12-28T15:59:00Z">
              <w:r w:rsidRPr="006076CC">
                <w:rPr>
                  <w:b/>
                </w:rPr>
                <w:t>Warunki końcowe</w:t>
              </w:r>
            </w:ins>
          </w:p>
        </w:tc>
        <w:tc>
          <w:tcPr>
            <w:tcW w:w="5664" w:type="dxa"/>
          </w:tcPr>
          <w:p w14:paraId="50170014" w14:textId="79D3FE77" w:rsidR="00500D57" w:rsidRDefault="00217359">
            <w:pPr>
              <w:ind w:firstLine="0"/>
              <w:rPr>
                <w:ins w:id="8025" w:author="Okot" w:date="2019-12-28T15:59:00Z"/>
              </w:rPr>
            </w:pPr>
            <w:ins w:id="8026" w:author="Okot" w:date="2020-01-20T16:11:00Z">
              <w:r>
                <w:t xml:space="preserve">Na podstronie „Posiłki” </w:t>
              </w:r>
            </w:ins>
            <w:ins w:id="8027" w:author="Okot" w:date="2020-01-03T13:14:00Z">
              <w:r>
                <w:t>wyświetla si</w:t>
              </w:r>
            </w:ins>
            <w:ins w:id="8028" w:author="Okot" w:date="2020-01-20T16:11:00Z">
              <w:r>
                <w:t>ę</w:t>
              </w:r>
            </w:ins>
            <w:ins w:id="8029" w:author="Okot" w:date="2020-01-03T13:14:00Z">
              <w:r w:rsidR="00500D57">
                <w:t xml:space="preserve"> </w:t>
              </w:r>
            </w:ins>
            <w:ins w:id="8030" w:author="Okot" w:date="2020-01-20T16:11:00Z">
              <w:r>
                <w:t xml:space="preserve">wykres kołowy przedstawiający realizację zapotrzebowania na makroskładniki oraz informacja tekstowa </w:t>
              </w:r>
            </w:ins>
            <w:ins w:id="8031" w:author="Okot" w:date="2020-01-20T16:12:00Z">
              <w:r>
                <w:t>na temat spożytych kalorii.</w:t>
              </w:r>
            </w:ins>
          </w:p>
        </w:tc>
      </w:tr>
      <w:tr w:rsidR="00500D57" w14:paraId="3BC8CB73" w14:textId="77777777" w:rsidTr="0066150A">
        <w:trPr>
          <w:ins w:id="8032" w:author="Okot" w:date="2019-12-28T15:59:00Z"/>
        </w:trPr>
        <w:tc>
          <w:tcPr>
            <w:tcW w:w="3397" w:type="dxa"/>
          </w:tcPr>
          <w:p w14:paraId="26C7361A" w14:textId="77777777" w:rsidR="00500D57" w:rsidRPr="006076CC" w:rsidRDefault="00500D57" w:rsidP="00500D57">
            <w:pPr>
              <w:ind w:firstLine="0"/>
              <w:rPr>
                <w:ins w:id="8033" w:author="Okot" w:date="2019-12-28T15:59:00Z"/>
                <w:b/>
              </w:rPr>
            </w:pPr>
            <w:ins w:id="8034" w:author="Okot" w:date="2019-12-28T15:59:00Z">
              <w:r w:rsidRPr="006076CC">
                <w:rPr>
                  <w:b/>
                </w:rPr>
                <w:t>Scenariusz główny</w:t>
              </w:r>
            </w:ins>
          </w:p>
        </w:tc>
        <w:tc>
          <w:tcPr>
            <w:tcW w:w="5664" w:type="dxa"/>
          </w:tcPr>
          <w:p w14:paraId="4A3A2557" w14:textId="77777777" w:rsidR="00500D57" w:rsidRDefault="00C21AAE" w:rsidP="00500D57">
            <w:pPr>
              <w:ind w:firstLine="0"/>
              <w:rPr>
                <w:ins w:id="8035" w:author="Okot" w:date="2020-01-30T13:36:00Z"/>
              </w:rPr>
            </w:pPr>
            <w:ins w:id="8036" w:author="Okot" w:date="2020-01-30T13:35:00Z">
              <w:r>
                <w:t>1. System dokonuje oblicz</w:t>
              </w:r>
            </w:ins>
            <w:ins w:id="8037" w:author="Okot" w:date="2020-01-30T13:36:00Z">
              <w:r>
                <w:t>eń wartości odżywczych.</w:t>
              </w:r>
            </w:ins>
          </w:p>
          <w:p w14:paraId="43735D22" w14:textId="1A47BA33" w:rsidR="00C21AAE" w:rsidRDefault="00C21AAE" w:rsidP="00500D57">
            <w:pPr>
              <w:ind w:firstLine="0"/>
              <w:rPr>
                <w:ins w:id="8038" w:author="Okot" w:date="2019-12-28T15:59:00Z"/>
              </w:rPr>
            </w:pPr>
            <w:ins w:id="8039" w:author="Okot" w:date="2020-01-30T13:36:00Z">
              <w:r>
                <w:t>2. System wyświetla wykres i dane liczbowe.</w:t>
              </w:r>
            </w:ins>
          </w:p>
        </w:tc>
      </w:tr>
      <w:tr w:rsidR="00500D57" w14:paraId="346A278F" w14:textId="77777777" w:rsidTr="0066150A">
        <w:trPr>
          <w:trHeight w:val="54"/>
          <w:ins w:id="8040" w:author="Okot" w:date="2019-12-28T15:59:00Z"/>
        </w:trPr>
        <w:tc>
          <w:tcPr>
            <w:tcW w:w="3397" w:type="dxa"/>
          </w:tcPr>
          <w:p w14:paraId="2131DC69" w14:textId="33B76275" w:rsidR="00500D57" w:rsidRPr="006076CC" w:rsidRDefault="00500D57" w:rsidP="00500D57">
            <w:pPr>
              <w:ind w:firstLine="0"/>
              <w:rPr>
                <w:ins w:id="8041" w:author="Okot" w:date="2019-12-28T15:59:00Z"/>
                <w:b/>
              </w:rPr>
            </w:pPr>
            <w:ins w:id="8042" w:author="Okot" w:date="2019-12-28T15:59:00Z">
              <w:r w:rsidRPr="006076CC">
                <w:rPr>
                  <w:b/>
                </w:rPr>
                <w:t>Scenariusze alternatywne</w:t>
              </w:r>
            </w:ins>
          </w:p>
        </w:tc>
        <w:tc>
          <w:tcPr>
            <w:tcW w:w="5664" w:type="dxa"/>
          </w:tcPr>
          <w:p w14:paraId="10E175A0" w14:textId="623B77C8" w:rsidR="00500D57" w:rsidRDefault="00500D57" w:rsidP="00500D57">
            <w:pPr>
              <w:ind w:firstLine="0"/>
              <w:rPr>
                <w:ins w:id="8043" w:author="Okot" w:date="2019-12-28T15:59:00Z"/>
              </w:rPr>
            </w:pPr>
            <w:ins w:id="8044" w:author="Okot" w:date="2020-01-03T13:14:00Z">
              <w:r>
                <w:t>-</w:t>
              </w:r>
            </w:ins>
          </w:p>
        </w:tc>
      </w:tr>
    </w:tbl>
    <w:p w14:paraId="01EC8FE0" w14:textId="77777777" w:rsidR="00EA3B9C" w:rsidRDefault="00EA3B9C">
      <w:pPr>
        <w:spacing w:after="160" w:line="259" w:lineRule="auto"/>
        <w:ind w:firstLine="0"/>
        <w:jc w:val="left"/>
        <w:rPr>
          <w:ins w:id="8045" w:author="Okot" w:date="2020-01-03T13:05:00Z"/>
        </w:rPr>
      </w:pPr>
    </w:p>
    <w:p w14:paraId="3A3D6C2A" w14:textId="1AD986DF" w:rsidR="00EA3B9C" w:rsidRDefault="0060094C">
      <w:pPr>
        <w:spacing w:after="160" w:line="259" w:lineRule="auto"/>
        <w:ind w:firstLine="0"/>
        <w:jc w:val="left"/>
        <w:rPr>
          <w:ins w:id="8046" w:author="Okot" w:date="2020-01-03T13:05:00Z"/>
        </w:rPr>
      </w:pPr>
      <w:ins w:id="8047" w:author="Okot" w:date="2020-01-03T13:05:00Z">
        <w:r>
          <w:t>Tabela 4.52</w:t>
        </w:r>
        <w:r w:rsidR="00EA3B9C">
          <w:t>.</w:t>
        </w:r>
      </w:ins>
    </w:p>
    <w:p w14:paraId="3F871F78" w14:textId="3A3885E1" w:rsidR="00EA3B9C" w:rsidRDefault="00EA3B9C">
      <w:pPr>
        <w:spacing w:after="160" w:line="259" w:lineRule="auto"/>
        <w:ind w:firstLine="0"/>
        <w:jc w:val="left"/>
        <w:rPr>
          <w:ins w:id="8048" w:author="Okot" w:date="2020-01-03T13:05:00Z"/>
        </w:rPr>
      </w:pPr>
      <w:ins w:id="8049" w:author="Okot" w:date="2020-01-03T13:05:00Z">
        <w:r>
          <w:t xml:space="preserve">Opis scenariusza przypadku użycia „Przeglądanie </w:t>
        </w:r>
      </w:ins>
      <w:ins w:id="8050" w:author="Okot" w:date="2020-01-20T16:12:00Z">
        <w:r w:rsidR="005F496D">
          <w:t>zapotrzebowania na makrosk</w:t>
        </w:r>
      </w:ins>
      <w:ins w:id="8051" w:author="Okot" w:date="2020-01-20T16:13:00Z">
        <w:r w:rsidR="005F496D">
          <w:t>ładniki oraz ich składowe</w:t>
        </w:r>
      </w:ins>
      <w:ins w:id="8052"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6A201A05" w14:textId="77777777" w:rsidTr="009F0E1E">
        <w:trPr>
          <w:ins w:id="8053" w:author="Okot" w:date="2020-01-03T13:05:00Z"/>
        </w:trPr>
        <w:tc>
          <w:tcPr>
            <w:tcW w:w="3397" w:type="dxa"/>
          </w:tcPr>
          <w:p w14:paraId="6B5833CD" w14:textId="77777777" w:rsidR="00EA3B9C" w:rsidRPr="006076CC" w:rsidRDefault="00EA3B9C" w:rsidP="009F0E1E">
            <w:pPr>
              <w:ind w:firstLine="0"/>
              <w:rPr>
                <w:ins w:id="8054" w:author="Okot" w:date="2020-01-03T13:05:00Z"/>
                <w:b/>
              </w:rPr>
            </w:pPr>
            <w:ins w:id="8055" w:author="Okot" w:date="2020-01-03T13:05:00Z">
              <w:r w:rsidRPr="006076CC">
                <w:rPr>
                  <w:b/>
                </w:rPr>
                <w:t>Nazwa</w:t>
              </w:r>
            </w:ins>
          </w:p>
        </w:tc>
        <w:tc>
          <w:tcPr>
            <w:tcW w:w="5664" w:type="dxa"/>
          </w:tcPr>
          <w:p w14:paraId="31C83EDB" w14:textId="7DFABBD1" w:rsidR="00EA3B9C" w:rsidRPr="00EA3B9C" w:rsidRDefault="00EA3B9C">
            <w:pPr>
              <w:ind w:firstLine="0"/>
              <w:rPr>
                <w:ins w:id="8056" w:author="Okot" w:date="2020-01-03T13:05:00Z"/>
                <w:b/>
                <w:i/>
                <w:rPrChange w:id="8057" w:author="Okot" w:date="2020-01-03T13:06:00Z">
                  <w:rPr>
                    <w:ins w:id="8058" w:author="Okot" w:date="2020-01-03T13:05:00Z"/>
                  </w:rPr>
                </w:rPrChange>
              </w:rPr>
            </w:pPr>
            <w:ins w:id="8059" w:author="Okot" w:date="2020-01-03T13:05:00Z">
              <w:r w:rsidRPr="00EA3B9C">
                <w:rPr>
                  <w:b/>
                  <w:i/>
                  <w:rPrChange w:id="8060" w:author="Okot" w:date="2020-01-03T13:06:00Z">
                    <w:rPr/>
                  </w:rPrChange>
                </w:rPr>
                <w:t>PU0</w:t>
              </w:r>
              <w:r w:rsidR="00485BFC">
                <w:rPr>
                  <w:b/>
                  <w:i/>
                </w:rPr>
                <w:t>5</w:t>
              </w:r>
              <w:r w:rsidR="0060094C">
                <w:rPr>
                  <w:b/>
                  <w:i/>
                </w:rPr>
                <w:t>2</w:t>
              </w:r>
              <w:r w:rsidRPr="00EA3B9C">
                <w:rPr>
                  <w:b/>
                  <w:i/>
                  <w:rPrChange w:id="8061" w:author="Okot" w:date="2020-01-03T13:06:00Z">
                    <w:rPr/>
                  </w:rPrChange>
                </w:rPr>
                <w:t>:</w:t>
              </w:r>
            </w:ins>
            <w:ins w:id="8062" w:author="Okot" w:date="2020-01-03T13:06:00Z">
              <w:r w:rsidR="007A70B9">
                <w:rPr>
                  <w:b/>
                  <w:i/>
                </w:rPr>
                <w:t xml:space="preserve"> </w:t>
              </w:r>
            </w:ins>
            <w:ins w:id="8063" w:author="Okot" w:date="2020-01-20T16:13:00Z">
              <w:r w:rsidR="005F496D" w:rsidRPr="005F496D">
                <w:rPr>
                  <w:b/>
                  <w:i/>
                  <w:rPrChange w:id="8064" w:author="Okot" w:date="2020-01-20T16:13:00Z">
                    <w:rPr/>
                  </w:rPrChange>
                </w:rPr>
                <w:t>Przeglądanie zapotrzebowania na makroskładniki oraz ich składowe</w:t>
              </w:r>
            </w:ins>
          </w:p>
        </w:tc>
      </w:tr>
      <w:tr w:rsidR="00EA3B9C" w14:paraId="09762368" w14:textId="77777777" w:rsidTr="009F0E1E">
        <w:trPr>
          <w:ins w:id="8065" w:author="Okot" w:date="2020-01-03T13:05:00Z"/>
        </w:trPr>
        <w:tc>
          <w:tcPr>
            <w:tcW w:w="3397" w:type="dxa"/>
          </w:tcPr>
          <w:p w14:paraId="6C931013" w14:textId="77777777" w:rsidR="00EA3B9C" w:rsidRPr="006076CC" w:rsidRDefault="00EA3B9C" w:rsidP="009F0E1E">
            <w:pPr>
              <w:ind w:firstLine="0"/>
              <w:rPr>
                <w:ins w:id="8066" w:author="Okot" w:date="2020-01-03T13:05:00Z"/>
                <w:b/>
              </w:rPr>
            </w:pPr>
            <w:ins w:id="8067" w:author="Okot" w:date="2020-01-03T13:05:00Z">
              <w:r w:rsidRPr="006076CC">
                <w:rPr>
                  <w:b/>
                </w:rPr>
                <w:t>Opis</w:t>
              </w:r>
            </w:ins>
          </w:p>
        </w:tc>
        <w:tc>
          <w:tcPr>
            <w:tcW w:w="5664" w:type="dxa"/>
          </w:tcPr>
          <w:p w14:paraId="60DC9612" w14:textId="0FA01E0E" w:rsidR="00EA3B9C" w:rsidRDefault="00D94967">
            <w:pPr>
              <w:ind w:firstLine="0"/>
              <w:rPr>
                <w:ins w:id="8068" w:author="Okot" w:date="2020-01-03T13:05:00Z"/>
              </w:rPr>
            </w:pPr>
            <w:ins w:id="8069" w:author="Okot" w:date="2020-01-03T13:24:00Z">
              <w:r>
                <w:t>Przypadek użycia pozwala użytkownikowi obejrzeć w jakim stopniu zrealizował swoje zapotrzebowanie na makroskładniki i ich składowe.</w:t>
              </w:r>
            </w:ins>
          </w:p>
        </w:tc>
      </w:tr>
      <w:tr w:rsidR="00EA3B9C" w14:paraId="251ADB38" w14:textId="77777777" w:rsidTr="009F0E1E">
        <w:trPr>
          <w:ins w:id="8070" w:author="Okot" w:date="2020-01-03T13:05:00Z"/>
        </w:trPr>
        <w:tc>
          <w:tcPr>
            <w:tcW w:w="3397" w:type="dxa"/>
          </w:tcPr>
          <w:p w14:paraId="143911B8" w14:textId="77777777" w:rsidR="00EA3B9C" w:rsidRPr="006076CC" w:rsidRDefault="00EA3B9C" w:rsidP="009F0E1E">
            <w:pPr>
              <w:ind w:firstLine="0"/>
              <w:rPr>
                <w:ins w:id="8071" w:author="Okot" w:date="2020-01-03T13:05:00Z"/>
                <w:b/>
              </w:rPr>
            </w:pPr>
            <w:ins w:id="8072" w:author="Okot" w:date="2020-01-03T13:05:00Z">
              <w:r w:rsidRPr="006076CC">
                <w:rPr>
                  <w:b/>
                </w:rPr>
                <w:lastRenderedPageBreak/>
                <w:t>Warunki początkowe</w:t>
              </w:r>
            </w:ins>
          </w:p>
        </w:tc>
        <w:tc>
          <w:tcPr>
            <w:tcW w:w="5664" w:type="dxa"/>
          </w:tcPr>
          <w:p w14:paraId="6C697783" w14:textId="21464C22" w:rsidR="00EA3B9C" w:rsidRDefault="00ED2305" w:rsidP="009F0E1E">
            <w:pPr>
              <w:ind w:firstLine="0"/>
              <w:rPr>
                <w:ins w:id="8073" w:author="Okot" w:date="2020-01-03T13:05:00Z"/>
              </w:rPr>
            </w:pPr>
            <w:ins w:id="8074" w:author="Okot" w:date="2020-01-20T20:27:00Z">
              <w:r>
                <w:t>Użytkownik poprawnie zrealizował PU002, znajduje się na podstronie „Posiłki” i co najmniej raz zostało poprawnie dodane pożywienie do posiłku.</w:t>
              </w:r>
            </w:ins>
          </w:p>
        </w:tc>
      </w:tr>
      <w:tr w:rsidR="00EA3B9C" w14:paraId="22CD6317" w14:textId="77777777" w:rsidTr="009F0E1E">
        <w:trPr>
          <w:ins w:id="8075" w:author="Okot" w:date="2020-01-03T13:05:00Z"/>
        </w:trPr>
        <w:tc>
          <w:tcPr>
            <w:tcW w:w="3397" w:type="dxa"/>
          </w:tcPr>
          <w:p w14:paraId="1258CC49" w14:textId="77777777" w:rsidR="00EA3B9C" w:rsidRPr="006076CC" w:rsidRDefault="00EA3B9C" w:rsidP="009F0E1E">
            <w:pPr>
              <w:ind w:firstLine="0"/>
              <w:rPr>
                <w:ins w:id="8076" w:author="Okot" w:date="2020-01-03T13:05:00Z"/>
                <w:b/>
              </w:rPr>
            </w:pPr>
            <w:ins w:id="8077" w:author="Okot" w:date="2020-01-03T13:05:00Z">
              <w:r w:rsidRPr="006076CC">
                <w:rPr>
                  <w:b/>
                </w:rPr>
                <w:t>Inicjacja</w:t>
              </w:r>
            </w:ins>
          </w:p>
        </w:tc>
        <w:tc>
          <w:tcPr>
            <w:tcW w:w="5664" w:type="dxa"/>
          </w:tcPr>
          <w:p w14:paraId="73A1D74C" w14:textId="0658E053" w:rsidR="00EA3B9C" w:rsidRDefault="00D94967" w:rsidP="009F0E1E">
            <w:pPr>
              <w:ind w:firstLine="0"/>
              <w:rPr>
                <w:ins w:id="8078" w:author="Okot" w:date="2020-01-03T13:05:00Z"/>
              </w:rPr>
            </w:pPr>
            <w:ins w:id="8079" w:author="Okot" w:date="2020-01-03T13:24:00Z">
              <w:r>
                <w:t>Użytkownik kliknął w wybraną część wykresu dystrybucji makrosk</w:t>
              </w:r>
            </w:ins>
            <w:ins w:id="8080" w:author="Okot" w:date="2020-01-03T13:25:00Z">
              <w:r>
                <w:t>ładników.</w:t>
              </w:r>
            </w:ins>
          </w:p>
        </w:tc>
      </w:tr>
      <w:tr w:rsidR="00EA3B9C" w14:paraId="7EADB487" w14:textId="77777777" w:rsidTr="009F0E1E">
        <w:trPr>
          <w:ins w:id="8081" w:author="Okot" w:date="2020-01-03T13:05:00Z"/>
        </w:trPr>
        <w:tc>
          <w:tcPr>
            <w:tcW w:w="3397" w:type="dxa"/>
          </w:tcPr>
          <w:p w14:paraId="3C5F3329" w14:textId="77777777" w:rsidR="00EA3B9C" w:rsidRPr="006076CC" w:rsidRDefault="00EA3B9C" w:rsidP="009F0E1E">
            <w:pPr>
              <w:ind w:firstLine="0"/>
              <w:rPr>
                <w:ins w:id="8082" w:author="Okot" w:date="2020-01-03T13:05:00Z"/>
                <w:b/>
              </w:rPr>
            </w:pPr>
            <w:ins w:id="8083" w:author="Okot" w:date="2020-01-03T13:05:00Z">
              <w:r w:rsidRPr="006076CC">
                <w:rPr>
                  <w:b/>
                </w:rPr>
                <w:t>Warunki końcowe</w:t>
              </w:r>
            </w:ins>
          </w:p>
        </w:tc>
        <w:tc>
          <w:tcPr>
            <w:tcW w:w="5664" w:type="dxa"/>
          </w:tcPr>
          <w:p w14:paraId="2B3A8283" w14:textId="0EEC7FC7" w:rsidR="00EA3B9C" w:rsidRDefault="00D94967" w:rsidP="009F0E1E">
            <w:pPr>
              <w:ind w:firstLine="0"/>
              <w:rPr>
                <w:ins w:id="8084" w:author="Okot" w:date="2020-01-03T13:05:00Z"/>
              </w:rPr>
            </w:pPr>
            <w:ins w:id="8085" w:author="Okot" w:date="2020-01-03T13:25:00Z">
              <w:r>
                <w:t>Wyświetlają się informacje dotyczące wybranego makroskładnika.</w:t>
              </w:r>
            </w:ins>
          </w:p>
        </w:tc>
      </w:tr>
      <w:tr w:rsidR="00EA3B9C" w14:paraId="0F6BB40F" w14:textId="77777777" w:rsidTr="009F0E1E">
        <w:trPr>
          <w:ins w:id="8086" w:author="Okot" w:date="2020-01-03T13:05:00Z"/>
        </w:trPr>
        <w:tc>
          <w:tcPr>
            <w:tcW w:w="3397" w:type="dxa"/>
          </w:tcPr>
          <w:p w14:paraId="68F3902F" w14:textId="77777777" w:rsidR="00EA3B9C" w:rsidRPr="006076CC" w:rsidRDefault="00EA3B9C" w:rsidP="009F0E1E">
            <w:pPr>
              <w:ind w:firstLine="0"/>
              <w:rPr>
                <w:ins w:id="8087" w:author="Okot" w:date="2020-01-03T13:05:00Z"/>
                <w:b/>
              </w:rPr>
            </w:pPr>
            <w:ins w:id="8088" w:author="Okot" w:date="2020-01-03T13:05:00Z">
              <w:r w:rsidRPr="006076CC">
                <w:rPr>
                  <w:b/>
                </w:rPr>
                <w:t>Scenariusz główny</w:t>
              </w:r>
            </w:ins>
          </w:p>
        </w:tc>
        <w:tc>
          <w:tcPr>
            <w:tcW w:w="5664" w:type="dxa"/>
          </w:tcPr>
          <w:p w14:paraId="5592CE40" w14:textId="77777777" w:rsidR="00EA3B9C" w:rsidRDefault="00D94967">
            <w:pPr>
              <w:ind w:firstLine="0"/>
              <w:rPr>
                <w:ins w:id="8089" w:author="Okot" w:date="2020-01-03T13:26:00Z"/>
              </w:rPr>
            </w:pPr>
            <w:ins w:id="8090" w:author="Okot" w:date="2020-01-03T13:25:00Z">
              <w:r>
                <w:t>1. Użytkownik wybiera makrosk</w:t>
              </w:r>
            </w:ins>
            <w:ins w:id="8091" w:author="Okot" w:date="2020-01-03T13:26:00Z">
              <w:r>
                <w:t>ładnik</w:t>
              </w:r>
            </w:ins>
            <w:ins w:id="8092" w:author="Okot" w:date="2020-01-03T13:25:00Z">
              <w:r>
                <w:t>.</w:t>
              </w:r>
            </w:ins>
          </w:p>
          <w:p w14:paraId="6D555DB8" w14:textId="77777777" w:rsidR="00D94967" w:rsidRDefault="00D94967">
            <w:pPr>
              <w:ind w:firstLine="0"/>
              <w:rPr>
                <w:ins w:id="8093" w:author="Okot" w:date="2020-01-03T13:26:00Z"/>
              </w:rPr>
            </w:pPr>
            <w:ins w:id="8094" w:author="Okot" w:date="2020-01-03T13:26:00Z">
              <w:r>
                <w:t>2. Użytkownik klika w część wykresu dystrybucji makroskładników poświęconą wybranemu składnikowi.</w:t>
              </w:r>
            </w:ins>
          </w:p>
          <w:p w14:paraId="62EF3FB3" w14:textId="0A1D2462" w:rsidR="00D94967" w:rsidRDefault="00D94967">
            <w:pPr>
              <w:ind w:firstLine="0"/>
              <w:rPr>
                <w:ins w:id="8095" w:author="Okot" w:date="2020-01-03T13:05:00Z"/>
              </w:rPr>
            </w:pPr>
            <w:ins w:id="8096" w:author="Okot" w:date="2020-01-03T13:26:00Z">
              <w:r>
                <w:t xml:space="preserve">3. Obok wykresu pojawia się lista składowych wybranego makroskładnika </w:t>
              </w:r>
            </w:ins>
            <w:ins w:id="8097" w:author="Okot" w:date="2020-01-03T13:27:00Z">
              <w:r>
                <w:t>wraz z informacjami na temat ich spożycia oraz zaspokojenia dziennych potrzeb na nie.</w:t>
              </w:r>
            </w:ins>
          </w:p>
        </w:tc>
      </w:tr>
      <w:tr w:rsidR="00EA3B9C" w14:paraId="60A1CCDF" w14:textId="77777777" w:rsidTr="009F0E1E">
        <w:trPr>
          <w:trHeight w:val="54"/>
          <w:ins w:id="8098" w:author="Okot" w:date="2020-01-03T13:05:00Z"/>
        </w:trPr>
        <w:tc>
          <w:tcPr>
            <w:tcW w:w="3397" w:type="dxa"/>
          </w:tcPr>
          <w:p w14:paraId="31E76ADB" w14:textId="7EF95B5E" w:rsidR="00EA3B9C" w:rsidRPr="006076CC" w:rsidRDefault="00EA3B9C" w:rsidP="009F0E1E">
            <w:pPr>
              <w:ind w:firstLine="0"/>
              <w:rPr>
                <w:ins w:id="8099" w:author="Okot" w:date="2020-01-03T13:05:00Z"/>
                <w:b/>
              </w:rPr>
            </w:pPr>
            <w:ins w:id="8100" w:author="Okot" w:date="2020-01-03T13:05:00Z">
              <w:r w:rsidRPr="006076CC">
                <w:rPr>
                  <w:b/>
                </w:rPr>
                <w:t>Scenariusze alternatywne</w:t>
              </w:r>
            </w:ins>
          </w:p>
        </w:tc>
        <w:tc>
          <w:tcPr>
            <w:tcW w:w="5664" w:type="dxa"/>
          </w:tcPr>
          <w:p w14:paraId="15FB315F" w14:textId="1B0972CF" w:rsidR="00EA3B9C" w:rsidRDefault="00D94967" w:rsidP="009F0E1E">
            <w:pPr>
              <w:ind w:firstLine="0"/>
              <w:rPr>
                <w:ins w:id="8101" w:author="Okot" w:date="2020-01-03T13:05:00Z"/>
              </w:rPr>
            </w:pPr>
            <w:ins w:id="8102" w:author="Okot" w:date="2020-01-03T13:27:00Z">
              <w:r>
                <w:t>-</w:t>
              </w:r>
            </w:ins>
          </w:p>
        </w:tc>
      </w:tr>
    </w:tbl>
    <w:p w14:paraId="1FAE9362" w14:textId="27CA715F" w:rsidR="00600587" w:rsidRDefault="00600587">
      <w:pPr>
        <w:spacing w:after="160" w:line="259" w:lineRule="auto"/>
        <w:ind w:firstLine="0"/>
        <w:jc w:val="left"/>
        <w:rPr>
          <w:ins w:id="8103" w:author="Okot" w:date="2019-12-26T18:48:00Z"/>
        </w:rPr>
      </w:pPr>
    </w:p>
    <w:p w14:paraId="7975BDCE" w14:textId="15C28916" w:rsidR="00EA3B9C" w:rsidRDefault="00756BA9" w:rsidP="00EA3B9C">
      <w:pPr>
        <w:spacing w:after="160" w:line="259" w:lineRule="auto"/>
        <w:ind w:firstLine="0"/>
        <w:jc w:val="left"/>
        <w:rPr>
          <w:ins w:id="8104" w:author="Okot" w:date="2020-01-03T13:05:00Z"/>
        </w:rPr>
      </w:pPr>
      <w:ins w:id="8105" w:author="Okot" w:date="2020-01-03T13:05:00Z">
        <w:r>
          <w:t>Ta</w:t>
        </w:r>
        <w:r w:rsidR="0060094C">
          <w:t>bela 4.53</w:t>
        </w:r>
        <w:r w:rsidR="00EA3B9C">
          <w:t>.</w:t>
        </w:r>
      </w:ins>
    </w:p>
    <w:p w14:paraId="34FF9334" w14:textId="3B8DC91E" w:rsidR="00EA3B9C" w:rsidRDefault="00EA3B9C" w:rsidP="00EA3B9C">
      <w:pPr>
        <w:spacing w:after="160" w:line="259" w:lineRule="auto"/>
        <w:ind w:firstLine="0"/>
        <w:jc w:val="left"/>
        <w:rPr>
          <w:ins w:id="8106" w:author="Okot" w:date="2020-01-03T13:05:00Z"/>
        </w:rPr>
      </w:pPr>
      <w:ins w:id="8107" w:author="Okot" w:date="2020-01-03T13:05:00Z">
        <w:r>
          <w:t>Opis scenariusza przypadku użycia „</w:t>
        </w:r>
      </w:ins>
      <w:ins w:id="8108" w:author="Okot" w:date="2020-01-20T16:14:00Z">
        <w:r w:rsidR="007A70B9">
          <w:t xml:space="preserve">Przeglądanie zapotrzebowania na witaminy i </w:t>
        </w:r>
      </w:ins>
      <w:ins w:id="8109" w:author="Okot" w:date="2020-01-21T14:06:00Z">
        <w:r w:rsidR="0060094C">
          <w:t>p</w:t>
        </w:r>
      </w:ins>
      <w:ins w:id="8110" w:author="Okot" w:date="2020-01-20T16:14:00Z">
        <w:r w:rsidR="007A70B9">
          <w:t>ierwiastki</w:t>
        </w:r>
      </w:ins>
      <w:ins w:id="8111" w:author="Okot" w:date="2020-01-03T13:05:00Z">
        <w:r>
          <w:t>”.</w:t>
        </w:r>
      </w:ins>
    </w:p>
    <w:tbl>
      <w:tblPr>
        <w:tblStyle w:val="Tabela-Siatka"/>
        <w:tblW w:w="0" w:type="auto"/>
        <w:tblLook w:val="04A0" w:firstRow="1" w:lastRow="0" w:firstColumn="1" w:lastColumn="0" w:noHBand="0" w:noVBand="1"/>
      </w:tblPr>
      <w:tblGrid>
        <w:gridCol w:w="3397"/>
        <w:gridCol w:w="5664"/>
      </w:tblGrid>
      <w:tr w:rsidR="00EA3B9C" w14:paraId="3266370D" w14:textId="77777777" w:rsidTr="009F0E1E">
        <w:trPr>
          <w:ins w:id="8112" w:author="Okot" w:date="2020-01-03T13:06:00Z"/>
        </w:trPr>
        <w:tc>
          <w:tcPr>
            <w:tcW w:w="3397" w:type="dxa"/>
          </w:tcPr>
          <w:p w14:paraId="21E9A23E" w14:textId="77777777" w:rsidR="00EA3B9C" w:rsidRPr="006076CC" w:rsidRDefault="00EA3B9C" w:rsidP="009F0E1E">
            <w:pPr>
              <w:ind w:firstLine="0"/>
              <w:rPr>
                <w:ins w:id="8113" w:author="Okot" w:date="2020-01-03T13:06:00Z"/>
                <w:b/>
              </w:rPr>
            </w:pPr>
            <w:ins w:id="8114" w:author="Okot" w:date="2020-01-03T13:06:00Z">
              <w:r w:rsidRPr="006076CC">
                <w:rPr>
                  <w:b/>
                </w:rPr>
                <w:t>Nazwa</w:t>
              </w:r>
            </w:ins>
          </w:p>
        </w:tc>
        <w:tc>
          <w:tcPr>
            <w:tcW w:w="5664" w:type="dxa"/>
          </w:tcPr>
          <w:p w14:paraId="1B01E2CB" w14:textId="3F9BF3DF" w:rsidR="00EA3B9C" w:rsidRPr="00EA3B9C" w:rsidRDefault="00756BA9">
            <w:pPr>
              <w:ind w:firstLine="0"/>
              <w:rPr>
                <w:ins w:id="8115" w:author="Okot" w:date="2020-01-03T13:06:00Z"/>
                <w:b/>
                <w:i/>
                <w:rPrChange w:id="8116" w:author="Okot" w:date="2020-01-03T13:06:00Z">
                  <w:rPr>
                    <w:ins w:id="8117" w:author="Okot" w:date="2020-01-03T13:06:00Z"/>
                  </w:rPr>
                </w:rPrChange>
              </w:rPr>
            </w:pPr>
            <w:ins w:id="8118" w:author="Okot" w:date="2020-01-03T13:06:00Z">
              <w:r>
                <w:rPr>
                  <w:b/>
                  <w:i/>
                </w:rPr>
                <w:t>PU05</w:t>
              </w:r>
            </w:ins>
            <w:ins w:id="8119" w:author="Okot" w:date="2020-01-21T14:06:00Z">
              <w:r w:rsidR="0060094C">
                <w:rPr>
                  <w:b/>
                  <w:i/>
                </w:rPr>
                <w:t>3</w:t>
              </w:r>
            </w:ins>
            <w:ins w:id="8120" w:author="Okot" w:date="2020-01-03T13:06:00Z">
              <w:r w:rsidR="00EA3B9C" w:rsidRPr="00EA3B9C">
                <w:rPr>
                  <w:b/>
                  <w:i/>
                  <w:rPrChange w:id="8121" w:author="Okot" w:date="2020-01-03T13:06:00Z">
                    <w:rPr/>
                  </w:rPrChange>
                </w:rPr>
                <w:t xml:space="preserve">: </w:t>
              </w:r>
            </w:ins>
            <w:ins w:id="8122" w:author="Okot" w:date="2020-01-20T16:14:00Z">
              <w:r w:rsidR="007A70B9" w:rsidRPr="007A70B9">
                <w:rPr>
                  <w:b/>
                  <w:i/>
                  <w:rPrChange w:id="8123" w:author="Okot" w:date="2020-01-20T16:14:00Z">
                    <w:rPr/>
                  </w:rPrChange>
                </w:rPr>
                <w:t>Przeglądanie zapotrzebowania na witaminy i pierwiastki</w:t>
              </w:r>
            </w:ins>
          </w:p>
        </w:tc>
      </w:tr>
      <w:tr w:rsidR="00A3325A" w14:paraId="2536CBD6" w14:textId="77777777" w:rsidTr="009F0E1E">
        <w:trPr>
          <w:ins w:id="8124" w:author="Okot" w:date="2020-01-03T13:06:00Z"/>
        </w:trPr>
        <w:tc>
          <w:tcPr>
            <w:tcW w:w="3397" w:type="dxa"/>
          </w:tcPr>
          <w:p w14:paraId="165AB522" w14:textId="77777777" w:rsidR="00A3325A" w:rsidRPr="006076CC" w:rsidRDefault="00A3325A" w:rsidP="00A3325A">
            <w:pPr>
              <w:ind w:firstLine="0"/>
              <w:rPr>
                <w:ins w:id="8125" w:author="Okot" w:date="2020-01-03T13:06:00Z"/>
                <w:b/>
              </w:rPr>
            </w:pPr>
            <w:ins w:id="8126" w:author="Okot" w:date="2020-01-03T13:06:00Z">
              <w:r w:rsidRPr="006076CC">
                <w:rPr>
                  <w:b/>
                </w:rPr>
                <w:t>Opis</w:t>
              </w:r>
            </w:ins>
          </w:p>
        </w:tc>
        <w:tc>
          <w:tcPr>
            <w:tcW w:w="5664" w:type="dxa"/>
          </w:tcPr>
          <w:p w14:paraId="30E390CD" w14:textId="37B89D8A" w:rsidR="00A3325A" w:rsidRDefault="007A70B9">
            <w:pPr>
              <w:ind w:firstLine="0"/>
              <w:rPr>
                <w:ins w:id="8127" w:author="Okot" w:date="2020-01-03T13:06:00Z"/>
              </w:rPr>
            </w:pPr>
            <w:ins w:id="8128" w:author="Okot" w:date="2020-01-20T16:14:00Z">
              <w:r>
                <w:t>Przypadek użycia pozwala użytkownikowi obejrzeć w jakim stopniu zrealizował swoje zapotrzebowanie na witaminy i pierwiastki.</w:t>
              </w:r>
            </w:ins>
          </w:p>
        </w:tc>
      </w:tr>
      <w:tr w:rsidR="00A3325A" w14:paraId="5B902A55" w14:textId="77777777" w:rsidTr="009F0E1E">
        <w:trPr>
          <w:ins w:id="8129" w:author="Okot" w:date="2020-01-03T13:06:00Z"/>
        </w:trPr>
        <w:tc>
          <w:tcPr>
            <w:tcW w:w="3397" w:type="dxa"/>
          </w:tcPr>
          <w:p w14:paraId="42368F88" w14:textId="77777777" w:rsidR="00A3325A" w:rsidRPr="006076CC" w:rsidRDefault="00A3325A" w:rsidP="00A3325A">
            <w:pPr>
              <w:ind w:firstLine="0"/>
              <w:rPr>
                <w:ins w:id="8130" w:author="Okot" w:date="2020-01-03T13:06:00Z"/>
                <w:b/>
              </w:rPr>
            </w:pPr>
            <w:ins w:id="8131" w:author="Okot" w:date="2020-01-03T13:06:00Z">
              <w:r w:rsidRPr="006076CC">
                <w:rPr>
                  <w:b/>
                </w:rPr>
                <w:t>Warunki początkowe</w:t>
              </w:r>
            </w:ins>
          </w:p>
        </w:tc>
        <w:tc>
          <w:tcPr>
            <w:tcW w:w="5664" w:type="dxa"/>
          </w:tcPr>
          <w:p w14:paraId="422D367D" w14:textId="58FBDD31" w:rsidR="00A3325A" w:rsidRDefault="00ED2305">
            <w:pPr>
              <w:ind w:firstLine="0"/>
              <w:rPr>
                <w:ins w:id="8132" w:author="Okot" w:date="2020-01-03T13:06:00Z"/>
              </w:rPr>
            </w:pPr>
            <w:ins w:id="8133" w:author="Okot" w:date="2020-01-20T20:27:00Z">
              <w:r>
                <w:t>Użytkownik poprawnie zrealizował PU002, znajduje się na podstronie „Posiłki” i co najmniej raz zostało poprawnie dodane pożywienie do posiłku.</w:t>
              </w:r>
            </w:ins>
          </w:p>
        </w:tc>
      </w:tr>
      <w:tr w:rsidR="00A3325A" w14:paraId="7D4EF3B8" w14:textId="77777777" w:rsidTr="009F0E1E">
        <w:trPr>
          <w:ins w:id="8134" w:author="Okot" w:date="2020-01-03T13:06:00Z"/>
        </w:trPr>
        <w:tc>
          <w:tcPr>
            <w:tcW w:w="3397" w:type="dxa"/>
          </w:tcPr>
          <w:p w14:paraId="44B4DF50" w14:textId="77777777" w:rsidR="00A3325A" w:rsidRPr="006076CC" w:rsidRDefault="00A3325A" w:rsidP="00A3325A">
            <w:pPr>
              <w:ind w:firstLine="0"/>
              <w:rPr>
                <w:ins w:id="8135" w:author="Okot" w:date="2020-01-03T13:06:00Z"/>
                <w:b/>
              </w:rPr>
            </w:pPr>
            <w:ins w:id="8136" w:author="Okot" w:date="2020-01-03T13:06:00Z">
              <w:r w:rsidRPr="006076CC">
                <w:rPr>
                  <w:b/>
                </w:rPr>
                <w:t>Inicjacja</w:t>
              </w:r>
            </w:ins>
          </w:p>
        </w:tc>
        <w:tc>
          <w:tcPr>
            <w:tcW w:w="5664" w:type="dxa"/>
          </w:tcPr>
          <w:p w14:paraId="69E7D122" w14:textId="5C7C6A49" w:rsidR="00A3325A" w:rsidRDefault="00A3325A">
            <w:pPr>
              <w:ind w:firstLine="0"/>
              <w:rPr>
                <w:ins w:id="8137" w:author="Okot" w:date="2020-01-03T13:06:00Z"/>
              </w:rPr>
            </w:pPr>
            <w:ins w:id="8138" w:author="Okot" w:date="2020-01-03T13:31:00Z">
              <w:r>
                <w:t xml:space="preserve">Użytkownik korzysta z </w:t>
              </w:r>
            </w:ins>
            <w:ins w:id="8139" w:author="Okot" w:date="2020-01-20T16:15:00Z">
              <w:r w:rsidR="007A70B9">
                <w:t>przycisku „Pogląd” umiejscowionego przy wykresie kołowym.</w:t>
              </w:r>
            </w:ins>
          </w:p>
        </w:tc>
      </w:tr>
      <w:tr w:rsidR="00A3325A" w14:paraId="3026B71E" w14:textId="77777777" w:rsidTr="009F0E1E">
        <w:trPr>
          <w:ins w:id="8140" w:author="Okot" w:date="2020-01-03T13:06:00Z"/>
        </w:trPr>
        <w:tc>
          <w:tcPr>
            <w:tcW w:w="3397" w:type="dxa"/>
          </w:tcPr>
          <w:p w14:paraId="58E8C909" w14:textId="77777777" w:rsidR="00A3325A" w:rsidRPr="006076CC" w:rsidRDefault="00A3325A" w:rsidP="00A3325A">
            <w:pPr>
              <w:ind w:firstLine="0"/>
              <w:rPr>
                <w:ins w:id="8141" w:author="Okot" w:date="2020-01-03T13:06:00Z"/>
                <w:b/>
              </w:rPr>
            </w:pPr>
            <w:ins w:id="8142" w:author="Okot" w:date="2020-01-03T13:06:00Z">
              <w:r w:rsidRPr="006076CC">
                <w:rPr>
                  <w:b/>
                </w:rPr>
                <w:t>Warunki końcowe</w:t>
              </w:r>
            </w:ins>
          </w:p>
        </w:tc>
        <w:tc>
          <w:tcPr>
            <w:tcW w:w="5664" w:type="dxa"/>
          </w:tcPr>
          <w:p w14:paraId="75754D63" w14:textId="70527307" w:rsidR="00A3325A" w:rsidRDefault="007A70B9">
            <w:pPr>
              <w:ind w:firstLine="0"/>
              <w:rPr>
                <w:ins w:id="8143" w:author="Okot" w:date="2020-01-03T13:06:00Z"/>
              </w:rPr>
            </w:pPr>
            <w:ins w:id="8144" w:author="Okot" w:date="2020-01-03T13:28:00Z">
              <w:r>
                <w:t>Wyświetlone</w:t>
              </w:r>
              <w:r w:rsidR="00A3325A">
                <w:t xml:space="preserve"> zostaje</w:t>
              </w:r>
            </w:ins>
            <w:ins w:id="8145" w:author="Okot" w:date="2020-01-20T16:16:00Z">
              <w:r>
                <w:t xml:space="preserve"> okno modalne zawierające</w:t>
              </w:r>
            </w:ins>
            <w:ins w:id="8146" w:author="Okot" w:date="2020-01-03T13:28:00Z">
              <w:r>
                <w:t xml:space="preserve"> tabel</w:t>
              </w:r>
            </w:ins>
            <w:ins w:id="8147" w:author="Okot" w:date="2020-01-20T16:16:00Z">
              <w:r>
                <w:t>ę</w:t>
              </w:r>
            </w:ins>
            <w:ins w:id="8148" w:author="Okot" w:date="2020-01-03T13:28:00Z">
              <w:r w:rsidR="00A3325A">
                <w:t xml:space="preserve"> </w:t>
              </w:r>
            </w:ins>
            <w:ins w:id="8149" w:author="Okot" w:date="2020-01-20T16:15:00Z">
              <w:r>
                <w:t>przedstawiając</w:t>
              </w:r>
            </w:ins>
            <w:ins w:id="8150" w:author="Okot" w:date="2020-01-20T16:16:00Z">
              <w:r>
                <w:t>ą</w:t>
              </w:r>
            </w:ins>
            <w:ins w:id="8151" w:author="Okot" w:date="2020-01-20T16:15:00Z">
              <w:r>
                <w:t xml:space="preserve"> </w:t>
              </w:r>
            </w:ins>
            <w:ins w:id="8152" w:author="Okot" w:date="2020-01-20T16:16:00Z">
              <w:r>
                <w:t>informacje</w:t>
              </w:r>
            </w:ins>
            <w:ins w:id="8153" w:author="Okot" w:date="2020-01-20T16:15:00Z">
              <w:r>
                <w:t xml:space="preserve"> na temat</w:t>
              </w:r>
            </w:ins>
            <w:ins w:id="8154" w:author="Okot" w:date="2020-01-03T13:28:00Z">
              <w:r w:rsidR="00A3325A">
                <w:t xml:space="preserve"> realizacji zapotrzebowania na </w:t>
              </w:r>
            </w:ins>
            <w:ins w:id="8155" w:author="Okot" w:date="2020-01-20T16:16:00Z">
              <w:r>
                <w:t>witaminy i pierwiastki</w:t>
              </w:r>
            </w:ins>
            <w:ins w:id="8156" w:author="Okot" w:date="2020-01-03T13:28:00Z">
              <w:r w:rsidR="00A3325A">
                <w:t>.</w:t>
              </w:r>
            </w:ins>
          </w:p>
        </w:tc>
      </w:tr>
      <w:tr w:rsidR="00A3325A" w14:paraId="17162223" w14:textId="77777777" w:rsidTr="009F0E1E">
        <w:trPr>
          <w:ins w:id="8157" w:author="Okot" w:date="2020-01-03T13:06:00Z"/>
        </w:trPr>
        <w:tc>
          <w:tcPr>
            <w:tcW w:w="3397" w:type="dxa"/>
          </w:tcPr>
          <w:p w14:paraId="584BBFF5" w14:textId="77777777" w:rsidR="00A3325A" w:rsidRPr="006076CC" w:rsidRDefault="00A3325A" w:rsidP="00A3325A">
            <w:pPr>
              <w:ind w:firstLine="0"/>
              <w:rPr>
                <w:ins w:id="8158" w:author="Okot" w:date="2020-01-03T13:06:00Z"/>
                <w:b/>
              </w:rPr>
            </w:pPr>
            <w:ins w:id="8159" w:author="Okot" w:date="2020-01-03T13:06:00Z">
              <w:r w:rsidRPr="006076CC">
                <w:rPr>
                  <w:b/>
                </w:rPr>
                <w:t>Scenariusz główny</w:t>
              </w:r>
            </w:ins>
          </w:p>
        </w:tc>
        <w:tc>
          <w:tcPr>
            <w:tcW w:w="5664" w:type="dxa"/>
          </w:tcPr>
          <w:p w14:paraId="7BDB5ED6" w14:textId="0E567FB7" w:rsidR="00A3325A" w:rsidRDefault="00A3325A" w:rsidP="00A3325A">
            <w:pPr>
              <w:ind w:firstLine="0"/>
              <w:rPr>
                <w:ins w:id="8160" w:author="Okot" w:date="2020-01-03T13:32:00Z"/>
              </w:rPr>
            </w:pPr>
            <w:ins w:id="8161" w:author="Okot" w:date="2020-01-03T13:32:00Z">
              <w:r>
                <w:t xml:space="preserve">1. Użytkownik korzysta z </w:t>
              </w:r>
            </w:ins>
            <w:ins w:id="8162" w:author="Okot" w:date="2020-01-20T16:16:00Z">
              <w:r w:rsidR="007A70B9">
                <w:t>korzysta z przycisku „Pogląd”</w:t>
              </w:r>
            </w:ins>
            <w:ins w:id="8163" w:author="Okot" w:date="2020-01-03T13:32:00Z">
              <w:r>
                <w:t>.</w:t>
              </w:r>
            </w:ins>
          </w:p>
          <w:p w14:paraId="6D0FED79" w14:textId="0B226BF0" w:rsidR="00A3325A" w:rsidRDefault="00A3325A" w:rsidP="00A3325A">
            <w:pPr>
              <w:ind w:firstLine="0"/>
              <w:rPr>
                <w:ins w:id="8164" w:author="Okot" w:date="2020-01-03T13:06:00Z"/>
              </w:rPr>
            </w:pPr>
            <w:ins w:id="8165" w:author="Okot" w:date="2020-01-03T13:32:00Z">
              <w:r>
                <w:lastRenderedPageBreak/>
                <w:t xml:space="preserve">2. </w:t>
              </w:r>
            </w:ins>
            <w:ins w:id="8166" w:author="Okot" w:date="2020-01-20T16:16:00Z">
              <w:r w:rsidR="007A70B9">
                <w:t>Wyświetlone zostaje okno modalne zawierające tabelę przedstawiającą informacje na temat realizacji zapotrzebowania na witaminy i pierwiastki.</w:t>
              </w:r>
            </w:ins>
          </w:p>
        </w:tc>
      </w:tr>
      <w:tr w:rsidR="00A3325A" w14:paraId="77553191" w14:textId="77777777" w:rsidTr="009F0E1E">
        <w:trPr>
          <w:trHeight w:val="54"/>
          <w:ins w:id="8167" w:author="Okot" w:date="2020-01-03T13:06:00Z"/>
        </w:trPr>
        <w:tc>
          <w:tcPr>
            <w:tcW w:w="3397" w:type="dxa"/>
          </w:tcPr>
          <w:p w14:paraId="472850D6" w14:textId="77777777" w:rsidR="00A3325A" w:rsidRPr="006076CC" w:rsidRDefault="00A3325A" w:rsidP="00A3325A">
            <w:pPr>
              <w:ind w:firstLine="0"/>
              <w:rPr>
                <w:ins w:id="8168" w:author="Okot" w:date="2020-01-03T13:06:00Z"/>
                <w:b/>
              </w:rPr>
            </w:pPr>
            <w:ins w:id="8169" w:author="Okot" w:date="2020-01-03T13:06:00Z">
              <w:r w:rsidRPr="006076CC">
                <w:rPr>
                  <w:b/>
                </w:rPr>
                <w:lastRenderedPageBreak/>
                <w:t>Scenariusze alternatywne</w:t>
              </w:r>
            </w:ins>
          </w:p>
        </w:tc>
        <w:tc>
          <w:tcPr>
            <w:tcW w:w="5664" w:type="dxa"/>
          </w:tcPr>
          <w:p w14:paraId="70B1FD74" w14:textId="5E9AE5BC" w:rsidR="00A3325A" w:rsidRDefault="007A70B9" w:rsidP="00A3325A">
            <w:pPr>
              <w:ind w:firstLine="0"/>
              <w:rPr>
                <w:ins w:id="8170" w:author="Okot" w:date="2020-01-03T13:06:00Z"/>
              </w:rPr>
            </w:pPr>
            <w:ins w:id="8171" w:author="Okot" w:date="2020-01-20T16:16:00Z">
              <w:r>
                <w:t>-</w:t>
              </w:r>
            </w:ins>
          </w:p>
        </w:tc>
      </w:tr>
    </w:tbl>
    <w:p w14:paraId="10CF3CAB" w14:textId="1CE50AB1" w:rsidR="00756BA9" w:rsidRDefault="00756BA9">
      <w:pPr>
        <w:rPr>
          <w:ins w:id="8172" w:author="Okot" w:date="2020-01-04T07:14:00Z"/>
        </w:rPr>
        <w:pPrChange w:id="8173" w:author="Okot" w:date="2020-01-04T08:23:00Z">
          <w:pPr>
            <w:pStyle w:val="Nagwek1"/>
          </w:pPr>
        </w:pPrChange>
      </w:pPr>
    </w:p>
    <w:p w14:paraId="29250FA8" w14:textId="66DCB442" w:rsidR="00762F27" w:rsidRDefault="0060094C" w:rsidP="00762F27">
      <w:pPr>
        <w:spacing w:after="160" w:line="259" w:lineRule="auto"/>
        <w:ind w:firstLine="0"/>
        <w:jc w:val="left"/>
        <w:rPr>
          <w:ins w:id="8174" w:author="Okot" w:date="2020-01-16T17:11:00Z"/>
        </w:rPr>
      </w:pPr>
      <w:ins w:id="8175" w:author="Okot" w:date="2020-01-16T17:11:00Z">
        <w:r>
          <w:t>Tabela 4.54</w:t>
        </w:r>
        <w:r w:rsidR="00762F27">
          <w:t>.</w:t>
        </w:r>
      </w:ins>
    </w:p>
    <w:p w14:paraId="0DD66F62" w14:textId="0198599B" w:rsidR="00762F27" w:rsidRDefault="00762F27" w:rsidP="00762F27">
      <w:pPr>
        <w:spacing w:after="160" w:line="259" w:lineRule="auto"/>
        <w:ind w:firstLine="0"/>
        <w:jc w:val="left"/>
        <w:rPr>
          <w:ins w:id="8176" w:author="Okot" w:date="2020-01-16T17:11:00Z"/>
        </w:rPr>
      </w:pPr>
      <w:ins w:id="8177" w:author="Okot" w:date="2020-01-16T17:11:00Z">
        <w:r>
          <w:t>Opis scenariusza przypadku użycia „Wylogowanie”.</w:t>
        </w:r>
      </w:ins>
    </w:p>
    <w:tbl>
      <w:tblPr>
        <w:tblStyle w:val="Tabela-Siatka"/>
        <w:tblW w:w="0" w:type="auto"/>
        <w:tblLook w:val="04A0" w:firstRow="1" w:lastRow="0" w:firstColumn="1" w:lastColumn="0" w:noHBand="0" w:noVBand="1"/>
      </w:tblPr>
      <w:tblGrid>
        <w:gridCol w:w="3397"/>
        <w:gridCol w:w="5664"/>
      </w:tblGrid>
      <w:tr w:rsidR="002366B6" w14:paraId="2D02D27A" w14:textId="77777777" w:rsidTr="00E17A22">
        <w:trPr>
          <w:ins w:id="8178" w:author="Okot" w:date="2020-01-16T17:20:00Z"/>
        </w:trPr>
        <w:tc>
          <w:tcPr>
            <w:tcW w:w="3397" w:type="dxa"/>
          </w:tcPr>
          <w:p w14:paraId="3E100B72" w14:textId="77777777" w:rsidR="002366B6" w:rsidRPr="006076CC" w:rsidRDefault="002366B6" w:rsidP="00E17A22">
            <w:pPr>
              <w:ind w:firstLine="0"/>
              <w:rPr>
                <w:ins w:id="8179" w:author="Okot" w:date="2020-01-16T17:20:00Z"/>
                <w:b/>
              </w:rPr>
            </w:pPr>
            <w:ins w:id="8180" w:author="Okot" w:date="2020-01-16T17:20:00Z">
              <w:r w:rsidRPr="006076CC">
                <w:rPr>
                  <w:b/>
                </w:rPr>
                <w:t>Nazwa</w:t>
              </w:r>
            </w:ins>
          </w:p>
        </w:tc>
        <w:tc>
          <w:tcPr>
            <w:tcW w:w="5664" w:type="dxa"/>
          </w:tcPr>
          <w:p w14:paraId="0893E69D" w14:textId="54846B42" w:rsidR="002366B6" w:rsidRPr="00E522BA" w:rsidRDefault="002366B6">
            <w:pPr>
              <w:ind w:firstLine="0"/>
              <w:rPr>
                <w:ins w:id="8181" w:author="Okot" w:date="2020-01-16T17:20:00Z"/>
                <w:b/>
                <w:i/>
              </w:rPr>
            </w:pPr>
            <w:ins w:id="8182" w:author="Okot" w:date="2020-01-16T17:20:00Z">
              <w:r>
                <w:rPr>
                  <w:b/>
                  <w:i/>
                </w:rPr>
                <w:t>PU05</w:t>
              </w:r>
            </w:ins>
            <w:ins w:id="8183" w:author="Okot" w:date="2020-01-21T14:06:00Z">
              <w:r w:rsidR="0060094C">
                <w:rPr>
                  <w:b/>
                  <w:i/>
                </w:rPr>
                <w:t>4</w:t>
              </w:r>
            </w:ins>
            <w:ins w:id="8184" w:author="Okot" w:date="2020-01-16T17:20:00Z">
              <w:r>
                <w:rPr>
                  <w:b/>
                  <w:i/>
                </w:rPr>
                <w:t xml:space="preserve">: </w:t>
              </w:r>
            </w:ins>
            <w:ins w:id="8185" w:author="Okot" w:date="2020-01-16T17:21:00Z">
              <w:r>
                <w:rPr>
                  <w:b/>
                  <w:i/>
                </w:rPr>
                <w:t>Wylogowanie</w:t>
              </w:r>
            </w:ins>
          </w:p>
        </w:tc>
      </w:tr>
      <w:tr w:rsidR="002366B6" w14:paraId="02802921" w14:textId="77777777" w:rsidTr="00E17A22">
        <w:trPr>
          <w:ins w:id="8186" w:author="Okot" w:date="2020-01-16T17:20:00Z"/>
        </w:trPr>
        <w:tc>
          <w:tcPr>
            <w:tcW w:w="3397" w:type="dxa"/>
          </w:tcPr>
          <w:p w14:paraId="60516A0F" w14:textId="77777777" w:rsidR="002366B6" w:rsidRPr="006076CC" w:rsidRDefault="002366B6" w:rsidP="00E17A22">
            <w:pPr>
              <w:ind w:firstLine="0"/>
              <w:rPr>
                <w:ins w:id="8187" w:author="Okot" w:date="2020-01-16T17:20:00Z"/>
                <w:b/>
              </w:rPr>
            </w:pPr>
            <w:ins w:id="8188" w:author="Okot" w:date="2020-01-16T17:20:00Z">
              <w:r w:rsidRPr="006076CC">
                <w:rPr>
                  <w:b/>
                </w:rPr>
                <w:t>Opis</w:t>
              </w:r>
            </w:ins>
          </w:p>
        </w:tc>
        <w:tc>
          <w:tcPr>
            <w:tcW w:w="5664" w:type="dxa"/>
          </w:tcPr>
          <w:p w14:paraId="2E5EB630" w14:textId="1F008995" w:rsidR="002366B6" w:rsidRDefault="002366B6">
            <w:pPr>
              <w:ind w:firstLine="0"/>
              <w:rPr>
                <w:ins w:id="8189" w:author="Okot" w:date="2020-01-16T17:20:00Z"/>
              </w:rPr>
            </w:pPr>
            <w:ins w:id="8190" w:author="Okot" w:date="2020-01-16T17:20:00Z">
              <w:r>
                <w:t xml:space="preserve">Przypadek użycia pozwala użytkownikowi </w:t>
              </w:r>
            </w:ins>
            <w:ins w:id="8191" w:author="Okot" w:date="2020-01-16T17:21:00Z">
              <w:r>
                <w:t>wylogować się z aplikacji.</w:t>
              </w:r>
            </w:ins>
          </w:p>
        </w:tc>
      </w:tr>
      <w:tr w:rsidR="002366B6" w14:paraId="55D9F893" w14:textId="77777777" w:rsidTr="00E17A22">
        <w:trPr>
          <w:ins w:id="8192" w:author="Okot" w:date="2020-01-16T17:20:00Z"/>
        </w:trPr>
        <w:tc>
          <w:tcPr>
            <w:tcW w:w="3397" w:type="dxa"/>
          </w:tcPr>
          <w:p w14:paraId="09B69ABA" w14:textId="77777777" w:rsidR="002366B6" w:rsidRPr="006076CC" w:rsidRDefault="002366B6" w:rsidP="00E17A22">
            <w:pPr>
              <w:ind w:firstLine="0"/>
              <w:rPr>
                <w:ins w:id="8193" w:author="Okot" w:date="2020-01-16T17:20:00Z"/>
                <w:b/>
              </w:rPr>
            </w:pPr>
            <w:ins w:id="8194" w:author="Okot" w:date="2020-01-16T17:20:00Z">
              <w:r w:rsidRPr="006076CC">
                <w:rPr>
                  <w:b/>
                </w:rPr>
                <w:t>Warunki początkowe</w:t>
              </w:r>
            </w:ins>
          </w:p>
        </w:tc>
        <w:tc>
          <w:tcPr>
            <w:tcW w:w="5664" w:type="dxa"/>
          </w:tcPr>
          <w:p w14:paraId="3D5A8CD7" w14:textId="151CE907" w:rsidR="002366B6" w:rsidRDefault="002366B6">
            <w:pPr>
              <w:ind w:firstLine="0"/>
              <w:rPr>
                <w:ins w:id="8195" w:author="Okot" w:date="2020-01-16T17:20:00Z"/>
              </w:rPr>
            </w:pPr>
            <w:ins w:id="8196" w:author="Okot" w:date="2020-01-16T17:20:00Z">
              <w:r>
                <w:t>Użytkownik poprawnie zrealizował PU002</w:t>
              </w:r>
            </w:ins>
            <w:ins w:id="8197" w:author="Okot" w:date="2020-01-16T17:21:00Z">
              <w:r>
                <w:t>.</w:t>
              </w:r>
            </w:ins>
          </w:p>
        </w:tc>
      </w:tr>
      <w:tr w:rsidR="002366B6" w14:paraId="165A7C63" w14:textId="77777777" w:rsidTr="00E17A22">
        <w:trPr>
          <w:ins w:id="8198" w:author="Okot" w:date="2020-01-16T17:20:00Z"/>
        </w:trPr>
        <w:tc>
          <w:tcPr>
            <w:tcW w:w="3397" w:type="dxa"/>
          </w:tcPr>
          <w:p w14:paraId="26220036" w14:textId="77777777" w:rsidR="002366B6" w:rsidRPr="006076CC" w:rsidRDefault="002366B6" w:rsidP="00E17A22">
            <w:pPr>
              <w:ind w:firstLine="0"/>
              <w:rPr>
                <w:ins w:id="8199" w:author="Okot" w:date="2020-01-16T17:20:00Z"/>
                <w:b/>
              </w:rPr>
            </w:pPr>
            <w:ins w:id="8200" w:author="Okot" w:date="2020-01-16T17:20:00Z">
              <w:r w:rsidRPr="006076CC">
                <w:rPr>
                  <w:b/>
                </w:rPr>
                <w:t>Inicjacja</w:t>
              </w:r>
            </w:ins>
          </w:p>
        </w:tc>
        <w:tc>
          <w:tcPr>
            <w:tcW w:w="5664" w:type="dxa"/>
          </w:tcPr>
          <w:p w14:paraId="016EE52C" w14:textId="6FD0AEB7" w:rsidR="002366B6" w:rsidRDefault="002366B6">
            <w:pPr>
              <w:ind w:firstLine="0"/>
              <w:rPr>
                <w:ins w:id="8201" w:author="Okot" w:date="2020-01-16T17:20:00Z"/>
              </w:rPr>
            </w:pPr>
            <w:ins w:id="8202" w:author="Okot" w:date="2020-01-16T17:20:00Z">
              <w:r>
                <w:t xml:space="preserve">Użytkownik </w:t>
              </w:r>
            </w:ins>
            <w:ins w:id="8203" w:author="Okot" w:date="2020-01-16T17:21:00Z">
              <w:r>
                <w:t>korzysta z przycisku „Wyloguj”.</w:t>
              </w:r>
            </w:ins>
          </w:p>
        </w:tc>
      </w:tr>
      <w:tr w:rsidR="002366B6" w14:paraId="12DCC5DB" w14:textId="77777777" w:rsidTr="00E17A22">
        <w:trPr>
          <w:ins w:id="8204" w:author="Okot" w:date="2020-01-16T17:20:00Z"/>
        </w:trPr>
        <w:tc>
          <w:tcPr>
            <w:tcW w:w="3397" w:type="dxa"/>
          </w:tcPr>
          <w:p w14:paraId="2862ACAC" w14:textId="77777777" w:rsidR="002366B6" w:rsidRPr="006076CC" w:rsidRDefault="002366B6" w:rsidP="00E17A22">
            <w:pPr>
              <w:ind w:firstLine="0"/>
              <w:rPr>
                <w:ins w:id="8205" w:author="Okot" w:date="2020-01-16T17:20:00Z"/>
                <w:b/>
              </w:rPr>
            </w:pPr>
            <w:ins w:id="8206" w:author="Okot" w:date="2020-01-16T17:20:00Z">
              <w:r w:rsidRPr="006076CC">
                <w:rPr>
                  <w:b/>
                </w:rPr>
                <w:t>Warunki końcowe</w:t>
              </w:r>
            </w:ins>
          </w:p>
        </w:tc>
        <w:tc>
          <w:tcPr>
            <w:tcW w:w="5664" w:type="dxa"/>
          </w:tcPr>
          <w:p w14:paraId="6C870521" w14:textId="368C37FD" w:rsidR="002366B6" w:rsidRDefault="002366B6" w:rsidP="00E17A22">
            <w:pPr>
              <w:ind w:firstLine="0"/>
              <w:rPr>
                <w:ins w:id="8207" w:author="Okot" w:date="2020-01-16T17:20:00Z"/>
              </w:rPr>
            </w:pPr>
            <w:ins w:id="8208" w:author="Okot" w:date="2020-01-16T17:24:00Z">
              <w:r>
                <w:t>Użytkownik został przekierowany na stronę</w:t>
              </w:r>
            </w:ins>
            <w:ins w:id="8209" w:author="Okot" w:date="2020-01-16T17:33:00Z">
              <w:r w:rsidR="00AC2853">
                <w:t xml:space="preserve"> głó</w:t>
              </w:r>
              <w:r w:rsidR="00144B5A">
                <w:t>wn</w:t>
              </w:r>
            </w:ins>
            <w:ins w:id="8210" w:author="Okot" w:date="2020-01-16T17:38:00Z">
              <w:r w:rsidR="00144B5A">
                <w:t>ą</w:t>
              </w:r>
            </w:ins>
            <w:ins w:id="8211" w:author="Okot" w:date="2020-01-16T17:33:00Z">
              <w:r w:rsidR="00AC2853">
                <w:t xml:space="preserve"> aplikacji i wyświetlony został komunikat informujący o poprawnym wylogowaniu.</w:t>
              </w:r>
            </w:ins>
          </w:p>
        </w:tc>
      </w:tr>
      <w:tr w:rsidR="002366B6" w14:paraId="1FF8B69C" w14:textId="77777777" w:rsidTr="00E17A22">
        <w:trPr>
          <w:ins w:id="8212" w:author="Okot" w:date="2020-01-16T17:20:00Z"/>
        </w:trPr>
        <w:tc>
          <w:tcPr>
            <w:tcW w:w="3397" w:type="dxa"/>
          </w:tcPr>
          <w:p w14:paraId="3A9F0BFF" w14:textId="77777777" w:rsidR="002366B6" w:rsidRPr="006076CC" w:rsidRDefault="002366B6" w:rsidP="00E17A22">
            <w:pPr>
              <w:ind w:firstLine="0"/>
              <w:rPr>
                <w:ins w:id="8213" w:author="Okot" w:date="2020-01-16T17:20:00Z"/>
                <w:b/>
              </w:rPr>
            </w:pPr>
            <w:ins w:id="8214" w:author="Okot" w:date="2020-01-16T17:20:00Z">
              <w:r w:rsidRPr="006076CC">
                <w:rPr>
                  <w:b/>
                </w:rPr>
                <w:t>Scenariusz główny</w:t>
              </w:r>
            </w:ins>
          </w:p>
        </w:tc>
        <w:tc>
          <w:tcPr>
            <w:tcW w:w="5664" w:type="dxa"/>
          </w:tcPr>
          <w:p w14:paraId="029BFA46" w14:textId="05C7787F" w:rsidR="002366B6" w:rsidRDefault="002366B6" w:rsidP="00E17A22">
            <w:pPr>
              <w:ind w:firstLine="0"/>
              <w:rPr>
                <w:ins w:id="8215" w:author="Okot" w:date="2020-01-16T17:20:00Z"/>
              </w:rPr>
            </w:pPr>
            <w:ins w:id="8216" w:author="Okot" w:date="2020-01-16T17:20:00Z">
              <w:r>
                <w:t xml:space="preserve">1. Użytkownik </w:t>
              </w:r>
            </w:ins>
            <w:ins w:id="8217" w:author="Okot" w:date="2020-01-16T17:34:00Z">
              <w:r w:rsidR="00AC2853">
                <w:t>naciska przycisk „Wyloguj”</w:t>
              </w:r>
            </w:ins>
            <w:ins w:id="8218" w:author="Okot" w:date="2020-01-16T17:20:00Z">
              <w:r>
                <w:t>.</w:t>
              </w:r>
            </w:ins>
          </w:p>
          <w:p w14:paraId="57238AF0" w14:textId="77777777" w:rsidR="002366B6" w:rsidRDefault="002366B6">
            <w:pPr>
              <w:ind w:firstLine="0"/>
              <w:rPr>
                <w:ins w:id="8219" w:author="Okot" w:date="2020-01-16T17:34:00Z"/>
              </w:rPr>
            </w:pPr>
            <w:ins w:id="8220" w:author="Okot" w:date="2020-01-16T17:20:00Z">
              <w:r>
                <w:t xml:space="preserve">2. </w:t>
              </w:r>
            </w:ins>
            <w:ins w:id="8221" w:author="Okot" w:date="2020-01-16T17:34:00Z">
              <w:r w:rsidR="00AC2853">
                <w:t>System przetwarza żądanie.</w:t>
              </w:r>
            </w:ins>
          </w:p>
          <w:p w14:paraId="19087341" w14:textId="77777777" w:rsidR="00AC2853" w:rsidRDefault="00AC2853">
            <w:pPr>
              <w:ind w:firstLine="0"/>
              <w:rPr>
                <w:ins w:id="8222" w:author="Okot" w:date="2020-01-16T17:35:00Z"/>
              </w:rPr>
            </w:pPr>
            <w:ins w:id="8223" w:author="Okot" w:date="2020-01-16T17:34:00Z">
              <w:r>
                <w:t>3. Użytkownik zostaje przekierowany na stron</w:t>
              </w:r>
            </w:ins>
            <w:ins w:id="8224" w:author="Okot" w:date="2020-01-16T17:35:00Z">
              <w:r>
                <w:t>ę główną aplikacji.</w:t>
              </w:r>
            </w:ins>
          </w:p>
          <w:p w14:paraId="34DD1198" w14:textId="2143AB57" w:rsidR="00AC2853" w:rsidRDefault="00AC2853">
            <w:pPr>
              <w:ind w:firstLine="0"/>
              <w:rPr>
                <w:ins w:id="8225" w:author="Okot" w:date="2020-01-16T17:20:00Z"/>
              </w:rPr>
            </w:pPr>
            <w:ins w:id="8226" w:author="Okot" w:date="2020-01-16T17:35:00Z">
              <w:r>
                <w:t>4. Wyświetlony zostaje komunikat informujący o poprawnym wylogowaniu.</w:t>
              </w:r>
            </w:ins>
          </w:p>
        </w:tc>
      </w:tr>
      <w:tr w:rsidR="002366B6" w14:paraId="4A99A3A4" w14:textId="77777777" w:rsidTr="00E17A22">
        <w:trPr>
          <w:trHeight w:val="54"/>
          <w:ins w:id="8227" w:author="Okot" w:date="2020-01-16T17:20:00Z"/>
        </w:trPr>
        <w:tc>
          <w:tcPr>
            <w:tcW w:w="3397" w:type="dxa"/>
          </w:tcPr>
          <w:p w14:paraId="2382469B" w14:textId="743A3A56" w:rsidR="002366B6" w:rsidRPr="006076CC" w:rsidRDefault="002366B6" w:rsidP="00E17A22">
            <w:pPr>
              <w:ind w:firstLine="0"/>
              <w:rPr>
                <w:ins w:id="8228" w:author="Okot" w:date="2020-01-16T17:20:00Z"/>
                <w:b/>
              </w:rPr>
            </w:pPr>
            <w:ins w:id="8229" w:author="Okot" w:date="2020-01-16T17:20:00Z">
              <w:r w:rsidRPr="006076CC">
                <w:rPr>
                  <w:b/>
                </w:rPr>
                <w:t>Scenariusze alternatywne</w:t>
              </w:r>
            </w:ins>
          </w:p>
        </w:tc>
        <w:tc>
          <w:tcPr>
            <w:tcW w:w="5664" w:type="dxa"/>
          </w:tcPr>
          <w:p w14:paraId="79123574" w14:textId="48DD3B83" w:rsidR="002366B6" w:rsidRDefault="00AC2853" w:rsidP="00E17A22">
            <w:pPr>
              <w:ind w:firstLine="0"/>
              <w:rPr>
                <w:ins w:id="8230" w:author="Okot" w:date="2020-01-16T17:20:00Z"/>
              </w:rPr>
            </w:pPr>
            <w:ins w:id="8231" w:author="Okot" w:date="2020-01-16T17:35:00Z">
              <w:r>
                <w:t>-</w:t>
              </w:r>
            </w:ins>
          </w:p>
        </w:tc>
      </w:tr>
    </w:tbl>
    <w:p w14:paraId="19D7F7E1" w14:textId="69DA2706" w:rsidR="00756BA9" w:rsidRDefault="00756BA9">
      <w:pPr>
        <w:spacing w:after="160" w:line="259" w:lineRule="auto"/>
        <w:ind w:firstLine="0"/>
        <w:jc w:val="left"/>
        <w:rPr>
          <w:ins w:id="8232" w:author="Okot" w:date="2020-01-04T07:14:00Z"/>
          <w:rFonts w:eastAsiaTheme="majorEastAsia" w:cstheme="majorBidi"/>
          <w:b/>
          <w:smallCaps/>
          <w:sz w:val="28"/>
          <w:szCs w:val="32"/>
        </w:rPr>
      </w:pPr>
    </w:p>
    <w:p w14:paraId="2B16987F" w14:textId="0F1C2930" w:rsidR="00AC2853" w:rsidRDefault="00AC2853">
      <w:pPr>
        <w:spacing w:after="160" w:line="259" w:lineRule="auto"/>
        <w:ind w:firstLine="0"/>
        <w:jc w:val="left"/>
        <w:rPr>
          <w:ins w:id="8233" w:author="Okot" w:date="2020-01-16T17:35:00Z"/>
          <w:rFonts w:eastAsiaTheme="majorEastAsia" w:cstheme="majorBidi"/>
          <w:b/>
          <w:smallCaps/>
          <w:sz w:val="28"/>
          <w:szCs w:val="32"/>
        </w:rPr>
      </w:pPr>
      <w:ins w:id="8234" w:author="Okot" w:date="2020-01-16T17:35:00Z">
        <w:r>
          <w:br w:type="page"/>
        </w:r>
      </w:ins>
    </w:p>
    <w:p w14:paraId="4664D5E7" w14:textId="77777777" w:rsidR="00600587" w:rsidRPr="00BD52C7" w:rsidDel="007A23FF" w:rsidRDefault="00600587">
      <w:pPr>
        <w:pStyle w:val="Nagwek1"/>
        <w:rPr>
          <w:del w:id="8235" w:author="Okot" w:date="2020-01-03T14:06:00Z"/>
        </w:rPr>
        <w:pPrChange w:id="8236" w:author="Okot" w:date="2020-01-03T14:06:00Z">
          <w:pPr>
            <w:pStyle w:val="Podtytu"/>
          </w:pPr>
        </w:pPrChange>
      </w:pPr>
    </w:p>
    <w:p w14:paraId="2C4C617D" w14:textId="35FA7B6E" w:rsidR="008D7472" w:rsidDel="007A23FF" w:rsidRDefault="008D7472">
      <w:pPr>
        <w:pStyle w:val="Nagwek1"/>
        <w:rPr>
          <w:del w:id="8237" w:author="Okot" w:date="2020-01-03T14:06:00Z"/>
        </w:rPr>
        <w:pPrChange w:id="8238" w:author="Okot" w:date="2020-01-03T14:06:00Z">
          <w:pPr/>
        </w:pPrChange>
      </w:pPr>
    </w:p>
    <w:p w14:paraId="2B4F0BF5" w14:textId="12B657E6" w:rsidR="008D7472" w:rsidDel="007A23FF" w:rsidRDefault="008D7472">
      <w:pPr>
        <w:pStyle w:val="Nagwek1"/>
        <w:rPr>
          <w:del w:id="8239" w:author="Okot" w:date="2020-01-03T14:06:00Z"/>
        </w:rPr>
        <w:pPrChange w:id="8240" w:author="Okot" w:date="2020-01-03T14:06:00Z">
          <w:pPr>
            <w:jc w:val="center"/>
          </w:pPr>
        </w:pPrChange>
      </w:pPr>
      <w:del w:id="8241" w:author="Okot" w:date="2020-01-03T14:06:00Z">
        <w:r w:rsidDel="007A23FF">
          <w:delText xml:space="preserve">Rys. </w:delText>
        </w:r>
      </w:del>
      <w:del w:id="8242" w:author="Okot" w:date="2019-11-19T20:47:00Z">
        <w:r w:rsidDel="00F17AC7">
          <w:delText>3</w:delText>
        </w:r>
      </w:del>
      <w:del w:id="8243" w:author="Okot" w:date="2020-01-03T14:06:00Z">
        <w:r w:rsidDel="007A23FF">
          <w:delText>.</w:delText>
        </w:r>
      </w:del>
      <w:del w:id="8244" w:author="Okot" w:date="2019-11-19T20:47:00Z">
        <w:r w:rsidR="00D86D91" w:rsidDel="00F17AC7">
          <w:delText>5</w:delText>
        </w:r>
      </w:del>
      <w:del w:id="8245" w:author="Okot" w:date="2020-01-03T14:06:00Z">
        <w:r w:rsidDel="007A23FF">
          <w:delText>. Diagram przypadków użycia dla aplikacji wspomagającej prawidłowe bilansowanie diety.</w:delText>
        </w:r>
      </w:del>
    </w:p>
    <w:p w14:paraId="1F217610" w14:textId="5E96342B" w:rsidR="00714019" w:rsidDel="007A23FF" w:rsidRDefault="00714019">
      <w:pPr>
        <w:pStyle w:val="Nagwek1"/>
        <w:rPr>
          <w:del w:id="8246" w:author="Okot" w:date="2020-01-03T14:06:00Z"/>
        </w:rPr>
        <w:pPrChange w:id="8247" w:author="Okot" w:date="2020-01-03T14:06:00Z">
          <w:pPr>
            <w:ind w:firstLine="0"/>
          </w:pPr>
        </w:pPrChange>
      </w:pPr>
    </w:p>
    <w:p w14:paraId="09886CB3" w14:textId="042BF071" w:rsidR="00714019" w:rsidDel="00182D56" w:rsidRDefault="00714019">
      <w:pPr>
        <w:pStyle w:val="Nagwek1"/>
        <w:rPr>
          <w:del w:id="8248" w:author="Okot" w:date="2019-12-12T12:04:00Z"/>
        </w:rPr>
        <w:pPrChange w:id="8249" w:author="Okot" w:date="2020-01-03T14:06:00Z">
          <w:pPr>
            <w:ind w:firstLine="0"/>
          </w:pPr>
        </w:pPrChange>
      </w:pPr>
      <w:del w:id="8250" w:author="Okot" w:date="2019-12-12T12:04:00Z">
        <w:r w:rsidDel="00182D56">
          <w:delText xml:space="preserve">Tabela 3.1. </w:delText>
        </w:r>
      </w:del>
    </w:p>
    <w:p w14:paraId="7B7CAABC" w14:textId="24B3E1F7" w:rsidR="00714019" w:rsidDel="00182D56" w:rsidRDefault="00714019">
      <w:pPr>
        <w:pStyle w:val="Nagwek1"/>
        <w:rPr>
          <w:del w:id="8251" w:author="Okot" w:date="2019-12-12T12:04:00Z"/>
        </w:rPr>
        <w:pPrChange w:id="8252" w:author="Okot" w:date="2020-01-03T14:06:00Z">
          <w:pPr>
            <w:ind w:firstLine="0"/>
          </w:pPr>
        </w:pPrChange>
      </w:pPr>
      <w:del w:id="8253" w:author="Okot" w:date="2019-12-12T12:04:00Z">
        <w:r w:rsidDel="00182D56">
          <w:delText>Scenariusz podstawowy dla przypadku użycia ustalenie CPM użytkownika.</w:delText>
        </w:r>
      </w:del>
    </w:p>
    <w:p w14:paraId="0637B88B" w14:textId="23F07C13" w:rsidR="00714019" w:rsidDel="00182D56" w:rsidRDefault="00714019">
      <w:pPr>
        <w:pStyle w:val="Nagwek1"/>
        <w:rPr>
          <w:del w:id="8254" w:author="Okot" w:date="2019-12-12T12:04:00Z"/>
        </w:rPr>
        <w:pPrChange w:id="8255" w:author="Okot" w:date="2020-01-03T14:06:00Z">
          <w:pPr>
            <w:ind w:firstLine="0"/>
          </w:pPr>
        </w:pPrChange>
      </w:pPr>
    </w:p>
    <w:p w14:paraId="22AF6CA3" w14:textId="5BD4B958" w:rsidR="00714019" w:rsidDel="00182D56" w:rsidRDefault="00714019">
      <w:pPr>
        <w:pStyle w:val="Nagwek1"/>
        <w:rPr>
          <w:del w:id="8256" w:author="Okot" w:date="2019-12-12T12:04:00Z"/>
        </w:rPr>
        <w:pPrChange w:id="8257" w:author="Okot" w:date="2020-01-03T14:06:00Z">
          <w:pPr>
            <w:ind w:firstLine="0"/>
          </w:pPr>
        </w:pPrChange>
      </w:pPr>
      <w:del w:id="8258" w:author="Okot" w:date="2019-12-12T12:04:00Z">
        <w:r w:rsidDel="00182D56">
          <w:delText xml:space="preserve">Tabela 3.2. </w:delText>
        </w:r>
      </w:del>
    </w:p>
    <w:p w14:paraId="4FA4A3E6" w14:textId="0AD75A03" w:rsidR="00714019" w:rsidDel="00182D56" w:rsidRDefault="00714019">
      <w:pPr>
        <w:pStyle w:val="Nagwek1"/>
        <w:rPr>
          <w:del w:id="8259" w:author="Okot" w:date="2019-12-12T12:04:00Z"/>
        </w:rPr>
        <w:pPrChange w:id="8260" w:author="Okot" w:date="2020-01-03T14:06:00Z">
          <w:pPr>
            <w:ind w:firstLine="0"/>
          </w:pPr>
        </w:pPrChange>
      </w:pPr>
      <w:del w:id="8261" w:author="Okot" w:date="2019-12-12T12:04:00Z">
        <w:r w:rsidDel="00182D56">
          <w:delText>Scenariusz alternatywny dla przypadku użycia ustalenie CPM użytkownika.</w:delText>
        </w:r>
      </w:del>
    </w:p>
    <w:p w14:paraId="3C9D8CD8" w14:textId="435C42DE" w:rsidR="00D86D91" w:rsidDel="007A23FF" w:rsidRDefault="00D86D91">
      <w:pPr>
        <w:pStyle w:val="Nagwek1"/>
        <w:rPr>
          <w:del w:id="8262" w:author="Okot" w:date="2020-01-03T14:06:00Z"/>
        </w:rPr>
        <w:pPrChange w:id="8263" w:author="Okot" w:date="2020-01-03T14:06:00Z">
          <w:pPr>
            <w:ind w:firstLine="0"/>
          </w:pPr>
        </w:pPrChange>
      </w:pPr>
    </w:p>
    <w:p w14:paraId="03310D32" w14:textId="2274A4FD" w:rsidR="00D86D91" w:rsidRPr="00654D3A" w:rsidDel="00182D56" w:rsidRDefault="00D86D91">
      <w:pPr>
        <w:pStyle w:val="Nagwek1"/>
        <w:rPr>
          <w:del w:id="8264" w:author="Okot" w:date="2019-12-12T12:04:00Z"/>
          <w:i/>
          <w:color w:val="FF0000"/>
        </w:rPr>
        <w:pPrChange w:id="8265" w:author="Okot" w:date="2020-01-03T14:06:00Z">
          <w:pPr>
            <w:ind w:firstLine="0"/>
          </w:pPr>
        </w:pPrChange>
      </w:pPr>
      <w:del w:id="8266" w:author="Okot" w:date="2019-12-12T12:04:00Z">
        <w:r w:rsidRPr="00654D3A" w:rsidDel="00182D56">
          <w:rPr>
            <w:i/>
            <w:color w:val="FF0000"/>
          </w:rPr>
          <w:delText xml:space="preserve">Każdy z przypadków opisać start-end, każdy rozbieramy </w:delText>
        </w:r>
      </w:del>
      <w:del w:id="8267" w:author="Okot" w:date="2019-12-03T20:04:00Z">
        <w:r w:rsidRPr="00654D3A" w:rsidDel="0037654F">
          <w:rPr>
            <w:i/>
            <w:color w:val="FF0000"/>
          </w:rPr>
          <w:delText xml:space="preserve">do komiksu oraz </w:delText>
        </w:r>
      </w:del>
      <w:del w:id="8268" w:author="Okot" w:date="2019-12-12T12:04:00Z">
        <w:r w:rsidRPr="00654D3A" w:rsidDel="00182D56">
          <w:rPr>
            <w:i/>
            <w:color w:val="FF0000"/>
          </w:rPr>
          <w:delText>scenariusza i scenariusz</w:delText>
        </w:r>
      </w:del>
      <w:del w:id="8269" w:author="Okot" w:date="2019-12-03T20:04:00Z">
        <w:r w:rsidRPr="00654D3A" w:rsidDel="0037654F">
          <w:rPr>
            <w:i/>
            <w:color w:val="FF0000"/>
          </w:rPr>
          <w:delText>a</w:delText>
        </w:r>
      </w:del>
      <w:del w:id="8270" w:author="Okot" w:date="2019-12-12T12:04:00Z">
        <w:r w:rsidRPr="00654D3A" w:rsidDel="00182D56">
          <w:rPr>
            <w:i/>
            <w:color w:val="FF0000"/>
          </w:rPr>
          <w:delText xml:space="preserve"> alternatywn</w:delText>
        </w:r>
      </w:del>
      <w:del w:id="8271" w:author="Okot" w:date="2019-12-03T20:04:00Z">
        <w:r w:rsidRPr="00654D3A" w:rsidDel="0037654F">
          <w:rPr>
            <w:i/>
            <w:color w:val="FF0000"/>
          </w:rPr>
          <w:delText>ego</w:delText>
        </w:r>
      </w:del>
    </w:p>
    <w:p w14:paraId="3A9DBA5D" w14:textId="10871035" w:rsidR="00A45AE6" w:rsidDel="007A23FF" w:rsidRDefault="00A45AE6">
      <w:pPr>
        <w:pStyle w:val="Nagwek1"/>
        <w:rPr>
          <w:del w:id="8272" w:author="Okot" w:date="2020-01-03T14:06:00Z"/>
          <w:rFonts w:eastAsiaTheme="minorEastAsia" w:cstheme="minorBidi"/>
          <w:szCs w:val="22"/>
        </w:rPr>
        <w:pPrChange w:id="8273" w:author="Okot" w:date="2020-01-03T14:06:00Z">
          <w:pPr>
            <w:spacing w:after="160" w:line="259" w:lineRule="auto"/>
            <w:ind w:firstLine="0"/>
            <w:jc w:val="left"/>
          </w:pPr>
        </w:pPrChange>
      </w:pPr>
      <w:bookmarkStart w:id="8274" w:name="_Toc5963780"/>
      <w:del w:id="8275" w:author="Okot" w:date="2020-01-03T14:06:00Z">
        <w:r w:rsidDel="007A23FF">
          <w:rPr>
            <w:rFonts w:eastAsiaTheme="minorEastAsia" w:cstheme="minorBidi"/>
            <w:szCs w:val="22"/>
          </w:rPr>
          <w:br w:type="page"/>
        </w:r>
      </w:del>
    </w:p>
    <w:p w14:paraId="13992E3A" w14:textId="2A665F03" w:rsidR="00E375D2" w:rsidRDefault="000069E0">
      <w:pPr>
        <w:pStyle w:val="Nagwek1"/>
      </w:pPr>
      <w:del w:id="8276" w:author="Okot" w:date="2019-11-19T20:50:00Z">
        <w:r w:rsidDel="00122EDB">
          <w:delText>4</w:delText>
        </w:r>
      </w:del>
      <w:ins w:id="8277" w:author="Okot" w:date="2019-11-19T20:50:00Z">
        <w:r w:rsidR="00122EDB">
          <w:t>5</w:t>
        </w:r>
      </w:ins>
      <w:r>
        <w:t xml:space="preserve">. </w:t>
      </w:r>
      <w:bookmarkEnd w:id="8274"/>
      <w:ins w:id="8278" w:author="Okot" w:date="2020-01-01T20:48:00Z">
        <w:r w:rsidR="001507C4">
          <w:t>R</w:t>
        </w:r>
      </w:ins>
      <w:del w:id="8279" w:author="Okot" w:date="2020-01-01T20:48:00Z">
        <w:r w:rsidR="000F6E38" w:rsidDel="001507C4">
          <w:delText>r</w:delText>
        </w:r>
      </w:del>
      <w:r w:rsidR="000F6E38">
        <w:t>ealizacja</w:t>
      </w:r>
    </w:p>
    <w:p w14:paraId="1B3FF20B" w14:textId="77777777" w:rsidR="000069E0" w:rsidRDefault="000069E0" w:rsidP="000069E0"/>
    <w:p w14:paraId="6C29490C" w14:textId="30232D81" w:rsidR="00C13144" w:rsidRDefault="000069E0" w:rsidP="000069E0">
      <w:r>
        <w:t>Realizując projekt informatyczny</w:t>
      </w:r>
      <w:r w:rsidR="00615B85">
        <w:t>,</w:t>
      </w:r>
      <w:r>
        <w:t xml:space="preserve"> należy się zdecydować</w:t>
      </w:r>
      <w:r w:rsidR="00615B85">
        <w:t>,</w:t>
      </w:r>
      <w:r>
        <w:t xml:space="preserve"> według którego modelu wytwarzania oprogramow</w:t>
      </w:r>
      <w:r w:rsidR="00615B85">
        <w:t>anie chce się pracować. Podczas planowania</w:t>
      </w:r>
      <w:r>
        <w:t xml:space="preserve"> niniejsz</w:t>
      </w:r>
      <w:r w:rsidR="00615B85">
        <w:t>ej</w:t>
      </w:r>
      <w:r>
        <w:t xml:space="preserve"> prac</w:t>
      </w:r>
      <w:r w:rsidR="00615B85">
        <w:t>y</w:t>
      </w:r>
      <w:r>
        <w:t xml:space="preserve"> rozważa</w:t>
      </w:r>
      <w:r w:rsidR="00615B85">
        <w:t>ne były dwie metodyki: kaskadowa oraz iteracyjna</w:t>
      </w:r>
      <w:r>
        <w:t>.</w:t>
      </w:r>
      <w:r w:rsidR="00C13144">
        <w:t xml:space="preserve"> </w:t>
      </w:r>
    </w:p>
    <w:p w14:paraId="7F3552D4" w14:textId="61FB0D86" w:rsidR="000069E0" w:rsidRDefault="00B6041C" w:rsidP="000069E0">
      <w:r>
        <w:t xml:space="preserve">Model kaskadowy jest powszechnie stosowany w praktyce inżynierskiej. </w:t>
      </w:r>
      <w:r w:rsidR="00C13144">
        <w:t xml:space="preserve">Jest to metodyka łatwa do zrozumienia. Cały proces wytwarzania oprogramowania jest podzielony na odrębne etapy: planowanie, analiza, projekt, implementacja, testowanie i wdrożenie. </w:t>
      </w:r>
      <w:r>
        <w:t>Początkowo bardziej skłaniano się właśnie ku tej metodzie ze względu na wyższy stopień zaznajomienia się z tym sposobem w trakcie studiów, jednak im więcej czytano materiałów edukacyjnych, tym bardziej zwracano uwagę na jej wady. Jest to model nieelastyczny: przejście do kolejnego etapu jest możliwe dopiero po zakończeniu poprzedniego, co wydłuża proces powstawania oprogramowania, co w praktyce wiąże się z wyższymi kosztami zwłaszcza jeśli trzeba się cofać w procesie. D</w:t>
      </w:r>
      <w:r w:rsidR="00661269">
        <w:t>an Pilone i Russ Miles</w:t>
      </w:r>
      <w:r>
        <w:t xml:space="preserve"> zniechęcają do tej metodyki, nazywając proces „metodą wielki</w:t>
      </w:r>
      <w:r w:rsidR="00BA3BD6">
        <w:t>ego wybuchu” lub „zaćmienia” [</w:t>
      </w:r>
      <w:ins w:id="8280" w:author="Okot" w:date="2020-01-17T11:03:00Z">
        <w:r w:rsidR="00E52AE0">
          <w:t>3</w:t>
        </w:r>
      </w:ins>
      <w:r w:rsidR="0061038E">
        <w:t>3</w:t>
      </w:r>
      <w:del w:id="8281" w:author="Okot" w:date="2020-01-17T11:03:00Z">
        <w:r w:rsidR="00BA3BD6" w:rsidDel="00EA7D70">
          <w:delText>2</w:delText>
        </w:r>
      </w:del>
      <w:del w:id="8282" w:author="Okot" w:date="2020-01-13T11:39:00Z">
        <w:r w:rsidR="00BA3BD6" w:rsidDel="00320D18">
          <w:delText>3</w:delText>
        </w:r>
      </w:del>
      <w:r>
        <w:t xml:space="preserve">] ze względu na to, że gdy kończą się dwie pierwsze fazy i zaczyna się praca programistyczna trwa ona długo aż powstaje gotowy system. W międzyczasie klient zazwyczaj nie ma wglądu w produkt. W efekcie po skończonej pracy może się okazać, że </w:t>
      </w:r>
      <w:r w:rsidR="00DE3021">
        <w:t>pomimo dokładnego planowania, analizowania wymagań i akceptacji stworzonego projektu, rezultat nie jest w pełni zgodny z oczekiwaniami zleceniodawcy.</w:t>
      </w:r>
      <w:r w:rsidR="00AC50FB">
        <w:t xml:space="preserve"> Należy wtedy cofnąć się i poprawić błędy</w:t>
      </w:r>
      <w:r w:rsidR="000F6E38">
        <w:t>,</w:t>
      </w:r>
      <w:r w:rsidR="00AC50FB">
        <w:t xml:space="preserve"> następstwem czego będzie wydłużenie realizacji projektu, wzrost kosztów oraz niezadowolenie klienta. </w:t>
      </w:r>
    </w:p>
    <w:p w14:paraId="1DE32B65" w14:textId="00C281FA" w:rsidR="00AC50FB" w:rsidRDefault="00AC50FB" w:rsidP="000069E0">
      <w:r>
        <w:t>Oczywiście, w niniejszej pracy teoretycznie nie powinno to nastąpić, ponieważ zleceniodawca i wykonawca są tą samą osobą, więc brak zrozumienia potrzeb i oczekiwań nie ma prawa mieć miejsca. Niemniej praca ta ma na celu edukować i przygotowywać do realizac</w:t>
      </w:r>
      <w:r w:rsidR="00594036">
        <w:t>ji projektów zewnętrznych, a</w:t>
      </w:r>
      <w:r>
        <w:t xml:space="preserve"> nauka i wdrażanie</w:t>
      </w:r>
      <w:r w:rsidR="00594036">
        <w:t xml:space="preserve"> nowych,</w:t>
      </w:r>
      <w:r>
        <w:t xml:space="preserve"> lepszych praktyk</w:t>
      </w:r>
      <w:r w:rsidR="00594036">
        <w:t xml:space="preserve"> są bardzo w</w:t>
      </w:r>
      <w:r w:rsidR="000F6E38">
        <w:t>ażne w funkcjonowaniu zawodowym</w:t>
      </w:r>
      <w:r w:rsidR="00594036">
        <w:t xml:space="preserve"> twórcy oprogramowan</w:t>
      </w:r>
      <w:r w:rsidR="000F6E38">
        <w:t>i</w:t>
      </w:r>
      <w:r w:rsidR="00594036">
        <w:t>a. Dlatego zdecydowano poświęcić czas na zaznajomienie się z iteracyjną metodą wdrażania oprogramowania i według niej realizować pracę inżynierską.</w:t>
      </w:r>
    </w:p>
    <w:p w14:paraId="56C0ACD8" w14:textId="5543926A" w:rsidR="009E37DA" w:rsidRDefault="00596828" w:rsidP="000F6E38">
      <w:r>
        <w:t xml:space="preserve">Metoda iteracyjna polega na podzieleniu całości projektu na mniejsze części i realizowanie każdej jako osobnego </w:t>
      </w:r>
      <w:del w:id="8283" w:author="Okot" w:date="2020-01-08T12:14:00Z">
        <w:r w:rsidDel="00FA39FB">
          <w:delText>miniprojektu</w:delText>
        </w:r>
      </w:del>
      <w:ins w:id="8284" w:author="Okot" w:date="2020-01-08T12:14:00Z">
        <w:r w:rsidR="00FA39FB">
          <w:t>mini projektu</w:t>
        </w:r>
      </w:ins>
      <w:r>
        <w:t xml:space="preserve">, na który będą składać się podobne etapy jak przy metodyce kaskadowej: wymagania, projekt, implementacja i testy. </w:t>
      </w:r>
      <w:r w:rsidR="006A34CD">
        <w:t xml:space="preserve">Poszczególne iteracje produkują kompletny, działający, kompilujący się program. </w:t>
      </w:r>
      <w:r>
        <w:t>Po zakończeniu każdego etapu następuje przedstawienie klientowi rezultatu prac i konsultacja. Dzięki temu klient może na bieżąco sprawdzać czy produkt spełnia jego oczekiwania i wprowadzać</w:t>
      </w:r>
      <w:r w:rsidR="006A34CD">
        <w:t xml:space="preserve"> ewentualne poprawki, </w:t>
      </w:r>
      <w:r w:rsidR="006A34CD">
        <w:lastRenderedPageBreak/>
        <w:t>które będzie można uwzględnić w kolejnej iteracji. Kluczem do sukcesu jest takie rozplanowanie iteracji, żeby sprawnie wykrywać rozbieżności w oczekiwaniach klienta, ale jednocześnie nie spędzać zbyt wiele czasu nad przygotowaniami do zakończenia poszczególnych etapów</w:t>
      </w:r>
      <w:r w:rsidR="005E64D0">
        <w:t xml:space="preserve"> a także równomierne rozplanowanie wprowadzania poprawek, naprawiania problemów oraz implementowania dalszych funkcji. Krótsze iteracje pozwalają lepiej sobie radzić z nieprzewidzianymi przeszkodami, szybciej uzyskiwać informacje zwrotne oraz sprawniej dostosowywać się do dynamicznie zmieniającej się sytuacji. Należy jedynie pilnować, żeby oprogramowanie zawsze było gotowe do kompilacji (gdy stosowany jest język kompilujący się) oraz zawsze działało</w:t>
      </w:r>
      <w:r w:rsidR="006A34CD">
        <w:t xml:space="preserve"> [</w:t>
      </w:r>
      <w:del w:id="8285" w:author="Okot" w:date="2020-01-17T11:03:00Z">
        <w:r w:rsidR="006A34CD" w:rsidDel="00EA7D70">
          <w:delText>2</w:delText>
        </w:r>
      </w:del>
      <w:ins w:id="8286" w:author="Okot" w:date="2020-01-17T11:03:00Z">
        <w:r w:rsidR="00E52AE0">
          <w:t>3</w:t>
        </w:r>
      </w:ins>
      <w:r w:rsidR="0061038E">
        <w:t>3</w:t>
      </w:r>
      <w:del w:id="8287" w:author="Okot" w:date="2020-01-13T11:39:00Z">
        <w:r w:rsidR="00BA3BD6" w:rsidDel="00320D18">
          <w:delText>3</w:delText>
        </w:r>
      </w:del>
      <w:r w:rsidR="006A34CD">
        <w:t xml:space="preserve">]. </w:t>
      </w:r>
    </w:p>
    <w:p w14:paraId="549AC646" w14:textId="77777777" w:rsidR="000F6E38" w:rsidRDefault="000F6E38" w:rsidP="000F6E38"/>
    <w:p w14:paraId="5C18B407" w14:textId="6324A6FF" w:rsidR="006A34CD" w:rsidRDefault="00006577" w:rsidP="000C3F8E">
      <w:pPr>
        <w:ind w:firstLine="0"/>
        <w:jc w:val="left"/>
      </w:pPr>
      <w:r>
        <w:rPr>
          <w:noProof/>
          <w:lang w:eastAsia="pl-PL"/>
        </w:rPr>
        <w:drawing>
          <wp:inline distT="0" distB="0" distL="0" distR="0" wp14:anchorId="4A4A4CC3" wp14:editId="5A8F4325">
            <wp:extent cx="5529600" cy="2559600"/>
            <wp:effectExtent l="190500" t="190500" r="185420" b="18415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orównanie metody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29600" cy="2559600"/>
                    </a:xfrm>
                    <a:prstGeom prst="rect">
                      <a:avLst/>
                    </a:prstGeom>
                    <a:ln>
                      <a:noFill/>
                    </a:ln>
                    <a:effectLst>
                      <a:outerShdw blurRad="190500" algn="tl" rotWithShape="0">
                        <a:srgbClr val="000000">
                          <a:alpha val="70000"/>
                        </a:srgbClr>
                      </a:outerShdw>
                    </a:effectLst>
                  </pic:spPr>
                </pic:pic>
              </a:graphicData>
            </a:graphic>
          </wp:inline>
        </w:drawing>
      </w:r>
    </w:p>
    <w:p w14:paraId="0F25C771" w14:textId="77777777" w:rsidR="00006577" w:rsidRDefault="00006577" w:rsidP="000069E0"/>
    <w:p w14:paraId="1C4028D2" w14:textId="6ED29E90" w:rsidR="00006577" w:rsidRDefault="00006577" w:rsidP="00006577">
      <w:pPr>
        <w:jc w:val="center"/>
      </w:pPr>
      <w:r>
        <w:t xml:space="preserve">Rys. </w:t>
      </w:r>
      <w:ins w:id="8288" w:author="Okot" w:date="2019-11-19T20:50:00Z">
        <w:r w:rsidR="00122EDB">
          <w:t>5</w:t>
        </w:r>
      </w:ins>
      <w:del w:id="8289" w:author="Okot" w:date="2019-11-19T20:50:00Z">
        <w:r w:rsidDel="00122EDB">
          <w:delText>4</w:delText>
        </w:r>
      </w:del>
      <w:r>
        <w:t xml:space="preserve">.1. Porównanie kaskadowej i iteracyjnej metody wytwarzania oprogramowania [na podst. </w:t>
      </w:r>
      <w:ins w:id="8290" w:author="Okot" w:date="2020-01-17T11:03:00Z">
        <w:r w:rsidR="00E52AE0">
          <w:t>3</w:t>
        </w:r>
      </w:ins>
      <w:r w:rsidR="0061038E">
        <w:t>3</w:t>
      </w:r>
      <w:del w:id="8291" w:author="Okot" w:date="2020-01-17T11:03:00Z">
        <w:r w:rsidDel="00EA7D70">
          <w:delText>2</w:delText>
        </w:r>
      </w:del>
      <w:del w:id="8292" w:author="Okot" w:date="2020-01-13T13:34:00Z">
        <w:r w:rsidR="00BA3BD6" w:rsidDel="00A241A0">
          <w:delText>3</w:delText>
        </w:r>
      </w:del>
      <w:r>
        <w:t>].</w:t>
      </w:r>
    </w:p>
    <w:p w14:paraId="3760EBBB" w14:textId="77777777" w:rsidR="00006577" w:rsidRDefault="00006577" w:rsidP="000069E0"/>
    <w:p w14:paraId="0867BFC8" w14:textId="105DA8C9" w:rsidR="00596828" w:rsidRPr="000069E0" w:rsidRDefault="006A34CD" w:rsidP="000069E0">
      <w:pPr>
        <w:rPr>
          <w:b/>
        </w:rPr>
      </w:pPr>
      <w:r>
        <w:t xml:space="preserve">Można </w:t>
      </w:r>
      <w:ins w:id="8293" w:author="Okot" w:date="2020-01-08T12:15:00Z">
        <w:r w:rsidR="00FA39FB">
          <w:t xml:space="preserve">by </w:t>
        </w:r>
      </w:ins>
      <w:del w:id="8294" w:author="Okot" w:date="2020-01-08T12:15:00Z">
        <w:r w:rsidDel="00FA39FB">
          <w:delText xml:space="preserve">by się </w:delText>
        </w:r>
      </w:del>
      <w:r>
        <w:t xml:space="preserve">sobie zadać pytanie dlaczego tak ważna jest akceptacja klienta i czy jeśli stosuje się metodą kaskadową, w której klient akceptuje każdy etap poprzedzający implementację, to czy ma </w:t>
      </w:r>
      <w:r w:rsidR="000F6E38">
        <w:t xml:space="preserve">on </w:t>
      </w:r>
      <w:r>
        <w:t xml:space="preserve">prawo później narzekać na gotowy produkt. </w:t>
      </w:r>
      <w:r w:rsidR="008B6751">
        <w:t>Tymczasem nie wolno zapomnieć, że skoro nie wykonuje się oprogramowania dla siebie, tylko dla kogoś, kto bardzo płaci często niemałe pieni</w:t>
      </w:r>
      <w:r w:rsidR="00661269">
        <w:t xml:space="preserve">ądze za jego realizację, to </w:t>
      </w:r>
      <w:r w:rsidR="008B6751">
        <w:t xml:space="preserve">zleceniodawca jest najważniejszą osobą w całym procesie. </w:t>
      </w:r>
      <w:r w:rsidR="00661269">
        <w:t>Dan Pilone i Russ Miles przekonują, że dobry programista programuje, tymczasem doskonały programista udostępnia na czas działające oprogramowanie, spełniające określone wymagania [</w:t>
      </w:r>
      <w:ins w:id="8295" w:author="Okot" w:date="2020-01-17T11:03:00Z">
        <w:r w:rsidR="00E52AE0">
          <w:t>3</w:t>
        </w:r>
      </w:ins>
      <w:r w:rsidR="0061038E">
        <w:t>4</w:t>
      </w:r>
      <w:del w:id="8296" w:author="Okot" w:date="2020-01-17T11:03:00Z">
        <w:r w:rsidR="00661269" w:rsidDel="00EA7D70">
          <w:delText>2</w:delText>
        </w:r>
      </w:del>
      <w:del w:id="8297" w:author="Okot" w:date="2020-01-13T11:39:00Z">
        <w:r w:rsidR="00BA3BD6" w:rsidDel="00320D18">
          <w:delText>3</w:delText>
        </w:r>
      </w:del>
      <w:r w:rsidR="00661269">
        <w:t>]. Ciężko się z nimi nie zgodzić.</w:t>
      </w:r>
    </w:p>
    <w:p w14:paraId="6704A910" w14:textId="77777777" w:rsidR="000069E0" w:rsidRPr="000069E0" w:rsidRDefault="000069E0" w:rsidP="000069E0">
      <w:pPr>
        <w:rPr>
          <w:b/>
        </w:rPr>
      </w:pPr>
    </w:p>
    <w:p w14:paraId="5BBDC3CC" w14:textId="1AF1E109" w:rsidR="000F6E38" w:rsidRDefault="00122EDB" w:rsidP="00A5313C">
      <w:pPr>
        <w:pStyle w:val="Podtytu"/>
      </w:pPr>
      <w:ins w:id="8298" w:author="Okot" w:date="2019-11-19T20:51:00Z">
        <w:r>
          <w:lastRenderedPageBreak/>
          <w:t>5</w:t>
        </w:r>
      </w:ins>
      <w:del w:id="8299" w:author="Okot" w:date="2019-11-19T20:51:00Z">
        <w:r w:rsidR="000F6E38" w:rsidDel="00122EDB">
          <w:delText>4</w:delText>
        </w:r>
      </w:del>
      <w:r w:rsidR="000F6E38">
        <w:t>.</w:t>
      </w:r>
      <w:ins w:id="8300" w:author="Okot" w:date="2019-11-19T20:51:00Z">
        <w:r>
          <w:t>1</w:t>
        </w:r>
      </w:ins>
      <w:del w:id="8301" w:author="Okot" w:date="2019-11-19T20:51:00Z">
        <w:r w:rsidR="000F6E38" w:rsidDel="00122EDB">
          <w:delText>2</w:delText>
        </w:r>
      </w:del>
      <w:r w:rsidR="000F6E38">
        <w:t>. Architektura systemu</w:t>
      </w:r>
    </w:p>
    <w:p w14:paraId="1A0D55FC" w14:textId="77777777" w:rsidR="000F6E38" w:rsidRDefault="000F6E38">
      <w:pPr>
        <w:jc w:val="center"/>
        <w:rPr>
          <w:ins w:id="8302" w:author="Okot" w:date="2020-01-23T16:32:00Z"/>
        </w:rPr>
        <w:pPrChange w:id="8303" w:author="Okot" w:date="2020-01-17T12:05:00Z">
          <w:pPr>
            <w:pStyle w:val="Podtytu"/>
          </w:pPr>
        </w:pPrChange>
      </w:pPr>
    </w:p>
    <w:p w14:paraId="23778005" w14:textId="19979FC4" w:rsidR="00C242F1" w:rsidRDefault="00C242F1">
      <w:pPr>
        <w:rPr>
          <w:ins w:id="8304" w:author="Okot" w:date="2020-01-23T16:43:00Z"/>
        </w:rPr>
        <w:pPrChange w:id="8305" w:author="Okot" w:date="2020-01-23T16:32:00Z">
          <w:pPr>
            <w:pStyle w:val="Podtytu"/>
          </w:pPr>
        </w:pPrChange>
      </w:pPr>
      <w:ins w:id="8306" w:author="Okot" w:date="2020-01-23T16:34:00Z">
        <w:r>
          <w:t xml:space="preserve">Według Roberta C. Martina, zwanego w środowisku </w:t>
        </w:r>
      </w:ins>
      <w:ins w:id="8307" w:author="Okot" w:date="2020-01-23T16:35:00Z">
        <w:r>
          <w:t>„Wujkiem Bobem”,</w:t>
        </w:r>
      </w:ins>
      <w:ins w:id="8308" w:author="Okot" w:date="2020-01-23T16:37:00Z">
        <w:r>
          <w:t xml:space="preserve"> uznanego</w:t>
        </w:r>
      </w:ins>
      <w:ins w:id="8309" w:author="Okot" w:date="2020-01-23T16:35:00Z">
        <w:r>
          <w:t xml:space="preserve"> </w:t>
        </w:r>
      </w:ins>
      <w:ins w:id="8310" w:author="Okot" w:date="2020-01-23T16:36:00Z">
        <w:r>
          <w:t>inżyniera</w:t>
        </w:r>
      </w:ins>
      <w:ins w:id="8311" w:author="Okot" w:date="2020-01-23T16:37:00Z">
        <w:r>
          <w:t xml:space="preserve"> oraz  </w:t>
        </w:r>
      </w:ins>
      <w:ins w:id="8312" w:author="Okot" w:date="2020-01-23T16:35:00Z">
        <w:r>
          <w:t>autora doskonałych przewodnik</w:t>
        </w:r>
      </w:ins>
      <w:ins w:id="8313" w:author="Okot" w:date="2020-01-23T16:37:00Z">
        <w:r>
          <w:t>ów dla programistów i nie tylko</w:t>
        </w:r>
      </w:ins>
      <w:ins w:id="8314" w:author="Okot" w:date="2020-01-23T16:35:00Z">
        <w:r>
          <w:t xml:space="preserve"> „Czystego kod</w:t>
        </w:r>
      </w:ins>
      <w:ins w:id="8315" w:author="Okot" w:date="2020-01-23T16:37:00Z">
        <w:r>
          <w:t>u</w:t>
        </w:r>
      </w:ins>
      <w:ins w:id="8316" w:author="Okot" w:date="2020-01-23T16:35:00Z">
        <w:r>
          <w:t>”, „Czystej architektury”</w:t>
        </w:r>
      </w:ins>
      <w:ins w:id="8317" w:author="Okot" w:date="2020-01-23T16:37:00Z">
        <w:r>
          <w:t xml:space="preserve">, „Czystego </w:t>
        </w:r>
      </w:ins>
      <w:ins w:id="8318" w:author="Okot" w:date="2020-01-23T16:38:00Z">
        <w:r>
          <w:t>Agile’a”, dobra architektura systemu to taka, która nie uzależnia od siebie twórców oprogramowania.</w:t>
        </w:r>
      </w:ins>
      <w:ins w:id="8319" w:author="Okot" w:date="2020-01-23T16:41:00Z">
        <w:r>
          <w:t xml:space="preserve"> Jej rola nie polega wyłącznie na przygotowaniu podwalin pod działający system, ale wspomaganiu prac w trakcie całego cyklu życia oprogramowania</w:t>
        </w:r>
      </w:ins>
      <w:ins w:id="8320" w:author="Okot" w:date="2020-01-23T16:42:00Z">
        <w:r>
          <w:t>: gwarantuje czytelność systemu, ułatwia jego rozbudowę</w:t>
        </w:r>
        <w:r w:rsidR="00FD5615">
          <w:t>, konserwację oraz wdrożenie</w:t>
        </w:r>
      </w:ins>
      <w:ins w:id="8321" w:author="Okot" w:date="2020-01-23T16:46:00Z">
        <w:r w:rsidR="00DA7232">
          <w:t> [3</w:t>
        </w:r>
      </w:ins>
      <w:ins w:id="8322" w:author="Okot" w:date="2020-02-05T18:19:00Z">
        <w:r w:rsidR="00E61A1C">
          <w:t>8</w:t>
        </w:r>
      </w:ins>
      <w:ins w:id="8323" w:author="Okot" w:date="2020-01-23T16:46:00Z">
        <w:r w:rsidR="003D3E25">
          <w:t>]</w:t>
        </w:r>
      </w:ins>
      <w:ins w:id="8324" w:author="Okot" w:date="2020-01-23T16:42:00Z">
        <w:r w:rsidR="00FD5615">
          <w:t xml:space="preserve">. </w:t>
        </w:r>
      </w:ins>
    </w:p>
    <w:p w14:paraId="7A0D0192" w14:textId="65C03562" w:rsidR="00FD5615" w:rsidRDefault="00FD5615">
      <w:pPr>
        <w:rPr>
          <w:ins w:id="8325" w:author="Okot" w:date="2020-01-23T16:47:00Z"/>
        </w:rPr>
        <w:pPrChange w:id="8326" w:author="Okot" w:date="2020-01-23T16:32:00Z">
          <w:pPr>
            <w:pStyle w:val="Podtytu"/>
          </w:pPr>
        </w:pPrChange>
      </w:pPr>
      <w:ins w:id="8327" w:author="Okot" w:date="2020-01-23T16:43:00Z">
        <w:r>
          <w:t>Martin utrzymuje, że</w:t>
        </w:r>
      </w:ins>
      <w:ins w:id="8328" w:author="Okot" w:date="2020-01-23T16:44:00Z">
        <w:r>
          <w:t xml:space="preserve"> kluczem w procesie projektowania dobrej architektury jest jak najdłuższe utrzymanie elastyczności, zachowanie jak największej liczby otwartych opcji oraz uniezale</w:t>
        </w:r>
      </w:ins>
      <w:ins w:id="8329" w:author="Okot" w:date="2020-01-23T16:45:00Z">
        <w:r>
          <w:t xml:space="preserve">żnienie od </w:t>
        </w:r>
        <w:r w:rsidR="00FA4816">
          <w:t xml:space="preserve">konkretnych </w:t>
        </w:r>
        <w:r>
          <w:t>technologii.</w:t>
        </w:r>
      </w:ins>
      <w:ins w:id="8330" w:author="Okot" w:date="2020-01-23T16:46:00Z">
        <w:r w:rsidR="003D3E25">
          <w:t xml:space="preserve"> Do pewnego momentu nie powinno mieć znaczenia czy projektowana jest aplikacja mobilna, webowa czy desktopowa – najważniejsze jest zachowanie kilku kluczowych zasad</w:t>
        </w:r>
      </w:ins>
      <w:ins w:id="8331" w:author="Okot" w:date="2020-01-23T16:47:00Z">
        <w:r w:rsidR="00E61A1C">
          <w:t> [38</w:t>
        </w:r>
        <w:r w:rsidR="003D3E25">
          <w:t>]</w:t>
        </w:r>
      </w:ins>
      <w:ins w:id="8332" w:author="Okot" w:date="2020-01-23T16:46:00Z">
        <w:r w:rsidR="003D3E25">
          <w:t>.</w:t>
        </w:r>
      </w:ins>
      <w:ins w:id="8333" w:author="Okot" w:date="2020-01-23T16:47:00Z">
        <w:r w:rsidR="003D3E25">
          <w:t xml:space="preserve"> </w:t>
        </w:r>
      </w:ins>
    </w:p>
    <w:p w14:paraId="58B219FC" w14:textId="6615F190" w:rsidR="003D3E25" w:rsidRDefault="003D3E25">
      <w:pPr>
        <w:rPr>
          <w:ins w:id="8334" w:author="Okot" w:date="2020-01-23T16:52:00Z"/>
        </w:rPr>
        <w:pPrChange w:id="8335" w:author="Okot" w:date="2020-01-23T16:32:00Z">
          <w:pPr>
            <w:pStyle w:val="Podtytu"/>
          </w:pPr>
        </w:pPrChange>
      </w:pPr>
      <w:ins w:id="8336" w:author="Okot" w:date="2020-01-23T16:47:00Z">
        <w:r>
          <w:t>W przypadku niniejszej pracy od pocz</w:t>
        </w:r>
      </w:ins>
      <w:ins w:id="8337" w:author="Okot" w:date="2020-01-23T16:48:00Z">
        <w:r>
          <w:t>ątku było wiadomo, że tworzona będzie aplikacja webowa, ale powzi</w:t>
        </w:r>
      </w:ins>
      <w:ins w:id="8338" w:author="Okot" w:date="2020-01-23T16:49:00Z">
        <w:r>
          <w:t xml:space="preserve">ęto postanowienie, żeby jak najmniej brać to pod uwagę projektując architekturę, a jak najbardziej starać się przestrzegać wytycznych Wujka </w:t>
        </w:r>
      </w:ins>
      <w:ins w:id="8339" w:author="Okot" w:date="2020-01-23T16:50:00Z">
        <w:r>
          <w:t>B</w:t>
        </w:r>
        <w:r w:rsidR="00C756E6">
          <w:t>oba</w:t>
        </w:r>
      </w:ins>
      <w:ins w:id="8340" w:author="Okot" w:date="2020-01-23T16:56:00Z">
        <w:r w:rsidR="00463E44">
          <w:t>, post</w:t>
        </w:r>
      </w:ins>
      <w:ins w:id="8341" w:author="Okot" w:date="2020-01-23T17:04:00Z">
        <w:r w:rsidR="00463E44">
          <w:t>ępować zgodnie z</w:t>
        </w:r>
      </w:ins>
      <w:ins w:id="8342" w:author="Okot" w:date="2020-01-23T16:56:00Z">
        <w:r w:rsidR="00C756E6">
          <w:t xml:space="preserve"> reguł</w:t>
        </w:r>
      </w:ins>
      <w:ins w:id="8343" w:author="Okot" w:date="2020-01-23T17:04:00Z">
        <w:r w:rsidR="00463E44">
          <w:t>ami</w:t>
        </w:r>
      </w:ins>
      <w:ins w:id="8344" w:author="Okot" w:date="2020-01-23T16:56:00Z">
        <w:r w:rsidR="00C756E6">
          <w:t xml:space="preserve"> SOLID</w:t>
        </w:r>
      </w:ins>
      <w:ins w:id="8345" w:author="Okot" w:date="2020-01-23T17:03:00Z">
        <w:r w:rsidR="00463E44">
          <w:t xml:space="preserve"> oraz zasad</w:t>
        </w:r>
      </w:ins>
      <w:ins w:id="8346" w:author="Okot" w:date="2020-01-23T17:04:00Z">
        <w:r w:rsidR="00463E44">
          <w:t>ami</w:t>
        </w:r>
      </w:ins>
      <w:ins w:id="8347" w:author="Okot" w:date="2020-01-23T17:03:00Z">
        <w:r w:rsidR="00463E44">
          <w:t xml:space="preserve"> spójności komponentów</w:t>
        </w:r>
      </w:ins>
      <w:ins w:id="8348" w:author="Okot" w:date="2020-01-23T17:04:00Z">
        <w:r w:rsidR="00463E44">
          <w:t>:</w:t>
        </w:r>
      </w:ins>
      <w:ins w:id="8349" w:author="Okot" w:date="2020-01-23T16:57:00Z">
        <w:r w:rsidR="00C756E6">
          <w:t xml:space="preserve"> wykorzystywać interfe</w:t>
        </w:r>
      </w:ins>
      <w:ins w:id="8350" w:author="Okot" w:date="2020-01-23T16:58:00Z">
        <w:r w:rsidR="00C756E6">
          <w:t>jsy i klasy abstrakcyjne, żeby uniezależnić się od technologii</w:t>
        </w:r>
      </w:ins>
      <w:ins w:id="8351" w:author="Okot" w:date="2020-01-23T17:00:00Z">
        <w:r w:rsidR="00C756E6">
          <w:t xml:space="preserve"> (zgodnie z regułą ISP)</w:t>
        </w:r>
      </w:ins>
      <w:ins w:id="8352" w:author="Okot" w:date="2020-01-23T16:58:00Z">
        <w:r w:rsidR="00C756E6">
          <w:t xml:space="preserve">, </w:t>
        </w:r>
      </w:ins>
      <w:ins w:id="8353" w:author="Okot" w:date="2020-01-23T16:59:00Z">
        <w:r w:rsidR="00C756E6">
          <w:t>umieszczać reguły biznesowe w dedykowanych klasach, co powinno gwarantować, że nie zostaną nieintencjonalnie zmodyfikowane</w:t>
        </w:r>
      </w:ins>
      <w:ins w:id="8354" w:author="Okot" w:date="2020-01-23T17:00:00Z">
        <w:r w:rsidR="00C756E6">
          <w:t xml:space="preserve"> przy edycji modułów je wykorzystujących (zgodnie z regułą </w:t>
        </w:r>
      </w:ins>
      <w:ins w:id="8355" w:author="Okot" w:date="2020-01-23T17:01:00Z">
        <w:r w:rsidR="00C756E6">
          <w:t xml:space="preserve">DIP), zbierać powiązane ze sobą moduły w jeden komponent, </w:t>
        </w:r>
      </w:ins>
      <w:ins w:id="8356" w:author="Okot" w:date="2020-01-23T17:02:00Z">
        <w:r w:rsidR="00C756E6">
          <w:t>żeby wszystkie elementy do należące do danego procesu były publikowane w tym samym momencie, upraszczając modyfikowanie oraz zapewniając stabilność</w:t>
        </w:r>
        <w:r w:rsidR="003460CA">
          <w:t xml:space="preserve"> kodu</w:t>
        </w:r>
      </w:ins>
      <w:ins w:id="8357" w:author="Okot" w:date="2020-01-23T17:04:00Z">
        <w:r w:rsidR="00463E44">
          <w:t xml:space="preserve"> (zgodnie z zasadą CCP)</w:t>
        </w:r>
      </w:ins>
      <w:ins w:id="8358" w:author="Okot" w:date="2020-01-23T17:02:00Z">
        <w:r w:rsidR="003460CA">
          <w:t>.</w:t>
        </w:r>
      </w:ins>
    </w:p>
    <w:p w14:paraId="0A19B023" w14:textId="77777777" w:rsidR="00C242F1" w:rsidRDefault="00C242F1">
      <w:pPr>
        <w:rPr>
          <w:ins w:id="8359" w:author="Okot" w:date="2020-01-23T18:02:00Z"/>
        </w:rPr>
        <w:pPrChange w:id="8360" w:author="Okot" w:date="2020-01-23T16:32:00Z">
          <w:pPr>
            <w:pStyle w:val="Podtytu"/>
          </w:pPr>
        </w:pPrChange>
      </w:pPr>
    </w:p>
    <w:p w14:paraId="79D3AE16" w14:textId="30206485" w:rsidR="0020120F" w:rsidRDefault="0020120F">
      <w:pPr>
        <w:ind w:firstLine="0"/>
        <w:jc w:val="center"/>
        <w:rPr>
          <w:ins w:id="8361" w:author="Okot" w:date="2020-01-23T18:02:00Z"/>
        </w:rPr>
        <w:pPrChange w:id="8362" w:author="Okot" w:date="2020-01-24T16:06:00Z">
          <w:pPr>
            <w:pStyle w:val="Podtytu"/>
          </w:pPr>
        </w:pPrChange>
      </w:pPr>
      <w:ins w:id="8363" w:author="Okot" w:date="2020-01-23T18:02:00Z">
        <w:r>
          <w:rPr>
            <w:noProof/>
            <w:lang w:eastAsia="pl-PL"/>
          </w:rPr>
          <w:lastRenderedPageBreak/>
          <w:drawing>
            <wp:inline distT="0" distB="0" distL="0" distR="0" wp14:anchorId="65BD1350" wp14:editId="06811EC1">
              <wp:extent cx="5299200" cy="2282400"/>
              <wp:effectExtent l="190500" t="190500" r="187325" b="194310"/>
              <wp:docPr id="81"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RCHITEKTURA.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99200" cy="2282400"/>
                      </a:xfrm>
                      <a:prstGeom prst="rect">
                        <a:avLst/>
                      </a:prstGeom>
                      <a:ln>
                        <a:noFill/>
                      </a:ln>
                      <a:effectLst>
                        <a:outerShdw blurRad="190500" algn="tl" rotWithShape="0">
                          <a:srgbClr val="000000">
                            <a:alpha val="70000"/>
                          </a:srgbClr>
                        </a:outerShdw>
                      </a:effectLst>
                    </pic:spPr>
                  </pic:pic>
                </a:graphicData>
              </a:graphic>
            </wp:inline>
          </w:drawing>
        </w:r>
      </w:ins>
    </w:p>
    <w:p w14:paraId="48CA7B13" w14:textId="77777777" w:rsidR="0020120F" w:rsidRDefault="0020120F">
      <w:pPr>
        <w:rPr>
          <w:ins w:id="8364" w:author="Okot" w:date="2020-01-17T12:05:00Z"/>
        </w:rPr>
        <w:pPrChange w:id="8365" w:author="Okot" w:date="2020-01-23T16:32:00Z">
          <w:pPr>
            <w:pStyle w:val="Podtytu"/>
          </w:pPr>
        </w:pPrChange>
      </w:pPr>
    </w:p>
    <w:p w14:paraId="2A91167E" w14:textId="155F4E3C" w:rsidR="00CE4625" w:rsidRDefault="00CE4625">
      <w:pPr>
        <w:ind w:firstLine="0"/>
        <w:jc w:val="center"/>
        <w:rPr>
          <w:ins w:id="8366" w:author="Okot" w:date="2020-01-17T12:05:00Z"/>
        </w:rPr>
        <w:pPrChange w:id="8367" w:author="Okot" w:date="2020-01-17T12:05:00Z">
          <w:pPr>
            <w:pStyle w:val="Podtytu"/>
          </w:pPr>
        </w:pPrChange>
      </w:pPr>
      <w:ins w:id="8368" w:author="Okot" w:date="2020-01-17T12:05:00Z">
        <w:r>
          <w:t>Rys. 5.2. Diagram przedstawiający architekturę systemu.</w:t>
        </w:r>
      </w:ins>
    </w:p>
    <w:p w14:paraId="1B189C9E" w14:textId="77777777" w:rsidR="00CE4625" w:rsidRDefault="00CE4625">
      <w:pPr>
        <w:rPr>
          <w:ins w:id="8369" w:author="Okot" w:date="2020-01-23T18:06:00Z"/>
        </w:rPr>
        <w:pPrChange w:id="8370" w:author="Okot" w:date="2019-11-23T07:16:00Z">
          <w:pPr>
            <w:pStyle w:val="Podtytu"/>
          </w:pPr>
        </w:pPrChange>
      </w:pPr>
    </w:p>
    <w:p w14:paraId="70EA1FC2" w14:textId="2C1C12C9" w:rsidR="0020120F" w:rsidRDefault="0020120F">
      <w:pPr>
        <w:rPr>
          <w:ins w:id="8371" w:author="Okot" w:date="2020-01-24T15:47:00Z"/>
        </w:rPr>
        <w:pPrChange w:id="8372" w:author="Okot" w:date="2019-11-23T07:16:00Z">
          <w:pPr>
            <w:pStyle w:val="Podtytu"/>
          </w:pPr>
        </w:pPrChange>
      </w:pPr>
      <w:ins w:id="8373" w:author="Okot" w:date="2020-01-23T18:07:00Z">
        <w:r>
          <w:t xml:space="preserve">Jak widać na powyższym rysunku, planowana jest klasyczna architektura trójwarstwowa typu klient-serwer. </w:t>
        </w:r>
      </w:ins>
      <w:ins w:id="8374" w:author="Okot" w:date="2020-01-23T18:08:00Z">
        <w:r>
          <w:t>Warstwa danych będzie przechowywała, zapisywa</w:t>
        </w:r>
      </w:ins>
      <w:ins w:id="8375" w:author="Okot" w:date="2020-01-23T18:09:00Z">
        <w:r>
          <w:t>ła dane, a także przekazywała je do warstwy aplikacji oraz odbierała je od niej. Sercem i m</w:t>
        </w:r>
      </w:ins>
      <w:ins w:id="8376" w:author="Okot" w:date="2020-01-23T18:10:00Z">
        <w:r>
          <w:t>ózgiem systemu jest warstwa aplikacji, która przetwarza żądanie użytkowników, przechowuje wszystkie reguły biznesowe</w:t>
        </w:r>
      </w:ins>
      <w:ins w:id="8377" w:author="Okot" w:date="2020-01-23T18:11:00Z">
        <w:r w:rsidR="00434E04">
          <w:t xml:space="preserve"> i logiczne i współpracuje z ob</w:t>
        </w:r>
      </w:ins>
      <w:ins w:id="8378" w:author="Okot" w:date="2020-01-24T14:53:00Z">
        <w:r w:rsidR="00434E04">
          <w:t>iema</w:t>
        </w:r>
      </w:ins>
      <w:ins w:id="8379" w:author="Okot" w:date="2020-01-23T18:11:00Z">
        <w:r>
          <w:t xml:space="preserve"> pozosta</w:t>
        </w:r>
      </w:ins>
      <w:ins w:id="8380" w:author="Okot" w:date="2020-01-23T18:12:00Z">
        <w:r>
          <w:t xml:space="preserve">łymi warstwami. </w:t>
        </w:r>
      </w:ins>
      <w:ins w:id="8381" w:author="Okot" w:date="2020-01-23T18:13:00Z">
        <w:r w:rsidR="00647251">
          <w:t>W warstwie klienta</w:t>
        </w:r>
      </w:ins>
      <w:ins w:id="8382" w:author="Okot" w:date="2020-01-23T18:14:00Z">
        <w:r w:rsidR="00647251">
          <w:t xml:space="preserve"> przede wszystkim</w:t>
        </w:r>
      </w:ins>
      <w:ins w:id="8383" w:author="Okot" w:date="2020-01-23T18:13:00Z">
        <w:r w:rsidR="00647251">
          <w:t xml:space="preserve"> wyświetlane są interfejsy za pomocą których użytkownik przesyła żądanie do warstwy aplikacji</w:t>
        </w:r>
      </w:ins>
      <w:ins w:id="8384" w:author="Okot" w:date="2020-01-23T18:14:00Z">
        <w:r w:rsidR="00647251">
          <w:t xml:space="preserve"> oraz które wyświetlają użytkownikowi odbierane dane</w:t>
        </w:r>
      </w:ins>
      <w:ins w:id="8385" w:author="Okot" w:date="2020-01-23T18:13:00Z">
        <w:r w:rsidR="00647251">
          <w:t>.</w:t>
        </w:r>
      </w:ins>
    </w:p>
    <w:p w14:paraId="1343541A" w14:textId="77777777" w:rsidR="00220C6B" w:rsidRDefault="00220C6B">
      <w:pPr>
        <w:ind w:firstLine="0"/>
        <w:rPr>
          <w:ins w:id="8386" w:author="Okot" w:date="2020-01-24T15:47:00Z"/>
        </w:rPr>
        <w:pPrChange w:id="8387" w:author="Okot" w:date="2020-01-24T15:47:00Z">
          <w:pPr>
            <w:pStyle w:val="Podtytu"/>
          </w:pPr>
        </w:pPrChange>
      </w:pPr>
    </w:p>
    <w:p w14:paraId="18FE24A4" w14:textId="1F1C18E9" w:rsidR="00220C6B" w:rsidRDefault="00220C6B">
      <w:pPr>
        <w:ind w:firstLine="0"/>
        <w:jc w:val="left"/>
        <w:rPr>
          <w:ins w:id="8388" w:author="Okot" w:date="2020-01-23T18:07:00Z"/>
        </w:rPr>
        <w:pPrChange w:id="8389" w:author="Okot" w:date="2020-01-24T15:47:00Z">
          <w:pPr>
            <w:pStyle w:val="Podtytu"/>
          </w:pPr>
        </w:pPrChange>
      </w:pPr>
      <w:ins w:id="8390" w:author="Okot" w:date="2020-01-24T15:47:00Z">
        <w:r>
          <w:rPr>
            <w:noProof/>
            <w:lang w:eastAsia="pl-PL"/>
          </w:rPr>
          <w:drawing>
            <wp:inline distT="0" distB="0" distL="0" distR="0" wp14:anchorId="13F47119" wp14:editId="2CA9B308">
              <wp:extent cx="5230800" cy="558000"/>
              <wp:effectExtent l="190500" t="190500" r="179705" b="18542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ArchitekturaPart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30800" cy="558000"/>
                      </a:xfrm>
                      <a:prstGeom prst="rect">
                        <a:avLst/>
                      </a:prstGeom>
                      <a:ln>
                        <a:noFill/>
                      </a:ln>
                      <a:effectLst>
                        <a:outerShdw blurRad="190500" algn="tl" rotWithShape="0">
                          <a:srgbClr val="000000">
                            <a:alpha val="70000"/>
                          </a:srgbClr>
                        </a:outerShdw>
                      </a:effectLst>
                    </pic:spPr>
                  </pic:pic>
                </a:graphicData>
              </a:graphic>
            </wp:inline>
          </w:drawing>
        </w:r>
      </w:ins>
    </w:p>
    <w:p w14:paraId="2CBB8C99" w14:textId="44D8FA05" w:rsidR="001C71AE" w:rsidRDefault="001C71AE" w:rsidP="001C71AE">
      <w:pPr>
        <w:ind w:firstLine="0"/>
        <w:jc w:val="center"/>
        <w:rPr>
          <w:ins w:id="8391" w:author="Okot" w:date="2020-01-24T15:49:00Z"/>
        </w:rPr>
      </w:pPr>
      <w:ins w:id="8392" w:author="Okot" w:date="2020-01-24T15:49:00Z">
        <w:r>
          <w:t>Rys. 5.3. </w:t>
        </w:r>
      </w:ins>
      <w:ins w:id="8393" w:author="Okot" w:date="2020-01-24T15:50:00Z">
        <w:r>
          <w:t>Uszczegółowienie architektury aplikacji</w:t>
        </w:r>
      </w:ins>
      <w:ins w:id="8394" w:author="Okot" w:date="2020-01-24T15:49:00Z">
        <w:r>
          <w:t>.</w:t>
        </w:r>
      </w:ins>
    </w:p>
    <w:p w14:paraId="099543F6" w14:textId="77777777" w:rsidR="0020120F" w:rsidRDefault="0020120F">
      <w:pPr>
        <w:jc w:val="center"/>
        <w:rPr>
          <w:ins w:id="8395" w:author="Okot" w:date="2020-01-24T15:49:00Z"/>
        </w:rPr>
        <w:pPrChange w:id="8396" w:author="Okot" w:date="2020-01-24T15:49:00Z">
          <w:pPr>
            <w:pStyle w:val="Podtytu"/>
          </w:pPr>
        </w:pPrChange>
      </w:pPr>
    </w:p>
    <w:p w14:paraId="0541147C" w14:textId="3C7C4573" w:rsidR="001C71AE" w:rsidRDefault="001C71AE">
      <w:pPr>
        <w:rPr>
          <w:ins w:id="8397" w:author="Okot" w:date="2020-01-24T15:56:00Z"/>
        </w:rPr>
        <w:pPrChange w:id="8398" w:author="Okot" w:date="2020-01-24T15:53:00Z">
          <w:pPr>
            <w:pStyle w:val="Podtytu"/>
          </w:pPr>
        </w:pPrChange>
      </w:pPr>
      <w:ins w:id="8399" w:author="Okot" w:date="2020-01-24T15:53:00Z">
        <w:r>
          <w:t>Warstwa aplikacji będzie bazować na wzorcu MVC (model-kontroler-widok</w:t>
        </w:r>
      </w:ins>
      <w:ins w:id="8400" w:author="Okot" w:date="2020-01-24T15:54:00Z">
        <w:r>
          <w:t xml:space="preserve">). Użytkownik będzie korzystał z widoków generowanych w przeglądarce przez serwer </w:t>
        </w:r>
      </w:ins>
      <w:ins w:id="8401" w:author="Okot" w:date="2020-01-24T16:00:00Z">
        <w:r w:rsidR="00214122">
          <w:t>HTTP</w:t>
        </w:r>
      </w:ins>
      <w:ins w:id="8402" w:author="Okot" w:date="2020-01-24T15:54:00Z">
        <w:r>
          <w:t xml:space="preserve">. Widoki będą generowane przez kontrolery umiejscowione </w:t>
        </w:r>
      </w:ins>
      <w:ins w:id="8403" w:author="Okot" w:date="2020-01-24T15:55:00Z">
        <w:r>
          <w:t>wewnątrz</w:t>
        </w:r>
      </w:ins>
      <w:ins w:id="8404" w:author="Okot" w:date="2020-01-24T15:54:00Z">
        <w:r>
          <w:t xml:space="preserve"> </w:t>
        </w:r>
      </w:ins>
      <w:ins w:id="8405" w:author="Okot" w:date="2020-01-24T15:55:00Z">
        <w:r>
          <w:t>aplikacji wykorzystujące modele, które zapewnią niezbędne operacje. Modele będą korzystać z interfejsów, kt</w:t>
        </w:r>
      </w:ins>
      <w:ins w:id="8406" w:author="Okot" w:date="2020-01-24T15:56:00Z">
        <w:r>
          <w:t>órych implementacje będą tworzone celem wykorzystania konkretnej technologii przechowywania danych.</w:t>
        </w:r>
      </w:ins>
    </w:p>
    <w:p w14:paraId="193F3454" w14:textId="73F2E801" w:rsidR="00E51C2D" w:rsidRDefault="00E51C2D">
      <w:pPr>
        <w:rPr>
          <w:ins w:id="8407" w:author="Okot" w:date="2020-01-24T15:57:00Z"/>
        </w:rPr>
        <w:pPrChange w:id="8408" w:author="Okot" w:date="2020-01-24T15:53:00Z">
          <w:pPr>
            <w:pStyle w:val="Podtytu"/>
          </w:pPr>
        </w:pPrChange>
      </w:pPr>
      <w:ins w:id="8409" w:author="Okot" w:date="2020-01-24T15:56:00Z">
        <w:r>
          <w:t>W dalszej części zostan</w:t>
        </w:r>
      </w:ins>
      <w:ins w:id="8410" w:author="Okot" w:date="2020-01-24T15:57:00Z">
        <w:r>
          <w:t>ą opisane konkretne technologie wybrane do realizacji projektu.</w:t>
        </w:r>
      </w:ins>
    </w:p>
    <w:p w14:paraId="6204F9E0" w14:textId="77777777" w:rsidR="00E51C2D" w:rsidRDefault="00E51C2D">
      <w:pPr>
        <w:pPrChange w:id="8411" w:author="Okot" w:date="2020-01-24T15:53:00Z">
          <w:pPr>
            <w:pStyle w:val="Podtytu"/>
          </w:pPr>
        </w:pPrChange>
      </w:pPr>
    </w:p>
    <w:p w14:paraId="0CC9DF7A" w14:textId="184B32A6" w:rsidR="00A5313C" w:rsidRDefault="00122EDB" w:rsidP="00A5313C">
      <w:pPr>
        <w:pStyle w:val="Podtytu"/>
      </w:pPr>
      <w:ins w:id="8412" w:author="Okot" w:date="2019-11-19T20:51:00Z">
        <w:r>
          <w:t>5</w:t>
        </w:r>
      </w:ins>
      <w:del w:id="8413" w:author="Okot" w:date="2019-11-19T20:51:00Z">
        <w:r w:rsidR="000F6E38" w:rsidDel="00122EDB">
          <w:delText>4</w:delText>
        </w:r>
      </w:del>
      <w:r w:rsidR="000F6E38">
        <w:t>.</w:t>
      </w:r>
      <w:ins w:id="8414" w:author="Okot" w:date="2019-11-19T20:51:00Z">
        <w:r>
          <w:t>2</w:t>
        </w:r>
      </w:ins>
      <w:del w:id="8415" w:author="Okot" w:date="2019-11-19T20:51:00Z">
        <w:r w:rsidR="000F6E38" w:rsidDel="00122EDB">
          <w:delText>3</w:delText>
        </w:r>
      </w:del>
      <w:r w:rsidR="00A5313C">
        <w:t>. Narzędzia do realizacji projektu</w:t>
      </w:r>
    </w:p>
    <w:p w14:paraId="2ECC83EA" w14:textId="77777777" w:rsidR="00A5313C" w:rsidRDefault="00A5313C" w:rsidP="006E6B05">
      <w:pPr>
        <w:ind w:firstLine="0"/>
      </w:pPr>
    </w:p>
    <w:p w14:paraId="1D3BE057" w14:textId="6085E7E5" w:rsidR="00A641F5" w:rsidRDefault="00A5313C" w:rsidP="006E6B05">
      <w:pPr>
        <w:ind w:firstLine="0"/>
        <w:rPr>
          <w:ins w:id="8416" w:author="Okot" w:date="2020-01-09T06:19:00Z"/>
        </w:rPr>
      </w:pPr>
      <w:r>
        <w:tab/>
        <w:t xml:space="preserve">W poprzednim </w:t>
      </w:r>
      <w:r w:rsidR="000F6E38">
        <w:t>pod</w:t>
      </w:r>
      <w:r>
        <w:t>rozdziale mówiono dużo o tym</w:t>
      </w:r>
      <w:r w:rsidR="000F6E38">
        <w:t>, że dobra architektura systemu</w:t>
      </w:r>
      <w:r>
        <w:t xml:space="preserve"> jest niezależna od narzędzi wybranych do jego realizacji. Znaczenie tej zasady zostało bardzo mocno docenione w trakcie tworzenia tej pracy, ponieważ co najmniej dwa razy zmieniano zdanie odnośnie technologii, przy pomocy których projekt zostanie zrealizowany. </w:t>
      </w:r>
      <w:r w:rsidR="009C655D">
        <w:t xml:space="preserve">Od początku zakładano, że stworzona zostanie aplikacja webowa i to się nie zmieniło, co innego z narzędziami wybranymi do implementacji tejże. </w:t>
      </w:r>
    </w:p>
    <w:p w14:paraId="141AB594" w14:textId="77777777" w:rsidR="00210E3A" w:rsidRDefault="00210E3A" w:rsidP="006E6B05">
      <w:pPr>
        <w:ind w:firstLine="0"/>
        <w:rPr>
          <w:ins w:id="8417" w:author="Okot" w:date="2020-01-09T06:19:00Z"/>
        </w:rPr>
      </w:pPr>
    </w:p>
    <w:p w14:paraId="5FB4B0DA" w14:textId="1D65A8DE" w:rsidR="00210E3A" w:rsidRDefault="00210E3A" w:rsidP="006E6B05">
      <w:pPr>
        <w:ind w:firstLine="0"/>
      </w:pPr>
      <w:ins w:id="8418" w:author="Okot" w:date="2020-01-09T06:19:00Z">
        <w:r>
          <w:rPr>
            <w:noProof/>
            <w:lang w:eastAsia="pl-PL"/>
          </w:rPr>
          <w:drawing>
            <wp:inline distT="0" distB="0" distL="0" distR="0" wp14:anchorId="77AFEE59" wp14:editId="7658BB70">
              <wp:extent cx="5760083" cy="2742032"/>
              <wp:effectExtent l="190500" t="190500" r="184150" b="19177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WybraneTechnologi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3" cy="2742032"/>
                      </a:xfrm>
                      <a:prstGeom prst="rect">
                        <a:avLst/>
                      </a:prstGeom>
                      <a:ln>
                        <a:noFill/>
                      </a:ln>
                      <a:effectLst>
                        <a:outerShdw blurRad="190500" algn="tl" rotWithShape="0">
                          <a:srgbClr val="000000">
                            <a:alpha val="70000"/>
                          </a:srgbClr>
                        </a:outerShdw>
                      </a:effectLst>
                    </pic:spPr>
                  </pic:pic>
                </a:graphicData>
              </a:graphic>
            </wp:inline>
          </w:drawing>
        </w:r>
      </w:ins>
    </w:p>
    <w:p w14:paraId="10070F1F" w14:textId="6FB7BDD0" w:rsidR="00182A62" w:rsidDel="00214122" w:rsidRDefault="00182A62">
      <w:pPr>
        <w:ind w:firstLine="0"/>
        <w:jc w:val="center"/>
        <w:rPr>
          <w:del w:id="8419" w:author="Okot" w:date="2020-01-09T06:20:00Z"/>
        </w:rPr>
      </w:pPr>
    </w:p>
    <w:p w14:paraId="22857AA7" w14:textId="77777777" w:rsidR="00214122" w:rsidRDefault="00214122" w:rsidP="006E6B05">
      <w:pPr>
        <w:ind w:firstLine="0"/>
        <w:rPr>
          <w:ins w:id="8420" w:author="Okot" w:date="2020-01-24T16:08:00Z"/>
        </w:rPr>
      </w:pPr>
    </w:p>
    <w:p w14:paraId="79DBC0DF" w14:textId="5F0F0A83" w:rsidR="00182A62" w:rsidRDefault="00182A62">
      <w:pPr>
        <w:ind w:firstLine="0"/>
        <w:jc w:val="center"/>
      </w:pPr>
      <w:r>
        <w:t xml:space="preserve">Rys. </w:t>
      </w:r>
      <w:ins w:id="8421" w:author="Okot" w:date="2019-11-19T20:50:00Z">
        <w:r w:rsidR="00122EDB">
          <w:t>5</w:t>
        </w:r>
      </w:ins>
      <w:del w:id="8422" w:author="Okot" w:date="2019-11-19T20:50:00Z">
        <w:r w:rsidDel="00122EDB">
          <w:delText>4</w:delText>
        </w:r>
      </w:del>
      <w:r>
        <w:t>.</w:t>
      </w:r>
      <w:ins w:id="8423" w:author="Okot" w:date="2020-01-17T12:08:00Z">
        <w:r w:rsidR="00393E0B">
          <w:t>4</w:t>
        </w:r>
      </w:ins>
      <w:del w:id="8424" w:author="Okot" w:date="2020-01-17T12:08:00Z">
        <w:r w:rsidR="000F6E38" w:rsidDel="004306E3">
          <w:delText>2</w:delText>
        </w:r>
      </w:del>
      <w:r>
        <w:t>. Narzędzia i technologie wybrane do realizacji projektu.</w:t>
      </w:r>
    </w:p>
    <w:p w14:paraId="0DB521FC" w14:textId="77777777" w:rsidR="00A641F5" w:rsidRDefault="00A641F5" w:rsidP="006E6B05">
      <w:pPr>
        <w:ind w:firstLine="0"/>
      </w:pPr>
    </w:p>
    <w:p w14:paraId="6CC2B834" w14:textId="736EB29B" w:rsidR="00A641F5" w:rsidRDefault="00122EDB" w:rsidP="006E6B05">
      <w:pPr>
        <w:ind w:firstLine="0"/>
        <w:rPr>
          <w:ins w:id="8425" w:author="Okot" w:date="2020-01-08T12:15:00Z"/>
        </w:rPr>
      </w:pPr>
      <w:ins w:id="8426" w:author="Okot" w:date="2019-11-19T20:52:00Z">
        <w:r>
          <w:t>5</w:t>
        </w:r>
      </w:ins>
      <w:del w:id="8427" w:author="Okot" w:date="2019-11-19T20:52:00Z">
        <w:r w:rsidR="000F6E38" w:rsidDel="00122EDB">
          <w:delText>4</w:delText>
        </w:r>
      </w:del>
      <w:r w:rsidR="000F6E38">
        <w:t>.</w:t>
      </w:r>
      <w:ins w:id="8428" w:author="Okot" w:date="2019-11-19T20:52:00Z">
        <w:r>
          <w:t>2</w:t>
        </w:r>
      </w:ins>
      <w:del w:id="8429" w:author="Okot" w:date="2019-11-19T20:52:00Z">
        <w:r w:rsidR="000F6E38" w:rsidDel="00122EDB">
          <w:delText>3</w:delText>
        </w:r>
      </w:del>
      <w:r w:rsidR="00A641F5">
        <w:t>.1. Strona graficzna</w:t>
      </w:r>
    </w:p>
    <w:p w14:paraId="428CE83A" w14:textId="77777777" w:rsidR="00FA39FB" w:rsidRDefault="00FA39FB" w:rsidP="006E6B05">
      <w:pPr>
        <w:ind w:firstLine="0"/>
        <w:rPr>
          <w:ins w:id="8430" w:author="Okot" w:date="2020-01-08T12:15:00Z"/>
        </w:rPr>
      </w:pPr>
    </w:p>
    <w:p w14:paraId="32B5C63F" w14:textId="3C8E9F8B" w:rsidR="00FA39FB" w:rsidDel="00B975EA" w:rsidRDefault="00FA39FB" w:rsidP="006E6B05">
      <w:pPr>
        <w:ind w:firstLine="0"/>
        <w:rPr>
          <w:del w:id="8431" w:author="Okot" w:date="2020-01-08T12:15:00Z"/>
        </w:rPr>
      </w:pPr>
      <w:ins w:id="8432" w:author="Okot" w:date="2020-01-08T12:16:00Z">
        <w:r>
          <w:tab/>
          <w:t xml:space="preserve">Biorąc pod uwagę, że efekt prac ma być prosta aplikacja, opierająca się na wprowadzaniu danych, nie zakłada </w:t>
        </w:r>
      </w:ins>
      <w:ins w:id="8433" w:author="Okot" w:date="2020-01-08T12:17:00Z">
        <w:r>
          <w:t>się</w:t>
        </w:r>
      </w:ins>
      <w:ins w:id="8434" w:author="Okot" w:date="2020-01-08T12:16:00Z">
        <w:r>
          <w:t xml:space="preserve"> </w:t>
        </w:r>
      </w:ins>
      <w:ins w:id="8435" w:author="Okot" w:date="2020-01-08T12:17:00Z">
        <w:r>
          <w:t xml:space="preserve">stosowania skomplikowanych narzędzi graficznych. Graficzne interfejsy użytkownika zostaną napisane za pomocą </w:t>
        </w:r>
      </w:ins>
      <w:ins w:id="8436" w:author="Okot" w:date="2020-01-08T12:18:00Z">
        <w:r>
          <w:t>języka HTML</w:t>
        </w:r>
      </w:ins>
      <w:ins w:id="8437" w:author="Okot" w:date="2020-01-08T12:19:00Z">
        <w:r w:rsidR="00B975EA">
          <w:t xml:space="preserve"> oraz</w:t>
        </w:r>
      </w:ins>
      <w:ins w:id="8438" w:author="Okot" w:date="2020-01-08T12:18:00Z">
        <w:r>
          <w:t xml:space="preserve"> </w:t>
        </w:r>
      </w:ins>
      <w:ins w:id="8439" w:author="Okot" w:date="2020-01-08T12:19:00Z">
        <w:r w:rsidR="00B975EA">
          <w:t xml:space="preserve">kaskadowych </w:t>
        </w:r>
      </w:ins>
      <w:ins w:id="8440" w:author="Okot" w:date="2020-01-08T12:18:00Z">
        <w:r w:rsidR="00B975EA">
          <w:t>arkuszy</w:t>
        </w:r>
        <w:r>
          <w:t xml:space="preserve"> stylów</w:t>
        </w:r>
      </w:ins>
      <w:ins w:id="8441" w:author="Okot" w:date="2020-01-08T12:19:00Z">
        <w:r w:rsidR="00B975EA">
          <w:t> (</w:t>
        </w:r>
      </w:ins>
      <w:ins w:id="8442" w:author="Okot" w:date="2020-01-08T12:18:00Z">
        <w:r>
          <w:t>CSS</w:t>
        </w:r>
      </w:ins>
      <w:ins w:id="8443" w:author="Okot" w:date="2020-01-08T12:19:00Z">
        <w:r w:rsidR="00B975EA">
          <w:t>)</w:t>
        </w:r>
      </w:ins>
      <w:ins w:id="8444" w:author="Okot" w:date="2020-01-08T12:18:00Z">
        <w:r w:rsidR="00B975EA">
          <w:t xml:space="preserve"> </w:t>
        </w:r>
      </w:ins>
      <w:ins w:id="8445" w:author="Okot" w:date="2020-01-08T12:20:00Z">
        <w:r w:rsidR="00B975EA">
          <w:t>wzbogaconych o bibliotekę</w:t>
        </w:r>
      </w:ins>
      <w:ins w:id="8446" w:author="Okot" w:date="2020-01-08T12:18:00Z">
        <w:r>
          <w:t xml:space="preserve"> Bootst</w:t>
        </w:r>
      </w:ins>
      <w:ins w:id="8447" w:author="Okot" w:date="2020-01-08T12:20:00Z">
        <w:r w:rsidR="00B975EA">
          <w:t>rap.</w:t>
        </w:r>
      </w:ins>
    </w:p>
    <w:p w14:paraId="468B6AF7" w14:textId="2F0186D0" w:rsidR="00B975EA" w:rsidRDefault="00B975EA" w:rsidP="006E6B05">
      <w:pPr>
        <w:ind w:firstLine="0"/>
        <w:rPr>
          <w:ins w:id="8448" w:author="Okot" w:date="2020-01-08T12:20:00Z"/>
        </w:rPr>
      </w:pPr>
      <w:ins w:id="8449" w:author="Okot" w:date="2020-01-08T12:20:00Z">
        <w:r>
          <w:t xml:space="preserve"> Pomocnicze proj</w:t>
        </w:r>
      </w:ins>
      <w:ins w:id="8450" w:author="Okot" w:date="2020-01-08T12:21:00Z">
        <w:r>
          <w:t>e</w:t>
        </w:r>
      </w:ins>
      <w:ins w:id="8451" w:author="Okot" w:date="2020-01-08T12:20:00Z">
        <w:r>
          <w:t>kty oraz</w:t>
        </w:r>
      </w:ins>
      <w:ins w:id="8452" w:author="Okot" w:date="2020-01-08T12:21:00Z">
        <w:r>
          <w:t xml:space="preserve"> logo będę wykonane przy użyciu Photoshop</w:t>
        </w:r>
      </w:ins>
      <w:ins w:id="8453" w:author="Okot" w:date="2020-01-08T12:24:00Z">
        <w:r>
          <w:t>a</w:t>
        </w:r>
      </w:ins>
      <w:ins w:id="8454" w:author="Okot" w:date="2020-01-08T12:21:00Z">
        <w:r>
          <w:t xml:space="preserve"> CC, b</w:t>
        </w:r>
      </w:ins>
      <w:ins w:id="8455" w:author="Okot" w:date="2020-01-08T12:24:00Z">
        <w:r>
          <w:t>ędącego</w:t>
        </w:r>
      </w:ins>
      <w:ins w:id="8456" w:author="Okot" w:date="2020-01-08T12:21:00Z">
        <w:r>
          <w:t>, zdaniem autorki, kt</w:t>
        </w:r>
      </w:ins>
      <w:ins w:id="8457" w:author="Okot" w:date="2020-01-08T12:23:00Z">
        <w:r>
          <w:t xml:space="preserve">óra przetestowała wiele </w:t>
        </w:r>
      </w:ins>
      <w:ins w:id="8458" w:author="Okot" w:date="2020-01-08T12:21:00Z">
        <w:r>
          <w:t>open source’owych programów graficznych,</w:t>
        </w:r>
      </w:ins>
      <w:ins w:id="8459" w:author="Okot" w:date="2020-01-08T12:23:00Z">
        <w:r>
          <w:t xml:space="preserve"> nie chcąc inwestować w abonament</w:t>
        </w:r>
      </w:ins>
      <w:ins w:id="8460" w:author="Okot" w:date="2020-01-08T12:24:00Z">
        <w:r>
          <w:t>,</w:t>
        </w:r>
      </w:ins>
      <w:ins w:id="8461" w:author="Okot" w:date="2020-01-08T12:22:00Z">
        <w:r>
          <w:t xml:space="preserve"> najlepszym programem tego typu na rynku. </w:t>
        </w:r>
      </w:ins>
      <w:ins w:id="8462" w:author="Okot" w:date="2020-01-08T12:20:00Z">
        <w:r>
          <w:t xml:space="preserve"> </w:t>
        </w:r>
      </w:ins>
    </w:p>
    <w:p w14:paraId="05219E3A" w14:textId="75BF1668" w:rsidR="00A641F5" w:rsidDel="00214122" w:rsidRDefault="00A641F5" w:rsidP="006E6B05">
      <w:pPr>
        <w:ind w:firstLine="0"/>
        <w:rPr>
          <w:del w:id="8463" w:author="Okot" w:date="2020-01-24T16:08:00Z"/>
        </w:rPr>
      </w:pPr>
    </w:p>
    <w:p w14:paraId="78E582C8" w14:textId="002273F6" w:rsidR="00A641F5" w:rsidRDefault="00122EDB" w:rsidP="00A641F5">
      <w:pPr>
        <w:pStyle w:val="Nagwek2"/>
      </w:pPr>
      <w:ins w:id="8464" w:author="Okot" w:date="2019-11-19T20:52:00Z">
        <w:r>
          <w:t>5</w:t>
        </w:r>
      </w:ins>
      <w:del w:id="8465" w:author="Okot" w:date="2019-11-19T20:52:00Z">
        <w:r w:rsidR="00A641F5" w:rsidDel="00122EDB">
          <w:delText>4</w:delText>
        </w:r>
      </w:del>
      <w:r w:rsidR="00A641F5">
        <w:t>.</w:t>
      </w:r>
      <w:ins w:id="8466" w:author="Okot" w:date="2019-11-19T20:52:00Z">
        <w:r>
          <w:t>2</w:t>
        </w:r>
      </w:ins>
      <w:del w:id="8467" w:author="Okot" w:date="2019-11-19T20:52:00Z">
        <w:r w:rsidR="000F6E38" w:rsidDel="00122EDB">
          <w:delText>3</w:delText>
        </w:r>
      </w:del>
      <w:r w:rsidR="00A641F5">
        <w:t>.2. Język programowania</w:t>
      </w:r>
    </w:p>
    <w:p w14:paraId="17D72261" w14:textId="77777777" w:rsidR="00A641F5" w:rsidRPr="00A641F5" w:rsidRDefault="00A641F5" w:rsidP="00A641F5"/>
    <w:p w14:paraId="577D7B34" w14:textId="15FC44B8" w:rsidR="003756C3" w:rsidRDefault="00A5313C" w:rsidP="00A641F5">
      <w:pPr>
        <w:ind w:firstLine="708"/>
      </w:pPr>
      <w:r>
        <w:t xml:space="preserve">Pierwotna koncepcja obejmowała zastosowanie technologii Microsoftowych, </w:t>
      </w:r>
      <w:ins w:id="8468" w:author="Okot" w:date="2020-01-08T12:24:00Z">
        <w:r w:rsidR="006E4D7B">
          <w:t>ale zrezygnowano z niej ze względu na subiektywn</w:t>
        </w:r>
      </w:ins>
      <w:ins w:id="8469" w:author="Okot" w:date="2020-01-08T12:25:00Z">
        <w:r w:rsidR="006E4D7B">
          <w:t>ą niechęć autork</w:t>
        </w:r>
      </w:ins>
      <w:ins w:id="8470" w:author="Okot" w:date="2020-01-13T13:40:00Z">
        <w:r w:rsidR="0076278A">
          <w:t>i</w:t>
        </w:r>
      </w:ins>
      <w:ins w:id="8471" w:author="Okot" w:date="2020-01-08T12:25:00Z">
        <w:r w:rsidR="006E4D7B">
          <w:t xml:space="preserve"> do tej firmy. </w:t>
        </w:r>
      </w:ins>
      <w:del w:id="8472" w:author="Okot" w:date="2020-01-08T12:25:00Z">
        <w:r w:rsidDel="006E4D7B">
          <w:delText>n</w:delText>
        </w:r>
      </w:del>
      <w:ins w:id="8473" w:author="Okot" w:date="2020-01-08T12:25:00Z">
        <w:r w:rsidR="006E4D7B">
          <w:t>N</w:t>
        </w:r>
      </w:ins>
      <w:r>
        <w:t>astępnie rozważano wykor</w:t>
      </w:r>
      <w:r w:rsidR="000C78F3">
        <w:t>zystanie PHP z frameworkiem Symph</w:t>
      </w:r>
      <w:r>
        <w:t>ony 4. Ostatecznie zdecydowano się na Ruby on Rails.</w:t>
      </w:r>
      <w:r w:rsidR="00A641F5">
        <w:t xml:space="preserve"> Przyczy</w:t>
      </w:r>
      <w:ins w:id="8474" w:author="Okot" w:date="2020-01-08T12:27:00Z">
        <w:r w:rsidR="006E4D7B">
          <w:t>ną</w:t>
        </w:r>
        <w:r w:rsidR="00270B63">
          <w:t xml:space="preserve"> tej decyzji jest po pierwsze to</w:t>
        </w:r>
        <w:r w:rsidR="006E4D7B">
          <w:t xml:space="preserve">, że </w:t>
        </w:r>
      </w:ins>
      <w:ins w:id="8475" w:author="Okot" w:date="2020-01-08T12:28:00Z">
        <w:r w:rsidR="006E4D7B">
          <w:t>chciano korzystać z technologii open soure</w:t>
        </w:r>
      </w:ins>
      <w:ins w:id="8476" w:author="Okot" w:date="2020-01-08T12:29:00Z">
        <w:r w:rsidR="006E4D7B">
          <w:t xml:space="preserve">’owych, których ideologia jest bardzo bliska autorce. </w:t>
        </w:r>
        <w:r w:rsidR="006E4D7B" w:rsidRPr="00F85C9B">
          <w:t>Chociaż</w:t>
        </w:r>
        <w:r w:rsidR="00270B63" w:rsidRPr="00F85C9B">
          <w:t xml:space="preserve"> PHP spełnia ten warunek, to jego wieloletnie obecność na rynku sprawi</w:t>
        </w:r>
      </w:ins>
      <w:ins w:id="8477" w:author="Okot" w:date="2020-01-08T12:30:00Z">
        <w:r w:rsidR="00270B63" w:rsidRPr="00F85C9B">
          <w:t>ła, że jest rozwijany dość chaotycznie i chociaż ma wiele wygodnych rozwiązań, a jego popularność jest nadal niekwestionowana, to niektóre rozwi</w:t>
        </w:r>
      </w:ins>
      <w:ins w:id="8478" w:author="Okot" w:date="2020-01-08T12:31:00Z">
        <w:r w:rsidR="00270B63" w:rsidRPr="00F85C9B">
          <w:t>ązania nie są optymalne.</w:t>
        </w:r>
      </w:ins>
      <w:ins w:id="8479" w:author="Okot" w:date="2020-01-12T13:06:00Z">
        <w:r w:rsidR="00F85C9B" w:rsidRPr="00F85C9B">
          <w:t xml:space="preserve"> Rozwój poprzez działania społeczności spowodowa</w:t>
        </w:r>
      </w:ins>
      <w:ins w:id="8480" w:author="Okot" w:date="2020-01-12T13:07:00Z">
        <w:r w:rsidR="00F85C9B" w:rsidRPr="00F85C9B">
          <w:t>ł, że istnieje wiele rozwiązań dla tych samych problemów, przez co praca z tym językiem potrafi prowadzić do niespójnej architektury</w:t>
        </w:r>
      </w:ins>
      <w:ins w:id="8481" w:author="Okot" w:date="2020-01-12T13:08:00Z">
        <w:r w:rsidR="00F85C9B" w:rsidRPr="00F85C9B">
          <w:t xml:space="preserve"> i słabej jakości</w:t>
        </w:r>
        <w:r w:rsidR="00F85C9B">
          <w:t xml:space="preserve"> kodu</w:t>
        </w:r>
      </w:ins>
      <w:ins w:id="8482" w:author="Okot" w:date="2020-01-12T13:07:00Z">
        <w:r w:rsidR="00F85C9B">
          <w:t>.</w:t>
        </w:r>
      </w:ins>
      <w:ins w:id="8483" w:author="Okot" w:date="2020-01-08T12:31:00Z">
        <w:r w:rsidR="00270B63">
          <w:t xml:space="preserve"> </w:t>
        </w:r>
      </w:ins>
      <w:ins w:id="8484" w:author="Okot" w:date="2020-01-08T12:32:00Z">
        <w:r w:rsidR="00270B63">
          <w:t>Wprawdzie Ruby wszedł na rynek po raz pierwszy w tym samym roku co PHP</w:t>
        </w:r>
      </w:ins>
      <w:ins w:id="8485" w:author="Okot" w:date="2020-01-13T12:20:00Z">
        <w:r w:rsidR="00316126">
          <w:t> [</w:t>
        </w:r>
        <w:r w:rsidR="00AD7FE3">
          <w:t>2</w:t>
        </w:r>
      </w:ins>
      <w:r w:rsidR="00A6591C">
        <w:t>4</w:t>
      </w:r>
      <w:ins w:id="8486" w:author="Okot" w:date="2020-01-13T13:36:00Z">
        <w:r w:rsidR="00C46FF7">
          <w:t>,2</w:t>
        </w:r>
      </w:ins>
      <w:r w:rsidR="008E53F0">
        <w:t>6</w:t>
      </w:r>
      <w:ins w:id="8487" w:author="Okot" w:date="2020-01-13T13:36:00Z">
        <w:r w:rsidR="009943EB">
          <w:t>]</w:t>
        </w:r>
      </w:ins>
      <w:ins w:id="8488" w:author="Okot" w:date="2020-01-08T12:32:00Z">
        <w:r w:rsidR="00270B63">
          <w:t xml:space="preserve">, to swoja popularność </w:t>
        </w:r>
      </w:ins>
      <w:ins w:id="8489" w:author="Okot" w:date="2020-01-08T12:33:00Z">
        <w:r w:rsidR="00270B63">
          <w:t>zaczął zdobywa</w:t>
        </w:r>
      </w:ins>
      <w:ins w:id="8490" w:author="Okot" w:date="2020-01-08T12:34:00Z">
        <w:r w:rsidR="00270B63">
          <w:t>ć prawie 10 lat później wraz z ukazaniem się frameworka Rails, który jest ceniony przez programist</w:t>
        </w:r>
      </w:ins>
      <w:ins w:id="8491" w:author="Okot" w:date="2020-01-08T12:36:00Z">
        <w:r w:rsidR="00270B63">
          <w:t>ów za to szybkość i łatwość pisania w nim kodu </w:t>
        </w:r>
        <w:r w:rsidR="00270B63" w:rsidRPr="00884608">
          <w:t>[</w:t>
        </w:r>
      </w:ins>
      <w:ins w:id="8492" w:author="Okot" w:date="2020-01-13T13:39:00Z">
        <w:r w:rsidR="00C46FF7">
          <w:t>2</w:t>
        </w:r>
      </w:ins>
      <w:r w:rsidR="008E53F0">
        <w:t>6</w:t>
      </w:r>
      <w:ins w:id="8493" w:author="Okot" w:date="2020-01-08T12:36:00Z">
        <w:r w:rsidR="00270B63" w:rsidRPr="00884608">
          <w:t>]</w:t>
        </w:r>
      </w:ins>
      <w:ins w:id="8494" w:author="Okot" w:date="2020-01-13T13:40:00Z">
        <w:r w:rsidR="0076278A">
          <w:t xml:space="preserve">, a dodatkowo w samych </w:t>
        </w:r>
      </w:ins>
      <w:ins w:id="8495" w:author="Okot" w:date="2020-01-13T13:41:00Z">
        <w:r w:rsidR="0076278A">
          <w:t>założeniach wspiera takie reguł</w:t>
        </w:r>
        <w:r w:rsidR="00FA2B39">
          <w:t>y czystej architektury</w:t>
        </w:r>
        <w:r w:rsidR="0076278A">
          <w:t xml:space="preserve"> jak „Don’t </w:t>
        </w:r>
      </w:ins>
      <w:ins w:id="8496" w:author="Okot" w:date="2020-01-13T14:07:00Z">
        <w:r w:rsidR="00FA2B39">
          <w:t>R</w:t>
        </w:r>
      </w:ins>
      <w:ins w:id="8497" w:author="Okot" w:date="2020-01-13T14:06:00Z">
        <w:r w:rsidR="00FA2B39">
          <w:t>epeat</w:t>
        </w:r>
      </w:ins>
      <w:ins w:id="8498" w:author="Okot" w:date="2020-01-13T14:07:00Z">
        <w:r w:rsidR="00FA2B39">
          <w:t xml:space="preserve"> Yourself” oraz „Convention Over Configuration”</w:t>
        </w:r>
      </w:ins>
      <w:ins w:id="8499" w:author="Okot" w:date="2020-01-13T14:09:00Z">
        <w:r w:rsidR="0013265D">
          <w:t xml:space="preserve"> oraz pozwala </w:t>
        </w:r>
      </w:ins>
      <w:ins w:id="8500" w:author="Okot" w:date="2020-01-13T14:10:00Z">
        <w:r w:rsidR="0013265D">
          <w:t>osiągnąć więcej pisząc mniej kodu niż w innych językach</w:t>
        </w:r>
      </w:ins>
      <w:ins w:id="8501" w:author="Okot" w:date="2020-01-13T14:07:00Z">
        <w:r w:rsidR="00FA2B39">
          <w:t> </w:t>
        </w:r>
      </w:ins>
      <w:ins w:id="8502" w:author="Okot" w:date="2020-01-13T14:06:00Z">
        <w:r w:rsidR="00FA2B39">
          <w:t>[</w:t>
        </w:r>
        <w:r w:rsidR="009943EB">
          <w:t>1</w:t>
        </w:r>
      </w:ins>
      <w:r w:rsidR="005A135C">
        <w:t>9</w:t>
      </w:r>
      <w:ins w:id="8503" w:author="Okot" w:date="2020-01-13T14:06:00Z">
        <w:r w:rsidR="00FA2B39">
          <w:t>]</w:t>
        </w:r>
      </w:ins>
      <w:ins w:id="8504" w:author="Okot" w:date="2020-01-08T12:36:00Z">
        <w:r w:rsidR="00270B63" w:rsidRPr="00884608">
          <w:t>.</w:t>
        </w:r>
      </w:ins>
      <w:ins w:id="8505" w:author="Okot" w:date="2020-01-08T12:38:00Z">
        <w:r w:rsidR="001B4AC5">
          <w:t xml:space="preserve"> Autorka, zachęcona pozytywnymi opiniami na temat Railsów, zdecydowała się więc poświęcić czas na nauczenie si</w:t>
        </w:r>
      </w:ins>
      <w:ins w:id="8506" w:author="Okot" w:date="2020-01-08T12:39:00Z">
        <w:r w:rsidR="001B4AC5">
          <w:t xml:space="preserve">ę go, mając nadzieję, że nauka zaowocuje </w:t>
        </w:r>
        <w:r w:rsidR="00AE01F4">
          <w:t>na etapie</w:t>
        </w:r>
      </w:ins>
      <w:ins w:id="8507" w:author="Okot" w:date="2020-01-08T12:40:00Z">
        <w:r w:rsidR="00AE01F4">
          <w:t xml:space="preserve"> potencjalnie szybszej</w:t>
        </w:r>
      </w:ins>
      <w:ins w:id="8508" w:author="Okot" w:date="2020-01-08T12:39:00Z">
        <w:r w:rsidR="00AE01F4">
          <w:t xml:space="preserve"> implementacji</w:t>
        </w:r>
      </w:ins>
      <w:ins w:id="8509" w:author="Okot" w:date="2020-01-08T12:40:00Z">
        <w:r w:rsidR="00AE01F4">
          <w:t xml:space="preserve"> oraz później w życiu zawodowym.</w:t>
        </w:r>
      </w:ins>
      <w:ins w:id="8510" w:author="Okot" w:date="2020-01-08T12:39:00Z">
        <w:r w:rsidR="00AE01F4">
          <w:t xml:space="preserve"> </w:t>
        </w:r>
      </w:ins>
      <w:del w:id="8511" w:author="Okot" w:date="2020-01-08T12:27:00Z">
        <w:r w:rsidR="00A641F5" w:rsidDel="006E4D7B">
          <w:delText>ny tej decyzji…</w:delText>
        </w:r>
      </w:del>
    </w:p>
    <w:p w14:paraId="53894A32" w14:textId="77777777" w:rsidR="00A641F5" w:rsidRDefault="00A641F5" w:rsidP="00A641F5">
      <w:pPr>
        <w:ind w:firstLine="708"/>
      </w:pPr>
    </w:p>
    <w:p w14:paraId="54F0385B" w14:textId="2D345A25" w:rsidR="00A641F5" w:rsidRDefault="00122EDB" w:rsidP="00A641F5">
      <w:pPr>
        <w:pStyle w:val="Nagwek2"/>
      </w:pPr>
      <w:ins w:id="8512" w:author="Okot" w:date="2019-11-19T20:52:00Z">
        <w:r>
          <w:t>5</w:t>
        </w:r>
      </w:ins>
      <w:del w:id="8513" w:author="Okot" w:date="2019-11-19T20:52:00Z">
        <w:r w:rsidR="000F6E38" w:rsidDel="00122EDB">
          <w:delText>4</w:delText>
        </w:r>
      </w:del>
      <w:r w:rsidR="000F6E38">
        <w:t>.</w:t>
      </w:r>
      <w:ins w:id="8514" w:author="Okot" w:date="2019-11-19T20:52:00Z">
        <w:r>
          <w:t>2</w:t>
        </w:r>
      </w:ins>
      <w:del w:id="8515" w:author="Okot" w:date="2019-11-19T20:52:00Z">
        <w:r w:rsidR="000F6E38" w:rsidDel="00122EDB">
          <w:delText>3</w:delText>
        </w:r>
      </w:del>
      <w:r w:rsidR="00A641F5">
        <w:t>.3. Baza danych</w:t>
      </w:r>
    </w:p>
    <w:p w14:paraId="67026692" w14:textId="77777777" w:rsidR="00E55A87" w:rsidRPr="00E55A87" w:rsidRDefault="00E55A87" w:rsidP="00E55A87"/>
    <w:p w14:paraId="2835D5B1" w14:textId="49082D07" w:rsidR="00F85C9B" w:rsidRPr="00E55A87" w:rsidRDefault="00E55A87" w:rsidP="00E55A87">
      <w:r>
        <w:t xml:space="preserve">Postanowiono, że chociaż do tej pory za sprawą uczelni miano styczność jedynie z bazą danych Microsoftową oraz </w:t>
      </w:r>
      <w:ins w:id="8516" w:author="Okot" w:date="2020-01-12T13:15:00Z">
        <w:r w:rsidR="00F85C9B">
          <w:t>popularnym</w:t>
        </w:r>
      </w:ins>
      <w:del w:id="8517" w:author="Okot" w:date="2020-01-12T13:15:00Z">
        <w:r w:rsidDel="00F85C9B">
          <w:delText>szeroko stosowanym</w:delText>
        </w:r>
      </w:del>
      <w:r>
        <w:t xml:space="preserve"> MySQLem, to w pracy zostanie wykorzys</w:t>
      </w:r>
      <w:ins w:id="8518" w:author="Okot" w:date="2020-01-12T13:14:00Z">
        <w:r w:rsidR="00F85C9B">
          <w:t>t</w:t>
        </w:r>
      </w:ins>
      <w:r>
        <w:t xml:space="preserve">any </w:t>
      </w:r>
      <w:ins w:id="8519" w:author="Okot" w:date="2020-01-12T13:14:00Z">
        <w:r w:rsidR="00F85C9B">
          <w:t xml:space="preserve">relacyjny model bazy danych </w:t>
        </w:r>
      </w:ins>
      <w:r>
        <w:t>PostgreSQL</w:t>
      </w:r>
      <w:del w:id="8520" w:author="Okot" w:date="2020-01-08T12:41:00Z">
        <w:r w:rsidRPr="00AE01F4" w:rsidDel="00AE01F4">
          <w:rPr>
            <w:highlight w:val="yellow"/>
            <w:rPrChange w:id="8521" w:author="Okot" w:date="2020-01-08T12:41:00Z">
              <w:rPr/>
            </w:rPrChange>
          </w:rPr>
          <w:delText xml:space="preserve">. </w:delText>
        </w:r>
      </w:del>
      <w:ins w:id="8522" w:author="Okot" w:date="2020-01-12T13:15:00Z">
        <w:r w:rsidR="00F85C9B">
          <w:t>, k</w:t>
        </w:r>
      </w:ins>
      <w:ins w:id="8523" w:author="Okot" w:date="2020-01-12T13:10:00Z">
        <w:r w:rsidR="00F85C9B">
          <w:t>tóry jest skalowalny w imponującym stopniu, oferuj</w:t>
        </w:r>
      </w:ins>
      <w:ins w:id="8524" w:author="Okot" w:date="2020-01-12T13:11:00Z">
        <w:r w:rsidR="00F85C9B">
          <w:t>e wiele rozwiązań wspomagając</w:t>
        </w:r>
      </w:ins>
      <w:ins w:id="8525" w:author="Okot" w:date="2020-01-12T13:14:00Z">
        <w:r w:rsidR="00F85C9B">
          <w:t>yc</w:t>
        </w:r>
      </w:ins>
      <w:ins w:id="8526" w:author="Okot" w:date="2020-01-12T13:11:00Z">
        <w:r w:rsidR="00F85C9B">
          <w:t>h optymalizację zapytań,</w:t>
        </w:r>
      </w:ins>
      <w:ins w:id="8527" w:author="Okot" w:date="2020-01-12T13:12:00Z">
        <w:r w:rsidR="00F85C9B">
          <w:t xml:space="preserve"> np.</w:t>
        </w:r>
      </w:ins>
      <w:ins w:id="8528" w:author="Okot" w:date="2020-01-12T13:15:00Z">
        <w:r w:rsidR="00F85C9B">
          <w:t>:</w:t>
        </w:r>
      </w:ins>
      <w:ins w:id="8529" w:author="Okot" w:date="2020-01-12T13:12:00Z">
        <w:r w:rsidR="00F85C9B">
          <w:t xml:space="preserve"> rozbudowane metody indeksacji danych.</w:t>
        </w:r>
      </w:ins>
      <w:ins w:id="8530" w:author="Okot" w:date="2020-01-12T13:11:00Z">
        <w:r w:rsidR="00F85C9B">
          <w:t xml:space="preserve"> </w:t>
        </w:r>
      </w:ins>
      <w:ins w:id="8531" w:author="Okot" w:date="2020-01-12T13:13:00Z">
        <w:r w:rsidR="00F85C9B">
          <w:t>Dodatkowo j</w:t>
        </w:r>
      </w:ins>
      <w:ins w:id="8532" w:author="Okot" w:date="2020-01-12T13:11:00Z">
        <w:r w:rsidR="00F85C9B">
          <w:t>est bardzo aktywnie rozwijany</w:t>
        </w:r>
      </w:ins>
      <w:ins w:id="8533" w:author="Okot" w:date="2020-01-12T13:13:00Z">
        <w:r w:rsidR="00F85C9B">
          <w:t>, co sprawia, że jest przyszłościowym rozwiązaniem</w:t>
        </w:r>
      </w:ins>
      <w:ins w:id="8534" w:author="Okot" w:date="2020-01-12T13:11:00Z">
        <w:r w:rsidR="00F85C9B">
          <w:t>, z k</w:t>
        </w:r>
      </w:ins>
      <w:ins w:id="8535" w:author="Okot" w:date="2020-01-12T13:15:00Z">
        <w:r w:rsidR="00F85C9B">
          <w:t>tórym warto się zaznajomić.</w:t>
        </w:r>
      </w:ins>
    </w:p>
    <w:p w14:paraId="1EAECCE2" w14:textId="77777777" w:rsidR="00A641F5" w:rsidRDefault="00A641F5" w:rsidP="00A641F5"/>
    <w:p w14:paraId="1806E0A9" w14:textId="37CF330D" w:rsidR="00A641F5" w:rsidRDefault="00122EDB" w:rsidP="0013062F">
      <w:pPr>
        <w:pStyle w:val="Nagwek2"/>
        <w:rPr>
          <w:ins w:id="8536" w:author="Okot" w:date="2020-01-12T13:23:00Z"/>
        </w:rPr>
      </w:pPr>
      <w:ins w:id="8537" w:author="Okot" w:date="2019-11-19T20:52:00Z">
        <w:r>
          <w:t>5</w:t>
        </w:r>
      </w:ins>
      <w:del w:id="8538" w:author="Okot" w:date="2019-11-19T20:52:00Z">
        <w:r w:rsidR="00A641F5" w:rsidDel="00122EDB">
          <w:delText>4</w:delText>
        </w:r>
      </w:del>
      <w:r w:rsidR="00A641F5">
        <w:t>.</w:t>
      </w:r>
      <w:ins w:id="8539" w:author="Okot" w:date="2019-11-19T20:52:00Z">
        <w:r>
          <w:t>2</w:t>
        </w:r>
      </w:ins>
      <w:del w:id="8540" w:author="Okot" w:date="2019-11-19T20:52:00Z">
        <w:r w:rsidR="000F6E38" w:rsidDel="00122EDB">
          <w:delText>3</w:delText>
        </w:r>
      </w:del>
      <w:r w:rsidR="00A641F5">
        <w:t>.4. Highcharts</w:t>
      </w:r>
      <w:ins w:id="8541" w:author="Okot" w:date="2020-01-12T14:17:00Z">
        <w:r w:rsidR="00EC282D">
          <w:t> [</w:t>
        </w:r>
      </w:ins>
      <w:ins w:id="8542" w:author="Okot" w:date="2020-01-13T14:57:00Z">
        <w:r w:rsidR="007B6C0B">
          <w:t>1</w:t>
        </w:r>
      </w:ins>
      <w:r w:rsidR="005A135C">
        <w:t>2</w:t>
      </w:r>
      <w:ins w:id="8543" w:author="Okot" w:date="2020-01-12T14:17:00Z">
        <w:r w:rsidR="00EC282D">
          <w:t>]</w:t>
        </w:r>
      </w:ins>
    </w:p>
    <w:p w14:paraId="5FA0A509" w14:textId="77777777" w:rsidR="00F47D79" w:rsidRPr="001C71AE" w:rsidRDefault="00F47D79">
      <w:pPr>
        <w:pPrChange w:id="8544" w:author="Okot" w:date="2020-01-12T13:23:00Z">
          <w:pPr>
            <w:pStyle w:val="Nagwek2"/>
          </w:pPr>
        </w:pPrChange>
      </w:pPr>
    </w:p>
    <w:p w14:paraId="046F67B0" w14:textId="34F14410" w:rsidR="00182A62" w:rsidRDefault="00CF34BD" w:rsidP="00182A62">
      <w:pPr>
        <w:rPr>
          <w:ins w:id="8545" w:author="Okot" w:date="2020-01-12T14:11:00Z"/>
        </w:rPr>
      </w:pPr>
      <w:ins w:id="8546" w:author="Okot" w:date="2020-01-12T13:18:00Z">
        <w:r>
          <w:t xml:space="preserve">Biblioteka Highcharts </w:t>
        </w:r>
      </w:ins>
      <w:ins w:id="8547" w:author="Okot" w:date="2020-01-12T14:07:00Z">
        <w:r w:rsidR="00A00BA9">
          <w:t>powstała w 2009 roku. J</w:t>
        </w:r>
      </w:ins>
      <w:ins w:id="8548" w:author="Okot" w:date="2020-01-12T13:18:00Z">
        <w:r>
          <w:t>est kompleksowym rozwiązaniem do generowania dynamicznych i estetycznych wykresów, opartym na JavaScrip</w:t>
        </w:r>
      </w:ins>
      <w:ins w:id="8549" w:author="Okot" w:date="2020-01-12T13:23:00Z">
        <w:r w:rsidR="00F47D79">
          <w:t>t</w:t>
        </w:r>
      </w:ins>
      <w:ins w:id="8550" w:author="Okot" w:date="2020-01-12T13:18:00Z">
        <w:r>
          <w:t>cie. O</w:t>
        </w:r>
      </w:ins>
      <w:ins w:id="8551" w:author="Okot" w:date="2020-01-12T13:19:00Z">
        <w:r>
          <w:t xml:space="preserve">gromną </w:t>
        </w:r>
        <w:r>
          <w:lastRenderedPageBreak/>
          <w:t>zaletą Highcharts jest przyjazny dla programisty mechanizm przekazywania danych, na podstawie których wykresy są generowane, co wspomaga prędką implementację.</w:t>
        </w:r>
      </w:ins>
      <w:ins w:id="8552" w:author="Okot" w:date="2020-01-12T14:07:00Z">
        <w:r w:rsidR="00A00BA9">
          <w:t xml:space="preserve"> </w:t>
        </w:r>
      </w:ins>
      <w:ins w:id="8553" w:author="Okot" w:date="2020-01-12T14:08:00Z">
        <w:r w:rsidR="00A00BA9">
          <w:t>Highcharts wspiera wiele metod przekazywania danych</w:t>
        </w:r>
      </w:ins>
      <w:ins w:id="8554" w:author="Okot" w:date="2020-01-12T14:09:00Z">
        <w:r w:rsidR="00A00BA9">
          <w:t>: CVS, Jsona, dane na wprowadzone na sztywno oraz zaczytywane na bie</w:t>
        </w:r>
      </w:ins>
      <w:ins w:id="8555" w:author="Okot" w:date="2020-01-12T14:10:00Z">
        <w:r w:rsidR="00A00BA9">
          <w:t xml:space="preserve">żąco. Dzięki temu na etapie wyboru platformy nie trzeba jeszcze być </w:t>
        </w:r>
        <w:r w:rsidR="00A00BA9" w:rsidRPr="00EC282D">
          <w:t>zdecydowanym na konkretną opcję, co sprzyja uniezależnieniu architektury od konkretnych rozwi</w:t>
        </w:r>
      </w:ins>
      <w:ins w:id="8556" w:author="Okot" w:date="2020-01-12T14:11:00Z">
        <w:r w:rsidR="00A00BA9" w:rsidRPr="00EC282D">
          <w:t>ązań.</w:t>
        </w:r>
      </w:ins>
      <w:ins w:id="8557" w:author="Okot" w:date="2020-01-12T14:18:00Z">
        <w:r w:rsidR="00492DF1">
          <w:t xml:space="preserve"> </w:t>
        </w:r>
      </w:ins>
    </w:p>
    <w:p w14:paraId="08B9854D" w14:textId="20CDC63B" w:rsidR="00EC282D" w:rsidRDefault="00EC282D" w:rsidP="00182A62">
      <w:pPr>
        <w:rPr>
          <w:ins w:id="8558" w:author="Okot" w:date="2020-01-15T15:12:00Z"/>
        </w:rPr>
      </w:pPr>
      <w:ins w:id="8559" w:author="Okot" w:date="2020-01-12T14:11:00Z">
        <w:r>
          <w:t>Twórcy wspieraj</w:t>
        </w:r>
      </w:ins>
      <w:ins w:id="8560" w:author="Okot" w:date="2020-01-12T14:12:00Z">
        <w:r>
          <w:t>ą zarówno prywatnych użytkowników, studentów oraz organizacje non-profit oferując im bezpłatną licencję do użytku prywatnego, celów edukacyjnych i niekomercyjnych oraz wielkie korporacje sprzedając licencj</w:t>
        </w:r>
      </w:ins>
      <w:ins w:id="8561" w:author="Okot" w:date="2020-01-12T14:13:00Z">
        <w:r>
          <w:t>ę komercyjną. Dzięki takiemu ułatwieniu autorka, która póki co zamierza używać aplikacji prywatnie, zaprezentować ją na uczelni oraz ewentualnie udostępnić za darmo kilkorgu znajomym, mog</w:t>
        </w:r>
      </w:ins>
      <w:ins w:id="8562" w:author="Okot" w:date="2020-01-12T14:14:00Z">
        <w:r>
          <w:t>ła skorzystać z biblioteki nieodpłatnie.</w:t>
        </w:r>
      </w:ins>
      <w:ins w:id="8563" w:author="Okot" w:date="2020-01-15T15:13:00Z">
        <w:r w:rsidR="003B1F88">
          <w:t xml:space="preserve"> Zdobycie licencji nie jest skomplikowana – po wypełnieniu </w:t>
        </w:r>
      </w:ins>
      <w:ins w:id="8564" w:author="Okot" w:date="2020-01-15T15:14:00Z">
        <w:r w:rsidR="003B1F88">
          <w:t xml:space="preserve">krótkiego </w:t>
        </w:r>
      </w:ins>
      <w:ins w:id="8565" w:author="Okot" w:date="2020-01-15T15:13:00Z">
        <w:r w:rsidR="003B1F88">
          <w:t>formularza na stronie Highcharts</w:t>
        </w:r>
      </w:ins>
      <w:ins w:id="8566" w:author="Okot" w:date="2020-01-15T15:14:00Z">
        <w:r w:rsidR="003B1F88">
          <w:t>, potwierdzenie otrzymania licencji wysyłane jest na maila.</w:t>
        </w:r>
      </w:ins>
    </w:p>
    <w:p w14:paraId="5D63B3FC" w14:textId="77777777" w:rsidR="003B1F88" w:rsidRDefault="003B1F88" w:rsidP="00182A62">
      <w:pPr>
        <w:rPr>
          <w:ins w:id="8567" w:author="Okot" w:date="2020-01-15T15:12:00Z"/>
        </w:rPr>
      </w:pPr>
    </w:p>
    <w:p w14:paraId="54FC9FD0" w14:textId="3E16E41B" w:rsidR="003B1F88" w:rsidRDefault="003B1F88">
      <w:pPr>
        <w:ind w:firstLine="0"/>
        <w:rPr>
          <w:ins w:id="8568" w:author="Okot" w:date="2020-01-15T15:12:00Z"/>
        </w:rPr>
        <w:pPrChange w:id="8569" w:author="Okot" w:date="2020-01-15T15:12:00Z">
          <w:pPr/>
        </w:pPrChange>
      </w:pPr>
      <w:ins w:id="8570" w:author="Okot" w:date="2020-01-15T15:12:00Z">
        <w:r>
          <w:rPr>
            <w:noProof/>
            <w:lang w:eastAsia="pl-PL"/>
          </w:rPr>
          <w:drawing>
            <wp:inline distT="0" distB="0" distL="0" distR="0" wp14:anchorId="1A470704" wp14:editId="3882F217">
              <wp:extent cx="5277600" cy="2671200"/>
              <wp:effectExtent l="190500" t="190500" r="189865" b="18669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icencja H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7600" cy="2671200"/>
                      </a:xfrm>
                      <a:prstGeom prst="rect">
                        <a:avLst/>
                      </a:prstGeom>
                      <a:ln>
                        <a:noFill/>
                      </a:ln>
                      <a:effectLst>
                        <a:outerShdw blurRad="190500" algn="tl" rotWithShape="0">
                          <a:srgbClr val="000000">
                            <a:alpha val="70000"/>
                          </a:srgbClr>
                        </a:outerShdw>
                      </a:effectLst>
                    </pic:spPr>
                  </pic:pic>
                </a:graphicData>
              </a:graphic>
            </wp:inline>
          </w:drawing>
        </w:r>
      </w:ins>
    </w:p>
    <w:p w14:paraId="63327410" w14:textId="77777777" w:rsidR="00EF6FB9" w:rsidRDefault="00EF6FB9">
      <w:pPr>
        <w:jc w:val="center"/>
        <w:rPr>
          <w:ins w:id="8571" w:author="Okot" w:date="2020-01-17T12:14:00Z"/>
        </w:rPr>
        <w:pPrChange w:id="8572" w:author="Okot" w:date="2020-01-15T15:13:00Z">
          <w:pPr/>
        </w:pPrChange>
      </w:pPr>
    </w:p>
    <w:p w14:paraId="7A8BE386" w14:textId="001CBFEF" w:rsidR="003B1F88" w:rsidRDefault="003B1F88">
      <w:pPr>
        <w:jc w:val="center"/>
        <w:rPr>
          <w:ins w:id="8573" w:author="Okot" w:date="2020-01-15T15:15:00Z"/>
        </w:rPr>
        <w:pPrChange w:id="8574" w:author="Okot" w:date="2020-01-15T15:13:00Z">
          <w:pPr/>
        </w:pPrChange>
      </w:pPr>
      <w:ins w:id="8575" w:author="Okot" w:date="2020-01-15T15:13:00Z">
        <w:r>
          <w:t>Rys. 5.</w:t>
        </w:r>
      </w:ins>
      <w:ins w:id="8576" w:author="Okot" w:date="2020-01-17T12:09:00Z">
        <w:r w:rsidR="00393E0B">
          <w:t>5</w:t>
        </w:r>
      </w:ins>
      <w:ins w:id="8577" w:author="Okot" w:date="2020-01-15T15:13:00Z">
        <w:r>
          <w:t>. </w:t>
        </w:r>
      </w:ins>
      <w:ins w:id="8578" w:author="Okot" w:date="2020-01-15T15:15:00Z">
        <w:r w:rsidR="007A16B5">
          <w:t>E-mail potwierdzający otrzymanie niekomercyjnej licencji na Highcharts</w:t>
        </w:r>
      </w:ins>
      <w:ins w:id="8579" w:author="Okot" w:date="2020-01-15T15:16:00Z">
        <w:r w:rsidR="007A16B5">
          <w:t> [źródło własne].</w:t>
        </w:r>
      </w:ins>
    </w:p>
    <w:p w14:paraId="5E7D82C3" w14:textId="77777777" w:rsidR="007A16B5" w:rsidRDefault="007A16B5">
      <w:pPr>
        <w:jc w:val="center"/>
        <w:rPr>
          <w:ins w:id="8580" w:author="Okot" w:date="2020-01-12T14:15:00Z"/>
        </w:rPr>
        <w:pPrChange w:id="8581" w:author="Okot" w:date="2020-01-15T15:13:00Z">
          <w:pPr/>
        </w:pPrChange>
      </w:pPr>
    </w:p>
    <w:p w14:paraId="78348B61" w14:textId="456F2486" w:rsidR="00EC282D" w:rsidRDefault="00EC282D" w:rsidP="00182A62">
      <w:pPr>
        <w:rPr>
          <w:ins w:id="8582" w:author="Okot" w:date="2020-01-12T14:08:00Z"/>
        </w:rPr>
      </w:pPr>
      <w:ins w:id="8583" w:author="Okot" w:date="2020-01-12T14:15:00Z">
        <w:r>
          <w:t>Biblioteka jest</w:t>
        </w:r>
      </w:ins>
      <w:ins w:id="8584" w:author="Okot" w:date="2020-01-12T14:16:00Z">
        <w:r>
          <w:t xml:space="preserve"> kolejną technologią open source wykorzystywaną przy tym projekcie. Niezależnie od typu licencji, programista może ściągnąć kod źródło i dowolnie go modyfikow</w:t>
        </w:r>
      </w:ins>
      <w:ins w:id="8585" w:author="Okot" w:date="2020-01-12T14:17:00Z">
        <w:r>
          <w:t>ać.</w:t>
        </w:r>
      </w:ins>
      <w:ins w:id="8586" w:author="Okot" w:date="2020-01-12T14:21:00Z">
        <w:r w:rsidR="00492DF1">
          <w:t xml:space="preserve"> Wokół Highcharts zgromadzona jest ogromna, pomocna społeczność na GitHubie oraz StackOverflow.</w:t>
        </w:r>
      </w:ins>
    </w:p>
    <w:p w14:paraId="18FA0C71" w14:textId="225844C1" w:rsidR="00A00BA9" w:rsidRDefault="00A00BA9" w:rsidP="00182A62">
      <w:pPr>
        <w:rPr>
          <w:ins w:id="8587" w:author="Okot" w:date="2020-01-12T13:23:00Z"/>
        </w:rPr>
      </w:pPr>
      <w:ins w:id="8588" w:author="Okot" w:date="2020-01-12T14:08:00Z">
        <w:r>
          <w:lastRenderedPageBreak/>
          <w:t>Wykresy generowane przez Highcharts są</w:t>
        </w:r>
        <w:r w:rsidR="00492DF1">
          <w:t xml:space="preserve"> same w sobie wysoce estetyczne, ale bardziej wymagaj</w:t>
        </w:r>
      </w:ins>
      <w:ins w:id="8589" w:author="Okot" w:date="2020-01-12T14:18:00Z">
        <w:r w:rsidR="00492DF1">
          <w:t xml:space="preserve">ący użytkownik może </w:t>
        </w:r>
      </w:ins>
      <w:ins w:id="8590" w:author="Okot" w:date="2020-01-12T14:19:00Z">
        <w:r w:rsidR="00492DF1">
          <w:t>je dowolnie modyfikować pod swoje potrzeby zarówno za pomocą arkuszy stylów CSS, JavaScriptu jak i innych form kreowania animacji.</w:t>
        </w:r>
      </w:ins>
      <w:ins w:id="8591" w:author="Okot" w:date="2020-01-12T14:20:00Z">
        <w:r w:rsidR="00492DF1">
          <w:t xml:space="preserve"> </w:t>
        </w:r>
      </w:ins>
      <w:ins w:id="8592" w:author="Okot" w:date="2020-01-12T14:22:00Z">
        <w:r w:rsidR="00492DF1">
          <w:t>W niniejszej aplikacji potrzebne są nieskomplikowane wykresy z niewieloma funkcjami, więc nie uda się przedstawić pełni możliwości rozwi</w:t>
        </w:r>
      </w:ins>
      <w:ins w:id="8593" w:author="Okot" w:date="2020-01-12T14:23:00Z">
        <w:r w:rsidR="00492DF1">
          <w:t>ązania i prawdopodobnie istnieją mniej rozbudowane</w:t>
        </w:r>
      </w:ins>
      <w:ins w:id="8594" w:author="Okot" w:date="2020-01-12T14:24:00Z">
        <w:r w:rsidR="00492DF1">
          <w:t xml:space="preserve"> systemy</w:t>
        </w:r>
      </w:ins>
      <w:ins w:id="8595" w:author="Okot" w:date="2020-01-12T14:23:00Z">
        <w:r w:rsidR="00492DF1">
          <w:t>, które w zupełności wystarczy</w:t>
        </w:r>
      </w:ins>
      <w:ins w:id="8596" w:author="Okot" w:date="2020-01-12T14:24:00Z">
        <w:r w:rsidR="00492DF1">
          <w:t>łyby do wygenerowania potrzebnej zawartości. Niemniej autorce, która w przeszłości pracowała już z tą tec</w:t>
        </w:r>
      </w:ins>
      <w:ins w:id="8597" w:author="Okot" w:date="2020-01-12T14:25:00Z">
        <w:r w:rsidR="00492DF1">
          <w:t>hnologią, bardzo zależy, żeby wykorzystać Highcharts, zwłaszcza, że jeśli zaistnieje w przysz</w:t>
        </w:r>
      </w:ins>
      <w:ins w:id="8598" w:author="Okot" w:date="2020-01-12T14:26:00Z">
        <w:r w:rsidR="00492DF1">
          <w:t>łości potrzeba rozszerzenia wykresów lub wprowadzenia nowych, ta biblioteka umożliwi bezproblemowy upgrade.</w:t>
        </w:r>
      </w:ins>
    </w:p>
    <w:p w14:paraId="18D97575" w14:textId="77777777" w:rsidR="00F47D79" w:rsidRDefault="00F47D79" w:rsidP="00182A62"/>
    <w:p w14:paraId="40E98575" w14:textId="2620BDD6" w:rsidR="00182A62" w:rsidRDefault="00122EDB" w:rsidP="00182A62">
      <w:pPr>
        <w:pStyle w:val="Nagwek2"/>
        <w:rPr>
          <w:ins w:id="8599" w:author="Okot" w:date="2020-01-08T12:41:00Z"/>
        </w:rPr>
      </w:pPr>
      <w:ins w:id="8600" w:author="Okot" w:date="2019-11-19T20:52:00Z">
        <w:r>
          <w:t>5</w:t>
        </w:r>
      </w:ins>
      <w:del w:id="8601" w:author="Okot" w:date="2019-11-19T20:52:00Z">
        <w:r w:rsidR="000F6E38" w:rsidDel="00122EDB">
          <w:delText>4</w:delText>
        </w:r>
      </w:del>
      <w:r w:rsidR="000F6E38">
        <w:t>.</w:t>
      </w:r>
      <w:ins w:id="8602" w:author="Okot" w:date="2019-11-19T20:52:00Z">
        <w:r>
          <w:t>2</w:t>
        </w:r>
      </w:ins>
      <w:del w:id="8603" w:author="Okot" w:date="2019-11-19T20:52:00Z">
        <w:r w:rsidR="000F6E38" w:rsidDel="00122EDB">
          <w:delText>3</w:delText>
        </w:r>
      </w:del>
      <w:r w:rsidR="00182A62">
        <w:t>.5. System kontroli wersji</w:t>
      </w:r>
    </w:p>
    <w:p w14:paraId="52AC9335" w14:textId="77777777" w:rsidR="00DB48FA" w:rsidRDefault="00DB48FA">
      <w:pPr>
        <w:rPr>
          <w:ins w:id="8604" w:author="Okot" w:date="2020-01-12T13:34:00Z"/>
        </w:rPr>
        <w:pPrChange w:id="8605" w:author="Okot" w:date="2020-01-08T12:41:00Z">
          <w:pPr>
            <w:pStyle w:val="Nagwek2"/>
          </w:pPr>
        </w:pPrChange>
      </w:pPr>
    </w:p>
    <w:p w14:paraId="25064AE1" w14:textId="76B65959" w:rsidR="00541EFA" w:rsidRDefault="00DB48FA">
      <w:pPr>
        <w:rPr>
          <w:ins w:id="8606" w:author="Okot" w:date="2020-01-13T16:24:00Z"/>
        </w:rPr>
        <w:pPrChange w:id="8607" w:author="Okot" w:date="2020-01-08T12:41:00Z">
          <w:pPr>
            <w:pStyle w:val="Nagwek2"/>
          </w:pPr>
        </w:pPrChange>
      </w:pPr>
      <w:ins w:id="8608" w:author="Okot" w:date="2020-01-12T13:34:00Z">
        <w:r>
          <w:t>Wydawałoby się, że kiedy nad aplikacją pracuje jednostka, system kontroli wersji nie jest aż tak niezbędny. Jednak pomyłki zdarzać się mogą zawsze, o czym przekonała się autorka jeszcze na etapie pisania analizy, kiedy to odkry</w:t>
        </w:r>
      </w:ins>
      <w:ins w:id="8609" w:author="Okot" w:date="2020-01-12T13:35:00Z">
        <w:r>
          <w:t>ła znaczną pomyłkę w tekście</w:t>
        </w:r>
      </w:ins>
      <w:ins w:id="8610" w:author="Okot" w:date="2020-01-12T13:36:00Z">
        <w:r>
          <w:t xml:space="preserve"> odnośnie źródeł danych</w:t>
        </w:r>
      </w:ins>
      <w:ins w:id="8611" w:author="Okot" w:date="2020-01-12T13:35:00Z">
        <w:r>
          <w:t xml:space="preserve">, w trakcie </w:t>
        </w:r>
        <w:r w:rsidRPr="00DB48FA">
          <w:rPr>
            <w:highlight w:val="yellow"/>
            <w:rPrChange w:id="8612" w:author="Okot" w:date="2020-01-12T13:35:00Z">
              <w:rPr/>
            </w:rPrChange>
          </w:rPr>
          <w:t>proof readingu</w:t>
        </w:r>
        <w:r>
          <w:t>. Dzięki temu, że już od samego początku, praca była wersjonowana na GitHubie,</w:t>
        </w:r>
      </w:ins>
      <w:ins w:id="8613" w:author="Okot" w:date="2020-01-13T16:26:00Z">
        <w:r w:rsidR="00EB3F99">
          <w:t xml:space="preserve"> a kolejne zmiany czytelnie opisane,</w:t>
        </w:r>
      </w:ins>
      <w:ins w:id="8614" w:author="Okot" w:date="2020-01-12T13:35:00Z">
        <w:r>
          <w:t xml:space="preserve"> udało się znaleźć oryginalny fragment i naprawi</w:t>
        </w:r>
      </w:ins>
      <w:ins w:id="8615" w:author="Okot" w:date="2020-01-12T13:36:00Z">
        <w:r>
          <w:t>ć błąd.</w:t>
        </w:r>
      </w:ins>
    </w:p>
    <w:p w14:paraId="5FA045D5" w14:textId="77777777" w:rsidR="00EB3F99" w:rsidRDefault="00EB3F99">
      <w:pPr>
        <w:ind w:firstLine="0"/>
        <w:rPr>
          <w:ins w:id="8616" w:author="Okot" w:date="2020-01-13T16:24:00Z"/>
        </w:rPr>
        <w:pPrChange w:id="8617" w:author="Okot" w:date="2020-01-13T16:24:00Z">
          <w:pPr>
            <w:pStyle w:val="Nagwek2"/>
          </w:pPr>
        </w:pPrChange>
      </w:pPr>
    </w:p>
    <w:p w14:paraId="22A3D339" w14:textId="120F2DEE" w:rsidR="00EB3F99" w:rsidRDefault="00EB3F99">
      <w:pPr>
        <w:ind w:firstLine="0"/>
        <w:jc w:val="center"/>
        <w:rPr>
          <w:ins w:id="8618" w:author="Okot" w:date="2020-01-12T13:16:00Z"/>
        </w:rPr>
        <w:pPrChange w:id="8619" w:author="Okot" w:date="2020-01-13T16:25:00Z">
          <w:pPr>
            <w:pStyle w:val="Nagwek2"/>
          </w:pPr>
        </w:pPrChange>
      </w:pPr>
      <w:ins w:id="8620" w:author="Okot" w:date="2020-01-13T16:26:00Z">
        <w:r>
          <w:rPr>
            <w:noProof/>
            <w:lang w:eastAsia="pl-PL"/>
          </w:rPr>
          <w:drawing>
            <wp:inline distT="0" distB="0" distL="0" distR="0" wp14:anchorId="0AEA9515" wp14:editId="7D8F7095">
              <wp:extent cx="5482800" cy="3135600"/>
              <wp:effectExtent l="190500" t="190500" r="194310" b="198755"/>
              <wp:docPr id="84"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itHub.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82800" cy="3135600"/>
                      </a:xfrm>
                      <a:prstGeom prst="rect">
                        <a:avLst/>
                      </a:prstGeom>
                      <a:ln>
                        <a:noFill/>
                      </a:ln>
                      <a:effectLst>
                        <a:outerShdw blurRad="190500" algn="tl" rotWithShape="0">
                          <a:srgbClr val="000000">
                            <a:alpha val="70000"/>
                          </a:srgbClr>
                        </a:outerShdw>
                      </a:effectLst>
                    </pic:spPr>
                  </pic:pic>
                </a:graphicData>
              </a:graphic>
            </wp:inline>
          </w:drawing>
        </w:r>
      </w:ins>
    </w:p>
    <w:p w14:paraId="5EF090CA" w14:textId="7D4D4484" w:rsidR="00EB3F99" w:rsidRDefault="00EB3F99" w:rsidP="00EB3F99">
      <w:pPr>
        <w:ind w:firstLine="0"/>
        <w:jc w:val="center"/>
        <w:rPr>
          <w:ins w:id="8621" w:author="Okot" w:date="2020-01-13T16:25:00Z"/>
        </w:rPr>
      </w:pPr>
      <w:ins w:id="8622" w:author="Okot" w:date="2020-01-13T16:25:00Z">
        <w:r>
          <w:t>Rys. 5.</w:t>
        </w:r>
      </w:ins>
      <w:ins w:id="8623" w:author="Okot" w:date="2020-01-13T16:26:00Z">
        <w:r w:rsidR="00393E0B">
          <w:t>6</w:t>
        </w:r>
      </w:ins>
      <w:ins w:id="8624" w:author="Okot" w:date="2020-01-13T16:25:00Z">
        <w:r>
          <w:t xml:space="preserve">. </w:t>
        </w:r>
      </w:ins>
      <w:ins w:id="8625" w:author="Okot" w:date="2020-01-13T16:26:00Z">
        <w:r>
          <w:t xml:space="preserve">Widok </w:t>
        </w:r>
      </w:ins>
      <w:ins w:id="8626" w:author="Okot" w:date="2020-01-13T16:27:00Z">
        <w:r>
          <w:t>repozytorium. Historia commit</w:t>
        </w:r>
      </w:ins>
      <w:ins w:id="8627" w:author="Okot" w:date="2020-01-13T16:28:00Z">
        <w:r>
          <w:t>ów</w:t>
        </w:r>
      </w:ins>
      <w:ins w:id="8628" w:author="Okot" w:date="2020-01-13T17:03:00Z">
        <w:r w:rsidR="007B6C0B">
          <w:t> [7</w:t>
        </w:r>
        <w:r w:rsidR="00D14859">
          <w:t>]</w:t>
        </w:r>
      </w:ins>
      <w:ins w:id="8629" w:author="Okot" w:date="2020-01-13T16:28:00Z">
        <w:r>
          <w:t>.</w:t>
        </w:r>
      </w:ins>
    </w:p>
    <w:p w14:paraId="7AF2D105" w14:textId="22FFDFEB" w:rsidR="00F47D79" w:rsidRDefault="007B18AB">
      <w:pPr>
        <w:rPr>
          <w:ins w:id="8630" w:author="Okot" w:date="2020-01-12T13:25:00Z"/>
        </w:rPr>
        <w:pPrChange w:id="8631" w:author="Okot" w:date="2020-01-08T12:41:00Z">
          <w:pPr>
            <w:pStyle w:val="Nagwek2"/>
          </w:pPr>
        </w:pPrChange>
      </w:pPr>
      <w:ins w:id="8632" w:author="Okot" w:date="2020-01-12T13:20:00Z">
        <w:r>
          <w:lastRenderedPageBreak/>
          <w:t xml:space="preserve">Do zarządzania wersjami został wybrany </w:t>
        </w:r>
        <w:r w:rsidR="00F47D79">
          <w:t>Git -</w:t>
        </w:r>
        <w:r>
          <w:t xml:space="preserve"> uznany, szybki,</w:t>
        </w:r>
        <w:r w:rsidR="00F47D79">
          <w:t xml:space="preserve"> rozbudowany i open source</w:t>
        </w:r>
      </w:ins>
      <w:ins w:id="8633" w:author="Okot" w:date="2020-01-12T13:24:00Z">
        <w:r w:rsidR="00F47D79">
          <w:t>’owy</w:t>
        </w:r>
      </w:ins>
      <w:ins w:id="8634" w:author="Okot" w:date="2020-01-12T13:20:00Z">
        <w:r>
          <w:t xml:space="preserve"> system</w:t>
        </w:r>
      </w:ins>
      <w:ins w:id="8635" w:author="Okot" w:date="2020-01-13T16:30:00Z">
        <w:r w:rsidR="00EB3F99">
          <w:t xml:space="preserve"> stworzony przez Linusa Torvalda, twórcę Linux</w:t>
        </w:r>
      </w:ins>
      <w:ins w:id="8636" w:author="Okot" w:date="2020-01-13T16:32:00Z">
        <w:r w:rsidR="00EB3F99">
          <w:t>a,</w:t>
        </w:r>
      </w:ins>
      <w:ins w:id="8637" w:author="Okot" w:date="2020-01-13T16:30:00Z">
        <w:r w:rsidR="00EB3F99">
          <w:t xml:space="preserve"> wspo</w:t>
        </w:r>
      </w:ins>
      <w:ins w:id="8638" w:author="Okot" w:date="2020-01-13T16:32:00Z">
        <w:r w:rsidR="00EB3F99">
          <w:t xml:space="preserve">magany interfejsem </w:t>
        </w:r>
      </w:ins>
      <w:ins w:id="8639" w:author="Okot" w:date="2020-01-13T16:33:00Z">
        <w:r w:rsidR="00EB3F99">
          <w:t>WWW – platformą GitHub.</w:t>
        </w:r>
      </w:ins>
    </w:p>
    <w:p w14:paraId="58D8F9BA" w14:textId="156B9EDC" w:rsidR="00F47D79" w:rsidRDefault="00F47D79">
      <w:pPr>
        <w:rPr>
          <w:ins w:id="8640" w:author="Okot" w:date="2020-01-13T16:41:00Z"/>
        </w:rPr>
        <w:pPrChange w:id="8641" w:author="Okot" w:date="2020-01-08T12:41:00Z">
          <w:pPr>
            <w:pStyle w:val="Nagwek2"/>
          </w:pPr>
        </w:pPrChange>
      </w:pPr>
      <w:ins w:id="8642" w:author="Okot" w:date="2020-01-12T13:25:00Z">
        <w:r>
          <w:t>GitHub,</w:t>
        </w:r>
      </w:ins>
      <w:ins w:id="8643" w:author="Okot" w:date="2020-01-13T16:35:00Z">
        <w:r w:rsidR="003304FA">
          <w:t xml:space="preserve"> stworzony za pomocą frameworka Ruby on Rails, jest</w:t>
        </w:r>
      </w:ins>
      <w:ins w:id="8644" w:author="Okot" w:date="2020-01-12T13:25:00Z">
        <w:r w:rsidRPr="00F47D79">
          <w:t xml:space="preserve"> </w:t>
        </w:r>
        <w:r w:rsidR="003304FA">
          <w:t>jednym</w:t>
        </w:r>
        <w:r>
          <w:t xml:space="preserve"> z najpopularniejszych interfejsów do </w:t>
        </w:r>
        <w:r w:rsidR="003304FA">
          <w:t>operowania z repozytoriami Gita.</w:t>
        </w:r>
        <w:r>
          <w:t xml:space="preserve"> </w:t>
        </w:r>
      </w:ins>
      <w:ins w:id="8645" w:author="Okot" w:date="2020-01-13T16:36:00Z">
        <w:r w:rsidR="003304FA">
          <w:t xml:space="preserve">W </w:t>
        </w:r>
      </w:ins>
      <w:ins w:id="8646" w:author="Okot" w:date="2020-01-12T13:30:00Z">
        <w:r w:rsidR="00DB48FA">
          <w:t xml:space="preserve">profesjonalnym projekcie </w:t>
        </w:r>
      </w:ins>
      <w:ins w:id="8647" w:author="Okot" w:date="2020-01-12T13:25:00Z">
        <w:r>
          <w:t>umożliwia sprawną pracę nad</w:t>
        </w:r>
      </w:ins>
      <w:ins w:id="8648" w:author="Okot" w:date="2020-01-12T13:30:00Z">
        <w:r w:rsidR="00DB48FA">
          <w:t xml:space="preserve"> aplikacją</w:t>
        </w:r>
      </w:ins>
      <w:ins w:id="8649" w:author="Okot" w:date="2020-01-12T13:25:00Z">
        <w:r>
          <w:t xml:space="preserve"> w zespole.</w:t>
        </w:r>
      </w:ins>
      <w:ins w:id="8650" w:author="Okot" w:date="2020-01-12T13:30:00Z">
        <w:r w:rsidR="00DB48FA">
          <w:t xml:space="preserve"> Tutaj nie mamy do czynienia z grup</w:t>
        </w:r>
      </w:ins>
      <w:ins w:id="8651" w:author="Okot" w:date="2020-01-12T13:31:00Z">
        <w:r w:rsidR="00DB48FA">
          <w:t>ą współpracujących osób, niemniej zdecydowano się korzystać w GitHuba ze względu na jego ogólnoświatową popularność, w</w:t>
        </w:r>
      </w:ins>
      <w:ins w:id="8652" w:author="Okot" w:date="2020-01-12T13:25:00Z">
        <w:r w:rsidR="00EB3F99">
          <w:t>ygodny interfejs</w:t>
        </w:r>
      </w:ins>
      <w:ins w:id="8653" w:author="Okot" w:date="2020-01-12T13:32:00Z">
        <w:r w:rsidR="00DB48FA">
          <w:t>, który pozwala</w:t>
        </w:r>
      </w:ins>
      <w:ins w:id="8654" w:author="Okot" w:date="2020-01-12T13:25:00Z">
        <w:r w:rsidR="00DB48FA">
          <w:t xml:space="preserve"> sprawnie</w:t>
        </w:r>
        <w:r>
          <w:t xml:space="preserve"> rozwi</w:t>
        </w:r>
      </w:ins>
      <w:ins w:id="8655" w:author="Okot" w:date="2020-01-12T13:26:00Z">
        <w:r>
          <w:t>ą</w:t>
        </w:r>
        <w:r w:rsidR="00DB48FA">
          <w:t>zywa</w:t>
        </w:r>
      </w:ins>
      <w:ins w:id="8656" w:author="Okot" w:date="2020-01-12T13:32:00Z">
        <w:r w:rsidR="00DB48FA">
          <w:t>ć</w:t>
        </w:r>
      </w:ins>
      <w:ins w:id="8657" w:author="Okot" w:date="2020-01-12T13:26:00Z">
        <w:r w:rsidR="00DB48FA">
          <w:t xml:space="preserve"> ewentualne</w:t>
        </w:r>
        <w:r>
          <w:t xml:space="preserve"> konflikt</w:t>
        </w:r>
        <w:r w:rsidR="00DB48FA">
          <w:t>y</w:t>
        </w:r>
        <w:r>
          <w:t xml:space="preserve"> plików powstałych przy niezależnej pracy nad różnymi modułami</w:t>
        </w:r>
        <w:r w:rsidR="00DB48FA">
          <w:t xml:space="preserve"> oraz</w:t>
        </w:r>
        <w:r>
          <w:t xml:space="preserve"> pełne wersjonowanie umoż</w:t>
        </w:r>
        <w:r w:rsidR="00DB48FA">
          <w:t>liwiaj</w:t>
        </w:r>
      </w:ins>
      <w:ins w:id="8658" w:author="Okot" w:date="2020-01-12T13:33:00Z">
        <w:r w:rsidR="00DB48FA">
          <w:t xml:space="preserve">ące </w:t>
        </w:r>
      </w:ins>
      <w:ins w:id="8659" w:author="Okot" w:date="2020-01-12T13:26:00Z">
        <w:r>
          <w:t>szybki dost</w:t>
        </w:r>
      </w:ins>
      <w:ins w:id="8660" w:author="Okot" w:date="2020-01-12T13:27:00Z">
        <w:r>
          <w:t>ęp do poprzednich wersji aplikacji, gdyby nastąpiła taka potrzeba.</w:t>
        </w:r>
      </w:ins>
    </w:p>
    <w:p w14:paraId="48DB8866" w14:textId="65913B3D" w:rsidR="00641E87" w:rsidRDefault="00641E87">
      <w:pPr>
        <w:rPr>
          <w:ins w:id="8661" w:author="Okot" w:date="2020-01-13T16:34:00Z"/>
        </w:rPr>
        <w:pPrChange w:id="8662" w:author="Okot" w:date="2020-01-08T12:41:00Z">
          <w:pPr>
            <w:pStyle w:val="Nagwek2"/>
          </w:pPr>
        </w:pPrChange>
      </w:pPr>
      <w:ins w:id="8663" w:author="Okot" w:date="2020-01-13T16:41:00Z">
        <w:r>
          <w:t>Przy czym platforma jest przeznaczona zar</w:t>
        </w:r>
      </w:ins>
      <w:ins w:id="8664" w:author="Okot" w:date="2020-01-13T16:42:00Z">
        <w:r>
          <w:t>ówno dla wielkich korporacji jak i pojedynczych programistów, którzy mogą założyć darmowe konto, które pozwala na utrzymywanie nieograniczonej liczby repozytoriów</w:t>
        </w:r>
      </w:ins>
      <w:ins w:id="8665" w:author="Okot" w:date="2020-01-13T16:43:00Z">
        <w:r>
          <w:t> (w tym trzy prywatne). Wolny dostęp był kolejnym argumentem za korzystaniem z tej platformy</w:t>
        </w:r>
      </w:ins>
      <w:ins w:id="8666" w:author="Okot" w:date="2020-01-13T17:03:00Z">
        <w:r w:rsidR="00CC1693">
          <w:t> [</w:t>
        </w:r>
      </w:ins>
      <w:ins w:id="8667" w:author="Okot" w:date="2020-01-21T15:25:00Z">
        <w:r w:rsidR="007B6C0B">
          <w:t>7</w:t>
        </w:r>
      </w:ins>
      <w:ins w:id="8668" w:author="Okot" w:date="2020-01-13T17:03:00Z">
        <w:r w:rsidR="00D14859">
          <w:t>]</w:t>
        </w:r>
      </w:ins>
      <w:ins w:id="8669" w:author="Okot" w:date="2020-01-13T16:43:00Z">
        <w:r>
          <w:t>.</w:t>
        </w:r>
      </w:ins>
    </w:p>
    <w:p w14:paraId="0612162C" w14:textId="5E8AA612" w:rsidR="007B18AB" w:rsidRDefault="007B18AB">
      <w:pPr>
        <w:rPr>
          <w:ins w:id="8670" w:author="Okot" w:date="2020-01-08T12:41:00Z"/>
        </w:rPr>
        <w:pPrChange w:id="8671" w:author="Okot" w:date="2020-01-08T12:41:00Z">
          <w:pPr>
            <w:pStyle w:val="Nagwek2"/>
          </w:pPr>
        </w:pPrChange>
      </w:pPr>
    </w:p>
    <w:p w14:paraId="7D735407" w14:textId="26FEB2B6" w:rsidR="00541EFA" w:rsidRPr="00541EFA" w:rsidRDefault="00541EFA">
      <w:pPr>
        <w:pStyle w:val="Nagwek2"/>
      </w:pPr>
      <w:ins w:id="8672" w:author="Okot" w:date="2020-01-08T12:41:00Z">
        <w:r>
          <w:t>5.2.6. Narz</w:t>
        </w:r>
      </w:ins>
      <w:ins w:id="8673" w:author="Okot" w:date="2020-01-09T06:18:00Z">
        <w:r w:rsidR="00210E3A">
          <w:t>ę</w:t>
        </w:r>
      </w:ins>
      <w:ins w:id="8674" w:author="Okot" w:date="2020-01-08T12:41:00Z">
        <w:r>
          <w:t>dzia do zarządzania projektem.</w:t>
        </w:r>
      </w:ins>
    </w:p>
    <w:p w14:paraId="6EB0FD37" w14:textId="77777777" w:rsidR="00A5313C" w:rsidRDefault="00A5313C" w:rsidP="006E6B05">
      <w:pPr>
        <w:ind w:firstLine="0"/>
        <w:rPr>
          <w:ins w:id="8675" w:author="Okot" w:date="2020-01-15T15:28:00Z"/>
        </w:rPr>
      </w:pPr>
    </w:p>
    <w:p w14:paraId="5C2BE8DD" w14:textId="40800A6B" w:rsidR="008E066E" w:rsidRDefault="008E066E" w:rsidP="006E6B05">
      <w:pPr>
        <w:ind w:firstLine="0"/>
        <w:rPr>
          <w:ins w:id="8676" w:author="Okot" w:date="2020-01-15T15:30:00Z"/>
        </w:rPr>
      </w:pPr>
      <w:ins w:id="8677" w:author="Okot" w:date="2020-01-15T15:28:00Z">
        <w:r>
          <w:tab/>
          <w:t>Początkowo wszystkie pomysły odnośnie aplikacji spisywane były odręcznie. Kiedy notatki się nadto rozmnożyły i po wysłuchaniu podczas seminarium dyskusji na temat narz</w:t>
        </w:r>
      </w:ins>
      <w:ins w:id="8678" w:author="Okot" w:date="2020-01-15T15:29:00Z">
        <w:r>
          <w:t>ędzi służących do zarządzania projektem, a zwłaszcza ich przydatności w pracy w metodyce zwinnej, zadecydowano da</w:t>
        </w:r>
      </w:ins>
      <w:ins w:id="8679" w:author="Okot" w:date="2020-01-15T15:30:00Z">
        <w:r>
          <w:t>ć im szansę.</w:t>
        </w:r>
      </w:ins>
    </w:p>
    <w:p w14:paraId="69B9997E" w14:textId="2326AD3E" w:rsidR="001F080F" w:rsidRDefault="008E066E">
      <w:pPr>
        <w:rPr>
          <w:ins w:id="8680" w:author="Okot" w:date="2020-01-17T15:03:00Z"/>
        </w:rPr>
        <w:pPrChange w:id="8681" w:author="Okot" w:date="2020-01-15T15:30:00Z">
          <w:pPr>
            <w:ind w:firstLine="0"/>
          </w:pPr>
        </w:pPrChange>
      </w:pPr>
      <w:ins w:id="8682" w:author="Okot" w:date="2020-01-15T15:30:00Z">
        <w:r>
          <w:t>Przyjrzano się kilku najpopularniejszym aktualnie rozwiązaniom</w:t>
        </w:r>
      </w:ins>
      <w:ins w:id="8683" w:author="Okot" w:date="2020-01-15T15:31:00Z">
        <w:r w:rsidR="001F080F">
          <w:t xml:space="preserve">: Asanie, Trello, </w:t>
        </w:r>
      </w:ins>
      <w:ins w:id="8684" w:author="Okot" w:date="2020-01-15T15:34:00Z">
        <w:r>
          <w:t>YouTrack</w:t>
        </w:r>
      </w:ins>
      <w:ins w:id="8685" w:author="Okot" w:date="2020-01-17T15:03:00Z">
        <w:r w:rsidR="001F080F">
          <w:t>owi</w:t>
        </w:r>
      </w:ins>
      <w:ins w:id="8686" w:author="Okot" w:date="2020-01-15T15:34:00Z">
        <w:r>
          <w:t>.</w:t>
        </w:r>
      </w:ins>
      <w:ins w:id="8687" w:author="Okot" w:date="2020-01-17T15:03:00Z">
        <w:r w:rsidR="001F080F">
          <w:t xml:space="preserve"> Myślano też o Azure Boards, ale odrzucono jest na wstępie jako że przynależy do Microsoftu. </w:t>
        </w:r>
      </w:ins>
    </w:p>
    <w:p w14:paraId="7F1C3449" w14:textId="19CCC4F9" w:rsidR="00E83243" w:rsidRDefault="001F080F">
      <w:pPr>
        <w:rPr>
          <w:ins w:id="8688" w:author="Okot" w:date="2020-01-17T15:18:00Z"/>
        </w:rPr>
        <w:pPrChange w:id="8689" w:author="Okot" w:date="2020-01-15T15:30:00Z">
          <w:pPr>
            <w:ind w:firstLine="0"/>
          </w:pPr>
        </w:pPrChange>
      </w:pPr>
      <w:ins w:id="8690" w:author="Okot" w:date="2020-01-17T15:04:00Z">
        <w:r>
          <w:t>Początkowo skłaniano się ku YouTrackowi, ponieważ</w:t>
        </w:r>
        <w:r w:rsidRPr="001F080F">
          <w:t xml:space="preserve"> </w:t>
        </w:r>
        <w:r>
          <w:t>w wersji darmowej dostępna jest pełna wersja aplikacji. Co prawda umożliwia ona pracę ma</w:t>
        </w:r>
        <w:r w:rsidR="00C46FF7">
          <w:t>ksymalnie trzem użytkownikom [</w:t>
        </w:r>
      </w:ins>
      <w:ins w:id="8691" w:author="Okot" w:date="2020-01-31T14:49:00Z">
        <w:r w:rsidR="00C46FF7">
          <w:t>3</w:t>
        </w:r>
      </w:ins>
      <w:r w:rsidR="008E53F0">
        <w:t>1</w:t>
      </w:r>
      <w:ins w:id="8692" w:author="Okot" w:date="2020-01-17T15:04:00Z">
        <w:r>
          <w:t xml:space="preserve">], ale na potrzeby </w:t>
        </w:r>
      </w:ins>
      <w:ins w:id="8693" w:author="Okot" w:date="2020-01-17T15:05:00Z">
        <w:r>
          <w:t>jednoosobowego</w:t>
        </w:r>
      </w:ins>
      <w:ins w:id="8694" w:author="Okot" w:date="2020-01-17T15:04:00Z">
        <w:r>
          <w:t xml:space="preserve"> </w:t>
        </w:r>
      </w:ins>
      <w:ins w:id="8695" w:author="Okot" w:date="2020-01-17T15:05:00Z">
        <w:r>
          <w:t>zespołu jak najbardziej jest to liczba wystarczająca</w:t>
        </w:r>
      </w:ins>
      <w:ins w:id="8696" w:author="Okot" w:date="2020-01-17T15:04:00Z">
        <w:r>
          <w:t xml:space="preserve">. </w:t>
        </w:r>
      </w:ins>
      <w:ins w:id="8697" w:author="Okot" w:date="2020-01-17T15:06:00Z">
        <w:r>
          <w:t>Dostępność pełnej wersji Y</w:t>
        </w:r>
      </w:ins>
      <w:ins w:id="8698" w:author="Okot" w:date="2020-01-17T15:07:00Z">
        <w:r>
          <w:t>ou</w:t>
        </w:r>
      </w:ins>
      <w:ins w:id="8699" w:author="Okot" w:date="2020-01-17T15:06:00Z">
        <w:r>
          <w:t>T</w:t>
        </w:r>
      </w:ins>
      <w:ins w:id="8700" w:author="Okot" w:date="2020-01-17T15:07:00Z">
        <w:r>
          <w:t>racka</w:t>
        </w:r>
      </w:ins>
      <w:ins w:id="8701" w:author="Okot" w:date="2020-01-17T15:06:00Z">
        <w:r>
          <w:t xml:space="preserve"> jest jego</w:t>
        </w:r>
      </w:ins>
      <w:ins w:id="8702" w:author="Okot" w:date="2020-01-17T15:04:00Z">
        <w:r>
          <w:t xml:space="preserve"> zalet</w:t>
        </w:r>
      </w:ins>
      <w:ins w:id="8703" w:author="Okot" w:date="2020-01-17T15:06:00Z">
        <w:r>
          <w:t>ą</w:t>
        </w:r>
      </w:ins>
      <w:ins w:id="8704" w:author="Okot" w:date="2020-01-17T15:04:00Z">
        <w:r>
          <w:t xml:space="preserve"> w stosunku Asany, umożliwiającej </w:t>
        </w:r>
      </w:ins>
      <w:ins w:id="8705" w:author="Okot" w:date="2020-01-17T15:06:00Z">
        <w:r>
          <w:t xml:space="preserve">wprawdzie </w:t>
        </w:r>
      </w:ins>
      <w:ins w:id="8706" w:author="Okot" w:date="2020-01-17T15:04:00Z">
        <w:r>
          <w:t>kolaborację nawet 15. osobom</w:t>
        </w:r>
      </w:ins>
      <w:ins w:id="8707" w:author="Okot" w:date="2020-01-17T15:07:00Z">
        <w:r>
          <w:t xml:space="preserve"> w darmowej wersji</w:t>
        </w:r>
      </w:ins>
      <w:ins w:id="8708" w:author="Okot" w:date="2020-01-17T15:04:00Z">
        <w:r>
          <w:t xml:space="preserve">, czy Trello, </w:t>
        </w:r>
      </w:ins>
      <w:ins w:id="8709" w:author="Okot" w:date="2020-01-17T15:07:00Z">
        <w:r>
          <w:t>bo te programy</w:t>
        </w:r>
      </w:ins>
      <w:ins w:id="8710" w:author="Okot" w:date="2020-01-17T15:04:00Z">
        <w:r>
          <w:t xml:space="preserve"> ograniczają dostęp do części funkcji, </w:t>
        </w:r>
      </w:ins>
      <w:ins w:id="8711" w:author="Okot" w:date="2020-01-17T15:08:00Z">
        <w:r>
          <w:t>jeśli nie zostanie wykupiona ichniejsza wersja premium </w:t>
        </w:r>
      </w:ins>
      <w:ins w:id="8712" w:author="Okot" w:date="2020-01-17T15:04:00Z">
        <w:r w:rsidR="00C46FF7">
          <w:t>[1,</w:t>
        </w:r>
      </w:ins>
      <w:r w:rsidR="00A6591C">
        <w:t>20</w:t>
      </w:r>
      <w:ins w:id="8713" w:author="Okot" w:date="2020-01-17T15:04:00Z">
        <w:r>
          <w:t>].</w:t>
        </w:r>
      </w:ins>
      <w:ins w:id="8714" w:author="Okot" w:date="2020-01-17T15:08:00Z">
        <w:r>
          <w:t xml:space="preserve"> </w:t>
        </w:r>
      </w:ins>
    </w:p>
    <w:p w14:paraId="6DC3FAC7" w14:textId="77777777" w:rsidR="00E83243" w:rsidRDefault="00E83243">
      <w:pPr>
        <w:rPr>
          <w:ins w:id="8715" w:author="Okot" w:date="2020-01-17T15:19:00Z"/>
        </w:rPr>
        <w:pPrChange w:id="8716" w:author="Okot" w:date="2020-01-15T15:30:00Z">
          <w:pPr>
            <w:ind w:firstLine="0"/>
          </w:pPr>
        </w:pPrChange>
      </w:pPr>
    </w:p>
    <w:p w14:paraId="12788E05" w14:textId="18426EAF" w:rsidR="00E83243" w:rsidRDefault="00E83243">
      <w:pPr>
        <w:ind w:firstLine="0"/>
        <w:jc w:val="center"/>
        <w:rPr>
          <w:ins w:id="8717" w:author="Okot" w:date="2020-01-17T15:19:00Z"/>
        </w:rPr>
        <w:pPrChange w:id="8718" w:author="Okot" w:date="2020-01-17T15:19:00Z">
          <w:pPr>
            <w:ind w:firstLine="0"/>
          </w:pPr>
        </w:pPrChange>
      </w:pPr>
      <w:ins w:id="8719" w:author="Okot" w:date="2020-01-17T15:19:00Z">
        <w:r>
          <w:rPr>
            <w:noProof/>
            <w:lang w:eastAsia="pl-PL"/>
          </w:rPr>
          <w:lastRenderedPageBreak/>
          <w:drawing>
            <wp:inline distT="0" distB="0" distL="0" distR="0" wp14:anchorId="3531A0E3" wp14:editId="66D114C9">
              <wp:extent cx="4608000" cy="2642400"/>
              <wp:effectExtent l="190500" t="190500" r="193040" b="196215"/>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orównanie A vs Y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08000" cy="2642400"/>
                      </a:xfrm>
                      <a:prstGeom prst="rect">
                        <a:avLst/>
                      </a:prstGeom>
                      <a:ln>
                        <a:noFill/>
                      </a:ln>
                      <a:effectLst>
                        <a:outerShdw blurRad="190500" algn="tl" rotWithShape="0">
                          <a:srgbClr val="000000">
                            <a:alpha val="70000"/>
                          </a:srgbClr>
                        </a:outerShdw>
                      </a:effectLst>
                    </pic:spPr>
                  </pic:pic>
                </a:graphicData>
              </a:graphic>
            </wp:inline>
          </w:drawing>
        </w:r>
      </w:ins>
    </w:p>
    <w:p w14:paraId="1C5ACE90" w14:textId="3E9DA284" w:rsidR="00E83243" w:rsidRDefault="00234C27" w:rsidP="008E53F0">
      <w:pPr>
        <w:jc w:val="center"/>
        <w:rPr>
          <w:ins w:id="8720" w:author="Okot" w:date="2020-01-17T15:18:00Z"/>
        </w:rPr>
      </w:pPr>
      <w:ins w:id="8721" w:author="Okot" w:date="2020-01-17T15:19:00Z">
        <w:r>
          <w:t>Rys. 5.7</w:t>
        </w:r>
        <w:r w:rsidR="00E83243">
          <w:t>. Zakładanie projek</w:t>
        </w:r>
        <w:r w:rsidR="00C46FF7">
          <w:t>tu w YouTracku oraz Asanie [1,3</w:t>
        </w:r>
      </w:ins>
      <w:r w:rsidR="008E53F0">
        <w:t>1</w:t>
      </w:r>
      <w:ins w:id="8722" w:author="Okot" w:date="2020-01-17T15:19:00Z">
        <w:r w:rsidR="00E83243">
          <w:t>].</w:t>
        </w:r>
      </w:ins>
    </w:p>
    <w:p w14:paraId="267EA680" w14:textId="77777777" w:rsidR="00E83243" w:rsidRDefault="00E83243">
      <w:pPr>
        <w:rPr>
          <w:ins w:id="8723" w:author="Okot" w:date="2020-01-17T15:20:00Z"/>
        </w:rPr>
        <w:pPrChange w:id="8724" w:author="Okot" w:date="2020-01-15T15:30:00Z">
          <w:pPr>
            <w:ind w:firstLine="0"/>
          </w:pPr>
        </w:pPrChange>
      </w:pPr>
    </w:p>
    <w:p w14:paraId="63C636CB" w14:textId="4E692AB7" w:rsidR="00E83243" w:rsidRDefault="00E83243">
      <w:pPr>
        <w:rPr>
          <w:ins w:id="8725" w:author="Okot" w:date="2020-01-17T15:22:00Z"/>
        </w:rPr>
        <w:pPrChange w:id="8726" w:author="Okot" w:date="2020-01-15T15:30:00Z">
          <w:pPr>
            <w:ind w:firstLine="0"/>
          </w:pPr>
        </w:pPrChange>
      </w:pPr>
      <w:ins w:id="8727" w:author="Okot" w:date="2020-01-17T15:20:00Z">
        <w:r>
          <w:t xml:space="preserve">Zarówno YouTrack jak i Asana proponują różne szablony dedykowane do różnych typów projektu już przy </w:t>
        </w:r>
      </w:ins>
      <w:ins w:id="8728" w:author="Okot" w:date="2020-01-17T15:21:00Z">
        <w:r>
          <w:t>zakładaniu</w:t>
        </w:r>
      </w:ins>
      <w:ins w:id="8729" w:author="Okot" w:date="2020-01-17T15:20:00Z">
        <w:r>
          <w:t xml:space="preserve"> pierwszego</w:t>
        </w:r>
      </w:ins>
      <w:ins w:id="8730" w:author="Okot" w:date="2020-01-17T15:21:00Z">
        <w:r>
          <w:t xml:space="preserve"> projektu, podczas gdy Trello na początku przeprowadza użytkownika przez proces kreowania najprostszej tablicy zadań, dopiero później, przy zak</w:t>
        </w:r>
      </w:ins>
      <w:ins w:id="8731" w:author="Okot" w:date="2020-01-17T15:22:00Z">
        <w:r>
          <w:t>ładaniu nowej tablicy można odkryć, że w tej aplikacji też istnieją różne szablony.</w:t>
        </w:r>
      </w:ins>
    </w:p>
    <w:p w14:paraId="7DB84333" w14:textId="40025E9C" w:rsidR="00E83243" w:rsidRDefault="007901ED">
      <w:pPr>
        <w:ind w:firstLine="0"/>
        <w:jc w:val="center"/>
        <w:rPr>
          <w:ins w:id="8732" w:author="Okot" w:date="2020-01-17T15:22:00Z"/>
        </w:rPr>
        <w:pPrChange w:id="8733" w:author="Okot" w:date="2020-01-24T16:23:00Z">
          <w:pPr>
            <w:ind w:firstLine="0"/>
          </w:pPr>
        </w:pPrChange>
      </w:pPr>
      <w:ins w:id="8734" w:author="Okot" w:date="2020-01-17T15:24:00Z">
        <w:r>
          <w:rPr>
            <w:noProof/>
            <w:lang w:eastAsia="pl-PL"/>
          </w:rPr>
          <w:drawing>
            <wp:inline distT="0" distB="0" distL="0" distR="0" wp14:anchorId="086C92E8" wp14:editId="47419A47">
              <wp:extent cx="4514400" cy="3654000"/>
              <wp:effectExtent l="190500" t="190500" r="191135" b="194310"/>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TrelloTemplates.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14400" cy="3654000"/>
                      </a:xfrm>
                      <a:prstGeom prst="rect">
                        <a:avLst/>
                      </a:prstGeom>
                      <a:ln>
                        <a:noFill/>
                      </a:ln>
                      <a:effectLst>
                        <a:outerShdw blurRad="190500" algn="tl" rotWithShape="0">
                          <a:srgbClr val="000000">
                            <a:alpha val="70000"/>
                          </a:srgbClr>
                        </a:outerShdw>
                      </a:effectLst>
                    </pic:spPr>
                  </pic:pic>
                </a:graphicData>
              </a:graphic>
            </wp:inline>
          </w:drawing>
        </w:r>
      </w:ins>
    </w:p>
    <w:p w14:paraId="700747D5" w14:textId="72043081" w:rsidR="007901ED" w:rsidRDefault="007901ED">
      <w:pPr>
        <w:ind w:firstLine="0"/>
        <w:jc w:val="center"/>
        <w:rPr>
          <w:ins w:id="8735" w:author="Okot" w:date="2020-01-17T15:24:00Z"/>
        </w:rPr>
        <w:pPrChange w:id="8736" w:author="Okot" w:date="2020-01-17T15:24:00Z">
          <w:pPr>
            <w:ind w:firstLine="0"/>
          </w:pPr>
        </w:pPrChange>
      </w:pPr>
      <w:ins w:id="8737" w:author="Okot" w:date="2020-01-17T15:24:00Z">
        <w:r>
          <w:t>Rys. </w:t>
        </w:r>
        <w:r w:rsidR="00BB35DA">
          <w:t>5</w:t>
        </w:r>
        <w:r w:rsidR="00234C27">
          <w:t>.8</w:t>
        </w:r>
        <w:r w:rsidR="00C46FF7">
          <w:t>. Szablony tablic w Trello [</w:t>
        </w:r>
      </w:ins>
      <w:r w:rsidR="00A6591C">
        <w:t>20</w:t>
      </w:r>
      <w:ins w:id="8738" w:author="Okot" w:date="2020-01-17T15:24:00Z">
        <w:r>
          <w:t>].</w:t>
        </w:r>
      </w:ins>
    </w:p>
    <w:p w14:paraId="17840528" w14:textId="7C51BA1B" w:rsidR="007901ED" w:rsidRDefault="00E82824">
      <w:pPr>
        <w:rPr>
          <w:ins w:id="8739" w:author="Okot" w:date="2020-01-17T15:26:00Z"/>
        </w:rPr>
        <w:pPrChange w:id="8740" w:author="Okot" w:date="2020-01-17T15:24:00Z">
          <w:pPr>
            <w:ind w:firstLine="0"/>
          </w:pPr>
        </w:pPrChange>
      </w:pPr>
      <w:ins w:id="8741" w:author="Okot" w:date="2020-01-17T15:24:00Z">
        <w:r>
          <w:lastRenderedPageBreak/>
          <w:t>Jak można zauwa</w:t>
        </w:r>
      </w:ins>
      <w:ins w:id="8742" w:author="Okot" w:date="2020-01-17T15:25:00Z">
        <w:r>
          <w:t>żyć na rysunku 5.7. w Trello występuj</w:t>
        </w:r>
      </w:ins>
      <w:ins w:id="8743" w:author="Okot" w:date="2020-01-17T15:26:00Z">
        <w:r>
          <w:t>e</w:t>
        </w:r>
      </w:ins>
      <w:ins w:id="8744" w:author="Okot" w:date="2020-01-17T15:25:00Z">
        <w:r>
          <w:t xml:space="preserve"> </w:t>
        </w:r>
      </w:ins>
      <w:ins w:id="8745" w:author="Okot" w:date="2020-01-17T15:26:00Z">
        <w:r>
          <w:t xml:space="preserve">dziwny </w:t>
        </w:r>
      </w:ins>
      <w:ins w:id="8746" w:author="Okot" w:date="2020-01-17T15:25:00Z">
        <w:r>
          <w:t>misz-masz językowy</w:t>
        </w:r>
      </w:ins>
      <w:ins w:id="8747" w:author="Okot" w:date="2020-01-17T15:26:00Z">
        <w:r>
          <w:t>, który zostawia wrażenie nieprofesjonalności</w:t>
        </w:r>
      </w:ins>
      <w:ins w:id="8748" w:author="Okot" w:date="2020-01-17T15:25:00Z">
        <w:r>
          <w:t>.</w:t>
        </w:r>
      </w:ins>
    </w:p>
    <w:p w14:paraId="662007A0" w14:textId="1456B6F4" w:rsidR="00E82824" w:rsidRDefault="00E82824">
      <w:pPr>
        <w:rPr>
          <w:ins w:id="8749" w:author="Okot" w:date="2020-01-17T15:20:00Z"/>
        </w:rPr>
        <w:pPrChange w:id="8750" w:author="Okot" w:date="2020-01-17T15:24:00Z">
          <w:pPr>
            <w:ind w:firstLine="0"/>
          </w:pPr>
        </w:pPrChange>
      </w:pPr>
      <w:ins w:id="8751" w:author="Okot" w:date="2020-01-17T15:27:00Z">
        <w:r>
          <w:t>Głównym kryterium wyboru aplikacji była prostota użytkowania, a nast</w:t>
        </w:r>
      </w:ins>
      <w:ins w:id="8752" w:author="Okot" w:date="2020-01-17T15:28:00Z">
        <w:r>
          <w:t>ępnie czytelność. Założono, że przy nauce nowego języka programowania, frameworka oraz bazy danych, dokładanie czasu na zgłębianie</w:t>
        </w:r>
      </w:ins>
      <w:ins w:id="8753" w:author="Okot" w:date="2020-01-17T15:29:00Z">
        <w:r>
          <w:t xml:space="preserve"> skomplikowanej</w:t>
        </w:r>
      </w:ins>
      <w:ins w:id="8754" w:author="Okot" w:date="2020-01-17T15:28:00Z">
        <w:r>
          <w:t xml:space="preserve"> obsługi</w:t>
        </w:r>
      </w:ins>
      <w:ins w:id="8755" w:author="Okot" w:date="2020-01-17T15:29:00Z">
        <w:r>
          <w:t xml:space="preserve"> </w:t>
        </w:r>
      </w:ins>
      <w:ins w:id="8756" w:author="Okot" w:date="2020-01-17T15:28:00Z">
        <w:r>
          <w:t>aplikacji</w:t>
        </w:r>
      </w:ins>
      <w:ins w:id="8757" w:author="Okot" w:date="2020-01-17T15:29:00Z">
        <w:r>
          <w:t xml:space="preserve"> pomocniczej, byłoby stratą czasu, szczególnie że na rynku istnieje wiele tego typu narzędzi i na pewno można znaleźć takie, którego obs</w:t>
        </w:r>
      </w:ins>
      <w:ins w:id="8758" w:author="Okot" w:date="2020-01-17T15:30:00Z">
        <w:r>
          <w:t>ługa będzie intuicyjna.</w:t>
        </w:r>
      </w:ins>
    </w:p>
    <w:p w14:paraId="4FC1590C" w14:textId="41A9E8F5" w:rsidR="00B5551B" w:rsidRDefault="00E82824">
      <w:pPr>
        <w:rPr>
          <w:ins w:id="8759" w:author="Okot" w:date="2020-01-17T15:34:00Z"/>
        </w:rPr>
        <w:pPrChange w:id="8760" w:author="Okot" w:date="2020-01-24T16:26:00Z">
          <w:pPr>
            <w:ind w:firstLine="0"/>
          </w:pPr>
        </w:pPrChange>
      </w:pPr>
      <w:ins w:id="8761" w:author="Okot" w:date="2020-01-17T15:30:00Z">
        <w:r>
          <w:t>D</w:t>
        </w:r>
        <w:r w:rsidR="00B5551B">
          <w:t>latego szybko po</w:t>
        </w:r>
      </w:ins>
      <w:ins w:id="8762" w:author="Okot" w:date="2020-01-17T15:08:00Z">
        <w:r w:rsidR="001F080F">
          <w:t xml:space="preserve"> rozpocz</w:t>
        </w:r>
      </w:ins>
      <w:ins w:id="8763" w:author="Okot" w:date="2020-01-17T15:09:00Z">
        <w:r w:rsidR="001F080F">
          <w:t xml:space="preserve">ęciu pracy z YouTrackiem </w:t>
        </w:r>
      </w:ins>
      <w:ins w:id="8764" w:author="Okot" w:date="2020-01-17T15:30:00Z">
        <w:r w:rsidR="00B5551B">
          <w:t>zadecydowano, że aplikacja nie spe</w:t>
        </w:r>
      </w:ins>
      <w:ins w:id="8765" w:author="Okot" w:date="2020-01-17T15:31:00Z">
        <w:r w:rsidR="00B5551B">
          <w:t>łnia podstawowego kryterium</w:t>
        </w:r>
      </w:ins>
      <w:ins w:id="8766" w:author="Okot" w:date="2020-01-17T15:30:00Z">
        <w:r w:rsidR="00B5551B">
          <w:t>.</w:t>
        </w:r>
      </w:ins>
    </w:p>
    <w:p w14:paraId="5E0D6C2E" w14:textId="7E70B4B5" w:rsidR="00274F42" w:rsidRDefault="00274F42">
      <w:pPr>
        <w:ind w:firstLine="0"/>
        <w:jc w:val="center"/>
        <w:rPr>
          <w:ins w:id="8767" w:author="Okot" w:date="2020-01-17T15:30:00Z"/>
        </w:rPr>
        <w:pPrChange w:id="8768" w:author="Okot" w:date="2020-01-24T16:25:00Z">
          <w:pPr>
            <w:ind w:firstLine="0"/>
          </w:pPr>
        </w:pPrChange>
      </w:pPr>
      <w:ins w:id="8769" w:author="Okot" w:date="2020-01-17T15:34:00Z">
        <w:r>
          <w:rPr>
            <w:noProof/>
            <w:lang w:eastAsia="pl-PL"/>
          </w:rPr>
          <w:drawing>
            <wp:inline distT="0" distB="0" distL="0" distR="0" wp14:anchorId="4EDDA318" wp14:editId="0607C6A1">
              <wp:extent cx="5187600" cy="3852000"/>
              <wp:effectExtent l="190500" t="190500" r="184785" b="18669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Y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7600" cy="3852000"/>
                      </a:xfrm>
                      <a:prstGeom prst="rect">
                        <a:avLst/>
                      </a:prstGeom>
                      <a:ln>
                        <a:noFill/>
                      </a:ln>
                      <a:effectLst>
                        <a:outerShdw blurRad="190500" algn="tl" rotWithShape="0">
                          <a:srgbClr val="000000">
                            <a:alpha val="70000"/>
                          </a:srgbClr>
                        </a:outerShdw>
                      </a:effectLst>
                    </pic:spPr>
                  </pic:pic>
                </a:graphicData>
              </a:graphic>
            </wp:inline>
          </w:drawing>
        </w:r>
      </w:ins>
    </w:p>
    <w:p w14:paraId="5EE25878" w14:textId="77777777" w:rsidR="00B5551B" w:rsidRDefault="00B5551B">
      <w:pPr>
        <w:rPr>
          <w:ins w:id="8770" w:author="Okot" w:date="2020-01-17T15:36:00Z"/>
        </w:rPr>
        <w:pPrChange w:id="8771" w:author="Okot" w:date="2020-01-15T15:30:00Z">
          <w:pPr>
            <w:ind w:firstLine="0"/>
          </w:pPr>
        </w:pPrChange>
      </w:pPr>
    </w:p>
    <w:p w14:paraId="44A76441" w14:textId="28B1578D" w:rsidR="00274F42" w:rsidRDefault="00234C27">
      <w:pPr>
        <w:jc w:val="center"/>
        <w:rPr>
          <w:ins w:id="8772" w:author="Okot" w:date="2020-01-17T15:36:00Z"/>
        </w:rPr>
        <w:pPrChange w:id="8773" w:author="Okot" w:date="2020-01-17T15:36:00Z">
          <w:pPr>
            <w:ind w:firstLine="0"/>
          </w:pPr>
        </w:pPrChange>
      </w:pPr>
      <w:ins w:id="8774" w:author="Okot" w:date="2020-01-17T15:36:00Z">
        <w:r>
          <w:t>Rys. 5.9</w:t>
        </w:r>
        <w:r w:rsidR="00274F42">
          <w:t>. Widok na tablicę projektu oraz dodawani</w:t>
        </w:r>
        <w:r w:rsidR="00C46FF7">
          <w:t>e nowego zadania w YouTracku [3</w:t>
        </w:r>
      </w:ins>
      <w:r w:rsidR="008E53F0">
        <w:t>1</w:t>
      </w:r>
      <w:ins w:id="8775" w:author="Okot" w:date="2020-01-17T15:36:00Z">
        <w:r w:rsidR="00274F42">
          <w:t>].</w:t>
        </w:r>
      </w:ins>
    </w:p>
    <w:p w14:paraId="35DE0E2E" w14:textId="77777777" w:rsidR="00274F42" w:rsidRDefault="00274F42">
      <w:pPr>
        <w:rPr>
          <w:ins w:id="8776" w:author="Okot" w:date="2020-01-17T15:36:00Z"/>
        </w:rPr>
        <w:pPrChange w:id="8777" w:author="Okot" w:date="2020-01-17T15:38:00Z">
          <w:pPr>
            <w:ind w:firstLine="0"/>
          </w:pPr>
        </w:pPrChange>
      </w:pPr>
    </w:p>
    <w:p w14:paraId="22D2DDEB" w14:textId="53C01750" w:rsidR="00274F42" w:rsidRDefault="00274F42">
      <w:pPr>
        <w:rPr>
          <w:ins w:id="8778" w:author="Okot" w:date="2020-01-17T15:39:00Z"/>
        </w:rPr>
        <w:pPrChange w:id="8779" w:author="Okot" w:date="2020-01-17T15:38:00Z">
          <w:pPr>
            <w:ind w:firstLine="0"/>
          </w:pPr>
        </w:pPrChange>
      </w:pPr>
      <w:ins w:id="8780" w:author="Okot" w:date="2020-01-17T15:36:00Z">
        <w:r>
          <w:t xml:space="preserve">Interfejs graficzny jest minimalistyczny, ale w subiektywnej ocenie autorki jest to jeden z </w:t>
        </w:r>
      </w:ins>
      <w:ins w:id="8781" w:author="Okot" w:date="2020-01-17T15:37:00Z">
        <w:r>
          <w:t xml:space="preserve">rzadkich przypadków, kiedy nadmierny minimalizm zmniejsza czytelność. </w:t>
        </w:r>
      </w:ins>
      <w:ins w:id="8782" w:author="Okot" w:date="2020-01-17T15:38:00Z">
        <w:r>
          <w:t>D</w:t>
        </w:r>
      </w:ins>
      <w:ins w:id="8783" w:author="Okot" w:date="2020-01-17T15:37:00Z">
        <w:r>
          <w:t xml:space="preserve">odawanie nowych zadań, ich modyfikacja, łączenie zadań ze sobą wymaga przechodzenia do kolejnych podstron </w:t>
        </w:r>
      </w:ins>
      <w:ins w:id="8784" w:author="Okot" w:date="2020-01-17T15:38:00Z">
        <w:r>
          <w:t xml:space="preserve">i przeszukiwania opcji, co na pewno nie jest skomplikowane jak się już raz tego nauczy, ale </w:t>
        </w:r>
      </w:ins>
      <w:ins w:id="8785" w:author="Okot" w:date="2020-01-31T14:49:00Z">
        <w:r w:rsidR="00C46FF7">
          <w:t>zdecydowanie</w:t>
        </w:r>
      </w:ins>
      <w:ins w:id="8786" w:author="Okot" w:date="2020-01-17T15:38:00Z">
        <w:r>
          <w:t xml:space="preserve"> nie jest intuicyjne przy pierwszym podej</w:t>
        </w:r>
      </w:ins>
      <w:ins w:id="8787" w:author="Okot" w:date="2020-01-17T15:39:00Z">
        <w:r>
          <w:t>ściu.</w:t>
        </w:r>
      </w:ins>
    </w:p>
    <w:p w14:paraId="72C60AC9" w14:textId="7818E3F1" w:rsidR="001F080F" w:rsidRDefault="00274F42">
      <w:pPr>
        <w:rPr>
          <w:ins w:id="8788" w:author="Okot" w:date="2020-01-17T15:40:00Z"/>
        </w:rPr>
        <w:pPrChange w:id="8789" w:author="Okot" w:date="2020-01-17T15:39:00Z">
          <w:pPr>
            <w:ind w:firstLine="0"/>
          </w:pPr>
        </w:pPrChange>
      </w:pPr>
      <w:ins w:id="8790" w:author="Okot" w:date="2020-01-17T15:39:00Z">
        <w:r>
          <w:lastRenderedPageBreak/>
          <w:t xml:space="preserve">W porównaniu do YouTracka </w:t>
        </w:r>
      </w:ins>
      <w:ins w:id="8791" w:author="Okot" w:date="2020-01-17T15:09:00Z">
        <w:r>
          <w:t>korzystanie z</w:t>
        </w:r>
        <w:r w:rsidR="001F080F">
          <w:t xml:space="preserve"> Asany albo Trello </w:t>
        </w:r>
      </w:ins>
      <w:ins w:id="8792" w:author="Okot" w:date="2020-01-17T15:39:00Z">
        <w:r>
          <w:t>jest łatwe od pierwszej pr</w:t>
        </w:r>
      </w:ins>
      <w:ins w:id="8793" w:author="Okot" w:date="2020-01-17T15:40:00Z">
        <w:r>
          <w:t>óby</w:t>
        </w:r>
      </w:ins>
      <w:ins w:id="8794" w:author="Okot" w:date="2020-01-17T15:09:00Z">
        <w:r w:rsidR="001F080F">
          <w:t xml:space="preserve">. </w:t>
        </w:r>
      </w:ins>
      <w:ins w:id="8795" w:author="Okot" w:date="2020-01-17T15:10:00Z">
        <w:r w:rsidR="001F080F">
          <w:t>W subiektywnej ocenie zarówno Asana jak Trello są dużo bardziej intuicyjne w obsłudze, a ich tablice są bardziej czytelne.</w:t>
        </w:r>
      </w:ins>
    </w:p>
    <w:p w14:paraId="013390EB" w14:textId="6DA3CDD2" w:rsidR="009732F4" w:rsidRDefault="009732F4">
      <w:pPr>
        <w:ind w:firstLine="0"/>
        <w:jc w:val="center"/>
        <w:rPr>
          <w:ins w:id="8796" w:author="Okot" w:date="2020-01-15T15:28:00Z"/>
        </w:rPr>
        <w:pPrChange w:id="8797" w:author="Okot" w:date="2020-01-24T16:26:00Z">
          <w:pPr>
            <w:ind w:firstLine="0"/>
          </w:pPr>
        </w:pPrChange>
      </w:pPr>
      <w:ins w:id="8798" w:author="Okot" w:date="2020-01-17T15:43:00Z">
        <w:r>
          <w:rPr>
            <w:noProof/>
            <w:lang w:eastAsia="pl-PL"/>
          </w:rPr>
          <w:drawing>
            <wp:inline distT="0" distB="0" distL="0" distR="0" wp14:anchorId="4A191C63" wp14:editId="1FA34FA2">
              <wp:extent cx="5119200" cy="2973600"/>
              <wp:effectExtent l="190500" t="190500" r="196215" b="18923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AsanaBoard.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119200" cy="2973600"/>
                      </a:xfrm>
                      <a:prstGeom prst="rect">
                        <a:avLst/>
                      </a:prstGeom>
                      <a:ln>
                        <a:noFill/>
                      </a:ln>
                      <a:effectLst>
                        <a:outerShdw blurRad="190500" algn="tl" rotWithShape="0">
                          <a:srgbClr val="000000">
                            <a:alpha val="70000"/>
                          </a:srgbClr>
                        </a:outerShdw>
                      </a:effectLst>
                    </pic:spPr>
                  </pic:pic>
                </a:graphicData>
              </a:graphic>
            </wp:inline>
          </w:drawing>
        </w:r>
      </w:ins>
    </w:p>
    <w:p w14:paraId="11A0113C" w14:textId="6E630675" w:rsidR="00F27142" w:rsidRDefault="00F27142">
      <w:pPr>
        <w:ind w:firstLine="0"/>
        <w:jc w:val="center"/>
        <w:rPr>
          <w:ins w:id="8799" w:author="Okot" w:date="2020-01-15T16:45:00Z"/>
        </w:rPr>
        <w:pPrChange w:id="8800" w:author="Okot" w:date="2020-01-15T16:45:00Z">
          <w:pPr>
            <w:ind w:firstLine="0"/>
          </w:pPr>
        </w:pPrChange>
      </w:pPr>
      <w:ins w:id="8801" w:author="Okot" w:date="2020-01-15T16:45:00Z">
        <w:r>
          <w:t>Rys. 5.</w:t>
        </w:r>
      </w:ins>
      <w:ins w:id="8802" w:author="Okot" w:date="2020-01-17T12:09:00Z">
        <w:r w:rsidR="00234C27">
          <w:t>10</w:t>
        </w:r>
      </w:ins>
      <w:ins w:id="8803" w:author="Okot" w:date="2020-01-15T16:45:00Z">
        <w:r>
          <w:t>. Widok na tablicę zarządzania projektem </w:t>
        </w:r>
      </w:ins>
      <w:ins w:id="8804" w:author="Okot" w:date="2020-01-17T15:43:00Z">
        <w:r w:rsidR="009732F4">
          <w:t>w Asanie</w:t>
        </w:r>
      </w:ins>
      <w:ins w:id="8805" w:author="Okot" w:date="2020-01-15T16:45:00Z">
        <w:r>
          <w:t>[</w:t>
        </w:r>
      </w:ins>
      <w:ins w:id="8806" w:author="Okot" w:date="2020-01-17T11:07:00Z">
        <w:r w:rsidR="009732F4">
          <w:t>1</w:t>
        </w:r>
      </w:ins>
      <w:ins w:id="8807" w:author="Okot" w:date="2020-01-15T16:45:00Z">
        <w:r>
          <w:t>].</w:t>
        </w:r>
      </w:ins>
    </w:p>
    <w:p w14:paraId="44C1E684" w14:textId="77777777" w:rsidR="00F27142" w:rsidRDefault="00F27142" w:rsidP="006E6B05">
      <w:pPr>
        <w:ind w:firstLine="0"/>
        <w:rPr>
          <w:ins w:id="8808" w:author="Okot" w:date="2020-01-17T15:43:00Z"/>
        </w:rPr>
      </w:pPr>
    </w:p>
    <w:p w14:paraId="70536F24" w14:textId="6062536D" w:rsidR="009732F4" w:rsidRDefault="009732F4" w:rsidP="006E6B05">
      <w:pPr>
        <w:ind w:firstLine="0"/>
      </w:pPr>
      <w:ins w:id="8809" w:author="Okot" w:date="2020-01-17T15:46:00Z">
        <w:r>
          <w:rPr>
            <w:noProof/>
            <w:lang w:eastAsia="pl-PL"/>
          </w:rPr>
          <w:drawing>
            <wp:inline distT="0" distB="0" distL="0" distR="0" wp14:anchorId="79A47BC8" wp14:editId="5732B784">
              <wp:extent cx="5234400" cy="3402000"/>
              <wp:effectExtent l="190500" t="190500" r="194945" b="198755"/>
              <wp:docPr id="9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sanaAddTask.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34400" cy="3402000"/>
                      </a:xfrm>
                      <a:prstGeom prst="rect">
                        <a:avLst/>
                      </a:prstGeom>
                      <a:ln>
                        <a:noFill/>
                      </a:ln>
                      <a:effectLst>
                        <a:outerShdw blurRad="190500" algn="tl" rotWithShape="0">
                          <a:srgbClr val="000000">
                            <a:alpha val="70000"/>
                          </a:srgbClr>
                        </a:outerShdw>
                      </a:effectLst>
                    </pic:spPr>
                  </pic:pic>
                </a:graphicData>
              </a:graphic>
            </wp:inline>
          </w:drawing>
        </w:r>
      </w:ins>
    </w:p>
    <w:p w14:paraId="3EB01D8E" w14:textId="3C444A9B" w:rsidR="009732F4" w:rsidRDefault="00234C27">
      <w:pPr>
        <w:jc w:val="center"/>
        <w:rPr>
          <w:ins w:id="8810" w:author="Okot" w:date="2020-01-24T16:26:00Z"/>
        </w:rPr>
        <w:pPrChange w:id="8811" w:author="Okot" w:date="2020-01-17T15:47:00Z">
          <w:pPr>
            <w:pStyle w:val="Podtytu"/>
          </w:pPr>
        </w:pPrChange>
      </w:pPr>
      <w:ins w:id="8812" w:author="Okot" w:date="2020-01-17T15:47:00Z">
        <w:r>
          <w:t>Rys. 5.11</w:t>
        </w:r>
        <w:r w:rsidR="009732F4">
          <w:t>. Dodawanie nowego zadania w Asanie [1].</w:t>
        </w:r>
      </w:ins>
    </w:p>
    <w:p w14:paraId="55CF193A" w14:textId="16F1DC61" w:rsidR="009732F4" w:rsidRDefault="009B4D7D">
      <w:pPr>
        <w:ind w:firstLine="0"/>
        <w:rPr>
          <w:ins w:id="8813" w:author="Okot" w:date="2020-01-17T15:48:00Z"/>
        </w:rPr>
        <w:pPrChange w:id="8814" w:author="Okot" w:date="2020-01-17T15:51:00Z">
          <w:pPr>
            <w:pStyle w:val="Podtytu"/>
          </w:pPr>
        </w:pPrChange>
      </w:pPr>
      <w:ins w:id="8815" w:author="Okot" w:date="2020-01-17T15:51:00Z">
        <w:r>
          <w:rPr>
            <w:noProof/>
            <w:lang w:eastAsia="pl-PL"/>
          </w:rPr>
          <w:lastRenderedPageBreak/>
          <w:drawing>
            <wp:inline distT="0" distB="0" distL="0" distR="0" wp14:anchorId="637CD49A" wp14:editId="159B67A0">
              <wp:extent cx="5760085" cy="2978785"/>
              <wp:effectExtent l="0" t="0" r="0" b="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elloBasic.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978785"/>
                      </a:xfrm>
                      <a:prstGeom prst="rect">
                        <a:avLst/>
                      </a:prstGeom>
                    </pic:spPr>
                  </pic:pic>
                </a:graphicData>
              </a:graphic>
            </wp:inline>
          </w:drawing>
        </w:r>
      </w:ins>
    </w:p>
    <w:p w14:paraId="05079B1E" w14:textId="77777777" w:rsidR="009732F4" w:rsidRDefault="009732F4">
      <w:pPr>
        <w:jc w:val="center"/>
        <w:rPr>
          <w:ins w:id="8816" w:author="Okot" w:date="2020-01-17T15:52:00Z"/>
        </w:rPr>
        <w:pPrChange w:id="8817" w:author="Okot" w:date="2020-01-17T15:47:00Z">
          <w:pPr>
            <w:pStyle w:val="Podtytu"/>
          </w:pPr>
        </w:pPrChange>
      </w:pPr>
    </w:p>
    <w:p w14:paraId="770E4DE0" w14:textId="2E30F547" w:rsidR="009B4D7D" w:rsidRDefault="009B4D7D">
      <w:pPr>
        <w:jc w:val="center"/>
        <w:rPr>
          <w:ins w:id="8818" w:author="Okot" w:date="2020-01-17T15:52:00Z"/>
        </w:rPr>
        <w:pPrChange w:id="8819" w:author="Okot" w:date="2020-01-17T15:47:00Z">
          <w:pPr>
            <w:pStyle w:val="Podtytu"/>
          </w:pPr>
        </w:pPrChange>
      </w:pPr>
      <w:ins w:id="8820" w:author="Okot" w:date="2020-01-17T15:52:00Z">
        <w:r>
          <w:t>Rys. 5.</w:t>
        </w:r>
        <w:r w:rsidR="00234C27">
          <w:t>12</w:t>
        </w:r>
        <w:r>
          <w:t>. Domyślna tablica w Trello z wyświetlonym oknem modalnym dodawania nowego zadania</w:t>
        </w:r>
      </w:ins>
      <w:ins w:id="8821" w:author="Okot" w:date="2020-01-17T15:53:00Z">
        <w:r>
          <w:t> </w:t>
        </w:r>
        <w:r w:rsidR="0045217F">
          <w:t>[</w:t>
        </w:r>
      </w:ins>
      <w:r w:rsidR="00A6591C">
        <w:t>20</w:t>
      </w:r>
      <w:ins w:id="8822" w:author="Okot" w:date="2020-01-17T15:53:00Z">
        <w:r>
          <w:t>].</w:t>
        </w:r>
      </w:ins>
    </w:p>
    <w:p w14:paraId="7ACE8E2C" w14:textId="77777777" w:rsidR="009B4D7D" w:rsidRDefault="009B4D7D">
      <w:pPr>
        <w:jc w:val="center"/>
        <w:rPr>
          <w:ins w:id="8823" w:author="Okot" w:date="2020-01-17T15:53:00Z"/>
        </w:rPr>
        <w:pPrChange w:id="8824" w:author="Okot" w:date="2020-01-17T15:47:00Z">
          <w:pPr>
            <w:pStyle w:val="Podtytu"/>
          </w:pPr>
        </w:pPrChange>
      </w:pPr>
    </w:p>
    <w:p w14:paraId="2BB5A671" w14:textId="14D558A3" w:rsidR="000557D1" w:rsidRDefault="00234C27">
      <w:pPr>
        <w:jc w:val="left"/>
        <w:rPr>
          <w:ins w:id="8825" w:author="Okot" w:date="2020-01-17T15:56:00Z"/>
        </w:rPr>
        <w:pPrChange w:id="8826" w:author="Okot" w:date="2020-01-17T15:53:00Z">
          <w:pPr>
            <w:pStyle w:val="Podtytu"/>
          </w:pPr>
        </w:pPrChange>
      </w:pPr>
      <w:ins w:id="8827" w:author="Okot" w:date="2020-01-17T15:53:00Z">
        <w:r>
          <w:t>Jak widać na rysunkach 5.10.-5.12</w:t>
        </w:r>
        <w:r w:rsidR="000557D1">
          <w:t xml:space="preserve">. Asana i Trello mają dużo bardziej czytelne interfejsy niż YouTrack. </w:t>
        </w:r>
      </w:ins>
    </w:p>
    <w:p w14:paraId="5F894EE4" w14:textId="0018DDB2" w:rsidR="000557D1" w:rsidRDefault="000557D1">
      <w:pPr>
        <w:jc w:val="left"/>
        <w:rPr>
          <w:ins w:id="8828" w:author="Okot" w:date="2020-01-24T16:29:00Z"/>
        </w:rPr>
        <w:pPrChange w:id="8829" w:author="Okot" w:date="2020-01-17T15:53:00Z">
          <w:pPr>
            <w:pStyle w:val="Podtytu"/>
          </w:pPr>
        </w:pPrChange>
      </w:pPr>
      <w:ins w:id="8830" w:author="Okot" w:date="2020-01-17T15:56:00Z">
        <w:r>
          <w:t>Ostatecznie zdecydowaną się na Asanę czysto ze względów estetycznych.</w:t>
        </w:r>
      </w:ins>
    </w:p>
    <w:p w14:paraId="6445212B" w14:textId="6B5449C8" w:rsidR="00234C27" w:rsidRDefault="00234C27">
      <w:pPr>
        <w:jc w:val="left"/>
        <w:rPr>
          <w:ins w:id="8831" w:author="Okot" w:date="2020-01-17T15:55:00Z"/>
        </w:rPr>
        <w:pPrChange w:id="8832" w:author="Okot" w:date="2020-01-17T15:53:00Z">
          <w:pPr>
            <w:pStyle w:val="Podtytu"/>
          </w:pPr>
        </w:pPrChange>
      </w:pPr>
      <w:ins w:id="8833" w:author="Okot" w:date="2020-01-24T16:29:00Z">
        <w:r>
          <w:t xml:space="preserve">Przedstawiono już wszystkie narzędzia wykorzystywane przy pracy </w:t>
        </w:r>
      </w:ins>
      <w:ins w:id="8834" w:author="Okot" w:date="2020-01-24T16:31:00Z">
        <w:r>
          <w:t>–</w:t>
        </w:r>
      </w:ins>
      <w:ins w:id="8835" w:author="Okot" w:date="2020-01-24T16:29:00Z">
        <w:r>
          <w:t xml:space="preserve"> mo</w:t>
        </w:r>
      </w:ins>
      <w:ins w:id="8836" w:author="Okot" w:date="2020-01-24T16:31:00Z">
        <w:r>
          <w:t>żna przystąpić do pierwszej iteracji.</w:t>
        </w:r>
      </w:ins>
    </w:p>
    <w:p w14:paraId="4D53ADDC" w14:textId="77777777" w:rsidR="000557D1" w:rsidRDefault="000557D1">
      <w:pPr>
        <w:jc w:val="left"/>
        <w:rPr>
          <w:ins w:id="8837" w:author="Okot" w:date="2020-01-17T15:46:00Z"/>
        </w:rPr>
        <w:pPrChange w:id="8838" w:author="Okot" w:date="2020-01-17T15:53:00Z">
          <w:pPr>
            <w:pStyle w:val="Podtytu"/>
          </w:pPr>
        </w:pPrChange>
      </w:pPr>
    </w:p>
    <w:p w14:paraId="03EC5109" w14:textId="2974EE3A" w:rsidR="003756C3" w:rsidRDefault="00122EDB" w:rsidP="003756C3">
      <w:pPr>
        <w:pStyle w:val="Podtytu"/>
      </w:pPr>
      <w:ins w:id="8839" w:author="Okot" w:date="2019-11-19T20:52:00Z">
        <w:r>
          <w:t>5</w:t>
        </w:r>
      </w:ins>
      <w:del w:id="8840" w:author="Okot" w:date="2019-11-19T20:52:00Z">
        <w:r w:rsidR="00F853FF" w:rsidDel="00122EDB">
          <w:delText>4</w:delText>
        </w:r>
      </w:del>
      <w:r w:rsidR="00F853FF">
        <w:t>.</w:t>
      </w:r>
      <w:ins w:id="8841" w:author="Okot" w:date="2019-11-19T20:52:00Z">
        <w:r>
          <w:t>3</w:t>
        </w:r>
      </w:ins>
      <w:del w:id="8842" w:author="Okot" w:date="2019-11-19T20:52:00Z">
        <w:r w:rsidR="001401C4" w:rsidDel="00122EDB">
          <w:delText>4</w:delText>
        </w:r>
      </w:del>
      <w:r w:rsidR="003756C3">
        <w:t>. I iteracja</w:t>
      </w:r>
      <w:r w:rsidR="001401C4">
        <w:t xml:space="preserve">: podwaliny </w:t>
      </w:r>
      <w:ins w:id="8843" w:author="Okot" w:date="2019-12-03T18:17:00Z">
        <w:r w:rsidR="00A26129">
          <w:t>systemu</w:t>
        </w:r>
      </w:ins>
      <w:del w:id="8844" w:author="Okot" w:date="2019-12-03T18:17:00Z">
        <w:r w:rsidR="001401C4" w:rsidDel="00A26129">
          <w:delText>pod system</w:delText>
        </w:r>
      </w:del>
    </w:p>
    <w:p w14:paraId="7324FF43" w14:textId="77777777" w:rsidR="003756C3" w:rsidRDefault="003756C3" w:rsidP="003756C3"/>
    <w:p w14:paraId="6D61B063" w14:textId="21FB386D" w:rsidR="003756C3" w:rsidDel="00122EDB" w:rsidRDefault="00240BF6">
      <w:pPr>
        <w:rPr>
          <w:del w:id="8845" w:author="Okot" w:date="2019-11-19T20:51:00Z"/>
        </w:rPr>
      </w:pPr>
      <w:r>
        <w:t>Początek realizacji projektu wiąże się z dodatkowymi zadaniami takimi jak uruchomienie środowiska, przygotowanie plików, postawienie bazy danych, itp. Z tego względu do realizacji w pierwszej iteracji wybrano niewiele funkcji – rejestrację nowych użytkowników oraz logowanie do systemu. Z</w:t>
      </w:r>
      <w:r w:rsidR="00A85184">
        <w:t>decydowano się również poświęcić czas</w:t>
      </w:r>
      <w:r>
        <w:t xml:space="preserve"> na dopracowanie projektu pod względem graficznym z uwzględnieniem zarówno kolorystyki, stworzeni</w:t>
      </w:r>
      <w:r w:rsidR="0003742D">
        <w:t>em</w:t>
      </w:r>
      <w:r>
        <w:t xml:space="preserve"> logo o</w:t>
      </w:r>
      <w:r w:rsidR="0003742D">
        <w:t>raz rozplanowaniem</w:t>
      </w:r>
      <w:r>
        <w:t xml:space="preserve"> rozmieszczenia elementów na stronie</w:t>
      </w:r>
      <w:r w:rsidR="0003742D">
        <w:t>,</w:t>
      </w:r>
      <w:r>
        <w:t xml:space="preserve"> wychodząc z założenia, że w następnych iteracjach dodawane będą jedynie kolejne funkcje, których widoczne na stronie elementy będzie można </w:t>
      </w:r>
      <w:r w:rsidR="0003742D">
        <w:t xml:space="preserve">w większości </w:t>
      </w:r>
      <w:r>
        <w:t>sformatować przy użyciu</w:t>
      </w:r>
      <w:r w:rsidR="00A85184">
        <w:t xml:space="preserve"> wcześniej przygotowanych </w:t>
      </w:r>
      <w:ins w:id="8846" w:author="Okot" w:date="2020-01-04T07:43:00Z">
        <w:r w:rsidR="002E03FD">
          <w:t>styli</w:t>
        </w:r>
      </w:ins>
      <w:del w:id="8847" w:author="Okot" w:date="2020-01-04T07:43:00Z">
        <w:r w:rsidR="00A85184" w:rsidDel="002E03FD">
          <w:delText>CSSów</w:delText>
        </w:r>
      </w:del>
      <w:r w:rsidR="00A85184">
        <w:t>, co w szerszej perspektywie pozwoli zaoszczędzić czas.</w:t>
      </w:r>
    </w:p>
    <w:p w14:paraId="4E50AB7E" w14:textId="5826E8E4" w:rsidR="00EF6592" w:rsidDel="00122EDB" w:rsidRDefault="00EF6592">
      <w:pPr>
        <w:rPr>
          <w:del w:id="8848" w:author="Okot" w:date="2019-11-19T20:51:00Z"/>
        </w:rPr>
        <w:pPrChange w:id="8849" w:author="Okot" w:date="2019-11-19T20:51:00Z">
          <w:pPr>
            <w:ind w:firstLine="0"/>
          </w:pPr>
        </w:pPrChange>
      </w:pPr>
    </w:p>
    <w:p w14:paraId="3F4D583C" w14:textId="1B1A0888" w:rsidR="00933A64" w:rsidDel="00122EDB" w:rsidRDefault="00933A64">
      <w:pPr>
        <w:rPr>
          <w:del w:id="8850" w:author="Okot" w:date="2019-11-19T20:51:00Z"/>
        </w:rPr>
        <w:pPrChange w:id="8851" w:author="Okot" w:date="2019-11-19T20:51:00Z">
          <w:pPr>
            <w:ind w:firstLine="0"/>
            <w:jc w:val="center"/>
          </w:pPr>
        </w:pPrChange>
      </w:pPr>
      <w:del w:id="8852" w:author="Okot" w:date="2019-11-19T20:51:00Z">
        <w:r w:rsidDel="00122EDB">
          <w:rPr>
            <w:noProof/>
            <w:lang w:eastAsia="pl-PL"/>
          </w:rPr>
          <w:drawing>
            <wp:inline distT="0" distB="0" distL="0" distR="0" wp14:anchorId="55041983" wp14:editId="652CCE2F">
              <wp:extent cx="5058000" cy="1882800"/>
              <wp:effectExtent l="95250" t="95250" r="123825" b="98425"/>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K I iteracja.png"/>
                      <pic:cNvPicPr/>
                    </pic:nvPicPr>
                    <pic:blipFill>
                      <a:blip r:embed="rId78">
                        <a:extLst>
                          <a:ext uri="{28A0092B-C50C-407E-A947-70E740481C1C}">
                            <a14:useLocalDpi xmlns:a14="http://schemas.microsoft.com/office/drawing/2010/main" val="0"/>
                          </a:ext>
                        </a:extLst>
                      </a:blip>
                      <a:stretch>
                        <a:fillRect/>
                      </a:stretch>
                    </pic:blipFill>
                    <pic:spPr>
                      <a:xfrm>
                        <a:off x="0" y="0"/>
                        <a:ext cx="5058000" cy="1882800"/>
                      </a:xfrm>
                      <a:prstGeom prst="rect">
                        <a:avLst/>
                      </a:prstGeom>
                      <a:ln>
                        <a:noFill/>
                      </a:ln>
                      <a:effectLst>
                        <a:outerShdw blurRad="190500" algn="tl" rotWithShape="0">
                          <a:srgbClr val="000000">
                            <a:alpha val="70000"/>
                          </a:srgbClr>
                        </a:outerShdw>
                      </a:effectLst>
                    </pic:spPr>
                  </pic:pic>
                </a:graphicData>
              </a:graphic>
            </wp:inline>
          </w:drawing>
        </w:r>
      </w:del>
    </w:p>
    <w:p w14:paraId="153EBB7C" w14:textId="7C2ADA51" w:rsidR="00933A64" w:rsidRDefault="00933A64">
      <w:pPr>
        <w:pPrChange w:id="8853" w:author="Okot" w:date="2019-11-19T20:51:00Z">
          <w:pPr>
            <w:jc w:val="center"/>
          </w:pPr>
        </w:pPrChange>
      </w:pPr>
      <w:del w:id="8854" w:author="Okot" w:date="2019-11-18T19:42:00Z">
        <w:r w:rsidDel="00875EFE">
          <w:delText xml:space="preserve">opowieść </w:delText>
        </w:r>
      </w:del>
      <w:del w:id="8855" w:author="Okot" w:date="2019-11-19T20:51:00Z">
        <w:r w:rsidDel="00122EDB">
          <w:delText>klienta wybrana do realizacja w I iteracji.</w:delText>
        </w:r>
      </w:del>
    </w:p>
    <w:p w14:paraId="44283568" w14:textId="6D72EE3D" w:rsidR="005A7B82" w:rsidRDefault="005A7B82">
      <w:pPr>
        <w:rPr>
          <w:ins w:id="8856" w:author="Okot" w:date="2020-01-24T17:21:00Z"/>
        </w:rPr>
      </w:pPr>
      <w:ins w:id="8857" w:author="Okot" w:date="2020-01-24T17:21:00Z">
        <w:r>
          <w:t>Dokładny plan działań został utworzony w Asanie.</w:t>
        </w:r>
      </w:ins>
    </w:p>
    <w:p w14:paraId="5595C0F4" w14:textId="5558C8E1" w:rsidR="005A7B82" w:rsidRDefault="005A7B82">
      <w:pPr>
        <w:ind w:firstLine="0"/>
        <w:pPrChange w:id="8858" w:author="Okot" w:date="2020-01-24T17:21:00Z">
          <w:pPr/>
        </w:pPrChange>
      </w:pPr>
      <w:ins w:id="8859" w:author="Okot" w:date="2020-01-24T17:26:00Z">
        <w:r>
          <w:rPr>
            <w:noProof/>
            <w:lang w:eastAsia="pl-PL"/>
          </w:rPr>
          <w:lastRenderedPageBreak/>
          <w:drawing>
            <wp:inline distT="0" distB="0" distL="0" distR="0" wp14:anchorId="4A1F32FC" wp14:editId="30278B35">
              <wp:extent cx="5299200" cy="1173600"/>
              <wp:effectExtent l="190500" t="190500" r="187325" b="198120"/>
              <wp:docPr id="97" name="Obraz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lan 1 it board.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99200" cy="1173600"/>
                      </a:xfrm>
                      <a:prstGeom prst="rect">
                        <a:avLst/>
                      </a:prstGeom>
                      <a:ln>
                        <a:noFill/>
                      </a:ln>
                      <a:effectLst>
                        <a:outerShdw blurRad="190500" algn="tl" rotWithShape="0">
                          <a:srgbClr val="000000">
                            <a:alpha val="70000"/>
                          </a:srgbClr>
                        </a:outerShdw>
                      </a:effectLst>
                    </pic:spPr>
                  </pic:pic>
                </a:graphicData>
              </a:graphic>
            </wp:inline>
          </w:drawing>
        </w:r>
      </w:ins>
    </w:p>
    <w:p w14:paraId="2A202962" w14:textId="516339DB" w:rsidR="00445AB8" w:rsidRDefault="005A7B82">
      <w:pPr>
        <w:spacing w:after="160" w:line="259" w:lineRule="auto"/>
        <w:ind w:firstLine="0"/>
        <w:jc w:val="center"/>
        <w:rPr>
          <w:ins w:id="8860" w:author="Okot" w:date="2020-01-24T17:28:00Z"/>
        </w:rPr>
        <w:pPrChange w:id="8861" w:author="Okot" w:date="2020-01-24T17:27:00Z">
          <w:pPr>
            <w:spacing w:after="160" w:line="259" w:lineRule="auto"/>
            <w:ind w:firstLine="0"/>
            <w:jc w:val="left"/>
          </w:pPr>
        </w:pPrChange>
      </w:pPr>
      <w:ins w:id="8862" w:author="Okot" w:date="2020-01-24T17:27:00Z">
        <w:r>
          <w:t>Rys. 5.13. Tablica – podstawowy widok na plan zadań w Asanie [1].</w:t>
        </w:r>
      </w:ins>
    </w:p>
    <w:p w14:paraId="6D2A8049" w14:textId="77777777" w:rsidR="00522EC2" w:rsidRDefault="00522EC2">
      <w:pPr>
        <w:spacing w:after="160" w:line="259" w:lineRule="auto"/>
        <w:ind w:firstLine="0"/>
        <w:jc w:val="center"/>
        <w:rPr>
          <w:ins w:id="8863" w:author="Okot" w:date="2020-01-24T17:28:00Z"/>
        </w:rPr>
        <w:pPrChange w:id="8864" w:author="Okot" w:date="2020-01-24T17:27:00Z">
          <w:pPr>
            <w:spacing w:after="160" w:line="259" w:lineRule="auto"/>
            <w:ind w:firstLine="0"/>
            <w:jc w:val="left"/>
          </w:pPr>
        </w:pPrChange>
      </w:pPr>
    </w:p>
    <w:p w14:paraId="1288608A" w14:textId="029725C6" w:rsidR="00522EC2" w:rsidRDefault="00522EC2">
      <w:pPr>
        <w:rPr>
          <w:ins w:id="8865" w:author="Okot" w:date="2020-01-24T17:42:00Z"/>
        </w:rPr>
        <w:pPrChange w:id="8866" w:author="Okot" w:date="2020-01-24T17:28:00Z">
          <w:pPr>
            <w:spacing w:after="160" w:line="259" w:lineRule="auto"/>
            <w:ind w:firstLine="0"/>
            <w:jc w:val="left"/>
          </w:pPr>
        </w:pPrChange>
      </w:pPr>
      <w:ins w:id="8867" w:author="Okot" w:date="2020-01-24T17:28:00Z">
        <w:r>
          <w:t xml:space="preserve">Na powyższym rysunku widać główną tablicę planowania zadań w Asanie. </w:t>
        </w:r>
      </w:ins>
      <w:ins w:id="8868" w:author="Okot" w:date="2020-01-24T17:29:00Z">
        <w:r>
          <w:t xml:space="preserve">Na rysunku 5.10. można było zobaczyć 4 domyślnie tworzone przez aplikację kolumny: </w:t>
        </w:r>
      </w:ins>
      <w:ins w:id="8869" w:author="Okot" w:date="2020-01-24T17:30:00Z">
        <w:r w:rsidRPr="00E52735">
          <w:rPr>
            <w:i/>
          </w:rPr>
          <w:t>New</w:t>
        </w:r>
        <w:r>
          <w:t xml:space="preserve"> </w:t>
        </w:r>
        <w:r w:rsidRPr="00E52735">
          <w:rPr>
            <w:i/>
          </w:rPr>
          <w:t>Requests</w:t>
        </w:r>
        <w:r>
          <w:t xml:space="preserve"> (</w:t>
        </w:r>
        <w:r w:rsidRPr="00E52735">
          <w:t>ang.</w:t>
        </w:r>
      </w:ins>
      <w:ins w:id="8870" w:author="Okot" w:date="2020-01-24T17:31:00Z">
        <w:r w:rsidR="008D6652" w:rsidRPr="00E52735">
          <w:t>:</w:t>
        </w:r>
      </w:ins>
      <w:ins w:id="8871" w:author="Okot" w:date="2020-01-24T17:30:00Z">
        <w:r>
          <w:rPr>
            <w:i/>
          </w:rPr>
          <w:t xml:space="preserve"> </w:t>
        </w:r>
        <w:r>
          <w:t xml:space="preserve">nowe zgłoszenia), </w:t>
        </w:r>
        <w:r w:rsidRPr="00E52735">
          <w:rPr>
            <w:i/>
          </w:rPr>
          <w:t>In progres</w:t>
        </w:r>
      </w:ins>
      <w:ins w:id="8872" w:author="Okot" w:date="2020-01-24T17:31:00Z">
        <w:r w:rsidRPr="00E52735">
          <w:rPr>
            <w:i/>
          </w:rPr>
          <w:t> </w:t>
        </w:r>
        <w:r>
          <w:t>(</w:t>
        </w:r>
        <w:r w:rsidR="008D6652" w:rsidRPr="00E52735">
          <w:t>ang.:</w:t>
        </w:r>
        <w:r w:rsidR="008D6652">
          <w:rPr>
            <w:i/>
          </w:rPr>
          <w:t xml:space="preserve"> </w:t>
        </w:r>
        <w:r w:rsidR="008D6652">
          <w:t>w trakcie</w:t>
        </w:r>
        <w:r>
          <w:t>)</w:t>
        </w:r>
      </w:ins>
      <w:ins w:id="8873" w:author="Okot" w:date="2020-01-24T17:30:00Z">
        <w:r>
          <w:t xml:space="preserve">, </w:t>
        </w:r>
        <w:r w:rsidRPr="00E52735">
          <w:rPr>
            <w:i/>
          </w:rPr>
          <w:t>Done</w:t>
        </w:r>
      </w:ins>
      <w:ins w:id="8874" w:author="Okot" w:date="2020-01-24T17:31:00Z">
        <w:r>
          <w:t> (</w:t>
        </w:r>
        <w:r w:rsidR="008D6652" w:rsidRPr="00E52735">
          <w:t>ang.:</w:t>
        </w:r>
        <w:r w:rsidR="008D6652">
          <w:rPr>
            <w:i/>
          </w:rPr>
          <w:t xml:space="preserve"> </w:t>
        </w:r>
        <w:r w:rsidR="008D6652">
          <w:t>zrobione</w:t>
        </w:r>
        <w:r>
          <w:t>)</w:t>
        </w:r>
      </w:ins>
      <w:ins w:id="8875" w:author="Okot" w:date="2020-01-24T17:30:00Z">
        <w:r>
          <w:t xml:space="preserve">, </w:t>
        </w:r>
        <w:r w:rsidRPr="00E52735">
          <w:rPr>
            <w:i/>
          </w:rPr>
          <w:t>Not</w:t>
        </w:r>
        <w:r>
          <w:t xml:space="preserve"> </w:t>
        </w:r>
        <w:r w:rsidRPr="00E52735">
          <w:rPr>
            <w:i/>
          </w:rPr>
          <w:t>approved</w:t>
        </w:r>
      </w:ins>
      <w:ins w:id="8876" w:author="Okot" w:date="2020-01-24T17:31:00Z">
        <w:r>
          <w:t> (</w:t>
        </w:r>
        <w:r w:rsidR="008D6652" w:rsidRPr="00E52735">
          <w:t>ang.:</w:t>
        </w:r>
        <w:r w:rsidR="008D6652">
          <w:rPr>
            <w:i/>
          </w:rPr>
          <w:t xml:space="preserve"> </w:t>
        </w:r>
        <w:r w:rsidR="008D6652">
          <w:t>niezaakceptowane</w:t>
        </w:r>
        <w:r>
          <w:t>).</w:t>
        </w:r>
      </w:ins>
      <w:ins w:id="8877" w:author="Okot" w:date="2020-01-24T17:32:00Z">
        <w:r w:rsidR="008D6652">
          <w:t xml:space="preserve"> W ramach dostosowywania tablicy do potrzeb projektu usunięto kolumnę </w:t>
        </w:r>
        <w:r w:rsidR="008D6652" w:rsidRPr="00E52735">
          <w:rPr>
            <w:i/>
          </w:rPr>
          <w:t>Not approved</w:t>
        </w:r>
        <w:r w:rsidR="008D6652">
          <w:t xml:space="preserve"> nie przewidując dla niej zastosowania, za to dodano </w:t>
        </w:r>
      </w:ins>
      <w:ins w:id="8878" w:author="Okot" w:date="2020-01-24T17:33:00Z">
        <w:r w:rsidR="008D6652">
          <w:t>własne</w:t>
        </w:r>
      </w:ins>
      <w:ins w:id="8879" w:author="Okot" w:date="2020-01-24T17:32:00Z">
        <w:r w:rsidR="008D6652">
          <w:t xml:space="preserve"> </w:t>
        </w:r>
      </w:ins>
      <w:ins w:id="8880" w:author="Okot" w:date="2020-01-24T17:33:00Z">
        <w:r w:rsidR="008D6652">
          <w:t xml:space="preserve">kolumny, </w:t>
        </w:r>
      </w:ins>
      <w:ins w:id="8881" w:author="Okot" w:date="2020-01-24T17:36:00Z">
        <w:r w:rsidR="008D6652">
          <w:t>odzwierciedlające</w:t>
        </w:r>
      </w:ins>
      <w:ins w:id="8882" w:author="Okot" w:date="2020-01-24T17:33:00Z">
        <w:r w:rsidR="008D6652">
          <w:t xml:space="preserve"> kolejne etapy tej implementacji, w których rozplanowano duże zadania</w:t>
        </w:r>
      </w:ins>
      <w:ins w:id="8883" w:author="Okot" w:date="2020-01-24T17:34:00Z">
        <w:r w:rsidR="008D6652">
          <w:t xml:space="preserve"> wchodzące w skład danego zagadnienia</w:t>
        </w:r>
      </w:ins>
      <w:ins w:id="8884" w:author="Okot" w:date="2020-01-24T17:33:00Z">
        <w:r w:rsidR="008D6652">
          <w:t>.</w:t>
        </w:r>
      </w:ins>
      <w:ins w:id="8885" w:author="Okot" w:date="2020-01-24T17:34:00Z">
        <w:r w:rsidR="008D6652">
          <w:t xml:space="preserve"> Jak widać, na początku implementacji jeszcze żadne zadanie nie ma statusu „w trakcie”</w:t>
        </w:r>
      </w:ins>
      <w:ins w:id="8886" w:author="Okot" w:date="2020-01-24T17:35:00Z">
        <w:r w:rsidR="008D6652">
          <w:t xml:space="preserve">, za to w kolumnie </w:t>
        </w:r>
        <w:r w:rsidR="008D6652" w:rsidRPr="00E52735">
          <w:rPr>
            <w:i/>
          </w:rPr>
          <w:t>Done</w:t>
        </w:r>
        <w:r w:rsidR="008D6652">
          <w:t xml:space="preserve"> jest już jedno zadania – utworzenie repozytorium Git, gdyż, jak wspominano wcześniej, zostało to wykonane na początku pisania pracy. </w:t>
        </w:r>
      </w:ins>
      <w:ins w:id="8887" w:author="Okot" w:date="2020-01-24T17:37:00Z">
        <w:r w:rsidR="008D6652">
          <w:t xml:space="preserve">Zdecydowano się pozostawić kolumnę </w:t>
        </w:r>
        <w:r w:rsidR="008D6652" w:rsidRPr="00E52735">
          <w:rPr>
            <w:i/>
          </w:rPr>
          <w:t xml:space="preserve">New Requests </w:t>
        </w:r>
        <w:r w:rsidR="008D6652">
          <w:t>na wypadek powstawania nowych problemów w trakcie iteracji.</w:t>
        </w:r>
      </w:ins>
    </w:p>
    <w:p w14:paraId="2FDA3300" w14:textId="77777777" w:rsidR="005A4FF6" w:rsidRDefault="005A4FF6">
      <w:pPr>
        <w:rPr>
          <w:ins w:id="8888" w:author="Okot" w:date="2020-01-24T17:37:00Z"/>
        </w:rPr>
        <w:pPrChange w:id="8889" w:author="Okot" w:date="2020-01-24T17:28:00Z">
          <w:pPr>
            <w:spacing w:after="160" w:line="259" w:lineRule="auto"/>
            <w:ind w:firstLine="0"/>
            <w:jc w:val="left"/>
          </w:pPr>
        </w:pPrChange>
      </w:pPr>
    </w:p>
    <w:p w14:paraId="6DF66983" w14:textId="6248E0C6" w:rsidR="008D6652" w:rsidRDefault="008D6652">
      <w:pPr>
        <w:ind w:firstLine="0"/>
        <w:jc w:val="center"/>
        <w:rPr>
          <w:ins w:id="8890" w:author="Okot" w:date="2020-01-24T17:38:00Z"/>
        </w:rPr>
        <w:pPrChange w:id="8891" w:author="Okot" w:date="2020-01-24T17:42:00Z">
          <w:pPr>
            <w:spacing w:after="160" w:line="259" w:lineRule="auto"/>
            <w:ind w:firstLine="0"/>
            <w:jc w:val="left"/>
          </w:pPr>
        </w:pPrChange>
      </w:pPr>
      <w:ins w:id="8892" w:author="Okot" w:date="2020-01-24T17:40:00Z">
        <w:r>
          <w:rPr>
            <w:noProof/>
            <w:lang w:eastAsia="pl-PL"/>
          </w:rPr>
          <w:drawing>
            <wp:inline distT="0" distB="0" distL="0" distR="0" wp14:anchorId="20E3F62E" wp14:editId="73E38796">
              <wp:extent cx="5097600" cy="2926800"/>
              <wp:effectExtent l="190500" t="190500" r="198755" b="197485"/>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ubtaski.png"/>
                      <pic:cNvPicPr/>
                    </pic:nvPicPr>
                    <pic:blipFill>
                      <a:blip r:embed="rId80">
                        <a:extLst>
                          <a:ext uri="{28A0092B-C50C-407E-A947-70E740481C1C}">
                            <a14:useLocalDpi xmlns:a14="http://schemas.microsoft.com/office/drawing/2010/main" val="0"/>
                          </a:ext>
                        </a:extLst>
                      </a:blip>
                      <a:stretch>
                        <a:fillRect/>
                      </a:stretch>
                    </pic:blipFill>
                    <pic:spPr>
                      <a:xfrm>
                        <a:off x="0" y="0"/>
                        <a:ext cx="5097600" cy="2926800"/>
                      </a:xfrm>
                      <a:prstGeom prst="rect">
                        <a:avLst/>
                      </a:prstGeom>
                      <a:ln>
                        <a:noFill/>
                      </a:ln>
                      <a:effectLst>
                        <a:outerShdw blurRad="190500" algn="tl" rotWithShape="0">
                          <a:srgbClr val="000000">
                            <a:alpha val="70000"/>
                          </a:srgbClr>
                        </a:outerShdw>
                      </a:effectLst>
                    </pic:spPr>
                  </pic:pic>
                </a:graphicData>
              </a:graphic>
            </wp:inline>
          </w:drawing>
        </w:r>
      </w:ins>
    </w:p>
    <w:p w14:paraId="301961D5" w14:textId="174DA1B1" w:rsidR="008D6652" w:rsidRDefault="008D6652">
      <w:pPr>
        <w:jc w:val="center"/>
        <w:rPr>
          <w:ins w:id="8893" w:author="Okot" w:date="2020-01-24T17:42:00Z"/>
        </w:rPr>
        <w:pPrChange w:id="8894" w:author="Okot" w:date="2020-01-24T17:42:00Z">
          <w:pPr/>
        </w:pPrChange>
      </w:pPr>
      <w:ins w:id="8895" w:author="Okot" w:date="2020-01-24T17:40:00Z">
        <w:r>
          <w:t>Rys. 5.</w:t>
        </w:r>
      </w:ins>
      <w:ins w:id="8896" w:author="Okot" w:date="2020-01-24T17:41:00Z">
        <w:r>
          <w:t>14 Rozplanowanie zadania „Instalacja niezbędnych komponentów</w:t>
        </w:r>
      </w:ins>
      <w:ins w:id="8897" w:author="Okot" w:date="2020-01-24T17:42:00Z">
        <w:r>
          <w:t>”</w:t>
        </w:r>
      </w:ins>
      <w:ins w:id="8898" w:author="Okot" w:date="2020-01-24T17:46:00Z">
        <w:r w:rsidR="005A4FF6">
          <w:t> [1]</w:t>
        </w:r>
      </w:ins>
      <w:ins w:id="8899" w:author="Okot" w:date="2020-01-24T17:42:00Z">
        <w:r w:rsidR="005A4FF6">
          <w:t>.</w:t>
        </w:r>
      </w:ins>
      <w:ins w:id="8900" w:author="Okot" w:date="2020-01-24T17:46:00Z">
        <w:r w:rsidR="005A4FF6">
          <w:t> </w:t>
        </w:r>
      </w:ins>
    </w:p>
    <w:p w14:paraId="3DAEDE8F" w14:textId="1D6E2FF4" w:rsidR="008D6652" w:rsidRDefault="008D6652" w:rsidP="008D6652">
      <w:pPr>
        <w:rPr>
          <w:ins w:id="8901" w:author="Okot" w:date="2020-01-24T17:45:00Z"/>
        </w:rPr>
      </w:pPr>
      <w:ins w:id="8902" w:author="Okot" w:date="2020-01-24T17:40:00Z">
        <w:r>
          <w:lastRenderedPageBreak/>
          <w:t>Każde zadanie</w:t>
        </w:r>
      </w:ins>
      <w:ins w:id="8903" w:author="Okot" w:date="2020-01-24T17:42:00Z">
        <w:r w:rsidR="005A4FF6">
          <w:t xml:space="preserve"> z tablicy</w:t>
        </w:r>
      </w:ins>
      <w:ins w:id="8904" w:author="Okot" w:date="2020-01-24T17:40:00Z">
        <w:r>
          <w:t xml:space="preserve"> moż</w:t>
        </w:r>
        <w:r w:rsidR="005A4FF6">
          <w:t>na roz</w:t>
        </w:r>
      </w:ins>
      <w:ins w:id="8905" w:author="Okot" w:date="2020-01-24T17:43:00Z">
        <w:r w:rsidR="005A4FF6">
          <w:t>łożyć</w:t>
        </w:r>
      </w:ins>
      <w:ins w:id="8906" w:author="Okot" w:date="2020-01-24T17:40:00Z">
        <w:r>
          <w:t xml:space="preserve"> na mniejsze problemy. Nie dla każdego jest to potrzebne, ale przykład można zobaczyć</w:t>
        </w:r>
        <w:r w:rsidR="005A4FF6">
          <w:t xml:space="preserve"> na</w:t>
        </w:r>
        <w:r>
          <w:t xml:space="preserve"> rysunku</w:t>
        </w:r>
      </w:ins>
      <w:ins w:id="8907" w:author="Okot" w:date="2020-01-24T17:43:00Z">
        <w:r w:rsidR="005A4FF6">
          <w:t> 5.14</w:t>
        </w:r>
      </w:ins>
      <w:ins w:id="8908" w:author="Okot" w:date="2020-01-24T17:40:00Z">
        <w:r>
          <w:t>.</w:t>
        </w:r>
      </w:ins>
    </w:p>
    <w:p w14:paraId="049A604F" w14:textId="77777777" w:rsidR="005A4FF6" w:rsidRDefault="005A4FF6">
      <w:pPr>
        <w:ind w:firstLine="0"/>
        <w:rPr>
          <w:ins w:id="8909" w:author="Okot" w:date="2020-01-24T17:45:00Z"/>
        </w:rPr>
        <w:pPrChange w:id="8910" w:author="Okot" w:date="2020-01-24T17:45:00Z">
          <w:pPr/>
        </w:pPrChange>
      </w:pPr>
    </w:p>
    <w:p w14:paraId="316D6694" w14:textId="577F4874" w:rsidR="005A4FF6" w:rsidRDefault="005A4FF6">
      <w:pPr>
        <w:ind w:firstLine="0"/>
        <w:rPr>
          <w:ins w:id="8911" w:author="Okot" w:date="2020-01-24T17:40:00Z"/>
        </w:rPr>
        <w:pPrChange w:id="8912" w:author="Okot" w:date="2020-01-24T17:45:00Z">
          <w:pPr/>
        </w:pPrChange>
      </w:pPr>
      <w:ins w:id="8913" w:author="Okot" w:date="2020-01-24T17:45:00Z">
        <w:r>
          <w:rPr>
            <w:noProof/>
            <w:lang w:eastAsia="pl-PL"/>
          </w:rPr>
          <w:drawing>
            <wp:inline distT="0" distB="0" distL="0" distR="0" wp14:anchorId="490B6CBF" wp14:editId="705C5266">
              <wp:extent cx="5526000" cy="1850400"/>
              <wp:effectExtent l="190500" t="190500" r="189230" b="18796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alendarz 1 i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26000" cy="1850400"/>
                      </a:xfrm>
                      <a:prstGeom prst="rect">
                        <a:avLst/>
                      </a:prstGeom>
                      <a:ln>
                        <a:noFill/>
                      </a:ln>
                      <a:effectLst>
                        <a:outerShdw blurRad="190500" algn="tl" rotWithShape="0">
                          <a:srgbClr val="000000">
                            <a:alpha val="70000"/>
                          </a:srgbClr>
                        </a:outerShdw>
                      </a:effectLst>
                    </pic:spPr>
                  </pic:pic>
                </a:graphicData>
              </a:graphic>
            </wp:inline>
          </w:drawing>
        </w:r>
      </w:ins>
    </w:p>
    <w:p w14:paraId="18FCA123" w14:textId="77777777" w:rsidR="005A4FF6" w:rsidRDefault="005A4FF6">
      <w:pPr>
        <w:spacing w:after="160" w:line="259" w:lineRule="auto"/>
        <w:ind w:firstLine="0"/>
        <w:jc w:val="center"/>
        <w:rPr>
          <w:ins w:id="8914" w:author="Okot" w:date="2020-01-24T17:45:00Z"/>
          <w:rFonts w:eastAsiaTheme="majorEastAsia" w:cstheme="majorBidi"/>
          <w:szCs w:val="26"/>
        </w:rPr>
        <w:pPrChange w:id="8915" w:author="Okot" w:date="2020-01-24T17:27:00Z">
          <w:pPr>
            <w:spacing w:after="160" w:line="259" w:lineRule="auto"/>
            <w:ind w:firstLine="0"/>
            <w:jc w:val="left"/>
          </w:pPr>
        </w:pPrChange>
      </w:pPr>
    </w:p>
    <w:p w14:paraId="733B1EE4" w14:textId="6715C642" w:rsidR="00522EC2" w:rsidRDefault="005A4FF6">
      <w:pPr>
        <w:spacing w:after="160" w:line="259" w:lineRule="auto"/>
        <w:ind w:firstLine="0"/>
        <w:jc w:val="center"/>
        <w:rPr>
          <w:ins w:id="8916" w:author="Okot" w:date="2020-01-24T17:47:00Z"/>
          <w:rFonts w:eastAsiaTheme="majorEastAsia" w:cstheme="majorBidi"/>
          <w:szCs w:val="26"/>
        </w:rPr>
        <w:pPrChange w:id="8917" w:author="Okot" w:date="2020-01-24T17:47:00Z">
          <w:pPr>
            <w:spacing w:after="160" w:line="259" w:lineRule="auto"/>
            <w:ind w:firstLine="0"/>
            <w:jc w:val="left"/>
          </w:pPr>
        </w:pPrChange>
      </w:pPr>
      <w:ins w:id="8918" w:author="Okot" w:date="2020-01-24T17:45:00Z">
        <w:r>
          <w:rPr>
            <w:rFonts w:eastAsiaTheme="majorEastAsia" w:cstheme="majorBidi"/>
            <w:szCs w:val="26"/>
          </w:rPr>
          <w:t>Rys.</w:t>
        </w:r>
      </w:ins>
      <w:ins w:id="8919" w:author="Okot" w:date="2020-01-24T17:46:00Z">
        <w:r>
          <w:rPr>
            <w:rFonts w:eastAsiaTheme="majorEastAsia" w:cstheme="majorBidi"/>
            <w:szCs w:val="26"/>
          </w:rPr>
          <w:t> 5.15. Fragment kalendarza przedstawiającego rozplanowanie zada</w:t>
        </w:r>
      </w:ins>
      <w:ins w:id="8920" w:author="Okot" w:date="2020-01-24T17:47:00Z">
        <w:r>
          <w:rPr>
            <w:rFonts w:eastAsiaTheme="majorEastAsia" w:cstheme="majorBidi"/>
            <w:szCs w:val="26"/>
          </w:rPr>
          <w:t>ń w czasie</w:t>
        </w:r>
      </w:ins>
      <w:ins w:id="8921" w:author="Okot" w:date="2020-01-24T17:46:00Z">
        <w:r>
          <w:rPr>
            <w:rFonts w:eastAsiaTheme="majorEastAsia" w:cstheme="majorBidi"/>
            <w:szCs w:val="26"/>
          </w:rPr>
          <w:t> [1].</w:t>
        </w:r>
      </w:ins>
    </w:p>
    <w:p w14:paraId="4963C391" w14:textId="77777777" w:rsidR="005A4FF6" w:rsidRDefault="005A4FF6">
      <w:pPr>
        <w:spacing w:after="160" w:line="259" w:lineRule="auto"/>
        <w:ind w:firstLine="0"/>
        <w:jc w:val="center"/>
        <w:rPr>
          <w:ins w:id="8922" w:author="Okot" w:date="2020-01-24T17:47:00Z"/>
          <w:rFonts w:eastAsiaTheme="majorEastAsia" w:cstheme="majorBidi"/>
          <w:szCs w:val="26"/>
        </w:rPr>
        <w:pPrChange w:id="8923" w:author="Okot" w:date="2020-01-24T17:27:00Z">
          <w:pPr>
            <w:spacing w:after="160" w:line="259" w:lineRule="auto"/>
            <w:ind w:firstLine="0"/>
            <w:jc w:val="left"/>
          </w:pPr>
        </w:pPrChange>
      </w:pPr>
    </w:p>
    <w:p w14:paraId="1352799B" w14:textId="3BD8F0D2" w:rsidR="005A4FF6" w:rsidRDefault="005A4FF6">
      <w:pPr>
        <w:rPr>
          <w:ins w:id="8924" w:author="Okot" w:date="2020-01-29T12:56:00Z"/>
          <w:rFonts w:eastAsiaTheme="majorEastAsia"/>
        </w:rPr>
        <w:pPrChange w:id="8925" w:author="Okot" w:date="2020-01-24T17:47:00Z">
          <w:pPr>
            <w:spacing w:after="160" w:line="259" w:lineRule="auto"/>
            <w:ind w:firstLine="0"/>
            <w:jc w:val="left"/>
          </w:pPr>
        </w:pPrChange>
      </w:pPr>
      <w:ins w:id="8926" w:author="Okot" w:date="2020-01-24T17:47:00Z">
        <w:r>
          <w:rPr>
            <w:rFonts w:eastAsiaTheme="majorEastAsia"/>
          </w:rPr>
          <w:t xml:space="preserve">W darmowej wersji Asany dostępny jest jeszcze widok kalendarza. W poszczególnych dniach wyświetlane są zadania, których termin wykonania tego dnia mija. </w:t>
        </w:r>
      </w:ins>
      <w:ins w:id="8927" w:author="Okot" w:date="2020-01-24T17:48:00Z">
        <w:r>
          <w:rPr>
            <w:rFonts w:eastAsiaTheme="majorEastAsia"/>
          </w:rPr>
          <w:t>Taki widok pozwala spojrzeć na planowane prace z innej perspektywy</w:t>
        </w:r>
      </w:ins>
      <w:ins w:id="8928" w:author="Okot" w:date="2020-01-24T17:50:00Z">
        <w:r>
          <w:rPr>
            <w:rFonts w:eastAsiaTheme="majorEastAsia"/>
          </w:rPr>
          <w:t xml:space="preserve"> – nie tylko na to co należy zrobić, ale kiedy co dok</w:t>
        </w:r>
      </w:ins>
      <w:ins w:id="8929" w:author="Okot" w:date="2020-01-24T17:51:00Z">
        <w:r>
          <w:rPr>
            <w:rFonts w:eastAsiaTheme="majorEastAsia"/>
          </w:rPr>
          <w:t>ładnie należy zrobić</w:t>
        </w:r>
      </w:ins>
      <w:ins w:id="8930" w:author="Okot" w:date="2020-01-24T17:48:00Z">
        <w:r>
          <w:rPr>
            <w:rFonts w:eastAsiaTheme="majorEastAsia"/>
          </w:rPr>
          <w:t xml:space="preserve"> </w:t>
        </w:r>
      </w:ins>
      <w:ins w:id="8931" w:author="Okot" w:date="2020-01-24T17:51:00Z">
        <w:r>
          <w:rPr>
            <w:rFonts w:eastAsiaTheme="majorEastAsia"/>
          </w:rPr>
          <w:t>–</w:t>
        </w:r>
      </w:ins>
      <w:ins w:id="8932" w:author="Okot" w:date="2020-01-24T17:48:00Z">
        <w:r>
          <w:rPr>
            <w:rFonts w:eastAsiaTheme="majorEastAsia"/>
          </w:rPr>
          <w:t xml:space="preserve"> oraz u</w:t>
        </w:r>
      </w:ins>
      <w:ins w:id="8933" w:author="Okot" w:date="2020-01-24T17:49:00Z">
        <w:r>
          <w:rPr>
            <w:rFonts w:eastAsiaTheme="majorEastAsia"/>
          </w:rPr>
          <w:t>łatwia potwierdzenie, że ustalone estymacje czasowe s</w:t>
        </w:r>
      </w:ins>
      <w:ins w:id="8934" w:author="Okot" w:date="2020-01-24T17:50:00Z">
        <w:r>
          <w:rPr>
            <w:rFonts w:eastAsiaTheme="majorEastAsia"/>
          </w:rPr>
          <w:t>ą realne.</w:t>
        </w:r>
      </w:ins>
      <w:ins w:id="8935" w:author="Okot" w:date="2020-01-24T17:51:00Z">
        <w:r>
          <w:rPr>
            <w:rFonts w:eastAsiaTheme="majorEastAsia"/>
          </w:rPr>
          <w:t xml:space="preserve"> Na rysunku 5.15. można zobaczyć harmonogram prac dla I</w:t>
        </w:r>
        <w:r w:rsidR="008E1C95">
          <w:rPr>
            <w:rFonts w:eastAsiaTheme="majorEastAsia"/>
          </w:rPr>
          <w:t xml:space="preserve"> iteracji</w:t>
        </w:r>
      </w:ins>
      <w:ins w:id="8936" w:author="Okot" w:date="2020-01-24T17:52:00Z">
        <w:r w:rsidR="0022714C">
          <w:rPr>
            <w:rFonts w:eastAsiaTheme="majorEastAsia"/>
          </w:rPr>
          <w:t xml:space="preserve"> ni</w:t>
        </w:r>
        <w:r w:rsidR="008E1C95">
          <w:rPr>
            <w:rFonts w:eastAsiaTheme="majorEastAsia"/>
          </w:rPr>
          <w:t>niejszego projektu.</w:t>
        </w:r>
      </w:ins>
      <w:ins w:id="8937" w:author="Okot" w:date="2020-01-29T12:56:00Z">
        <w:r w:rsidR="00230F3D">
          <w:rPr>
            <w:rFonts w:eastAsiaTheme="majorEastAsia"/>
          </w:rPr>
          <w:t xml:space="preserve"> </w:t>
        </w:r>
      </w:ins>
    </w:p>
    <w:p w14:paraId="4074A4CE" w14:textId="13C6B135" w:rsidR="00577FC2" w:rsidRDefault="00577FC2" w:rsidP="00577FC2">
      <w:pPr>
        <w:rPr>
          <w:ins w:id="8938" w:author="Okot" w:date="2020-01-29T13:19:00Z"/>
          <w:rFonts w:eastAsiaTheme="majorEastAsia"/>
        </w:rPr>
      </w:pPr>
      <w:ins w:id="8939" w:author="Okot" w:date="2020-01-29T13:19:00Z">
        <w:r>
          <w:rPr>
            <w:rFonts w:eastAsiaTheme="majorEastAsia"/>
          </w:rPr>
          <w:t>Wraz z upływem czasu będą również wysyłane maile</w:t>
        </w:r>
      </w:ins>
      <w:ins w:id="8940" w:author="Okot" w:date="2020-01-29T13:20:00Z">
        <w:r>
          <w:rPr>
            <w:rFonts w:eastAsiaTheme="majorEastAsia"/>
          </w:rPr>
          <w:t xml:space="preserve"> regularnie</w:t>
        </w:r>
      </w:ins>
      <w:ins w:id="8941" w:author="Okot" w:date="2020-01-29T13:19:00Z">
        <w:r>
          <w:rPr>
            <w:rFonts w:eastAsiaTheme="majorEastAsia"/>
          </w:rPr>
          <w:t xml:space="preserve"> przypominające o nadchodzących zadaniach i </w:t>
        </w:r>
      </w:ins>
      <w:ins w:id="8942" w:author="Okot" w:date="2020-01-29T13:20:00Z">
        <w:r>
          <w:rPr>
            <w:rFonts w:eastAsiaTheme="majorEastAsia"/>
          </w:rPr>
          <w:t xml:space="preserve">założonych </w:t>
        </w:r>
      </w:ins>
      <w:ins w:id="8943" w:author="Okot" w:date="2020-01-29T13:19:00Z">
        <w:r>
          <w:rPr>
            <w:rFonts w:eastAsiaTheme="majorEastAsia"/>
          </w:rPr>
          <w:t>terminach ich wykonania</w:t>
        </w:r>
      </w:ins>
      <w:ins w:id="8944" w:author="Okot" w:date="2020-01-29T13:20:00Z">
        <w:r>
          <w:rPr>
            <w:rFonts w:eastAsiaTheme="majorEastAsia"/>
          </w:rPr>
          <w:t>.</w:t>
        </w:r>
      </w:ins>
      <w:ins w:id="8945" w:author="Okot" w:date="2020-01-29T13:21:00Z">
        <w:r>
          <w:rPr>
            <w:rFonts w:eastAsiaTheme="majorEastAsia"/>
          </w:rPr>
          <w:t xml:space="preserve"> Przykład takiego maila można zobaczyć na następnej stronie na rysunku 5.16.</w:t>
        </w:r>
      </w:ins>
    </w:p>
    <w:p w14:paraId="6B2C7444" w14:textId="77777777" w:rsidR="00CA6813" w:rsidRDefault="00CA6813">
      <w:pPr>
        <w:ind w:firstLine="0"/>
        <w:rPr>
          <w:ins w:id="8946" w:author="Okot" w:date="2020-01-29T13:17:00Z"/>
          <w:rFonts w:eastAsiaTheme="majorEastAsia"/>
        </w:rPr>
        <w:pPrChange w:id="8947" w:author="Okot" w:date="2020-01-29T13:15:00Z">
          <w:pPr>
            <w:spacing w:after="160" w:line="259" w:lineRule="auto"/>
            <w:ind w:firstLine="0"/>
            <w:jc w:val="left"/>
          </w:pPr>
        </w:pPrChange>
      </w:pPr>
    </w:p>
    <w:p w14:paraId="68FEE96B" w14:textId="6BDB53DE" w:rsidR="00577FC2" w:rsidRDefault="00577FC2">
      <w:pPr>
        <w:ind w:firstLine="0"/>
        <w:jc w:val="center"/>
        <w:rPr>
          <w:ins w:id="8948" w:author="Okot" w:date="2020-01-29T13:15:00Z"/>
          <w:rFonts w:eastAsiaTheme="majorEastAsia"/>
        </w:rPr>
        <w:pPrChange w:id="8949" w:author="Okot" w:date="2020-01-29T13:17:00Z">
          <w:pPr>
            <w:spacing w:after="160" w:line="259" w:lineRule="auto"/>
            <w:ind w:firstLine="0"/>
            <w:jc w:val="left"/>
          </w:pPr>
        </w:pPrChange>
      </w:pPr>
      <w:ins w:id="8950" w:author="Okot" w:date="2020-01-29T13:17:00Z">
        <w:r>
          <w:rPr>
            <w:rFonts w:eastAsiaTheme="majorEastAsia"/>
            <w:noProof/>
            <w:lang w:eastAsia="pl-PL"/>
          </w:rPr>
          <w:lastRenderedPageBreak/>
          <w:drawing>
            <wp:inline distT="0" distB="0" distL="0" distR="0" wp14:anchorId="582D5E10" wp14:editId="0CCE572D">
              <wp:extent cx="2840400" cy="5968800"/>
              <wp:effectExtent l="190500" t="190500" r="188595" b="184785"/>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sana maila it 1.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40400" cy="5968800"/>
                      </a:xfrm>
                      <a:prstGeom prst="rect">
                        <a:avLst/>
                      </a:prstGeom>
                      <a:ln>
                        <a:noFill/>
                      </a:ln>
                      <a:effectLst>
                        <a:outerShdw blurRad="190500" algn="tl" rotWithShape="0">
                          <a:srgbClr val="000000">
                            <a:alpha val="70000"/>
                          </a:srgbClr>
                        </a:outerShdw>
                      </a:effectLst>
                    </pic:spPr>
                  </pic:pic>
                </a:graphicData>
              </a:graphic>
            </wp:inline>
          </w:drawing>
        </w:r>
      </w:ins>
    </w:p>
    <w:p w14:paraId="16D5EF94" w14:textId="77777777" w:rsidR="005F60B0" w:rsidRDefault="005F60B0">
      <w:pPr>
        <w:ind w:firstLine="0"/>
        <w:jc w:val="center"/>
        <w:rPr>
          <w:ins w:id="8951" w:author="Okot" w:date="2020-01-29T13:23:00Z"/>
          <w:rFonts w:eastAsiaTheme="majorEastAsia"/>
        </w:rPr>
        <w:pPrChange w:id="8952" w:author="Okot" w:date="2020-01-29T13:16:00Z">
          <w:pPr>
            <w:spacing w:after="160" w:line="259" w:lineRule="auto"/>
            <w:ind w:firstLine="0"/>
            <w:jc w:val="left"/>
          </w:pPr>
        </w:pPrChange>
      </w:pPr>
    </w:p>
    <w:p w14:paraId="640E1F11" w14:textId="050AB59F" w:rsidR="00CA6813" w:rsidRDefault="00577FC2">
      <w:pPr>
        <w:ind w:firstLine="0"/>
        <w:jc w:val="center"/>
        <w:rPr>
          <w:ins w:id="8953" w:author="Okot" w:date="2020-01-29T13:15:00Z"/>
          <w:rFonts w:eastAsiaTheme="majorEastAsia"/>
        </w:rPr>
        <w:pPrChange w:id="8954" w:author="Okot" w:date="2020-01-29T13:16:00Z">
          <w:pPr>
            <w:spacing w:after="160" w:line="259" w:lineRule="auto"/>
            <w:ind w:firstLine="0"/>
            <w:jc w:val="left"/>
          </w:pPr>
        </w:pPrChange>
      </w:pPr>
      <w:ins w:id="8955" w:author="Okot" w:date="2020-01-29T13:21:00Z">
        <w:r>
          <w:rPr>
            <w:rFonts w:eastAsiaTheme="majorEastAsia"/>
          </w:rPr>
          <w:t>Rys. 5.16. Mail od Asany przypominający o nachodzących zadaniach</w:t>
        </w:r>
      </w:ins>
      <w:ins w:id="8956" w:author="Okot" w:date="2020-01-29T13:22:00Z">
        <w:r>
          <w:rPr>
            <w:rFonts w:eastAsiaTheme="majorEastAsia"/>
          </w:rPr>
          <w:t> [źródło własne].</w:t>
        </w:r>
      </w:ins>
    </w:p>
    <w:p w14:paraId="23753F67" w14:textId="77777777" w:rsidR="00CA6813" w:rsidRDefault="00CA6813">
      <w:pPr>
        <w:rPr>
          <w:ins w:id="8957" w:author="Okot" w:date="2020-01-24T17:48:00Z"/>
          <w:rFonts w:eastAsiaTheme="majorEastAsia"/>
        </w:rPr>
        <w:pPrChange w:id="8958" w:author="Okot" w:date="2020-01-24T17:47:00Z">
          <w:pPr>
            <w:spacing w:after="160" w:line="259" w:lineRule="auto"/>
            <w:ind w:firstLine="0"/>
            <w:jc w:val="left"/>
          </w:pPr>
        </w:pPrChange>
      </w:pPr>
    </w:p>
    <w:p w14:paraId="594FADC1" w14:textId="6A0EA03D" w:rsidR="005A4FF6" w:rsidRDefault="0022714C">
      <w:pPr>
        <w:rPr>
          <w:ins w:id="8959" w:author="Okot" w:date="2020-01-24T17:52:00Z"/>
          <w:rFonts w:eastAsiaTheme="majorEastAsia"/>
        </w:rPr>
        <w:pPrChange w:id="8960" w:author="Okot" w:date="2020-01-24T17:47:00Z">
          <w:pPr>
            <w:spacing w:after="160" w:line="259" w:lineRule="auto"/>
            <w:ind w:firstLine="0"/>
            <w:jc w:val="left"/>
          </w:pPr>
        </w:pPrChange>
      </w:pPr>
      <w:ins w:id="8961" w:author="Okot" w:date="2020-01-24T17:53:00Z">
        <w:r>
          <w:rPr>
            <w:rFonts w:eastAsiaTheme="majorEastAsia"/>
          </w:rPr>
          <w:t>Po zatwierdzeniu plan prac można przystąpić do kolejnego etapu – projektu.</w:t>
        </w:r>
      </w:ins>
    </w:p>
    <w:p w14:paraId="6CAC8624" w14:textId="77777777" w:rsidR="0022714C" w:rsidRDefault="0022714C">
      <w:pPr>
        <w:rPr>
          <w:ins w:id="8962" w:author="Okot" w:date="2020-01-17T16:07:00Z"/>
          <w:rFonts w:eastAsiaTheme="majorEastAsia"/>
        </w:rPr>
        <w:pPrChange w:id="8963" w:author="Okot" w:date="2020-01-24T17:47:00Z">
          <w:pPr>
            <w:spacing w:after="160" w:line="259" w:lineRule="auto"/>
            <w:ind w:firstLine="0"/>
            <w:jc w:val="left"/>
          </w:pPr>
        </w:pPrChange>
      </w:pPr>
    </w:p>
    <w:p w14:paraId="73116F68" w14:textId="7E414C7C" w:rsidR="00861D30" w:rsidRDefault="00122EDB" w:rsidP="00573E70">
      <w:pPr>
        <w:pStyle w:val="Nagwek2"/>
        <w:rPr>
          <w:ins w:id="8964" w:author="Okot" w:date="2020-01-17T12:15:00Z"/>
        </w:rPr>
      </w:pPr>
      <w:ins w:id="8965" w:author="Okot" w:date="2019-11-19T20:52:00Z">
        <w:r>
          <w:t>5</w:t>
        </w:r>
      </w:ins>
      <w:del w:id="8966" w:author="Okot" w:date="2019-11-19T20:52:00Z">
        <w:r w:rsidR="00861D30" w:rsidDel="00122EDB">
          <w:delText>4</w:delText>
        </w:r>
      </w:del>
      <w:r w:rsidR="00861D30">
        <w:t>.</w:t>
      </w:r>
      <w:ins w:id="8967" w:author="Okot" w:date="2019-11-19T20:52:00Z">
        <w:r>
          <w:t>3</w:t>
        </w:r>
      </w:ins>
      <w:del w:id="8968" w:author="Okot" w:date="2019-11-19T20:52:00Z">
        <w:r w:rsidR="00861D30" w:rsidDel="00122EDB">
          <w:delText>4</w:delText>
        </w:r>
      </w:del>
      <w:r w:rsidR="00861D30">
        <w:t>.1. Projekt bazy danych</w:t>
      </w:r>
    </w:p>
    <w:p w14:paraId="5736508F" w14:textId="77777777" w:rsidR="008B61B0" w:rsidRDefault="008B61B0">
      <w:pPr>
        <w:rPr>
          <w:ins w:id="8969" w:author="Okot" w:date="2020-01-17T12:15:00Z"/>
        </w:rPr>
        <w:pPrChange w:id="8970" w:author="Okot" w:date="2020-01-17T12:15:00Z">
          <w:pPr>
            <w:pStyle w:val="Nagwek2"/>
          </w:pPr>
        </w:pPrChange>
      </w:pPr>
    </w:p>
    <w:p w14:paraId="59BD5072" w14:textId="68AFEBA4" w:rsidR="008B61B0" w:rsidRPr="001C71AE" w:rsidRDefault="008B61B0">
      <w:pPr>
        <w:pPrChange w:id="8971" w:author="Okot" w:date="2020-01-17T12:15:00Z">
          <w:pPr>
            <w:pStyle w:val="Nagwek2"/>
          </w:pPr>
        </w:pPrChange>
      </w:pPr>
      <w:ins w:id="8972" w:author="Okot" w:date="2020-01-17T12:15:00Z">
        <w:r>
          <w:t xml:space="preserve">Ten </w:t>
        </w:r>
      </w:ins>
      <w:ins w:id="8973" w:author="Okot" w:date="2020-01-24T17:29:00Z">
        <w:r w:rsidR="00522EC2">
          <w:t>podrozdział</w:t>
        </w:r>
      </w:ins>
      <w:ins w:id="8974" w:author="Okot" w:date="2020-01-17T12:15:00Z">
        <w:r>
          <w:t xml:space="preserve"> zostanie poświęcony bazie danych. Oprócz wykonania projektu fragmentu bazy potrzebnego w tej iteracji, pokr</w:t>
        </w:r>
      </w:ins>
      <w:ins w:id="8975" w:author="Okot" w:date="2020-01-17T12:16:00Z">
        <w:r>
          <w:t>ótce zostaną opowiedziane ogólne założenia dotyczące bazy.</w:t>
        </w:r>
      </w:ins>
    </w:p>
    <w:p w14:paraId="4993C23B" w14:textId="2854BFDB" w:rsidR="00372032" w:rsidDel="005F60B0" w:rsidRDefault="00372032" w:rsidP="00372032">
      <w:pPr>
        <w:ind w:firstLine="0"/>
        <w:rPr>
          <w:del w:id="8976" w:author="Okot" w:date="2020-01-29T13:23:00Z"/>
        </w:rPr>
      </w:pPr>
    </w:p>
    <w:p w14:paraId="448F2BCC" w14:textId="360A505A" w:rsidR="00372032" w:rsidRDefault="00122EDB" w:rsidP="00372032">
      <w:pPr>
        <w:ind w:firstLine="0"/>
      </w:pPr>
      <w:ins w:id="8977" w:author="Okot" w:date="2019-11-19T20:52:00Z">
        <w:r>
          <w:t>5</w:t>
        </w:r>
      </w:ins>
      <w:del w:id="8978" w:author="Okot" w:date="2019-11-19T20:52:00Z">
        <w:r w:rsidR="00372032" w:rsidDel="00122EDB">
          <w:delText>4</w:delText>
        </w:r>
      </w:del>
      <w:r w:rsidR="00372032">
        <w:t>.</w:t>
      </w:r>
      <w:ins w:id="8979" w:author="Okot" w:date="2019-11-19T20:52:00Z">
        <w:r>
          <w:t>3</w:t>
        </w:r>
      </w:ins>
      <w:del w:id="8980" w:author="Okot" w:date="2019-11-19T20:52:00Z">
        <w:r w:rsidR="00372032" w:rsidDel="00122EDB">
          <w:delText>4</w:delText>
        </w:r>
      </w:del>
      <w:r w:rsidR="00372032">
        <w:t>.1.1. Uwagi ogólne do bazy danych</w:t>
      </w:r>
    </w:p>
    <w:p w14:paraId="0E88ED64" w14:textId="77777777" w:rsidR="00372032" w:rsidRPr="00372032" w:rsidRDefault="00372032" w:rsidP="00372032">
      <w:pPr>
        <w:ind w:firstLine="0"/>
      </w:pPr>
    </w:p>
    <w:p w14:paraId="2769B8B2" w14:textId="4C07C658" w:rsidR="00372032" w:rsidRDefault="00372032" w:rsidP="00BA63EF">
      <w:r>
        <w:t>Przemyślano, że ze względu na specyfikę danych, w wybranych polach baza danych będzie przyjmować wartości NULL.</w:t>
      </w:r>
    </w:p>
    <w:p w14:paraId="6150FC60" w14:textId="173EA583" w:rsidR="00372032" w:rsidRDefault="00372032" w:rsidP="00372032">
      <w:pPr>
        <w:rPr>
          <w:rFonts w:ascii="LiberationSerif" w:eastAsia="LiberationSerif" w:hAnsiTheme="minorHAnsi" w:cs="LiberationSerif"/>
          <w:lang w:eastAsia="en-US"/>
        </w:rPr>
      </w:pPr>
      <w:r w:rsidRPr="00372032">
        <w:rPr>
          <w:rFonts w:eastAsia="LiberationSerif"/>
        </w:rPr>
        <w:t>Wszystkie warto</w:t>
      </w:r>
      <w:r w:rsidRPr="00372032">
        <w:rPr>
          <w:rFonts w:eastAsia="LiberationSerif" w:hint="eastAsia"/>
        </w:rPr>
        <w:t>ś</w:t>
      </w:r>
      <w:r>
        <w:rPr>
          <w:rFonts w:eastAsia="LiberationSerif"/>
        </w:rPr>
        <w:t>ci kluczy podstawowych obsługiwane za pomocą</w:t>
      </w:r>
      <w:r w:rsidRPr="00372032">
        <w:rPr>
          <w:rFonts w:eastAsia="LiberationSerif"/>
        </w:rPr>
        <w:t xml:space="preserve"> auto-inkrementacji</w:t>
      </w:r>
      <w:r w:rsidR="008F58F6">
        <w:rPr>
          <w:rFonts w:eastAsia="LiberationSerif"/>
        </w:rPr>
        <w:t>.</w:t>
      </w:r>
    </w:p>
    <w:p w14:paraId="694E515F" w14:textId="5BF5294D" w:rsidR="00372032" w:rsidRDefault="00372032" w:rsidP="00372032">
      <w:pPr>
        <w:rPr>
          <w:rFonts w:eastAsia="LiberationSerif"/>
          <w:lang w:eastAsia="en-US"/>
        </w:rPr>
      </w:pPr>
      <w:r>
        <w:rPr>
          <w:rFonts w:eastAsia="LiberationSerif"/>
          <w:lang w:eastAsia="en-US"/>
        </w:rPr>
        <w:t>Warto</w:t>
      </w:r>
      <w:r>
        <w:rPr>
          <w:rFonts w:eastAsia="LiberationSerif" w:hint="eastAsia"/>
          <w:lang w:eastAsia="en-US"/>
        </w:rPr>
        <w:t>ś</w:t>
      </w:r>
      <w:r>
        <w:rPr>
          <w:rFonts w:eastAsia="LiberationSerif"/>
          <w:lang w:eastAsia="en-US"/>
        </w:rPr>
        <w:t>ci tekstowe i znakowe zostan</w:t>
      </w:r>
      <w:r>
        <w:rPr>
          <w:rFonts w:eastAsia="LiberationSerif" w:hint="eastAsia"/>
          <w:lang w:eastAsia="en-US"/>
        </w:rPr>
        <w:t>ą</w:t>
      </w:r>
      <w:r>
        <w:rPr>
          <w:rFonts w:eastAsia="LiberationSerif"/>
          <w:lang w:eastAsia="en-US"/>
        </w:rPr>
        <w:t xml:space="preserve"> ustawione jako varchar z limitem znaków co najmniej dwukrotnie wi</w:t>
      </w:r>
      <w:r>
        <w:rPr>
          <w:rFonts w:eastAsia="LiberationSerif" w:hint="eastAsia"/>
          <w:lang w:eastAsia="en-US"/>
        </w:rPr>
        <w:t>ę</w:t>
      </w:r>
      <w:r>
        <w:rPr>
          <w:rFonts w:eastAsia="LiberationSerif"/>
          <w:lang w:eastAsia="en-US"/>
        </w:rPr>
        <w:t>kszym ni</w:t>
      </w:r>
      <w:r>
        <w:rPr>
          <w:rFonts w:eastAsia="LiberationSerif" w:hint="eastAsia"/>
          <w:lang w:eastAsia="en-US"/>
        </w:rPr>
        <w:t>ż</w:t>
      </w:r>
      <w:r>
        <w:rPr>
          <w:rFonts w:eastAsia="LiberationSerif"/>
          <w:lang w:eastAsia="en-US"/>
        </w:rPr>
        <w:t xml:space="preserve"> przewidywane warto</w:t>
      </w:r>
      <w:r>
        <w:rPr>
          <w:rFonts w:eastAsia="LiberationSerif" w:hint="eastAsia"/>
          <w:lang w:eastAsia="en-US"/>
        </w:rPr>
        <w:t>ś</w:t>
      </w:r>
      <w:r>
        <w:rPr>
          <w:rFonts w:eastAsia="LiberationSerif"/>
          <w:lang w:eastAsia="en-US"/>
        </w:rPr>
        <w:t>ci, które maj</w:t>
      </w:r>
      <w:r>
        <w:rPr>
          <w:rFonts w:eastAsia="LiberationSerif" w:hint="eastAsia"/>
          <w:lang w:eastAsia="en-US"/>
        </w:rPr>
        <w:t>ą</w:t>
      </w:r>
      <w:r>
        <w:rPr>
          <w:rFonts w:eastAsia="LiberationSerif"/>
          <w:lang w:eastAsia="en-US"/>
        </w:rPr>
        <w:t xml:space="preserve"> by</w:t>
      </w:r>
      <w:r>
        <w:rPr>
          <w:rFonts w:eastAsia="LiberationSerif" w:hint="eastAsia"/>
          <w:lang w:eastAsia="en-US"/>
        </w:rPr>
        <w:t>ć</w:t>
      </w:r>
      <w:r>
        <w:rPr>
          <w:rFonts w:eastAsia="LiberationSerif"/>
          <w:lang w:eastAsia="en-US"/>
        </w:rPr>
        <w:t xml:space="preserve"> przechowywane. Typ varchar b</w:t>
      </w:r>
      <w:r>
        <w:rPr>
          <w:rFonts w:eastAsia="LiberationSerif" w:hint="eastAsia"/>
          <w:lang w:eastAsia="en-US"/>
        </w:rPr>
        <w:t>ę</w:t>
      </w:r>
      <w:r>
        <w:rPr>
          <w:rFonts w:eastAsia="LiberationSerif"/>
          <w:lang w:eastAsia="en-US"/>
        </w:rPr>
        <w:t>dzie zapisywa</w:t>
      </w:r>
      <w:r>
        <w:rPr>
          <w:rFonts w:eastAsia="LiberationSerif" w:hint="eastAsia"/>
          <w:lang w:eastAsia="en-US"/>
        </w:rPr>
        <w:t>ł</w:t>
      </w:r>
      <w:r>
        <w:rPr>
          <w:rFonts w:eastAsia="LiberationSerif"/>
          <w:lang w:eastAsia="en-US"/>
        </w:rPr>
        <w:t xml:space="preserve"> tylko rzeczywi</w:t>
      </w:r>
      <w:r>
        <w:rPr>
          <w:rFonts w:eastAsia="LiberationSerif" w:hint="eastAsia"/>
          <w:lang w:eastAsia="en-US"/>
        </w:rPr>
        <w:t>ś</w:t>
      </w:r>
      <w:r>
        <w:rPr>
          <w:rFonts w:eastAsia="LiberationSerif"/>
          <w:lang w:eastAsia="en-US"/>
        </w:rPr>
        <w:t>cie zaj</w:t>
      </w:r>
      <w:r>
        <w:rPr>
          <w:rFonts w:eastAsia="LiberationSerif" w:hint="eastAsia"/>
          <w:lang w:eastAsia="en-US"/>
        </w:rPr>
        <w:t>ę</w:t>
      </w:r>
      <w:r>
        <w:rPr>
          <w:rFonts w:eastAsia="LiberationSerif"/>
          <w:lang w:eastAsia="en-US"/>
        </w:rPr>
        <w:t>te miejsce, odrzucaj</w:t>
      </w:r>
      <w:r>
        <w:rPr>
          <w:rFonts w:eastAsia="LiberationSerif" w:hint="eastAsia"/>
          <w:lang w:eastAsia="en-US"/>
        </w:rPr>
        <w:t>ą</w:t>
      </w:r>
      <w:r>
        <w:rPr>
          <w:rFonts w:eastAsia="LiberationSerif"/>
          <w:lang w:eastAsia="en-US"/>
        </w:rPr>
        <w:t>c niewykorzystany limit.</w:t>
      </w:r>
    </w:p>
    <w:p w14:paraId="59605726" w14:textId="1E10E7E8" w:rsidR="008F58F6" w:rsidRPr="008F58F6" w:rsidRDefault="008F58F6" w:rsidP="00372032">
      <w:r>
        <w:rPr>
          <w:rFonts w:eastAsia="LiberationSerif"/>
          <w:lang w:eastAsia="en-US"/>
        </w:rPr>
        <w:t>Liczby zmiennoprzecinkowe będą przechowywane w formacie numeric (</w:t>
      </w:r>
      <w:r>
        <w:rPr>
          <w:rFonts w:eastAsia="LiberationSerif"/>
          <w:i/>
          <w:lang w:eastAsia="en-US"/>
        </w:rPr>
        <w:t>precision, scale</w:t>
      </w:r>
      <w:r>
        <w:rPr>
          <w:rFonts w:eastAsia="LiberationSerif"/>
          <w:lang w:eastAsia="en-US"/>
        </w:rPr>
        <w:t xml:space="preserve">), gdzie </w:t>
      </w:r>
      <w:r>
        <w:rPr>
          <w:rFonts w:eastAsia="LiberationSerif"/>
          <w:i/>
          <w:lang w:eastAsia="en-US"/>
        </w:rPr>
        <w:t>precision</w:t>
      </w:r>
      <w:r>
        <w:rPr>
          <w:rFonts w:eastAsia="LiberationSerif"/>
          <w:lang w:eastAsia="en-US"/>
        </w:rPr>
        <w:t xml:space="preserve"> oznacza łączną liczbę zapisanych cyfr, a</w:t>
      </w:r>
      <w:r>
        <w:rPr>
          <w:rFonts w:eastAsia="LiberationSerif"/>
          <w:i/>
          <w:lang w:eastAsia="en-US"/>
        </w:rPr>
        <w:t xml:space="preserve"> scale</w:t>
      </w:r>
      <w:r>
        <w:rPr>
          <w:rFonts w:eastAsia="LiberationSerif"/>
          <w:lang w:eastAsia="en-US"/>
        </w:rPr>
        <w:t xml:space="preserve"> ile cyfr znajduje się w części ułamkowej liczby.</w:t>
      </w:r>
      <w:r w:rsidR="00212424">
        <w:rPr>
          <w:rFonts w:eastAsia="LiberationSerif"/>
          <w:lang w:eastAsia="en-US"/>
        </w:rPr>
        <w:t xml:space="preserve"> Zdecydowano się na ten typ ze względu na to, że cechuje się największą dokładnością w przechowywaniu liczb i prowadzeniu na nich obliczeń, co jest istotne dla działania aplikacji [1</w:t>
      </w:r>
      <w:r w:rsidR="005A135C">
        <w:rPr>
          <w:rFonts w:eastAsia="LiberationSerif"/>
          <w:lang w:eastAsia="en-US"/>
        </w:rPr>
        <w:t>7</w:t>
      </w:r>
      <w:del w:id="8981" w:author="Okot" w:date="2020-01-13T14:52:00Z">
        <w:r w:rsidR="00212424" w:rsidDel="009943EB">
          <w:rPr>
            <w:rFonts w:eastAsia="LiberationSerif"/>
            <w:lang w:eastAsia="en-US"/>
          </w:rPr>
          <w:delText>2</w:delText>
        </w:r>
      </w:del>
      <w:r w:rsidR="00212424">
        <w:rPr>
          <w:rFonts w:eastAsia="LiberationSerif"/>
          <w:lang w:eastAsia="en-US"/>
        </w:rPr>
        <w:t>].</w:t>
      </w:r>
    </w:p>
    <w:p w14:paraId="62D4E256" w14:textId="77777777" w:rsidR="00372032" w:rsidRDefault="00372032" w:rsidP="00372032">
      <w:pPr>
        <w:ind w:firstLine="0"/>
      </w:pPr>
    </w:p>
    <w:p w14:paraId="1BFBDCEE" w14:textId="48329C2F" w:rsidR="00372032" w:rsidRDefault="00372032" w:rsidP="00372032">
      <w:pPr>
        <w:ind w:firstLine="0"/>
      </w:pPr>
      <w:del w:id="8982" w:author="Okot" w:date="2019-11-19T20:52:00Z">
        <w:r w:rsidDel="00122EDB">
          <w:delText>4</w:delText>
        </w:r>
      </w:del>
      <w:ins w:id="8983" w:author="Okot" w:date="2019-11-19T20:52:00Z">
        <w:r w:rsidR="00122EDB">
          <w:t>5</w:t>
        </w:r>
      </w:ins>
      <w:r>
        <w:t>.</w:t>
      </w:r>
      <w:ins w:id="8984" w:author="Okot" w:date="2019-11-19T20:52:00Z">
        <w:r w:rsidR="00122EDB">
          <w:t>3</w:t>
        </w:r>
      </w:ins>
      <w:del w:id="8985" w:author="Okot" w:date="2019-11-19T20:52:00Z">
        <w:r w:rsidDel="00122EDB">
          <w:delText>4</w:delText>
        </w:r>
      </w:del>
      <w:r>
        <w:t>.1.2. Plan prac nad bazą danych w iteracji I</w:t>
      </w:r>
    </w:p>
    <w:p w14:paraId="56217462" w14:textId="77777777" w:rsidR="00372032" w:rsidRDefault="00372032" w:rsidP="00372032">
      <w:pPr>
        <w:ind w:firstLine="0"/>
      </w:pPr>
    </w:p>
    <w:p w14:paraId="11CDA0D6" w14:textId="77777777" w:rsidR="00372032" w:rsidRDefault="00372032" w:rsidP="00372032">
      <w:r>
        <w:t>Na tym etapie prac potrzebny będzie tylko niewielki kawałek bazy danych – jedna tabela przechowująca dane kont użytkowników.</w:t>
      </w:r>
    </w:p>
    <w:p w14:paraId="70B5A821" w14:textId="77777777" w:rsidR="00BA63EF" w:rsidRDefault="00BA63EF" w:rsidP="00BA63EF"/>
    <w:p w14:paraId="0C762F6A" w14:textId="589E88AC" w:rsidR="00BA63EF" w:rsidRDefault="00904E64" w:rsidP="00904E64">
      <w:pPr>
        <w:ind w:firstLine="0"/>
      </w:pPr>
      <w:r>
        <w:t xml:space="preserve">Tabela </w:t>
      </w:r>
      <w:ins w:id="8986" w:author="Okot" w:date="2019-11-19T20:52:00Z">
        <w:r w:rsidR="00122EDB">
          <w:t>5</w:t>
        </w:r>
      </w:ins>
      <w:del w:id="8987" w:author="Okot" w:date="2019-11-19T20:52:00Z">
        <w:r w:rsidDel="00122EDB">
          <w:delText>4</w:delText>
        </w:r>
      </w:del>
      <w:r>
        <w:t>.1.</w:t>
      </w:r>
    </w:p>
    <w:p w14:paraId="1DA1C99E" w14:textId="54F34C72" w:rsidR="00904E64" w:rsidRDefault="004D3CF4" w:rsidP="00904E64">
      <w:pPr>
        <w:ind w:firstLine="0"/>
      </w:pPr>
      <w:r>
        <w:t>Wykaz pól w tabeli User</w:t>
      </w:r>
      <w:r w:rsidR="00757B38">
        <w:t>.</w:t>
      </w:r>
    </w:p>
    <w:tbl>
      <w:tblPr>
        <w:tblStyle w:val="Tabela-Siatka"/>
        <w:tblW w:w="0" w:type="auto"/>
        <w:tblLook w:val="04A0" w:firstRow="1" w:lastRow="0" w:firstColumn="1" w:lastColumn="0" w:noHBand="0" w:noVBand="1"/>
      </w:tblPr>
      <w:tblGrid>
        <w:gridCol w:w="551"/>
        <w:gridCol w:w="862"/>
        <w:gridCol w:w="1137"/>
        <w:gridCol w:w="1456"/>
        <w:gridCol w:w="809"/>
        <w:gridCol w:w="4246"/>
      </w:tblGrid>
      <w:tr w:rsidR="00904E64" w14:paraId="432EEDD6" w14:textId="77777777" w:rsidTr="006978EB">
        <w:tc>
          <w:tcPr>
            <w:tcW w:w="551" w:type="dxa"/>
          </w:tcPr>
          <w:p w14:paraId="5980C450" w14:textId="3E1059EC" w:rsidR="00904E64" w:rsidRPr="00DF64C5" w:rsidRDefault="00904E64" w:rsidP="006978EB">
            <w:pPr>
              <w:ind w:firstLine="0"/>
              <w:jc w:val="center"/>
              <w:rPr>
                <w:b/>
              </w:rPr>
            </w:pPr>
            <w:r w:rsidRPr="00DF64C5">
              <w:rPr>
                <w:b/>
              </w:rPr>
              <w:t>Nr</w:t>
            </w:r>
          </w:p>
        </w:tc>
        <w:tc>
          <w:tcPr>
            <w:tcW w:w="862" w:type="dxa"/>
          </w:tcPr>
          <w:p w14:paraId="3BF80E20" w14:textId="5575EAEE" w:rsidR="00904E64" w:rsidRPr="00DF64C5" w:rsidRDefault="00904E64" w:rsidP="006978EB">
            <w:pPr>
              <w:ind w:firstLine="0"/>
              <w:jc w:val="center"/>
              <w:rPr>
                <w:b/>
              </w:rPr>
            </w:pPr>
            <w:r w:rsidRPr="00DF64C5">
              <w:rPr>
                <w:b/>
              </w:rPr>
              <w:t>Klucz</w:t>
            </w:r>
          </w:p>
        </w:tc>
        <w:tc>
          <w:tcPr>
            <w:tcW w:w="1137" w:type="dxa"/>
          </w:tcPr>
          <w:p w14:paraId="3642AC08" w14:textId="513E0A59" w:rsidR="00904E64" w:rsidRPr="00DF64C5" w:rsidRDefault="00904E64" w:rsidP="006978EB">
            <w:pPr>
              <w:ind w:firstLine="0"/>
              <w:jc w:val="center"/>
              <w:rPr>
                <w:b/>
              </w:rPr>
            </w:pPr>
            <w:r w:rsidRPr="00DF64C5">
              <w:rPr>
                <w:b/>
              </w:rPr>
              <w:t>Nazwa</w:t>
            </w:r>
          </w:p>
        </w:tc>
        <w:tc>
          <w:tcPr>
            <w:tcW w:w="1456" w:type="dxa"/>
          </w:tcPr>
          <w:p w14:paraId="36CE708B" w14:textId="6630183D" w:rsidR="00904E64" w:rsidRPr="00DF64C5" w:rsidRDefault="00904E64" w:rsidP="006978EB">
            <w:pPr>
              <w:ind w:firstLine="0"/>
              <w:jc w:val="center"/>
              <w:rPr>
                <w:b/>
              </w:rPr>
            </w:pPr>
            <w:r w:rsidRPr="00DF64C5">
              <w:rPr>
                <w:b/>
              </w:rPr>
              <w:t>Typ</w:t>
            </w:r>
          </w:p>
        </w:tc>
        <w:tc>
          <w:tcPr>
            <w:tcW w:w="809" w:type="dxa"/>
          </w:tcPr>
          <w:p w14:paraId="28C062D5" w14:textId="5C752172" w:rsidR="00904E64" w:rsidRPr="00DF64C5" w:rsidRDefault="00904E64" w:rsidP="006978EB">
            <w:pPr>
              <w:ind w:firstLine="0"/>
              <w:jc w:val="center"/>
              <w:rPr>
                <w:b/>
              </w:rPr>
            </w:pPr>
            <w:r w:rsidRPr="00DF64C5">
              <w:rPr>
                <w:b/>
              </w:rPr>
              <w:t>Null</w:t>
            </w:r>
          </w:p>
        </w:tc>
        <w:tc>
          <w:tcPr>
            <w:tcW w:w="4246" w:type="dxa"/>
          </w:tcPr>
          <w:p w14:paraId="779C5327" w14:textId="17C13FE8" w:rsidR="00904E64" w:rsidRPr="00DF64C5" w:rsidRDefault="00904E64" w:rsidP="006978EB">
            <w:pPr>
              <w:ind w:firstLine="0"/>
              <w:jc w:val="center"/>
              <w:rPr>
                <w:b/>
              </w:rPr>
            </w:pPr>
            <w:r w:rsidRPr="00DF64C5">
              <w:rPr>
                <w:b/>
              </w:rPr>
              <w:t>Opis</w:t>
            </w:r>
          </w:p>
        </w:tc>
      </w:tr>
      <w:tr w:rsidR="00904E64" w14:paraId="22DA2159" w14:textId="77777777" w:rsidTr="006978EB">
        <w:tc>
          <w:tcPr>
            <w:tcW w:w="551" w:type="dxa"/>
          </w:tcPr>
          <w:p w14:paraId="7A670F84" w14:textId="6BBD6F49" w:rsidR="00904E64" w:rsidRDefault="00904E64" w:rsidP="00DF64C5">
            <w:pPr>
              <w:ind w:firstLine="0"/>
              <w:jc w:val="center"/>
            </w:pPr>
            <w:r>
              <w:t>1</w:t>
            </w:r>
          </w:p>
        </w:tc>
        <w:tc>
          <w:tcPr>
            <w:tcW w:w="862" w:type="dxa"/>
          </w:tcPr>
          <w:p w14:paraId="5ECB46EB" w14:textId="71CEB413" w:rsidR="00904E64" w:rsidRDefault="00904E64" w:rsidP="00DF64C5">
            <w:pPr>
              <w:ind w:firstLine="0"/>
              <w:jc w:val="center"/>
            </w:pPr>
            <w:r>
              <w:t>PK</w:t>
            </w:r>
          </w:p>
        </w:tc>
        <w:tc>
          <w:tcPr>
            <w:tcW w:w="1137" w:type="dxa"/>
          </w:tcPr>
          <w:p w14:paraId="376C8AE6" w14:textId="54A04D55" w:rsidR="00904E64" w:rsidRDefault="00372032" w:rsidP="00DF64C5">
            <w:pPr>
              <w:ind w:firstLine="0"/>
              <w:jc w:val="center"/>
            </w:pPr>
            <w:r>
              <w:t>ID</w:t>
            </w:r>
          </w:p>
        </w:tc>
        <w:tc>
          <w:tcPr>
            <w:tcW w:w="1456" w:type="dxa"/>
          </w:tcPr>
          <w:p w14:paraId="5A19781D" w14:textId="2D78FAC7" w:rsidR="00904E64" w:rsidRDefault="00372032" w:rsidP="00DF64C5">
            <w:pPr>
              <w:ind w:firstLine="0"/>
              <w:jc w:val="center"/>
            </w:pPr>
            <w:r>
              <w:t>int</w:t>
            </w:r>
          </w:p>
        </w:tc>
        <w:tc>
          <w:tcPr>
            <w:tcW w:w="809" w:type="dxa"/>
          </w:tcPr>
          <w:p w14:paraId="1E21D338" w14:textId="49C30A95" w:rsidR="00904E64" w:rsidRDefault="00904E64" w:rsidP="00DF64C5">
            <w:pPr>
              <w:ind w:firstLine="0"/>
              <w:jc w:val="center"/>
            </w:pPr>
          </w:p>
        </w:tc>
        <w:tc>
          <w:tcPr>
            <w:tcW w:w="4246" w:type="dxa"/>
          </w:tcPr>
          <w:p w14:paraId="12B0C74A" w14:textId="2A13A1C4" w:rsidR="00904E64" w:rsidRDefault="00D32984" w:rsidP="006978EB">
            <w:pPr>
              <w:ind w:firstLine="0"/>
              <w:jc w:val="center"/>
            </w:pPr>
            <w:r>
              <w:rPr>
                <w:rFonts w:eastAsia="LiberationSerif"/>
                <w:lang w:eastAsia="en-US"/>
              </w:rPr>
              <w:t xml:space="preserve">Numer identyfikacyjny </w:t>
            </w:r>
            <w:r w:rsidR="006978EB">
              <w:rPr>
                <w:rFonts w:eastAsia="LiberationSerif"/>
                <w:lang w:eastAsia="en-US"/>
              </w:rPr>
              <w:t>uż</w:t>
            </w:r>
            <w:r>
              <w:rPr>
                <w:rFonts w:eastAsia="LiberationSerif"/>
                <w:lang w:eastAsia="en-US"/>
              </w:rPr>
              <w:t>ytkownika w systemie</w:t>
            </w:r>
          </w:p>
        </w:tc>
      </w:tr>
      <w:tr w:rsidR="00904E64" w14:paraId="563D2564" w14:textId="77777777" w:rsidTr="006978EB">
        <w:tc>
          <w:tcPr>
            <w:tcW w:w="551" w:type="dxa"/>
          </w:tcPr>
          <w:p w14:paraId="253E2767" w14:textId="5D6332B6" w:rsidR="00904E64" w:rsidRDefault="00904E64" w:rsidP="00DF64C5">
            <w:pPr>
              <w:ind w:firstLine="0"/>
              <w:jc w:val="center"/>
            </w:pPr>
            <w:r>
              <w:t>2</w:t>
            </w:r>
          </w:p>
        </w:tc>
        <w:tc>
          <w:tcPr>
            <w:tcW w:w="862" w:type="dxa"/>
          </w:tcPr>
          <w:p w14:paraId="5C7A6C9D" w14:textId="77777777" w:rsidR="00904E64" w:rsidRDefault="00904E64" w:rsidP="00DF64C5">
            <w:pPr>
              <w:ind w:firstLine="0"/>
              <w:jc w:val="center"/>
            </w:pPr>
          </w:p>
        </w:tc>
        <w:tc>
          <w:tcPr>
            <w:tcW w:w="1137" w:type="dxa"/>
          </w:tcPr>
          <w:p w14:paraId="5FA5A6D7" w14:textId="7C50C451" w:rsidR="00904E64" w:rsidRDefault="00372032" w:rsidP="00DF64C5">
            <w:pPr>
              <w:ind w:firstLine="0"/>
              <w:jc w:val="center"/>
            </w:pPr>
            <w:r>
              <w:t>Login</w:t>
            </w:r>
          </w:p>
        </w:tc>
        <w:tc>
          <w:tcPr>
            <w:tcW w:w="1456" w:type="dxa"/>
          </w:tcPr>
          <w:p w14:paraId="70FE5DD8" w14:textId="4FDC9723" w:rsidR="00904E64" w:rsidRDefault="00E45DAF" w:rsidP="00DF64C5">
            <w:pPr>
              <w:ind w:firstLine="0"/>
              <w:jc w:val="center"/>
            </w:pPr>
            <w:r>
              <w:t>varchar(10</w:t>
            </w:r>
            <w:r w:rsidR="00D32984">
              <w:t>0)</w:t>
            </w:r>
          </w:p>
        </w:tc>
        <w:tc>
          <w:tcPr>
            <w:tcW w:w="809" w:type="dxa"/>
          </w:tcPr>
          <w:p w14:paraId="69631C34" w14:textId="77777777" w:rsidR="00904E64" w:rsidRDefault="00904E64" w:rsidP="00DF64C5">
            <w:pPr>
              <w:ind w:firstLine="0"/>
              <w:jc w:val="center"/>
            </w:pPr>
          </w:p>
        </w:tc>
        <w:tc>
          <w:tcPr>
            <w:tcW w:w="4246" w:type="dxa"/>
          </w:tcPr>
          <w:p w14:paraId="1A3DF718" w14:textId="370B70B8" w:rsidR="00904E64" w:rsidRDefault="00D32984" w:rsidP="00DF64C5">
            <w:pPr>
              <w:ind w:firstLine="0"/>
              <w:jc w:val="center"/>
            </w:pPr>
            <w:r>
              <w:t>Adres e-mail użytkownik podany podczas rejestracji</w:t>
            </w:r>
          </w:p>
        </w:tc>
      </w:tr>
      <w:tr w:rsidR="00904E64" w14:paraId="38BADBFB" w14:textId="77777777" w:rsidTr="006978EB">
        <w:tc>
          <w:tcPr>
            <w:tcW w:w="551" w:type="dxa"/>
          </w:tcPr>
          <w:p w14:paraId="02D046B9" w14:textId="419D5F3C" w:rsidR="00904E64" w:rsidRDefault="00904E64" w:rsidP="00DF64C5">
            <w:pPr>
              <w:ind w:firstLine="0"/>
              <w:jc w:val="center"/>
            </w:pPr>
            <w:r>
              <w:t>3</w:t>
            </w:r>
          </w:p>
        </w:tc>
        <w:tc>
          <w:tcPr>
            <w:tcW w:w="862" w:type="dxa"/>
          </w:tcPr>
          <w:p w14:paraId="0B35CF13" w14:textId="77777777" w:rsidR="00904E64" w:rsidRDefault="00904E64" w:rsidP="00DF64C5">
            <w:pPr>
              <w:ind w:firstLine="0"/>
              <w:jc w:val="center"/>
            </w:pPr>
          </w:p>
        </w:tc>
        <w:tc>
          <w:tcPr>
            <w:tcW w:w="1137" w:type="dxa"/>
          </w:tcPr>
          <w:p w14:paraId="2A55B14C" w14:textId="73D0D49A" w:rsidR="00904E64" w:rsidRDefault="00372032" w:rsidP="00DF64C5">
            <w:pPr>
              <w:ind w:firstLine="0"/>
              <w:jc w:val="center"/>
            </w:pPr>
            <w:r>
              <w:t>Password</w:t>
            </w:r>
          </w:p>
        </w:tc>
        <w:tc>
          <w:tcPr>
            <w:tcW w:w="1456" w:type="dxa"/>
          </w:tcPr>
          <w:p w14:paraId="347F6D38" w14:textId="5F3FCEF9" w:rsidR="00904E64" w:rsidRDefault="00DF64C5" w:rsidP="00DF64C5">
            <w:pPr>
              <w:ind w:firstLine="0"/>
              <w:jc w:val="center"/>
            </w:pPr>
            <w:r>
              <w:t>v</w:t>
            </w:r>
            <w:r w:rsidR="00372032">
              <w:t>archar</w:t>
            </w:r>
            <w:r w:rsidR="00D32984">
              <w:t>(100)</w:t>
            </w:r>
          </w:p>
        </w:tc>
        <w:tc>
          <w:tcPr>
            <w:tcW w:w="809" w:type="dxa"/>
          </w:tcPr>
          <w:p w14:paraId="178DC5EA" w14:textId="77777777" w:rsidR="00904E64" w:rsidRDefault="00904E64" w:rsidP="00DF64C5">
            <w:pPr>
              <w:ind w:firstLine="0"/>
              <w:jc w:val="center"/>
            </w:pPr>
          </w:p>
        </w:tc>
        <w:tc>
          <w:tcPr>
            <w:tcW w:w="4246" w:type="dxa"/>
          </w:tcPr>
          <w:p w14:paraId="44266009" w14:textId="2DF410EE" w:rsidR="00D32984" w:rsidRDefault="00D32984" w:rsidP="006978EB">
            <w:pPr>
              <w:ind w:firstLine="0"/>
              <w:jc w:val="center"/>
              <w:rPr>
                <w:rFonts w:eastAsia="LiberationSerif"/>
                <w:lang w:eastAsia="en-US"/>
              </w:rPr>
            </w:pPr>
            <w:r>
              <w:rPr>
                <w:rFonts w:eastAsia="LiberationSerif"/>
                <w:lang w:eastAsia="en-US"/>
              </w:rPr>
              <w:t>Hasło ustalone przez użytkownika podczas procesu rejestracji.</w:t>
            </w:r>
          </w:p>
          <w:p w14:paraId="7D0BBAA1" w14:textId="50A81EC5" w:rsidR="00D32984" w:rsidRDefault="00D32984" w:rsidP="006978EB">
            <w:pPr>
              <w:ind w:firstLine="0"/>
              <w:jc w:val="center"/>
              <w:rPr>
                <w:rFonts w:eastAsia="LiberationSerif"/>
                <w:lang w:eastAsia="en-US"/>
              </w:rPr>
            </w:pPr>
            <w:r>
              <w:rPr>
                <w:rFonts w:eastAsia="LiberationSerif"/>
                <w:lang w:eastAsia="en-US"/>
              </w:rPr>
              <w:t>Wymagania: minimum 8 znaków, minimum: 1 wielka litera, 1 cyfra, 1 znak specjalny. Has</w:t>
            </w:r>
            <w:r>
              <w:rPr>
                <w:rFonts w:eastAsia="LiberationSerif" w:hint="eastAsia"/>
                <w:lang w:eastAsia="en-US"/>
              </w:rPr>
              <w:t>ł</w:t>
            </w:r>
            <w:r>
              <w:rPr>
                <w:rFonts w:eastAsia="LiberationSerif"/>
                <w:lang w:eastAsia="en-US"/>
              </w:rPr>
              <w:t>o b</w:t>
            </w:r>
            <w:r>
              <w:rPr>
                <w:rFonts w:eastAsia="LiberationSerif" w:hint="eastAsia"/>
                <w:lang w:eastAsia="en-US"/>
              </w:rPr>
              <w:t>ę</w:t>
            </w:r>
            <w:r>
              <w:rPr>
                <w:rFonts w:eastAsia="LiberationSerif"/>
                <w:lang w:eastAsia="en-US"/>
              </w:rPr>
              <w:t>dzie zapisane zahashowane na bazie danych.</w:t>
            </w:r>
          </w:p>
          <w:p w14:paraId="34EE658F" w14:textId="46E9B6E6" w:rsidR="00904E64" w:rsidRDefault="00D32984" w:rsidP="006978EB">
            <w:pPr>
              <w:ind w:firstLine="0"/>
              <w:jc w:val="center"/>
            </w:pPr>
            <w:r>
              <w:rPr>
                <w:rFonts w:eastAsia="LiberationSerif"/>
                <w:lang w:eastAsia="en-US"/>
              </w:rPr>
              <w:lastRenderedPageBreak/>
              <w:t>Kodowanie has</w:t>
            </w:r>
            <w:r>
              <w:rPr>
                <w:rFonts w:eastAsia="LiberationSerif" w:hint="eastAsia"/>
                <w:lang w:eastAsia="en-US"/>
              </w:rPr>
              <w:t>ł</w:t>
            </w:r>
            <w:r>
              <w:rPr>
                <w:rFonts w:eastAsia="LiberationSerif"/>
                <w:lang w:eastAsia="en-US"/>
              </w:rPr>
              <w:t>a b</w:t>
            </w:r>
            <w:r>
              <w:rPr>
                <w:rFonts w:eastAsia="LiberationSerif" w:hint="eastAsia"/>
                <w:lang w:eastAsia="en-US"/>
              </w:rPr>
              <w:t>ę</w:t>
            </w:r>
            <w:r>
              <w:rPr>
                <w:rFonts w:eastAsia="LiberationSerif"/>
                <w:lang w:eastAsia="en-US"/>
              </w:rPr>
              <w:t>dzie obs</w:t>
            </w:r>
            <w:r>
              <w:rPr>
                <w:rFonts w:eastAsia="LiberationSerif" w:hint="eastAsia"/>
                <w:lang w:eastAsia="en-US"/>
              </w:rPr>
              <w:t>ł</w:t>
            </w:r>
            <w:r>
              <w:rPr>
                <w:rFonts w:eastAsia="LiberationSerif"/>
                <w:lang w:eastAsia="en-US"/>
              </w:rPr>
              <w:t>ugiwane po stronie kodu aplikacji za pomoc</w:t>
            </w:r>
            <w:r>
              <w:rPr>
                <w:rFonts w:eastAsia="LiberationSerif" w:hint="eastAsia"/>
                <w:lang w:eastAsia="en-US"/>
              </w:rPr>
              <w:t>ą</w:t>
            </w:r>
            <w:r>
              <w:rPr>
                <w:rFonts w:eastAsia="LiberationSerif"/>
                <w:lang w:eastAsia="en-US"/>
              </w:rPr>
              <w:t xml:space="preserve"> funkcji SHA. Sprawdzanie poprawności hasło również będzie się odbywało po stronie kodu aplikacji.</w:t>
            </w:r>
          </w:p>
        </w:tc>
      </w:tr>
    </w:tbl>
    <w:p w14:paraId="36C45A5E" w14:textId="77777777" w:rsidR="00904E64" w:rsidRDefault="00904E64" w:rsidP="00904E64">
      <w:pPr>
        <w:ind w:firstLine="0"/>
        <w:rPr>
          <w:ins w:id="8988" w:author="Okot" w:date="2020-01-17T16:31:00Z"/>
        </w:rPr>
      </w:pPr>
    </w:p>
    <w:p w14:paraId="455D1A3B" w14:textId="77777777" w:rsidR="007B403E" w:rsidRPr="00BA63EF" w:rsidRDefault="007B403E" w:rsidP="00904E64">
      <w:pPr>
        <w:ind w:firstLine="0"/>
      </w:pPr>
    </w:p>
    <w:p w14:paraId="51C13A8E" w14:textId="4D180EED" w:rsidR="00861D30" w:rsidRDefault="00122EDB" w:rsidP="00573E70">
      <w:pPr>
        <w:pStyle w:val="Nagwek2"/>
      </w:pPr>
      <w:ins w:id="8989" w:author="Okot" w:date="2019-11-19T20:53:00Z">
        <w:r>
          <w:t>5</w:t>
        </w:r>
      </w:ins>
      <w:del w:id="8990" w:author="Okot" w:date="2019-11-19T20:53:00Z">
        <w:r w:rsidR="00861D30" w:rsidDel="00122EDB">
          <w:delText>4</w:delText>
        </w:r>
      </w:del>
      <w:r w:rsidR="00861D30">
        <w:t>.</w:t>
      </w:r>
      <w:ins w:id="8991" w:author="Okot" w:date="2019-11-19T20:53:00Z">
        <w:r>
          <w:t>3</w:t>
        </w:r>
      </w:ins>
      <w:del w:id="8992" w:author="Okot" w:date="2019-11-19T20:53:00Z">
        <w:r w:rsidR="00861D30" w:rsidDel="00122EDB">
          <w:delText>4</w:delText>
        </w:r>
      </w:del>
      <w:r w:rsidR="00861D30">
        <w:t>.2. Projekt interfejsów</w:t>
      </w:r>
      <w:r w:rsidR="00074310">
        <w:t xml:space="preserve"> graficznych</w:t>
      </w:r>
    </w:p>
    <w:p w14:paraId="0486C581" w14:textId="43A13C96" w:rsidR="00074310" w:rsidRDefault="00074310" w:rsidP="00074310">
      <w:pPr>
        <w:ind w:firstLine="0"/>
      </w:pPr>
    </w:p>
    <w:p w14:paraId="1B9E0F1A" w14:textId="38F34BF5" w:rsidR="00074310" w:rsidDel="009941A6" w:rsidRDefault="00074310" w:rsidP="00074310">
      <w:pPr>
        <w:ind w:firstLine="0"/>
        <w:rPr>
          <w:del w:id="8993" w:author="Okot" w:date="2019-11-18T21:55:00Z"/>
        </w:rPr>
      </w:pPr>
      <w:r>
        <w:tab/>
        <w:t>W pierwszej iteracji zostaną zbudowane solidne podwaliny graficzne pod prace w pozostałych iteracjach</w:t>
      </w:r>
      <w:ins w:id="8994" w:author="Okot" w:date="2019-11-18T21:52:00Z">
        <w:r w:rsidR="009941A6">
          <w:t>. Należy więc przyjrzeć się kolorystyce strony, zaprojektować logo, oraz pierwsze ekrany</w:t>
        </w:r>
      </w:ins>
      <w:ins w:id="8995" w:author="Okot" w:date="2019-11-18T21:53:00Z">
        <w:r w:rsidR="009941A6">
          <w:t>: stronę główną aplikacji oraz ekran rejestracji. Ponieważ iteracja ta przewiduje możliwość logowania si</w:t>
        </w:r>
      </w:ins>
      <w:ins w:id="8996" w:author="Okot" w:date="2019-11-18T21:54:00Z">
        <w:r w:rsidR="009941A6">
          <w:t xml:space="preserve">ę do systemu, można by uwzględnić ekran widoczny po poprawnym zalogowaniu, ale z racji tego, że byłby to ekran tymczasowy, zdecydowano nie marnować zasobów na </w:t>
        </w:r>
      </w:ins>
      <w:ins w:id="8997" w:author="Okot" w:date="2019-11-18T21:55:00Z">
        <w:r w:rsidR="009941A6">
          <w:t>szczegółowe projektowanie go. Być może efekt logowania zostanie jedynie ograniczony do wyświetlenia komunikatu – ostateczna decyzja zostanie podjęta w trakcie implementacji.</w:t>
        </w:r>
      </w:ins>
      <w:del w:id="8998" w:author="Okot" w:date="2019-11-18T21:52:00Z">
        <w:r w:rsidDel="009941A6">
          <w:delText>.</w:delText>
        </w:r>
      </w:del>
    </w:p>
    <w:p w14:paraId="5F1A6BC3" w14:textId="77777777" w:rsidR="00074310" w:rsidRDefault="00074310" w:rsidP="00074310">
      <w:pPr>
        <w:ind w:firstLine="0"/>
        <w:rPr>
          <w:ins w:id="8999" w:author="Okot" w:date="2019-11-18T21:55:00Z"/>
        </w:rPr>
      </w:pPr>
    </w:p>
    <w:p w14:paraId="68B5D0BD" w14:textId="77777777" w:rsidR="009941A6" w:rsidRDefault="009941A6" w:rsidP="00074310">
      <w:pPr>
        <w:ind w:firstLine="0"/>
      </w:pPr>
    </w:p>
    <w:p w14:paraId="39B033B2" w14:textId="63BE6765" w:rsidR="00074310" w:rsidRDefault="00122EDB" w:rsidP="00074310">
      <w:pPr>
        <w:ind w:firstLine="0"/>
      </w:pPr>
      <w:ins w:id="9000" w:author="Okot" w:date="2019-11-19T20:53:00Z">
        <w:r>
          <w:t>5</w:t>
        </w:r>
      </w:ins>
      <w:del w:id="9001" w:author="Okot" w:date="2019-11-19T20:53:00Z">
        <w:r w:rsidR="00074310" w:rsidDel="00122EDB">
          <w:delText>4</w:delText>
        </w:r>
      </w:del>
      <w:r w:rsidR="00074310">
        <w:t>.</w:t>
      </w:r>
      <w:ins w:id="9002" w:author="Okot" w:date="2019-11-19T20:53:00Z">
        <w:r>
          <w:t>3</w:t>
        </w:r>
      </w:ins>
      <w:del w:id="9003" w:author="Okot" w:date="2019-11-19T20:53:00Z">
        <w:r w:rsidR="00074310" w:rsidDel="00122EDB">
          <w:delText>4</w:delText>
        </w:r>
      </w:del>
      <w:r w:rsidR="00074310">
        <w:t>.2.1. Kolorystyka</w:t>
      </w:r>
    </w:p>
    <w:p w14:paraId="072ED897" w14:textId="77777777" w:rsidR="00074310" w:rsidRDefault="00074310" w:rsidP="00074310">
      <w:pPr>
        <w:ind w:firstLine="0"/>
      </w:pPr>
    </w:p>
    <w:p w14:paraId="178F8014" w14:textId="2446AE34" w:rsidR="00074310" w:rsidRDefault="00074310" w:rsidP="00074310">
      <w:r>
        <w:t xml:space="preserve">Zadecydowano ze względu na czytelność strony, należy używać jak najmniej kolorów, skupić się na 3-4 wybranych i używać ich oraz ich odcieni, dbając o to by wszystkie się ze sobą komponowały nie tworząc agresywnie kontrastowych połączeń. Nie ulegało wątpliwościom, że na pewno w palecie barw znajdzie się biała i czarna. W dalszych rozważaniach zdecydowano się na zielony, ponieważ jest to jeden z kolorów wywołujących skojarzenia ze zdrowym odżywianiem jako że większość najzdrowszego pożywienia jest zielona. Ponadto badania wykazały, że jako kolor symbolizujący nadzieję jest jednym najbardziej pozytywnie odbieranych kolorów </w:t>
      </w:r>
      <w:commentRangeStart w:id="9004"/>
      <w:r>
        <w:t xml:space="preserve">przez </w:t>
      </w:r>
      <w:r w:rsidRPr="00AC636F">
        <w:rPr>
          <w:color w:val="000000" w:themeColor="text1"/>
          <w:highlight w:val="yellow"/>
          <w:rPrChange w:id="9005" w:author="Okot" w:date="2020-01-17T12:17:00Z">
            <w:rPr/>
          </w:rPrChange>
        </w:rPr>
        <w:t>ludzi</w:t>
      </w:r>
      <w:ins w:id="9006" w:author="Okot" w:date="2020-01-17T12:16:00Z">
        <w:r w:rsidR="00AC636F" w:rsidRPr="00AC636F">
          <w:rPr>
            <w:color w:val="000000" w:themeColor="text1"/>
            <w:highlight w:val="yellow"/>
            <w:rPrChange w:id="9007" w:author="Okot" w:date="2020-01-17T12:17:00Z">
              <w:rPr>
                <w:color w:val="FFFF00"/>
                <w:highlight w:val="yellow"/>
              </w:rPr>
            </w:rPrChange>
          </w:rPr>
          <w:t> [].</w:t>
        </w:r>
      </w:ins>
      <w:del w:id="9008" w:author="Okot" w:date="2020-01-17T12:16:00Z">
        <w:r w:rsidRPr="00AC636F" w:rsidDel="00AC636F">
          <w:rPr>
            <w:color w:val="FFFF00"/>
            <w:highlight w:val="yellow"/>
            <w:rPrChange w:id="9009" w:author="Okot" w:date="2020-01-17T12:16:00Z">
              <w:rPr/>
            </w:rPrChange>
          </w:rPr>
          <w:delText xml:space="preserve"> [].</w:delText>
        </w:r>
        <w:commentRangeEnd w:id="9004"/>
        <w:r w:rsidRPr="00AC636F" w:rsidDel="00AC636F">
          <w:rPr>
            <w:rStyle w:val="Odwoaniedokomentarza"/>
            <w:color w:val="FFFF00"/>
            <w:highlight w:val="yellow"/>
            <w:rPrChange w:id="9010" w:author="Okot" w:date="2020-01-17T12:16:00Z">
              <w:rPr>
                <w:rStyle w:val="Odwoaniedokomentarza"/>
              </w:rPr>
            </w:rPrChange>
          </w:rPr>
          <w:commentReference w:id="9004"/>
        </w:r>
      </w:del>
    </w:p>
    <w:p w14:paraId="2A197DF3" w14:textId="7C21F500" w:rsidR="00074310" w:rsidRDefault="00074310" w:rsidP="00074310">
      <w:r>
        <w:t>Na etapie projektowania nie wybrano jeszcze potencjalnej barwy komplementarnej. Uznano, że trzeba będzie podejść do tematu bardziej naocznie i przetestować kilka połączeń, żeby sprawdzić, które będą dawały najbardziej estetyczny efekt.</w:t>
      </w:r>
    </w:p>
    <w:p w14:paraId="3DC0E9C0" w14:textId="77777777" w:rsidR="00074310" w:rsidRDefault="00074310" w:rsidP="00074310"/>
    <w:p w14:paraId="07364B4F" w14:textId="77777777" w:rsidR="00ED5F16" w:rsidRDefault="00ED5F16">
      <w:pPr>
        <w:spacing w:after="160" w:line="259" w:lineRule="auto"/>
        <w:ind w:firstLine="0"/>
        <w:jc w:val="left"/>
        <w:rPr>
          <w:ins w:id="9011" w:author="Okot" w:date="2020-01-29T13:23:00Z"/>
          <w:rFonts w:eastAsiaTheme="majorEastAsia" w:cstheme="majorBidi"/>
          <w:szCs w:val="26"/>
        </w:rPr>
      </w:pPr>
      <w:ins w:id="9012" w:author="Okot" w:date="2020-01-29T13:23:00Z">
        <w:r>
          <w:br w:type="page"/>
        </w:r>
      </w:ins>
    </w:p>
    <w:p w14:paraId="2CD44231" w14:textId="06DA7E92" w:rsidR="00074310" w:rsidRDefault="00074310" w:rsidP="00074310">
      <w:pPr>
        <w:pStyle w:val="Nagwek2"/>
      </w:pPr>
      <w:del w:id="9013" w:author="Okot" w:date="2019-11-19T20:53:00Z">
        <w:r w:rsidDel="00122EDB">
          <w:lastRenderedPageBreak/>
          <w:delText>4</w:delText>
        </w:r>
      </w:del>
      <w:ins w:id="9014" w:author="Okot" w:date="2019-11-19T20:53:00Z">
        <w:r w:rsidR="00122EDB">
          <w:t>5</w:t>
        </w:r>
      </w:ins>
      <w:r>
        <w:t>.</w:t>
      </w:r>
      <w:ins w:id="9015" w:author="Okot" w:date="2019-11-19T20:53:00Z">
        <w:r w:rsidR="00122EDB">
          <w:t>3</w:t>
        </w:r>
      </w:ins>
      <w:del w:id="9016" w:author="Okot" w:date="2019-11-19T20:53:00Z">
        <w:r w:rsidDel="00122EDB">
          <w:delText>4</w:delText>
        </w:r>
      </w:del>
      <w:r>
        <w:t>.2.2. Logo</w:t>
      </w:r>
    </w:p>
    <w:p w14:paraId="7C22AFD3" w14:textId="77777777" w:rsidR="007C447F" w:rsidRDefault="007C447F" w:rsidP="007C447F"/>
    <w:p w14:paraId="59C036B9" w14:textId="4C4EEFC4" w:rsidR="007C447F" w:rsidRDefault="007C447F" w:rsidP="007C447F">
      <w:r>
        <w:t>Postanowiono, że logo aplikacji powinno kojarzyć się jednocześnie ze zdrowym ożywianiem jak i zmianą masy ciała (nie da się ukryć, że tego typu aplikacje w pierwszej kolejności przyciągają osoby odchudzające się). Wymyślono, że skoro jednym z kolorów aplikacji ma być zielony, to głównym obiektem logo będzie zielone warzywo lub owoc trzymające wagę (szalki wagi uznano za bardzo dobry symbol balansu, który jest częścią bilansowania diety) oraz ewentualnie centymetr.</w:t>
      </w:r>
    </w:p>
    <w:p w14:paraId="76958E9D" w14:textId="0F78C4AB" w:rsidR="007C447F" w:rsidDel="00877DC2" w:rsidRDefault="007C447F" w:rsidP="007C447F">
      <w:pPr>
        <w:rPr>
          <w:del w:id="9017" w:author="Okot" w:date="2020-01-17T12:17:00Z"/>
        </w:rPr>
      </w:pPr>
      <w:r>
        <w:t>Warzywa i owoce, które będą brane pod uwagę: awokado, ogórek, brokuł, brukselka, por oraz fasolka szparagowa.</w:t>
      </w:r>
    </w:p>
    <w:p w14:paraId="5F64C796" w14:textId="271D9563" w:rsidR="007C447F" w:rsidRDefault="00877DC2" w:rsidP="007C447F">
      <w:ins w:id="9018" w:author="Okot" w:date="2020-01-17T12:17:00Z">
        <w:r>
          <w:t xml:space="preserve"> </w:t>
        </w:r>
      </w:ins>
      <w:r w:rsidR="007C447F">
        <w:t xml:space="preserve">Ostateczna decyzja zostanie podjęta w toku prób tworzenia </w:t>
      </w:r>
      <w:r w:rsidR="002611BC">
        <w:t xml:space="preserve">logo, </w:t>
      </w:r>
      <w:r w:rsidR="007C447F">
        <w:t xml:space="preserve">uwzględniając </w:t>
      </w:r>
      <w:r w:rsidR="002611BC">
        <w:t>subiektywne wrażenia estetyczne twórczyni oraz czytelność przekazu logo zbadaną na małej grupie testowej odbiorców.</w:t>
      </w:r>
    </w:p>
    <w:p w14:paraId="669B68A4" w14:textId="77777777" w:rsidR="007E26FD" w:rsidRDefault="007E26FD" w:rsidP="007E26FD">
      <w:pPr>
        <w:ind w:firstLine="0"/>
      </w:pPr>
    </w:p>
    <w:p w14:paraId="730A3950" w14:textId="66F29362" w:rsidR="007E26FD" w:rsidRDefault="00122EDB">
      <w:pPr>
        <w:pStyle w:val="Nagwek2"/>
        <w:pPrChange w:id="9019" w:author="Okot" w:date="2020-01-17T12:19:00Z">
          <w:pPr>
            <w:ind w:firstLine="0"/>
          </w:pPr>
        </w:pPrChange>
      </w:pPr>
      <w:ins w:id="9020" w:author="Okot" w:date="2019-11-19T20:53:00Z">
        <w:r>
          <w:t>5</w:t>
        </w:r>
      </w:ins>
      <w:del w:id="9021" w:author="Okot" w:date="2019-11-19T20:53:00Z">
        <w:r w:rsidR="007E26FD" w:rsidDel="00122EDB">
          <w:delText>4</w:delText>
        </w:r>
      </w:del>
      <w:r w:rsidR="007E26FD">
        <w:t>.</w:t>
      </w:r>
      <w:ins w:id="9022" w:author="Okot" w:date="2019-11-19T20:53:00Z">
        <w:r>
          <w:t>3</w:t>
        </w:r>
      </w:ins>
      <w:del w:id="9023" w:author="Okot" w:date="2019-11-19T20:53:00Z">
        <w:r w:rsidR="007E26FD" w:rsidDel="00122EDB">
          <w:delText>4</w:delText>
        </w:r>
      </w:del>
      <w:r w:rsidR="007E26FD">
        <w:t>.2.3. Ekran główny aplikacji</w:t>
      </w:r>
    </w:p>
    <w:p w14:paraId="4548E677" w14:textId="77777777" w:rsidR="007E26FD" w:rsidRDefault="007E26FD" w:rsidP="007E26FD">
      <w:pPr>
        <w:ind w:firstLine="0"/>
      </w:pPr>
    </w:p>
    <w:p w14:paraId="32F473B3" w14:textId="4BE4E178" w:rsidR="00215C35" w:rsidDel="00700928" w:rsidRDefault="00215C35" w:rsidP="007E26FD">
      <w:pPr>
        <w:ind w:firstLine="0"/>
        <w:rPr>
          <w:del w:id="9024" w:author="Okot" w:date="2020-01-17T16:08:00Z"/>
        </w:rPr>
      </w:pPr>
      <w:r>
        <w:tab/>
      </w:r>
      <w:moveFromRangeStart w:id="9025" w:author="Okot" w:date="2020-01-17T16:08:00Z" w:name="move30169735"/>
      <w:moveFrom w:id="9026" w:author="Okot" w:date="2020-01-17T16:08:00Z">
        <w:r w:rsidDel="00700928">
          <w:t xml:space="preserve">Ustalono, że ekran startowy powinien zachować minimalizm i nie przytłaczać informacjami. </w:t>
        </w:r>
        <w:moveFromRangeStart w:id="9027" w:author="Okot" w:date="2020-01-17T16:08:00Z" w:name="move30169721"/>
        <w:moveFromRangeEnd w:id="9025"/>
        <w:r w:rsidDel="00700928">
          <w:t>Należy na nim umieścić nazwę aplikacji, jej logo, kilka zdań zachęcających do rejestracji z łatwo identyfikowalnym przyciskiem ją umożliwiającym oraz formularz logowania dla już zarejestrowanych klientów.</w:t>
        </w:r>
      </w:moveFrom>
      <w:moveFromRangeEnd w:id="9027"/>
    </w:p>
    <w:p w14:paraId="68ACAF84" w14:textId="10E14CAE" w:rsidR="00215C35" w:rsidRDefault="00700928" w:rsidP="007E26FD">
      <w:pPr>
        <w:ind w:firstLine="0"/>
      </w:pPr>
      <w:ins w:id="9028" w:author="Okot" w:date="2020-01-17T16:08:00Z">
        <w:r>
          <w:t>Poniżej przedstawiono projekt ekranu głó</w:t>
        </w:r>
      </w:ins>
      <w:ins w:id="9029" w:author="Okot" w:date="2020-01-17T16:09:00Z">
        <w:r>
          <w:t>wnego aplikacji.</w:t>
        </w:r>
      </w:ins>
    </w:p>
    <w:p w14:paraId="06BD551C" w14:textId="6D2FBB5A" w:rsidR="009D3F1A" w:rsidRDefault="00875EFE">
      <w:pPr>
        <w:ind w:firstLine="0"/>
        <w:jc w:val="center"/>
        <w:pPrChange w:id="9030" w:author="Okot" w:date="2020-01-17T12:17:00Z">
          <w:pPr>
            <w:ind w:firstLine="0"/>
          </w:pPr>
        </w:pPrChange>
      </w:pPr>
      <w:r>
        <w:rPr>
          <w:noProof/>
          <w:lang w:eastAsia="pl-PL"/>
        </w:rPr>
        <w:drawing>
          <wp:inline distT="0" distB="0" distL="0" distR="0" wp14:anchorId="682F0E11" wp14:editId="3ECDF22A">
            <wp:extent cx="4100400" cy="2732400"/>
            <wp:effectExtent l="190500" t="190500" r="186055" b="18288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mepage.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00400" cy="2732400"/>
                    </a:xfrm>
                    <a:prstGeom prst="rect">
                      <a:avLst/>
                    </a:prstGeom>
                    <a:ln>
                      <a:noFill/>
                    </a:ln>
                    <a:effectLst>
                      <a:outerShdw blurRad="190500" algn="tl" rotWithShape="0">
                        <a:srgbClr val="000000">
                          <a:alpha val="70000"/>
                        </a:srgbClr>
                      </a:outerShdw>
                    </a:effectLst>
                  </pic:spPr>
                </pic:pic>
              </a:graphicData>
            </a:graphic>
          </wp:inline>
        </w:drawing>
      </w:r>
    </w:p>
    <w:p w14:paraId="7F7ECEBC" w14:textId="77777777" w:rsidR="00DC2F7C" w:rsidRDefault="00DC2F7C">
      <w:pPr>
        <w:ind w:firstLine="0"/>
        <w:jc w:val="center"/>
        <w:rPr>
          <w:ins w:id="9031" w:author="Okot" w:date="2020-01-17T12:18:00Z"/>
        </w:rPr>
        <w:pPrChange w:id="9032" w:author="Okot" w:date="2019-11-18T19:41:00Z">
          <w:pPr>
            <w:ind w:firstLine="0"/>
          </w:pPr>
        </w:pPrChange>
      </w:pPr>
    </w:p>
    <w:p w14:paraId="054DD1DB" w14:textId="4AFB1AB6" w:rsidR="00875EFE" w:rsidRDefault="00122EDB">
      <w:pPr>
        <w:ind w:firstLine="0"/>
        <w:jc w:val="center"/>
        <w:rPr>
          <w:ins w:id="9033" w:author="Okot" w:date="2020-01-26T15:25:00Z"/>
        </w:rPr>
        <w:pPrChange w:id="9034" w:author="Okot" w:date="2019-11-18T19:41:00Z">
          <w:pPr>
            <w:ind w:firstLine="0"/>
          </w:pPr>
        </w:pPrChange>
      </w:pPr>
      <w:ins w:id="9035" w:author="Okot" w:date="2019-11-18T19:41:00Z">
        <w:r>
          <w:t>Rys. 5</w:t>
        </w:r>
        <w:r w:rsidR="00875EFE">
          <w:t>.</w:t>
        </w:r>
      </w:ins>
      <w:ins w:id="9036" w:author="Okot" w:date="2020-01-17T16:09:00Z">
        <w:r w:rsidR="00ED5F16">
          <w:t>17</w:t>
        </w:r>
      </w:ins>
      <w:ins w:id="9037" w:author="Okot" w:date="2019-11-18T19:43:00Z">
        <w:r w:rsidR="00875EFE">
          <w:t>. Projekt ekranu startowego aplikacji.</w:t>
        </w:r>
      </w:ins>
    </w:p>
    <w:p w14:paraId="78714E09" w14:textId="77777777" w:rsidR="00933854" w:rsidRDefault="00933854">
      <w:pPr>
        <w:ind w:firstLine="0"/>
        <w:jc w:val="center"/>
        <w:pPrChange w:id="9038" w:author="Okot" w:date="2019-11-18T19:41:00Z">
          <w:pPr>
            <w:ind w:firstLine="0"/>
          </w:pPr>
        </w:pPrChange>
      </w:pPr>
    </w:p>
    <w:p w14:paraId="34F72E5C" w14:textId="46A56833" w:rsidR="00700928" w:rsidDel="00700928" w:rsidRDefault="00700928" w:rsidP="00700928">
      <w:pPr>
        <w:ind w:firstLine="0"/>
        <w:rPr>
          <w:del w:id="9039" w:author="Okot" w:date="2020-01-17T16:08:00Z"/>
          <w:moveTo w:id="9040" w:author="Okot" w:date="2020-01-17T16:08:00Z"/>
        </w:rPr>
      </w:pPr>
      <w:ins w:id="9041" w:author="Okot" w:date="2020-01-17T16:08:00Z">
        <w:r>
          <w:tab/>
        </w:r>
      </w:ins>
      <w:moveToRangeStart w:id="9042" w:author="Okot" w:date="2020-01-17T16:08:00Z" w:name="move30169735"/>
      <w:moveTo w:id="9043" w:author="Okot" w:date="2020-01-17T16:08:00Z">
        <w:r>
          <w:t xml:space="preserve">Ustalono, że ekran startowy powinien zachować minimalizm i nie przytłaczać informacjami. </w:t>
        </w:r>
        <w:moveToRangeStart w:id="9044" w:author="Okot" w:date="2020-01-17T16:08:00Z" w:name="move30169721"/>
        <w:moveToRangeEnd w:id="9042"/>
        <w:r>
          <w:t xml:space="preserve">Należy na nim umieścić nazwę aplikacji, jej logo, kilka zdań zachęcających do </w:t>
        </w:r>
        <w:r>
          <w:lastRenderedPageBreak/>
          <w:t>rejestracji z łatwo identyfikowalnym przyciskiem ją umożliwiającym oraz formularz logowania dla już zarejestrowanych klientów.</w:t>
        </w:r>
      </w:moveTo>
    </w:p>
    <w:moveToRangeEnd w:id="9044"/>
    <w:p w14:paraId="2F7F0E68" w14:textId="385877C2" w:rsidR="00700928" w:rsidRDefault="00700928" w:rsidP="007E26FD">
      <w:pPr>
        <w:ind w:firstLine="0"/>
        <w:rPr>
          <w:ins w:id="9045" w:author="Okot" w:date="2019-11-18T19:45:00Z"/>
        </w:rPr>
      </w:pPr>
    </w:p>
    <w:p w14:paraId="13C1663B" w14:textId="2D1E59D3" w:rsidR="00F47B5E" w:rsidRDefault="00F47B5E">
      <w:pPr>
        <w:ind w:firstLine="0"/>
      </w:pPr>
      <w:ins w:id="9046" w:author="Okot" w:date="2019-11-18T19:45:00Z">
        <w:r>
          <w:tab/>
          <w:t xml:space="preserve">W górnej części aplikacji zaplanowano </w:t>
        </w:r>
        <w:r w:rsidR="00015A49">
          <w:t>pasek menu</w:t>
        </w:r>
      </w:ins>
      <w:ins w:id="9047" w:author="Okot" w:date="2019-11-18T21:43:00Z">
        <w:r w:rsidR="00015A49">
          <w:t> </w:t>
        </w:r>
      </w:ins>
      <w:ins w:id="9048" w:author="Okot" w:date="2019-11-18T21:42:00Z">
        <w:r w:rsidR="00015A49">
          <w:t>(</w:t>
        </w:r>
      </w:ins>
      <w:ins w:id="9049" w:author="Okot" w:date="2019-11-18T19:45:00Z">
        <w:r w:rsidR="00015A49">
          <w:t>1</w:t>
        </w:r>
      </w:ins>
      <w:ins w:id="9050" w:author="Okot" w:date="2019-11-18T21:42:00Z">
        <w:r w:rsidR="00015A49">
          <w:t>)</w:t>
        </w:r>
      </w:ins>
      <w:ins w:id="9051" w:author="Okot" w:date="2019-11-18T21:41:00Z">
        <w:r w:rsidR="00015A49">
          <w:t xml:space="preserve"> </w:t>
        </w:r>
      </w:ins>
      <w:ins w:id="9052" w:author="Okot" w:date="2019-11-18T19:45:00Z">
        <w:r>
          <w:t>z przyciskami i/lub formularzami s</w:t>
        </w:r>
      </w:ins>
      <w:ins w:id="9053" w:author="Okot" w:date="2019-11-18T19:46:00Z">
        <w:r>
          <w:t>łużąc</w:t>
        </w:r>
        <w:r w:rsidR="00015A49">
          <w:t>ymi do logowania i rejestracji</w:t>
        </w:r>
      </w:ins>
      <w:ins w:id="9054" w:author="Okot" w:date="2019-11-18T21:43:00Z">
        <w:r w:rsidR="00015A49">
          <w:t> </w:t>
        </w:r>
      </w:ins>
      <w:ins w:id="9055" w:author="Okot" w:date="2019-11-18T21:42:00Z">
        <w:r w:rsidR="00015A49">
          <w:t>(</w:t>
        </w:r>
      </w:ins>
      <w:ins w:id="9056" w:author="Okot" w:date="2019-11-18T19:46:00Z">
        <w:r w:rsidR="00015A49">
          <w:t>2</w:t>
        </w:r>
      </w:ins>
      <w:ins w:id="9057" w:author="Okot" w:date="2019-11-18T21:42:00Z">
        <w:r w:rsidR="00015A49">
          <w:t>)</w:t>
        </w:r>
      </w:ins>
      <w:ins w:id="9058" w:author="Okot" w:date="2019-11-18T19:46:00Z">
        <w:r>
          <w:t>. W centralnej części aplikacji umieszczono miejsce na nazwę</w:t>
        </w:r>
        <w:r w:rsidR="00015A49">
          <w:t xml:space="preserve"> aplikacji</w:t>
        </w:r>
      </w:ins>
      <w:ins w:id="9059" w:author="Okot" w:date="2019-11-18T21:43:00Z">
        <w:r w:rsidR="00015A49">
          <w:t> </w:t>
        </w:r>
      </w:ins>
      <w:ins w:id="9060" w:author="Okot" w:date="2019-11-18T21:42:00Z">
        <w:r w:rsidR="00015A49">
          <w:t>(</w:t>
        </w:r>
      </w:ins>
      <w:ins w:id="9061" w:author="Okot" w:date="2019-11-18T19:46:00Z">
        <w:r w:rsidR="00015A49">
          <w:t>3</w:t>
        </w:r>
      </w:ins>
      <w:ins w:id="9062" w:author="Okot" w:date="2019-11-18T21:42:00Z">
        <w:r w:rsidR="00015A49">
          <w:t>)</w:t>
        </w:r>
      </w:ins>
      <w:ins w:id="9063" w:author="Okot" w:date="2019-11-18T19:46:00Z">
        <w:r w:rsidR="00015A49">
          <w:t xml:space="preserve"> oraz logo</w:t>
        </w:r>
      </w:ins>
      <w:ins w:id="9064" w:author="Okot" w:date="2019-11-18T21:43:00Z">
        <w:r w:rsidR="00015A49">
          <w:t> </w:t>
        </w:r>
      </w:ins>
      <w:ins w:id="9065" w:author="Okot" w:date="2019-11-18T21:42:00Z">
        <w:r w:rsidR="00015A49">
          <w:t>(</w:t>
        </w:r>
      </w:ins>
      <w:ins w:id="9066" w:author="Okot" w:date="2019-11-18T19:46:00Z">
        <w:r w:rsidR="00015A49">
          <w:t>4</w:t>
        </w:r>
      </w:ins>
      <w:ins w:id="9067" w:author="Okot" w:date="2019-11-18T21:42:00Z">
        <w:r w:rsidR="00015A49">
          <w:t>)</w:t>
        </w:r>
      </w:ins>
      <w:ins w:id="9068" w:author="Okot" w:date="2019-11-18T19:46:00Z">
        <w:r>
          <w:t>, a pod nimi pola, w kt</w:t>
        </w:r>
      </w:ins>
      <w:ins w:id="9069" w:author="Okot" w:date="2019-11-18T19:47:00Z">
        <w:r>
          <w:t>órych znajdą się teksty marketingowe mówiące krótko o tym, co to za aplikacja, zachęcają</w:t>
        </w:r>
        <w:r w:rsidR="00015A49">
          <w:t>ce do korzystania z niej</w:t>
        </w:r>
      </w:ins>
      <w:ins w:id="9070" w:author="Okot" w:date="2019-11-18T21:43:00Z">
        <w:r w:rsidR="00015A49">
          <w:t> </w:t>
        </w:r>
      </w:ins>
      <w:ins w:id="9071" w:author="Okot" w:date="2019-11-18T21:42:00Z">
        <w:r w:rsidR="00015A49">
          <w:t>(</w:t>
        </w:r>
      </w:ins>
      <w:ins w:id="9072" w:author="Okot" w:date="2019-11-18T19:47:00Z">
        <w:r w:rsidR="00015A49">
          <w:t>5</w:t>
        </w:r>
      </w:ins>
      <w:ins w:id="9073" w:author="Okot" w:date="2019-11-18T21:42:00Z">
        <w:r w:rsidR="00015A49">
          <w:t>)</w:t>
        </w:r>
      </w:ins>
      <w:ins w:id="9074" w:author="Okot" w:date="2019-11-18T19:47:00Z">
        <w:r>
          <w:t>. Na dole strony wydzielono miejsce na stopk</w:t>
        </w:r>
      </w:ins>
      <w:ins w:id="9075" w:author="Okot" w:date="2019-11-18T19:48:00Z">
        <w:r>
          <w:t>ę</w:t>
        </w:r>
      </w:ins>
      <w:ins w:id="9076" w:author="Okot" w:date="2019-11-18T21:43:00Z">
        <w:r w:rsidR="00015A49">
          <w:t> </w:t>
        </w:r>
      </w:ins>
      <w:ins w:id="9077" w:author="Okot" w:date="2019-11-18T21:42:00Z">
        <w:r w:rsidR="00015A49">
          <w:t>(</w:t>
        </w:r>
      </w:ins>
      <w:ins w:id="9078" w:author="Okot" w:date="2019-11-18T19:48:00Z">
        <w:r w:rsidR="00015A49">
          <w:t>7</w:t>
        </w:r>
      </w:ins>
      <w:ins w:id="9079" w:author="Okot" w:date="2019-11-18T21:42:00Z">
        <w:r w:rsidR="00015A49">
          <w:t>)</w:t>
        </w:r>
      </w:ins>
      <w:ins w:id="9080" w:author="Okot" w:date="2019-11-18T19:48:00Z">
        <w:r>
          <w:t xml:space="preserve"> oddzieloną od reszty strony linią</w:t>
        </w:r>
      </w:ins>
      <w:ins w:id="9081" w:author="Okot" w:date="2019-11-18T21:43:00Z">
        <w:r w:rsidR="00015A49">
          <w:t> </w:t>
        </w:r>
      </w:ins>
      <w:ins w:id="9082" w:author="Okot" w:date="2019-11-18T21:42:00Z">
        <w:r w:rsidR="00015A49">
          <w:t>(</w:t>
        </w:r>
      </w:ins>
      <w:ins w:id="9083" w:author="Okot" w:date="2019-11-18T19:48:00Z">
        <w:r w:rsidR="00015A49">
          <w:t>6</w:t>
        </w:r>
      </w:ins>
      <w:ins w:id="9084" w:author="Okot" w:date="2019-11-18T21:42:00Z">
        <w:r w:rsidR="00015A49">
          <w:t>)</w:t>
        </w:r>
      </w:ins>
      <w:ins w:id="9085" w:author="Okot" w:date="2019-11-18T19:48:00Z">
        <w:r>
          <w:t>.</w:t>
        </w:r>
      </w:ins>
    </w:p>
    <w:p w14:paraId="0068CEEB" w14:textId="77777777" w:rsidR="00015A49" w:rsidRDefault="00015A49" w:rsidP="007E26FD">
      <w:pPr>
        <w:ind w:firstLine="0"/>
        <w:rPr>
          <w:ins w:id="9086" w:author="Okot" w:date="2019-11-18T21:43:00Z"/>
        </w:rPr>
      </w:pPr>
    </w:p>
    <w:p w14:paraId="4FD6C9FD" w14:textId="4C4E3633" w:rsidR="00015A49" w:rsidRDefault="007E26FD">
      <w:pPr>
        <w:pStyle w:val="Nagwek2"/>
        <w:rPr>
          <w:ins w:id="9087" w:author="Okot" w:date="2019-11-18T21:44:00Z"/>
        </w:rPr>
        <w:pPrChange w:id="9088" w:author="Okot" w:date="2020-01-17T12:19:00Z">
          <w:pPr>
            <w:ind w:firstLine="0"/>
          </w:pPr>
        </w:pPrChange>
      </w:pPr>
      <w:del w:id="9089" w:author="Okot" w:date="2019-11-19T20:54:00Z">
        <w:r w:rsidDel="00262253">
          <w:delText>4</w:delText>
        </w:r>
      </w:del>
      <w:ins w:id="9090" w:author="Okot" w:date="2019-11-19T20:54:00Z">
        <w:r w:rsidR="00262253">
          <w:t>5</w:t>
        </w:r>
      </w:ins>
      <w:r>
        <w:t>.</w:t>
      </w:r>
      <w:ins w:id="9091" w:author="Okot" w:date="2019-11-19T20:54:00Z">
        <w:r w:rsidR="00262253">
          <w:t>3</w:t>
        </w:r>
      </w:ins>
      <w:del w:id="9092" w:author="Okot" w:date="2019-11-19T20:54:00Z">
        <w:r w:rsidDel="00262253">
          <w:delText>4</w:delText>
        </w:r>
      </w:del>
      <w:r>
        <w:t xml:space="preserve">.2.4. </w:t>
      </w:r>
      <w:ins w:id="9093" w:author="Okot" w:date="2019-11-18T21:44:00Z">
        <w:r w:rsidR="00015A49">
          <w:t>Okno rejestracji nowego użytkownika</w:t>
        </w:r>
      </w:ins>
    </w:p>
    <w:p w14:paraId="6EF10BB4" w14:textId="77777777" w:rsidR="00015A49" w:rsidRDefault="00015A49" w:rsidP="007E26FD">
      <w:pPr>
        <w:ind w:firstLine="0"/>
        <w:rPr>
          <w:ins w:id="9094" w:author="Okot" w:date="2019-11-18T21:44:00Z"/>
        </w:rPr>
      </w:pPr>
    </w:p>
    <w:p w14:paraId="28B88251" w14:textId="5D67119C" w:rsidR="00015A49" w:rsidRDefault="00015A49">
      <w:pPr>
        <w:rPr>
          <w:ins w:id="9095" w:author="Okot" w:date="2019-11-18T21:45:00Z"/>
        </w:rPr>
        <w:pPrChange w:id="9096" w:author="Okot" w:date="2019-11-18T21:44:00Z">
          <w:pPr>
            <w:ind w:firstLine="0"/>
          </w:pPr>
        </w:pPrChange>
      </w:pPr>
      <w:ins w:id="9097" w:author="Okot" w:date="2019-11-18T21:44:00Z">
        <w:r>
          <w:t>Rejestracja nowego użytkownika będzie się odbywać przez formularz, który będzie wyświetlany po klikni</w:t>
        </w:r>
      </w:ins>
      <w:ins w:id="9098" w:author="Okot" w:date="2019-11-18T21:45:00Z">
        <w:r>
          <w:t>ęciu na przycisk</w:t>
        </w:r>
      </w:ins>
      <w:ins w:id="9099" w:author="Okot" w:date="2020-01-27T15:35:00Z">
        <w:r w:rsidR="00FD2B32">
          <w:t xml:space="preserve"> „Rejestracja” (</w:t>
        </w:r>
      </w:ins>
      <w:ins w:id="9100" w:author="Okot" w:date="2020-01-27T15:36:00Z">
        <w:r w:rsidR="00FD2B32">
          <w:t>2)</w:t>
        </w:r>
      </w:ins>
      <w:ins w:id="9101" w:author="Okot" w:date="2019-11-18T21:45:00Z">
        <w:r>
          <w:t>.</w:t>
        </w:r>
      </w:ins>
    </w:p>
    <w:p w14:paraId="7D15CAD0" w14:textId="77777777" w:rsidR="00015A49" w:rsidRDefault="00015A49">
      <w:pPr>
        <w:rPr>
          <w:ins w:id="9102" w:author="Okot" w:date="2019-11-18T21:45:00Z"/>
        </w:rPr>
        <w:pPrChange w:id="9103" w:author="Okot" w:date="2019-11-18T21:44:00Z">
          <w:pPr>
            <w:ind w:firstLine="0"/>
          </w:pPr>
        </w:pPrChange>
      </w:pPr>
    </w:p>
    <w:p w14:paraId="0790EF83" w14:textId="5AE6C8DF" w:rsidR="00015A49" w:rsidRDefault="00015A49">
      <w:pPr>
        <w:ind w:firstLine="0"/>
        <w:jc w:val="center"/>
        <w:rPr>
          <w:ins w:id="9104" w:author="Okot" w:date="2019-11-18T21:44:00Z"/>
        </w:rPr>
        <w:pPrChange w:id="9105" w:author="Okot" w:date="2019-11-18T21:50:00Z">
          <w:pPr>
            <w:ind w:firstLine="0"/>
          </w:pPr>
        </w:pPrChange>
      </w:pPr>
      <w:ins w:id="9106" w:author="Okot" w:date="2019-11-18T21:45:00Z">
        <w:r>
          <w:rPr>
            <w:noProof/>
            <w:lang w:eastAsia="pl-PL"/>
          </w:rPr>
          <w:drawing>
            <wp:inline distT="0" distB="0" distL="0" distR="0" wp14:anchorId="41F60497" wp14:editId="6D72CBFA">
              <wp:extent cx="5302800" cy="3535200"/>
              <wp:effectExtent l="190500" t="190500" r="184150" b="198755"/>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jestracja.png"/>
                      <pic:cNvPicPr/>
                    </pic:nvPicPr>
                    <pic:blipFill>
                      <a:blip r:embed="rId86">
                        <a:extLst>
                          <a:ext uri="{28A0092B-C50C-407E-A947-70E740481C1C}">
                            <a14:useLocalDpi xmlns:a14="http://schemas.microsoft.com/office/drawing/2010/main" val="0"/>
                          </a:ext>
                        </a:extLst>
                      </a:blip>
                      <a:stretch>
                        <a:fillRect/>
                      </a:stretch>
                    </pic:blipFill>
                    <pic:spPr>
                      <a:xfrm>
                        <a:off x="0" y="0"/>
                        <a:ext cx="5302800" cy="3535200"/>
                      </a:xfrm>
                      <a:prstGeom prst="rect">
                        <a:avLst/>
                      </a:prstGeom>
                      <a:ln>
                        <a:noFill/>
                      </a:ln>
                      <a:effectLst>
                        <a:outerShdw blurRad="190500" algn="tl" rotWithShape="0">
                          <a:srgbClr val="000000">
                            <a:alpha val="70000"/>
                          </a:srgbClr>
                        </a:outerShdw>
                      </a:effectLst>
                    </pic:spPr>
                  </pic:pic>
                </a:graphicData>
              </a:graphic>
            </wp:inline>
          </w:drawing>
        </w:r>
      </w:ins>
    </w:p>
    <w:p w14:paraId="3E47B14D" w14:textId="77777777" w:rsidR="00015A49" w:rsidRDefault="00015A49">
      <w:pPr>
        <w:ind w:firstLine="0"/>
        <w:jc w:val="center"/>
        <w:rPr>
          <w:ins w:id="9107" w:author="Okot" w:date="2019-11-18T21:46:00Z"/>
        </w:rPr>
        <w:pPrChange w:id="9108" w:author="Okot" w:date="2019-11-18T21:46:00Z">
          <w:pPr>
            <w:ind w:firstLine="0"/>
          </w:pPr>
        </w:pPrChange>
      </w:pPr>
    </w:p>
    <w:p w14:paraId="68082FA7" w14:textId="1314888F" w:rsidR="00015A49" w:rsidRDefault="00F27142">
      <w:pPr>
        <w:ind w:firstLine="0"/>
        <w:jc w:val="center"/>
        <w:rPr>
          <w:ins w:id="9109" w:author="Okot" w:date="2019-11-18T21:47:00Z"/>
        </w:rPr>
        <w:pPrChange w:id="9110" w:author="Okot" w:date="2019-11-18T21:50:00Z">
          <w:pPr>
            <w:ind w:firstLine="0"/>
          </w:pPr>
        </w:pPrChange>
      </w:pPr>
      <w:ins w:id="9111" w:author="Okot" w:date="2019-11-18T21:46:00Z">
        <w:r>
          <w:t>Rys. 5.</w:t>
        </w:r>
      </w:ins>
      <w:ins w:id="9112" w:author="Okot" w:date="2020-01-17T16:18:00Z">
        <w:r w:rsidR="00F27A7A">
          <w:t>1</w:t>
        </w:r>
      </w:ins>
      <w:ins w:id="9113" w:author="Okot" w:date="2020-01-15T16:47:00Z">
        <w:r w:rsidR="00ED5F16">
          <w:t>8</w:t>
        </w:r>
      </w:ins>
      <w:ins w:id="9114" w:author="Okot" w:date="2019-11-18T21:46:00Z">
        <w:r w:rsidR="00015A49">
          <w:t>. Projekt interfejsu służącego do</w:t>
        </w:r>
      </w:ins>
      <w:ins w:id="9115" w:author="Okot" w:date="2019-11-18T21:47:00Z">
        <w:r w:rsidR="00015A49">
          <w:t xml:space="preserve"> rejestracji nowych użytkowników.</w:t>
        </w:r>
      </w:ins>
    </w:p>
    <w:p w14:paraId="08BE31A0" w14:textId="77777777" w:rsidR="00015A49" w:rsidRDefault="00015A49">
      <w:pPr>
        <w:ind w:firstLine="0"/>
        <w:jc w:val="center"/>
        <w:rPr>
          <w:ins w:id="9116" w:author="Okot" w:date="2019-11-18T21:48:00Z"/>
        </w:rPr>
        <w:pPrChange w:id="9117" w:author="Okot" w:date="2019-11-18T21:46:00Z">
          <w:pPr>
            <w:ind w:firstLine="0"/>
          </w:pPr>
        </w:pPrChange>
      </w:pPr>
    </w:p>
    <w:p w14:paraId="561B6F9A" w14:textId="77777777" w:rsidR="00FD2B32" w:rsidRDefault="006907FC">
      <w:pPr>
        <w:rPr>
          <w:ins w:id="9118" w:author="Okot" w:date="2020-01-27T15:36:00Z"/>
        </w:rPr>
        <w:pPrChange w:id="9119" w:author="Okot" w:date="2019-11-19T20:54:00Z">
          <w:pPr>
            <w:ind w:firstLine="0"/>
          </w:pPr>
        </w:pPrChange>
      </w:pPr>
      <w:ins w:id="9120" w:author="Okot" w:date="2019-11-18T21:48:00Z">
        <w:r>
          <w:t>Zadecydowano, że formularz rejestracji będzie wyświetlany</w:t>
        </w:r>
        <w:r w:rsidR="002E5BDA">
          <w:t xml:space="preserve"> przy u</w:t>
        </w:r>
      </w:ins>
      <w:ins w:id="9121" w:author="Okot" w:date="2019-11-25T06:53:00Z">
        <w:r w:rsidR="002E5BDA">
          <w:t>życiu</w:t>
        </w:r>
      </w:ins>
      <w:ins w:id="9122" w:author="Okot" w:date="2019-11-18T21:48:00Z">
        <w:r w:rsidR="002E5BDA">
          <w:t xml:space="preserve"> okna modalnego</w:t>
        </w:r>
        <w:r>
          <w:t>. Będzie się na nie składać przycisk anulowania akcji rejestracji</w:t>
        </w:r>
      </w:ins>
      <w:ins w:id="9123" w:author="Okot" w:date="2019-11-18T21:49:00Z">
        <w:r>
          <w:t xml:space="preserve"> (8), sam formularz (10) oraz przycisk zatwierdzający rejestrację (11). Oprócz tego przewidziano </w:t>
        </w:r>
        <w:r>
          <w:lastRenderedPageBreak/>
          <w:t>przestrzeń, w której będą się wyświetlały potencjalne komunikaty zwrotne od systemu do użytkownika (9)</w:t>
        </w:r>
      </w:ins>
      <w:ins w:id="9124" w:author="Okot" w:date="2019-11-18T21:50:00Z">
        <w:r>
          <w:t xml:space="preserve"> np.: że rejestracja się powiodła</w:t>
        </w:r>
      </w:ins>
      <w:ins w:id="9125" w:author="Okot" w:date="2019-11-18T21:49:00Z">
        <w:r>
          <w:t>.</w:t>
        </w:r>
      </w:ins>
      <w:ins w:id="9126" w:author="Okot" w:date="2020-01-27T15:35:00Z">
        <w:r w:rsidR="00FD2B32">
          <w:t xml:space="preserve"> </w:t>
        </w:r>
      </w:ins>
    </w:p>
    <w:p w14:paraId="24607241" w14:textId="77777777" w:rsidR="00FD2B32" w:rsidRDefault="00FD2B32">
      <w:pPr>
        <w:ind w:firstLine="0"/>
        <w:rPr>
          <w:ins w:id="9127" w:author="Okot" w:date="2020-01-27T15:37:00Z"/>
        </w:rPr>
      </w:pPr>
    </w:p>
    <w:p w14:paraId="230BEE0C" w14:textId="51EFAC7F" w:rsidR="00FD2B32" w:rsidRDefault="00FD2B32" w:rsidP="00FD2B32">
      <w:pPr>
        <w:pStyle w:val="Nagwek2"/>
        <w:rPr>
          <w:ins w:id="9128" w:author="Okot" w:date="2020-01-27T15:37:00Z"/>
        </w:rPr>
      </w:pPr>
      <w:ins w:id="9129" w:author="Okot" w:date="2020-01-27T15:37:00Z">
        <w:r>
          <w:t>5.3.2.5. Okno logowania</w:t>
        </w:r>
      </w:ins>
    </w:p>
    <w:p w14:paraId="257D45E8" w14:textId="77777777" w:rsidR="00FD2B32" w:rsidRDefault="00FD2B32">
      <w:pPr>
        <w:rPr>
          <w:ins w:id="9130" w:author="Okot" w:date="2020-01-27T15:37:00Z"/>
        </w:rPr>
        <w:pPrChange w:id="9131" w:author="Okot" w:date="2020-01-27T15:37:00Z">
          <w:pPr>
            <w:pStyle w:val="Nagwek2"/>
          </w:pPr>
        </w:pPrChange>
      </w:pPr>
    </w:p>
    <w:p w14:paraId="72B96E75" w14:textId="26CCBFC9" w:rsidR="00FD2B32" w:rsidRPr="00F92309" w:rsidRDefault="00FD2B32">
      <w:pPr>
        <w:rPr>
          <w:ins w:id="9132" w:author="Okot" w:date="2020-01-27T15:37:00Z"/>
        </w:rPr>
        <w:pPrChange w:id="9133" w:author="Okot" w:date="2020-01-27T15:37:00Z">
          <w:pPr>
            <w:pStyle w:val="Nagwek2"/>
          </w:pPr>
        </w:pPrChange>
      </w:pPr>
      <w:ins w:id="9134" w:author="Okot" w:date="2020-01-27T15:37:00Z">
        <w:r>
          <w:t>Logowanie będzie się odbywać przez formularz wy</w:t>
        </w:r>
      </w:ins>
      <w:ins w:id="9135" w:author="Okot" w:date="2020-01-27T15:38:00Z">
        <w:r>
          <w:t xml:space="preserve">świetlany w oknie modalnym, które aktywowane będzie naciśnięciem przycisku „Logowanie” (2). </w:t>
        </w:r>
      </w:ins>
      <w:ins w:id="9136" w:author="Okot" w:date="2020-01-27T15:39:00Z">
        <w:r>
          <w:t>Wizualnie interfejs służący do logowania będzie identyczny z powyżej opisanym interfejsem rejestracji (rys.</w:t>
        </w:r>
      </w:ins>
      <w:ins w:id="9137" w:author="Okot" w:date="2020-01-27T15:40:00Z">
        <w:r>
          <w:t> 5.1</w:t>
        </w:r>
      </w:ins>
      <w:ins w:id="9138" w:author="Okot" w:date="2020-01-29T13:23:00Z">
        <w:r w:rsidR="00ED5F16">
          <w:t>8.</w:t>
        </w:r>
      </w:ins>
      <w:ins w:id="9139" w:author="Okot" w:date="2020-01-27T15:40:00Z">
        <w:r>
          <w:t>), dlatego osobny projekt nie będzie umieszczany w pracy.</w:t>
        </w:r>
      </w:ins>
    </w:p>
    <w:p w14:paraId="7D407718" w14:textId="09663261" w:rsidR="006D35C1" w:rsidRPr="007C447F" w:rsidDel="00FD2B32" w:rsidRDefault="007E26FD">
      <w:pPr>
        <w:ind w:firstLine="0"/>
        <w:rPr>
          <w:del w:id="9140" w:author="Okot" w:date="2020-01-27T15:40:00Z"/>
        </w:rPr>
      </w:pPr>
      <w:del w:id="9141" w:author="Okot" w:date="2019-11-18T21:51:00Z">
        <w:r w:rsidDel="006D35C1">
          <w:delText>Ekran tymczasowy widoczny po zalogowaniu użytkownika.</w:delText>
        </w:r>
      </w:del>
    </w:p>
    <w:p w14:paraId="237D54A0" w14:textId="30A7563B" w:rsidR="00074310" w:rsidRPr="00074310" w:rsidDel="00FD2B32" w:rsidRDefault="00074310">
      <w:pPr>
        <w:ind w:firstLine="0"/>
        <w:rPr>
          <w:del w:id="9142" w:author="Okot" w:date="2020-01-27T15:40:00Z"/>
        </w:rPr>
        <w:pPrChange w:id="9143" w:author="Okot" w:date="2020-01-27T15:40:00Z">
          <w:pPr/>
        </w:pPrChange>
      </w:pPr>
    </w:p>
    <w:p w14:paraId="1EA3E89B" w14:textId="77777777" w:rsidR="00FD2B32" w:rsidRDefault="00FD2B32">
      <w:pPr>
        <w:rPr>
          <w:ins w:id="9144" w:author="Okot" w:date="2020-01-27T15:40:00Z"/>
        </w:rPr>
        <w:pPrChange w:id="9145" w:author="Okot" w:date="2020-01-27T17:20:00Z">
          <w:pPr>
            <w:ind w:firstLine="0"/>
          </w:pPr>
        </w:pPrChange>
      </w:pPr>
    </w:p>
    <w:p w14:paraId="6FC2BF6E" w14:textId="0C4ABF66" w:rsidR="0003742D" w:rsidRDefault="00262253">
      <w:pPr>
        <w:pStyle w:val="Nagwek2"/>
        <w:rPr>
          <w:ins w:id="9146" w:author="Okot" w:date="2020-01-27T15:34:00Z"/>
        </w:rPr>
        <w:pPrChange w:id="9147" w:author="Okot" w:date="2020-01-24T16:35:00Z">
          <w:pPr>
            <w:ind w:firstLine="0"/>
          </w:pPr>
        </w:pPrChange>
      </w:pPr>
      <w:ins w:id="9148" w:author="Okot" w:date="2019-11-19T20:54:00Z">
        <w:r>
          <w:t>5</w:t>
        </w:r>
      </w:ins>
      <w:del w:id="9149" w:author="Okot" w:date="2019-11-19T20:54:00Z">
        <w:r w:rsidR="0003742D" w:rsidDel="00262253">
          <w:delText>4</w:delText>
        </w:r>
      </w:del>
      <w:r w:rsidR="0003742D">
        <w:t>.</w:t>
      </w:r>
      <w:ins w:id="9150" w:author="Okot" w:date="2019-11-19T20:54:00Z">
        <w:r>
          <w:t>3</w:t>
        </w:r>
      </w:ins>
      <w:del w:id="9151" w:author="Okot" w:date="2019-11-19T20:54:00Z">
        <w:r w:rsidR="0003742D" w:rsidDel="00262253">
          <w:delText>4</w:delText>
        </w:r>
      </w:del>
      <w:r w:rsidR="0003742D">
        <w:t>.3. Projekt logiki biznesowej</w:t>
      </w:r>
    </w:p>
    <w:p w14:paraId="47ED2C6E" w14:textId="77777777" w:rsidR="00FD2B32" w:rsidRDefault="00FD2B32">
      <w:pPr>
        <w:rPr>
          <w:ins w:id="9152" w:author="Okot" w:date="2020-01-27T15:40:00Z"/>
        </w:rPr>
        <w:pPrChange w:id="9153" w:author="Okot" w:date="2020-01-27T15:34:00Z">
          <w:pPr>
            <w:ind w:firstLine="0"/>
          </w:pPr>
        </w:pPrChange>
      </w:pPr>
    </w:p>
    <w:p w14:paraId="111F4D9D" w14:textId="58B1D33B" w:rsidR="00FD2B32" w:rsidRDefault="00FD2B32">
      <w:pPr>
        <w:rPr>
          <w:ins w:id="9154" w:author="Okot" w:date="2020-01-27T16:53:00Z"/>
        </w:rPr>
        <w:pPrChange w:id="9155" w:author="Okot" w:date="2020-01-27T15:34:00Z">
          <w:pPr>
            <w:ind w:firstLine="0"/>
          </w:pPr>
        </w:pPrChange>
      </w:pPr>
      <w:ins w:id="9156" w:author="Okot" w:date="2020-01-27T15:40:00Z">
        <w:r>
          <w:t>W tej części zostanie przedstawiony projekt aplikacji od strony back</w:t>
        </w:r>
        <w:r w:rsidR="000C41C0">
          <w:t>endu</w:t>
        </w:r>
        <w:r>
          <w:t xml:space="preserve">. </w:t>
        </w:r>
      </w:ins>
      <w:ins w:id="9157" w:author="Okot" w:date="2020-01-27T16:53:00Z">
        <w:r w:rsidR="00525960">
          <w:t>Zaczęto od przygotowania diagramu klas potrzebnych w pierwszej iteracji.</w:t>
        </w:r>
      </w:ins>
    </w:p>
    <w:p w14:paraId="390158B9" w14:textId="77777777" w:rsidR="00525960" w:rsidRDefault="00525960">
      <w:pPr>
        <w:ind w:firstLine="0"/>
        <w:rPr>
          <w:ins w:id="9158" w:author="Okot" w:date="2020-01-27T16:54:00Z"/>
        </w:rPr>
      </w:pPr>
    </w:p>
    <w:p w14:paraId="03B58654" w14:textId="749AFCEA" w:rsidR="00525960" w:rsidRDefault="003F03F5">
      <w:pPr>
        <w:ind w:firstLine="0"/>
        <w:jc w:val="center"/>
        <w:rPr>
          <w:ins w:id="9159" w:author="Okot" w:date="2020-01-27T16:52:00Z"/>
        </w:rPr>
        <w:pPrChange w:id="9160" w:author="Okot" w:date="2020-01-27T16:55:00Z">
          <w:pPr>
            <w:ind w:firstLine="0"/>
          </w:pPr>
        </w:pPrChange>
      </w:pPr>
      <w:ins w:id="9161" w:author="Okot" w:date="2020-01-27T16:55:00Z">
        <w:r>
          <w:rPr>
            <w:noProof/>
            <w:lang w:eastAsia="pl-PL"/>
          </w:rPr>
          <w:drawing>
            <wp:inline distT="0" distB="0" distL="0" distR="0" wp14:anchorId="78E587DA" wp14:editId="3C40249C">
              <wp:extent cx="5482800" cy="3114000"/>
              <wp:effectExtent l="190500" t="190500" r="194310" b="182245"/>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teracja 1.png"/>
                      <pic:cNvPicPr/>
                    </pic:nvPicPr>
                    <pic:blipFill>
                      <a:blip r:embed="rId87">
                        <a:extLst>
                          <a:ext uri="{28A0092B-C50C-407E-A947-70E740481C1C}">
                            <a14:useLocalDpi xmlns:a14="http://schemas.microsoft.com/office/drawing/2010/main" val="0"/>
                          </a:ext>
                        </a:extLst>
                      </a:blip>
                      <a:stretch>
                        <a:fillRect/>
                      </a:stretch>
                    </pic:blipFill>
                    <pic:spPr>
                      <a:xfrm>
                        <a:off x="0" y="0"/>
                        <a:ext cx="5482800" cy="3114000"/>
                      </a:xfrm>
                      <a:prstGeom prst="rect">
                        <a:avLst/>
                      </a:prstGeom>
                      <a:ln>
                        <a:noFill/>
                      </a:ln>
                      <a:effectLst>
                        <a:outerShdw blurRad="190500" algn="tl" rotWithShape="0">
                          <a:srgbClr val="000000">
                            <a:alpha val="70000"/>
                          </a:srgbClr>
                        </a:outerShdw>
                      </a:effectLst>
                    </pic:spPr>
                  </pic:pic>
                </a:graphicData>
              </a:graphic>
            </wp:inline>
          </w:drawing>
        </w:r>
      </w:ins>
    </w:p>
    <w:p w14:paraId="0EF16655" w14:textId="75D2D87A" w:rsidR="00525960" w:rsidRDefault="003F03F5">
      <w:pPr>
        <w:ind w:firstLine="0"/>
        <w:jc w:val="center"/>
        <w:rPr>
          <w:ins w:id="9162" w:author="Okot" w:date="2020-01-27T16:56:00Z"/>
        </w:rPr>
        <w:pPrChange w:id="9163" w:author="Okot" w:date="2020-01-27T16:55:00Z">
          <w:pPr>
            <w:ind w:firstLine="0"/>
          </w:pPr>
        </w:pPrChange>
      </w:pPr>
      <w:ins w:id="9164" w:author="Okot" w:date="2020-01-27T16:55:00Z">
        <w:r>
          <w:t>Rys. </w:t>
        </w:r>
        <w:r w:rsidR="00ED5F16">
          <w:t>5.19</w:t>
        </w:r>
        <w:r>
          <w:t>. Projekt diagramu klas dla 1. Iteracji aplikacji.</w:t>
        </w:r>
      </w:ins>
    </w:p>
    <w:p w14:paraId="3EBDDD83" w14:textId="77777777" w:rsidR="008864BC" w:rsidRDefault="008864BC">
      <w:pPr>
        <w:ind w:firstLine="0"/>
        <w:jc w:val="center"/>
        <w:rPr>
          <w:ins w:id="9165" w:author="Okot" w:date="2020-01-27T16:56:00Z"/>
        </w:rPr>
        <w:pPrChange w:id="9166" w:author="Okot" w:date="2020-01-27T16:55:00Z">
          <w:pPr>
            <w:ind w:firstLine="0"/>
          </w:pPr>
        </w:pPrChange>
      </w:pPr>
    </w:p>
    <w:p w14:paraId="50E7F994" w14:textId="5167FB5E" w:rsidR="0028193D" w:rsidRDefault="008864BC">
      <w:pPr>
        <w:rPr>
          <w:ins w:id="9167" w:author="Okot" w:date="2020-01-27T16:58:00Z"/>
        </w:rPr>
        <w:pPrChange w:id="9168" w:author="Okot" w:date="2020-01-27T16:56:00Z">
          <w:pPr>
            <w:ind w:firstLine="0"/>
          </w:pPr>
        </w:pPrChange>
      </w:pPr>
      <w:ins w:id="9169" w:author="Okot" w:date="2020-01-27T16:58:00Z">
        <w:r>
          <w:t>Zgodnie z przyjętym wzorem projektowym MVC moż</w:t>
        </w:r>
        <w:r w:rsidR="00A66071">
          <w:t>na</w:t>
        </w:r>
        <w:r>
          <w:t xml:space="preserve"> wyróżnić podstawowe </w:t>
        </w:r>
      </w:ins>
      <w:ins w:id="9170" w:author="Okot" w:date="2020-01-27T16:59:00Z">
        <w:r w:rsidR="0028193D">
          <w:t xml:space="preserve">dwa </w:t>
        </w:r>
      </w:ins>
      <w:ins w:id="9171" w:author="Okot" w:date="2020-01-27T16:58:00Z">
        <w:r>
          <w:t>typy klas:</w:t>
        </w:r>
        <w:r w:rsidR="0028193D">
          <w:t xml:space="preserve"> </w:t>
        </w:r>
        <w:r>
          <w:t>kontrolery i modele.</w:t>
        </w:r>
      </w:ins>
    </w:p>
    <w:p w14:paraId="309DC184" w14:textId="5ABF40A5" w:rsidR="008864BC" w:rsidRDefault="0028193D">
      <w:pPr>
        <w:rPr>
          <w:ins w:id="9172" w:author="Okot" w:date="2020-01-27T17:00:00Z"/>
        </w:rPr>
        <w:pPrChange w:id="9173" w:author="Okot" w:date="2020-01-27T17:00:00Z">
          <w:pPr>
            <w:ind w:firstLine="0"/>
          </w:pPr>
        </w:pPrChange>
      </w:pPr>
      <w:ins w:id="9174" w:author="Okot" w:date="2020-01-27T16:59:00Z">
        <w:r>
          <w:t>Do kontroler</w:t>
        </w:r>
      </w:ins>
      <w:ins w:id="9175" w:author="Okot" w:date="2020-01-27T17:00:00Z">
        <w:r>
          <w:t>ów należą:</w:t>
        </w:r>
      </w:ins>
      <w:ins w:id="9176" w:author="Okot" w:date="2020-01-27T16:58:00Z">
        <w:r w:rsidR="008864BC">
          <w:t xml:space="preserve"> </w:t>
        </w:r>
      </w:ins>
    </w:p>
    <w:p w14:paraId="761FE1F0" w14:textId="351AA47B" w:rsidR="0028193D" w:rsidRDefault="0028193D">
      <w:pPr>
        <w:pStyle w:val="Akapitzlist"/>
        <w:numPr>
          <w:ilvl w:val="0"/>
          <w:numId w:val="25"/>
        </w:numPr>
        <w:rPr>
          <w:ins w:id="9177" w:author="Okot" w:date="2020-01-27T17:02:00Z"/>
        </w:rPr>
        <w:pPrChange w:id="9178" w:author="Okot" w:date="2020-01-27T17:00:00Z">
          <w:pPr>
            <w:ind w:firstLine="0"/>
          </w:pPr>
        </w:pPrChange>
      </w:pPr>
      <w:ins w:id="9179" w:author="Okot" w:date="2020-01-27T17:00:00Z">
        <w:r>
          <w:lastRenderedPageBreak/>
          <w:t>IndexController odpowiadający za wyświetlenie strony głównej aplikacji</w:t>
        </w:r>
      </w:ins>
    </w:p>
    <w:p w14:paraId="4A040A73" w14:textId="3E9055C5" w:rsidR="0028193D" w:rsidRDefault="0028193D">
      <w:pPr>
        <w:pStyle w:val="Akapitzlist"/>
        <w:numPr>
          <w:ilvl w:val="0"/>
          <w:numId w:val="25"/>
        </w:numPr>
        <w:rPr>
          <w:ins w:id="9180" w:author="Okot" w:date="2020-01-27T17:02:00Z"/>
        </w:rPr>
        <w:pPrChange w:id="9181" w:author="Okot" w:date="2020-01-27T17:00:00Z">
          <w:pPr>
            <w:ind w:firstLine="0"/>
          </w:pPr>
        </w:pPrChange>
      </w:pPr>
      <w:ins w:id="9182" w:author="Okot" w:date="2020-01-27T17:02:00Z">
        <w:r>
          <w:t>RegisterController odpowiadający za wyświetlenie okna modalnego zawierającego formularz rejestracji</w:t>
        </w:r>
      </w:ins>
    </w:p>
    <w:p w14:paraId="6DF3208C" w14:textId="7ABAFAAD" w:rsidR="0028193D" w:rsidRDefault="0028193D" w:rsidP="0028193D">
      <w:pPr>
        <w:pStyle w:val="Akapitzlist"/>
        <w:numPr>
          <w:ilvl w:val="0"/>
          <w:numId w:val="25"/>
        </w:numPr>
        <w:rPr>
          <w:ins w:id="9183" w:author="Okot" w:date="2020-01-27T17:02:00Z"/>
        </w:rPr>
      </w:pPr>
      <w:ins w:id="9184" w:author="Okot" w:date="2020-01-27T17:02:00Z">
        <w:r>
          <w:t>LoginController odpowiadający za wyświetlenie okna modalnego zawierającego formularz logowania.</w:t>
        </w:r>
      </w:ins>
    </w:p>
    <w:p w14:paraId="1EB880DD" w14:textId="75C98938" w:rsidR="0028193D" w:rsidRDefault="0028193D">
      <w:pPr>
        <w:rPr>
          <w:ins w:id="9185" w:author="Okot" w:date="2020-01-27T17:03:00Z"/>
        </w:rPr>
        <w:pPrChange w:id="9186" w:author="Okot" w:date="2020-01-27T17:03:00Z">
          <w:pPr>
            <w:ind w:firstLine="0"/>
          </w:pPr>
        </w:pPrChange>
      </w:pPr>
      <w:ins w:id="9187" w:author="Okot" w:date="2020-01-27T17:03:00Z">
        <w:r>
          <w:t>Do modeli należą:</w:t>
        </w:r>
      </w:ins>
    </w:p>
    <w:p w14:paraId="4FA22A12" w14:textId="24ABFC34" w:rsidR="0028193D" w:rsidRDefault="0028193D">
      <w:pPr>
        <w:pStyle w:val="Akapitzlist"/>
        <w:numPr>
          <w:ilvl w:val="0"/>
          <w:numId w:val="34"/>
        </w:numPr>
        <w:rPr>
          <w:ins w:id="9188" w:author="Okot" w:date="2020-01-27T17:06:00Z"/>
        </w:rPr>
        <w:pPrChange w:id="9189" w:author="Okot" w:date="2020-01-27T17:03:00Z">
          <w:pPr>
            <w:ind w:firstLine="0"/>
          </w:pPr>
        </w:pPrChange>
      </w:pPr>
      <w:ins w:id="9190" w:author="Okot" w:date="2020-01-27T17:03:00Z">
        <w:r>
          <w:t xml:space="preserve">UserRegisterViewModel odpowiadający za </w:t>
        </w:r>
      </w:ins>
      <w:ins w:id="9191" w:author="Okot" w:date="2020-01-27T17:05:00Z">
        <w:r>
          <w:t>sprawdzenie poprawności danych z formularza rejestracji oraz</w:t>
        </w:r>
      </w:ins>
      <w:ins w:id="9192" w:author="Okot" w:date="2020-01-27T17:06:00Z">
        <w:r>
          <w:t xml:space="preserve"> </w:t>
        </w:r>
      </w:ins>
      <w:ins w:id="9193" w:author="Okot" w:date="2020-01-27T17:04:00Z">
        <w:r>
          <w:t>przekazanie</w:t>
        </w:r>
      </w:ins>
      <w:ins w:id="9194" w:author="Okot" w:date="2020-01-27T17:06:00Z">
        <w:r>
          <w:t xml:space="preserve"> ich</w:t>
        </w:r>
      </w:ins>
      <w:ins w:id="9195" w:author="Okot" w:date="2020-01-27T17:04:00Z">
        <w:r>
          <w:t xml:space="preserve"> do </w:t>
        </w:r>
      </w:ins>
      <w:ins w:id="9196" w:author="Okot" w:date="2020-01-27T17:06:00Z">
        <w:r>
          <w:t>interfejsu</w:t>
        </w:r>
      </w:ins>
      <w:ins w:id="9197" w:author="Okot" w:date="2020-01-27T17:04:00Z">
        <w:r>
          <w:t xml:space="preserve"> </w:t>
        </w:r>
      </w:ins>
      <w:ins w:id="9198" w:author="Okot" w:date="2020-01-27T17:05:00Z">
        <w:r>
          <w:t>komunikującego się z bazą danych i zapisującego w niej informacje</w:t>
        </w:r>
      </w:ins>
      <w:ins w:id="9199" w:author="Okot" w:date="2020-01-27T17:07:00Z">
        <w:r w:rsidR="004F7256">
          <w:t xml:space="preserve"> na temat nowego użytkownika</w:t>
        </w:r>
      </w:ins>
      <w:ins w:id="9200" w:author="Okot" w:date="2020-01-27T17:05:00Z">
        <w:r>
          <w:t>.</w:t>
        </w:r>
      </w:ins>
    </w:p>
    <w:p w14:paraId="788B15E4" w14:textId="0EB2A142" w:rsidR="0028193D" w:rsidRDefault="0028193D">
      <w:pPr>
        <w:pStyle w:val="Akapitzlist"/>
        <w:numPr>
          <w:ilvl w:val="0"/>
          <w:numId w:val="34"/>
        </w:numPr>
        <w:rPr>
          <w:ins w:id="9201" w:author="Okot" w:date="2020-01-27T17:07:00Z"/>
        </w:rPr>
        <w:pPrChange w:id="9202" w:author="Okot" w:date="2020-01-27T17:03:00Z">
          <w:pPr>
            <w:ind w:firstLine="0"/>
          </w:pPr>
        </w:pPrChange>
      </w:pPr>
      <w:ins w:id="9203" w:author="Okot" w:date="2020-01-27T17:06:00Z">
        <w:r>
          <w:t xml:space="preserve">UserLoginViewModel odpowiadający za sprawdzenie poprawności danych z formularza logowania </w:t>
        </w:r>
      </w:ins>
      <w:ins w:id="9204" w:author="Okot" w:date="2020-01-27T17:07:00Z">
        <w:r>
          <w:t>oraz przekazanie ich do interfejsu komunikującego się z bazą danych i odczytującego z niej informacje niezbędne do zalogowania użytkownika.</w:t>
        </w:r>
      </w:ins>
    </w:p>
    <w:p w14:paraId="0DA85C81" w14:textId="70754A48" w:rsidR="00525960" w:rsidDel="00EB77F1" w:rsidRDefault="000F17C2">
      <w:pPr>
        <w:rPr>
          <w:del w:id="9205" w:author="Okot" w:date="2020-01-27T17:09:00Z"/>
        </w:rPr>
        <w:pPrChange w:id="9206" w:author="Okot" w:date="2020-01-27T17:09:00Z">
          <w:pPr>
            <w:ind w:firstLine="0"/>
          </w:pPr>
        </w:pPrChange>
      </w:pPr>
      <w:ins w:id="9207" w:author="Okot" w:date="2020-01-27T17:07:00Z">
        <w:r>
          <w:t xml:space="preserve">Poza za w/w przewiduje się zastosowanie interfejsu </w:t>
        </w:r>
      </w:ins>
      <w:ins w:id="9208" w:author="Okot" w:date="2020-01-27T17:08:00Z">
        <w:r>
          <w:t xml:space="preserve">UserInterface, który zapewni podstawowe metody służące do odczytywania i zapisywania informacji na temat użytkownika z i do bazy danych. </w:t>
        </w:r>
      </w:ins>
      <w:ins w:id="9209" w:author="Okot" w:date="2020-01-27T17:09:00Z">
        <w:r>
          <w:t>Klasa UserPg będzie implementacją tego interfejsu dostosowaną do współpracy z bazą PostgreSQL.</w:t>
        </w:r>
      </w:ins>
    </w:p>
    <w:p w14:paraId="1BB08E7B" w14:textId="77777777" w:rsidR="00EB77F1" w:rsidRPr="00FD2B32" w:rsidRDefault="00EB77F1">
      <w:pPr>
        <w:rPr>
          <w:ins w:id="9210" w:author="Okot" w:date="2020-01-28T15:24:00Z"/>
        </w:rPr>
        <w:pPrChange w:id="9211" w:author="Okot" w:date="2020-01-27T15:34:00Z">
          <w:pPr>
            <w:ind w:firstLine="0"/>
          </w:pPr>
        </w:pPrChange>
      </w:pPr>
    </w:p>
    <w:p w14:paraId="045D65EE" w14:textId="5F43D803" w:rsidR="007E26FD" w:rsidRDefault="00EB77F1">
      <w:pPr>
        <w:rPr>
          <w:ins w:id="9212" w:author="Okot" w:date="2020-01-26T15:55:00Z"/>
        </w:rPr>
        <w:pPrChange w:id="9213" w:author="Okot" w:date="2020-01-27T17:09:00Z">
          <w:pPr>
            <w:ind w:firstLine="0"/>
          </w:pPr>
        </w:pPrChange>
      </w:pPr>
      <w:ins w:id="9214" w:author="Okot" w:date="2020-01-28T15:25:00Z">
        <w:r>
          <w:t>Taki projekt klas jest zgodny z zasadami SOLID: DRY</w:t>
        </w:r>
      </w:ins>
      <w:ins w:id="9215" w:author="Okot" w:date="2020-01-28T15:27:00Z">
        <w:r>
          <w:t xml:space="preserve"> oraz SRP</w:t>
        </w:r>
      </w:ins>
      <w:ins w:id="9216" w:author="Okot" w:date="2020-01-28T15:34:00Z">
        <w:r w:rsidR="009660B8">
          <w:t>.</w:t>
        </w:r>
      </w:ins>
      <w:ins w:id="9217" w:author="Okot" w:date="2020-01-28T15:29:00Z">
        <w:r>
          <w:t xml:space="preserve"> </w:t>
        </w:r>
      </w:ins>
    </w:p>
    <w:p w14:paraId="46302441" w14:textId="77777777" w:rsidR="004D6D38" w:rsidRDefault="004D6D38" w:rsidP="0003742D">
      <w:pPr>
        <w:ind w:firstLine="0"/>
        <w:rPr>
          <w:ins w:id="9218" w:author="Okot" w:date="2020-01-28T15:22:00Z"/>
        </w:rPr>
      </w:pPr>
    </w:p>
    <w:p w14:paraId="76D489C4" w14:textId="56B8A5C6" w:rsidR="00EB77F1" w:rsidRDefault="00EB77F1" w:rsidP="00EB77F1">
      <w:pPr>
        <w:pStyle w:val="Nagwek2"/>
        <w:rPr>
          <w:ins w:id="9219" w:author="Okot" w:date="2020-01-28T15:22:00Z"/>
        </w:rPr>
      </w:pPr>
      <w:ins w:id="9220" w:author="Okot" w:date="2020-01-28T15:22:00Z">
        <w:r>
          <w:t>5.3.4. Projekt testów</w:t>
        </w:r>
      </w:ins>
    </w:p>
    <w:p w14:paraId="607EAD8B" w14:textId="77777777" w:rsidR="00EB77F1" w:rsidRDefault="00EB77F1" w:rsidP="0003742D">
      <w:pPr>
        <w:ind w:firstLine="0"/>
        <w:rPr>
          <w:ins w:id="9221" w:author="Okot" w:date="2020-01-28T15:22:00Z"/>
        </w:rPr>
      </w:pPr>
    </w:p>
    <w:p w14:paraId="1694AB5C" w14:textId="3191CF5D" w:rsidR="00EB77F1" w:rsidRDefault="009660B8">
      <w:pPr>
        <w:rPr>
          <w:ins w:id="9222" w:author="Okot" w:date="2020-01-28T15:40:00Z"/>
        </w:rPr>
        <w:pPrChange w:id="9223" w:author="Okot" w:date="2020-01-28T15:23:00Z">
          <w:pPr>
            <w:ind w:firstLine="0"/>
          </w:pPr>
        </w:pPrChange>
      </w:pPr>
      <w:ins w:id="9224" w:author="Okot" w:date="2020-01-28T15:36:00Z">
        <w:r>
          <w:t xml:space="preserve">Dobrze zaprojektowane testy są gwarancją zmniejszenia liczby problemów w trakcie rozwoju </w:t>
        </w:r>
      </w:ins>
      <w:ins w:id="9225" w:author="Okot" w:date="2020-01-28T15:37:00Z">
        <w:r>
          <w:t xml:space="preserve">i </w:t>
        </w:r>
        <w:r w:rsidRPr="006C15AD">
          <w:t>utrzymania</w:t>
        </w:r>
        <w:r>
          <w:t xml:space="preserve"> </w:t>
        </w:r>
      </w:ins>
      <w:ins w:id="9226" w:author="Okot" w:date="2020-01-28T15:36:00Z">
        <w:r>
          <w:t xml:space="preserve">oprogramowania. </w:t>
        </w:r>
      </w:ins>
      <w:ins w:id="9227" w:author="Okot" w:date="2020-01-28T15:24:00Z">
        <w:r w:rsidR="00EB77F1">
          <w:t xml:space="preserve">Powinno się wykonywać różne rodzaje </w:t>
        </w:r>
      </w:ins>
      <w:ins w:id="9228" w:author="Okot" w:date="2020-01-28T15:27:00Z">
        <w:r w:rsidR="00EB77F1">
          <w:t>testów</w:t>
        </w:r>
      </w:ins>
      <w:ins w:id="9229" w:author="Okot" w:date="2020-01-28T15:38:00Z">
        <w:r>
          <w:t xml:space="preserve">, uwzględniając różne punkty spojrzenia na aplikację. </w:t>
        </w:r>
      </w:ins>
      <w:ins w:id="9230" w:author="Okot" w:date="2020-01-28T15:39:00Z">
        <w:r>
          <w:t xml:space="preserve">Według </w:t>
        </w:r>
      </w:ins>
      <w:ins w:id="9231" w:author="Okot" w:date="2020-01-28T15:40:00Z">
        <w:r>
          <w:t>Pilone’a i Milesa te punkty widzenia to:</w:t>
        </w:r>
      </w:ins>
    </w:p>
    <w:p w14:paraId="0FB7CAD2" w14:textId="01ADF3A2" w:rsidR="009660B8" w:rsidRDefault="00CD4969">
      <w:pPr>
        <w:pStyle w:val="Akapitzlist"/>
        <w:numPr>
          <w:ilvl w:val="0"/>
          <w:numId w:val="36"/>
        </w:numPr>
        <w:rPr>
          <w:ins w:id="9232" w:author="Okot" w:date="2020-01-28T15:45:00Z"/>
        </w:rPr>
        <w:pPrChange w:id="9233" w:author="Okot" w:date="2020-01-28T15:40:00Z">
          <w:pPr>
            <w:ind w:firstLine="0"/>
          </w:pPr>
        </w:pPrChange>
      </w:pPr>
      <w:ins w:id="9234" w:author="Okot" w:date="2020-01-28T15:40:00Z">
        <w:r>
          <w:t>zewnętrzny odpowiadający percepcji u</w:t>
        </w:r>
      </w:ins>
      <w:ins w:id="9235" w:author="Okot" w:date="2020-01-28T15:41:00Z">
        <w:r>
          <w:t xml:space="preserve">żytkowników, których obchodzi tylko i wyłącznie działanie programu w rozumienie realizacji </w:t>
        </w:r>
      </w:ins>
      <w:ins w:id="9236" w:author="Okot" w:date="2020-01-28T15:42:00Z">
        <w:r>
          <w:t>funkcji</w:t>
        </w:r>
      </w:ins>
      <w:ins w:id="9237" w:author="Okot" w:date="2020-01-28T15:41:00Z">
        <w:r>
          <w:t>, a nie tego, w jaki spos</w:t>
        </w:r>
      </w:ins>
      <w:ins w:id="9238" w:author="Okot" w:date="2020-01-28T15:42:00Z">
        <w:r>
          <w:t>ób te funkcje są realizowane, za pomocą jakich klas, metod czy algorytm</w:t>
        </w:r>
      </w:ins>
      <w:ins w:id="9239" w:author="Okot" w:date="2020-01-28T15:43:00Z">
        <w:r>
          <w:t>ów. Testy z tego punktu widzenia nazywa się testami czarnej skrzynki i uwzgl</w:t>
        </w:r>
      </w:ins>
      <w:ins w:id="9240" w:author="Okot" w:date="2020-01-28T15:44:00Z">
        <w:r>
          <w:t>ędniają przede wszystkim działanie programu – czy aplikacji robi, to co zostało opisane w opowieściach</w:t>
        </w:r>
      </w:ins>
      <w:ins w:id="9241" w:author="Okot" w:date="2020-01-28T15:46:00Z">
        <w:r>
          <w:t xml:space="preserve"> – oraz sprawdzają poprawność danych wejściowych i wyników wyjściowych</w:t>
        </w:r>
      </w:ins>
      <w:ins w:id="9242" w:author="Okot" w:date="2020-01-28T15:44:00Z">
        <w:r>
          <w:t>.</w:t>
        </w:r>
      </w:ins>
      <w:ins w:id="9243" w:author="Okot" w:date="2020-01-28T15:45:00Z">
        <w:r>
          <w:t> </w:t>
        </w:r>
      </w:ins>
    </w:p>
    <w:p w14:paraId="0968406F" w14:textId="7BD563F1" w:rsidR="00CD4969" w:rsidRDefault="00CD4969">
      <w:pPr>
        <w:pStyle w:val="Akapitzlist"/>
        <w:numPr>
          <w:ilvl w:val="0"/>
          <w:numId w:val="36"/>
        </w:numPr>
        <w:rPr>
          <w:ins w:id="9244" w:author="Okot" w:date="2020-01-28T15:52:00Z"/>
        </w:rPr>
        <w:pPrChange w:id="9245" w:author="Okot" w:date="2020-01-28T15:40:00Z">
          <w:pPr>
            <w:ind w:firstLine="0"/>
          </w:pPr>
        </w:pPrChange>
      </w:pPr>
      <w:ins w:id="9246" w:author="Okot" w:date="2020-01-28T15:48:00Z">
        <w:r>
          <w:t>testerów, którzy zwracają uwagę na to jak system funkcjonuje od wewnątrz i sprawdzaj</w:t>
        </w:r>
      </w:ins>
      <w:ins w:id="9247" w:author="Okot" w:date="2020-01-28T15:49:00Z">
        <w:r>
          <w:t>ą czy kod działa tak, jak opisują to programiści g</w:t>
        </w:r>
      </w:ins>
      <w:ins w:id="9248" w:author="Okot" w:date="2020-01-28T15:51:00Z">
        <w:r w:rsidR="00773069">
          <w:t>ł</w:t>
        </w:r>
      </w:ins>
      <w:ins w:id="9249" w:author="Okot" w:date="2020-01-28T15:49:00Z">
        <w:r>
          <w:t xml:space="preserve">ównie poprzez analizowanie danych na bazie </w:t>
        </w:r>
      </w:ins>
      <w:ins w:id="9250" w:author="Okot" w:date="2020-01-28T15:51:00Z">
        <w:r w:rsidR="00773069">
          <w:t>oraz wewnętrznych mechanizmów zarządzania formatami, pamię</w:t>
        </w:r>
      </w:ins>
      <w:ins w:id="9251" w:author="Okot" w:date="2020-01-28T15:52:00Z">
        <w:r w:rsidR="00773069">
          <w:t xml:space="preserve">cią, portami lub </w:t>
        </w:r>
        <w:r w:rsidR="00773069">
          <w:lastRenderedPageBreak/>
          <w:t>połączeniami sieciowymi. Testy z tego punktu widzenia nazywa się testami szarej skrzynki.</w:t>
        </w:r>
      </w:ins>
    </w:p>
    <w:p w14:paraId="240C02D5" w14:textId="1CCA34DD" w:rsidR="00773069" w:rsidRDefault="00773069">
      <w:pPr>
        <w:pStyle w:val="Akapitzlist"/>
        <w:numPr>
          <w:ilvl w:val="0"/>
          <w:numId w:val="36"/>
        </w:numPr>
        <w:rPr>
          <w:ins w:id="9252" w:author="Okot" w:date="2020-01-28T15:24:00Z"/>
        </w:rPr>
        <w:pPrChange w:id="9253" w:author="Okot" w:date="2020-01-28T15:40:00Z">
          <w:pPr>
            <w:ind w:firstLine="0"/>
          </w:pPr>
        </w:pPrChange>
      </w:pPr>
      <w:ins w:id="9254" w:author="Okot" w:date="2020-01-28T15:56:00Z">
        <w:r>
          <w:t>p</w:t>
        </w:r>
      </w:ins>
      <w:ins w:id="9255" w:author="Okot" w:date="2020-01-28T15:53:00Z">
        <w:r>
          <w:t>rogramistów, którzy znają szczegółowo wszystkie wewn</w:t>
        </w:r>
      </w:ins>
      <w:ins w:id="9256" w:author="Okot" w:date="2020-01-28T15:54:00Z">
        <w:r>
          <w:t>ętrzne elementy systemu i kodu, dostrzegają wzorce projektowe, wyróżniają poszczególne klasy i ich role, s</w:t>
        </w:r>
      </w:ins>
      <w:ins w:id="9257" w:author="Okot" w:date="2020-01-28T15:55:00Z">
        <w:r>
          <w:t>ą w stanie wykryć powtórzenia i niespójności w kodzie stojące w sprzeczności z zasadami SOLID i innymi regułami czystego kodu. Ten punkt</w:t>
        </w:r>
      </w:ins>
      <w:ins w:id="9258" w:author="Okot" w:date="2020-01-28T15:56:00Z">
        <w:r>
          <w:t xml:space="preserve"> widzenia przekłada się na testy białej skrzynki, które są najbardziej szczegółowym rodzajem testów. Polegają na analizowaniu kodu i wywoływaniu błędów z premedytacj</w:t>
        </w:r>
      </w:ins>
      <w:ins w:id="9259" w:author="Okot" w:date="2020-01-28T15:57:00Z">
        <w:r>
          <w:t xml:space="preserve">ą. Zwracają szczególną uwagę na wszystkie </w:t>
        </w:r>
      </w:ins>
      <w:ins w:id="9260" w:author="Okot" w:date="2020-01-28T15:58:00Z">
        <w:r>
          <w:t xml:space="preserve">ścieżki wywoływania kodu z uwzględnieniem wszystkich instrukcji </w:t>
        </w:r>
        <w:r>
          <w:rPr>
            <w:i/>
          </w:rPr>
          <w:t>if/else,</w:t>
        </w:r>
      </w:ins>
      <w:ins w:id="9261" w:author="Okot" w:date="2020-01-28T16:26:00Z">
        <w:r w:rsidR="000343DC">
          <w:rPr>
            <w:i/>
          </w:rPr>
          <w:t xml:space="preserve"> </w:t>
        </w:r>
      </w:ins>
      <w:ins w:id="9262" w:author="Okot" w:date="2020-01-28T15:58:00Z">
        <w:r>
          <w:rPr>
            <w:i/>
          </w:rPr>
          <w:t xml:space="preserve">case </w:t>
        </w:r>
        <w:r>
          <w:t xml:space="preserve">czy </w:t>
        </w:r>
        <w:r>
          <w:rPr>
            <w:i/>
          </w:rPr>
          <w:t>switch</w:t>
        </w:r>
        <w:r>
          <w:t>, prawidłową obsługę b</w:t>
        </w:r>
      </w:ins>
      <w:ins w:id="9263" w:author="Okot" w:date="2020-01-28T15:59:00Z">
        <w:r>
          <w:t>łędów oraz zgodność kodu z dokumentacją. Cechą charakterystyczn</w:t>
        </w:r>
      </w:ins>
      <w:ins w:id="9264" w:author="Okot" w:date="2020-01-28T16:00:00Z">
        <w:r>
          <w:t>ą testów białej skrzynki jest to, że w przeciwieństwie do poprzednich dwóch typów, w których za przeprowadzani testów odpowiada człowiek,</w:t>
        </w:r>
        <w:r w:rsidR="00E409A2">
          <w:t xml:space="preserve"> kod jest sprawdzany przez kod</w:t>
        </w:r>
      </w:ins>
      <w:ins w:id="9265" w:author="Okot" w:date="2020-01-28T16:02:00Z">
        <w:r w:rsidR="00E409A2">
          <w:t> [</w:t>
        </w:r>
      </w:ins>
      <w:ins w:id="9266" w:author="Okot" w:date="2020-01-30T14:03:00Z">
        <w:r w:rsidR="00E52AE0">
          <w:t>3</w:t>
        </w:r>
      </w:ins>
      <w:r w:rsidR="0061038E">
        <w:t>3</w:t>
      </w:r>
      <w:ins w:id="9267" w:author="Okot" w:date="2020-01-28T16:02:00Z">
        <w:r w:rsidR="00E409A2">
          <w:t>]</w:t>
        </w:r>
      </w:ins>
      <w:ins w:id="9268" w:author="Okot" w:date="2020-01-28T16:00:00Z">
        <w:r w:rsidR="00E409A2">
          <w:t>.</w:t>
        </w:r>
      </w:ins>
    </w:p>
    <w:p w14:paraId="6EB6A7CC" w14:textId="77777777" w:rsidR="00A70879" w:rsidRDefault="00E409A2">
      <w:pPr>
        <w:rPr>
          <w:ins w:id="9269" w:author="Okot" w:date="2020-01-29T12:15:00Z"/>
        </w:rPr>
        <w:pPrChange w:id="9270" w:author="Okot" w:date="2020-01-28T15:23:00Z">
          <w:pPr>
            <w:ind w:firstLine="0"/>
          </w:pPr>
        </w:pPrChange>
      </w:pPr>
      <w:ins w:id="9271" w:author="Okot" w:date="2020-01-28T16:03:00Z">
        <w:r>
          <w:t>Chociaż stworzenie testów to zadanie programisty, to istnieje wiele sposobów automatyzacji za pomocą rozmaitych platform testowych.</w:t>
        </w:r>
      </w:ins>
      <w:ins w:id="9272" w:author="Okot" w:date="2020-01-28T16:04:00Z">
        <w:r w:rsidRPr="00E409A2">
          <w:t xml:space="preserve"> </w:t>
        </w:r>
      </w:ins>
    </w:p>
    <w:p w14:paraId="51CB721E" w14:textId="6E259A76" w:rsidR="00A70879" w:rsidRDefault="00E409A2">
      <w:pPr>
        <w:rPr>
          <w:ins w:id="9273" w:author="Okot" w:date="2020-01-29T12:16:00Z"/>
        </w:rPr>
        <w:pPrChange w:id="9274" w:author="Okot" w:date="2020-01-28T15:23:00Z">
          <w:pPr>
            <w:ind w:firstLine="0"/>
          </w:pPr>
        </w:pPrChange>
      </w:pPr>
      <w:ins w:id="9275" w:author="Okot" w:date="2020-01-28T16:04:00Z">
        <w:r>
          <w:t xml:space="preserve">W idealnych warunkach, profesjonalne podejście zakłada pokrycie całej aplikacji testami. </w:t>
        </w:r>
      </w:ins>
      <w:ins w:id="9276" w:author="Okot" w:date="2020-01-29T12:04:00Z">
        <w:r w:rsidR="006C15AD">
          <w:t xml:space="preserve">Ostatnio coraz  popularniejsze jest podejście TDD, w którym </w:t>
        </w:r>
      </w:ins>
      <w:ins w:id="9277" w:author="Okot" w:date="2020-01-29T12:05:00Z">
        <w:r w:rsidR="006C15AD">
          <w:t>najpierw pisany są test</w:t>
        </w:r>
      </w:ins>
      <w:ins w:id="9278" w:author="Okot" w:date="2020-01-29T12:07:00Z">
        <w:r w:rsidR="006C15AD">
          <w:t xml:space="preserve"> automatyczny</w:t>
        </w:r>
      </w:ins>
      <w:ins w:id="9279" w:author="Okot" w:date="2020-01-29T12:05:00Z">
        <w:r w:rsidR="006C15AD">
          <w:t xml:space="preserve"> nowej funkcjonalności, </w:t>
        </w:r>
      </w:ins>
      <w:ins w:id="9280" w:author="Okot" w:date="2020-01-29T12:06:00Z">
        <w:r w:rsidR="006C15AD">
          <w:t>który z założenia powinien zakończyć się niepowodzeniem</w:t>
        </w:r>
      </w:ins>
      <w:ins w:id="9281" w:author="Okot" w:date="2020-01-29T12:05:00Z">
        <w:r w:rsidR="006C15AD">
          <w:t>,</w:t>
        </w:r>
      </w:ins>
      <w:ins w:id="9282" w:author="Okot" w:date="2020-01-29T12:06:00Z">
        <w:r w:rsidR="006C15AD">
          <w:t xml:space="preserve"> a potem</w:t>
        </w:r>
      </w:ins>
      <w:ins w:id="9283" w:author="Okot" w:date="2020-01-29T12:05:00Z">
        <w:r w:rsidR="006C15AD">
          <w:t xml:space="preserve"> dana funkcjonalność jest implementowana</w:t>
        </w:r>
      </w:ins>
      <w:r w:rsidR="00DA351D">
        <w:t xml:space="preserve"> w najprostszy sposób</w:t>
      </w:r>
      <w:ins w:id="9284" w:author="Okot" w:date="2020-01-29T12:06:00Z">
        <w:r w:rsidR="006C15AD">
          <w:t xml:space="preserve">, co powinno sprawić, że </w:t>
        </w:r>
      </w:ins>
      <w:ins w:id="9285" w:author="Okot" w:date="2020-01-29T12:07:00Z">
        <w:r w:rsidR="006C15AD">
          <w:t xml:space="preserve">rezultat </w:t>
        </w:r>
      </w:ins>
      <w:ins w:id="9286" w:author="Okot" w:date="2020-01-29T12:06:00Z">
        <w:r w:rsidR="006C15AD">
          <w:t>testu b</w:t>
        </w:r>
      </w:ins>
      <w:ins w:id="9287" w:author="Okot" w:date="2020-01-29T12:07:00Z">
        <w:r w:rsidR="006C15AD">
          <w:t>ędzie pozytywny</w:t>
        </w:r>
      </w:ins>
      <w:ins w:id="9288" w:author="Okot" w:date="2020-01-29T12:05:00Z">
        <w:r w:rsidR="006C15AD">
          <w:t xml:space="preserve">. </w:t>
        </w:r>
      </w:ins>
      <w:ins w:id="9289" w:author="Okot" w:date="2020-01-29T12:08:00Z">
        <w:r w:rsidR="006C15AD">
          <w:t xml:space="preserve">Na koniec następuje refaktoryzacja stworzonego kodu. To </w:t>
        </w:r>
        <w:r w:rsidR="006C15AD" w:rsidRPr="00DA351D">
          <w:t>podejście </w:t>
        </w:r>
      </w:ins>
      <w:r w:rsidR="00DA351D" w:rsidRPr="00DA351D">
        <w:t>kieruje całym procesem wytwarzania kodu, zapobiega powstawaniu zbędnego i nieeleganckiego kodu, a jego celem jest maksymalna prostota </w:t>
      </w:r>
      <w:ins w:id="9290" w:author="Okot" w:date="2020-01-29T12:08:00Z">
        <w:r w:rsidR="006C15AD" w:rsidRPr="00DA351D">
          <w:t>[</w:t>
        </w:r>
      </w:ins>
      <w:ins w:id="9291" w:author="Okot" w:date="2020-01-30T14:03:00Z">
        <w:r w:rsidR="00E52AE0" w:rsidRPr="00DA351D">
          <w:t>3</w:t>
        </w:r>
      </w:ins>
      <w:r w:rsidR="0061038E" w:rsidRPr="00DA351D">
        <w:t>3</w:t>
      </w:r>
      <w:ins w:id="9292" w:author="Okot" w:date="2020-01-29T12:08:00Z">
        <w:r w:rsidR="006C15AD" w:rsidRPr="00DA351D">
          <w:t>].</w:t>
        </w:r>
        <w:r w:rsidR="006C15AD">
          <w:t xml:space="preserve"> </w:t>
        </w:r>
      </w:ins>
    </w:p>
    <w:p w14:paraId="0E47FF4D" w14:textId="77777777" w:rsidR="00A70879" w:rsidRDefault="006C15AD">
      <w:pPr>
        <w:rPr>
          <w:ins w:id="9293" w:author="Okot" w:date="2020-01-29T12:17:00Z"/>
        </w:rPr>
        <w:pPrChange w:id="9294" w:author="Okot" w:date="2020-01-28T15:23:00Z">
          <w:pPr>
            <w:ind w:firstLine="0"/>
          </w:pPr>
        </w:pPrChange>
      </w:pPr>
      <w:ins w:id="9295" w:author="Okot" w:date="2020-01-29T12:08:00Z">
        <w:r>
          <w:t xml:space="preserve">Autorce </w:t>
        </w:r>
      </w:ins>
      <w:ins w:id="9296" w:author="Okot" w:date="2020-01-29T12:09:00Z">
        <w:r>
          <w:t xml:space="preserve">bardzo spodobała się idea takiego podejście do tworzenia oprogramowania i zamiera w przyszłości spróbować pracować w ten sposób. Niestety podjęto decyzję, że w toku pracy </w:t>
        </w:r>
      </w:ins>
      <w:ins w:id="9297" w:author="Okot" w:date="2020-01-29T12:10:00Z">
        <w:r>
          <w:t xml:space="preserve">autorka zaznajamia się </w:t>
        </w:r>
      </w:ins>
      <w:ins w:id="9298" w:author="Okot" w:date="2020-01-29T12:16:00Z">
        <w:r w:rsidR="00A70879">
          <w:t>już i</w:t>
        </w:r>
      </w:ins>
      <w:ins w:id="9299" w:author="Okot" w:date="2020-01-29T12:10:00Z">
        <w:r>
          <w:t xml:space="preserve"> tak </w:t>
        </w:r>
      </w:ins>
      <w:ins w:id="9300" w:author="Okot" w:date="2020-01-29T12:16:00Z">
        <w:r w:rsidR="00A70879">
          <w:t xml:space="preserve">z </w:t>
        </w:r>
      </w:ins>
      <w:ins w:id="9301" w:author="Okot" w:date="2020-01-29T12:10:00Z">
        <w:r w:rsidR="00A70879">
          <w:t>wieloma obcymi jej dotychczas</w:t>
        </w:r>
        <w:r>
          <w:t xml:space="preserve"> technologiami i podejściami, że dołożenie do tego </w:t>
        </w:r>
      </w:ins>
      <w:ins w:id="9302" w:author="Okot" w:date="2020-01-29T12:11:00Z">
        <w:r w:rsidR="00A70879">
          <w:t xml:space="preserve">próby pracy w tak nowej i odmiennej od dotychczasowo poznanych metod, </w:t>
        </w:r>
      </w:ins>
      <w:ins w:id="9303" w:author="Okot" w:date="2020-01-29T12:12:00Z">
        <w:r w:rsidR="00A70879">
          <w:t xml:space="preserve">technice, to zbyt duże obciążenie wiążące się ze zza dużym ryzykiem porażki. </w:t>
        </w:r>
      </w:ins>
      <w:ins w:id="9304" w:author="Okot" w:date="2020-01-29T12:13:00Z">
        <w:r w:rsidR="00A70879">
          <w:t xml:space="preserve">Zwłaszcza, że </w:t>
        </w:r>
      </w:ins>
      <w:ins w:id="9305" w:author="Okot" w:date="2020-01-28T16:04:00Z">
        <w:r w:rsidR="00E409A2">
          <w:t xml:space="preserve">na ograniczenia </w:t>
        </w:r>
      </w:ins>
      <w:ins w:id="9306" w:author="Okot" w:date="2020-01-29T12:16:00Z">
        <w:r w:rsidR="00A70879">
          <w:t xml:space="preserve">czasowe oraz </w:t>
        </w:r>
      </w:ins>
      <w:ins w:id="9307" w:author="Okot" w:date="2020-01-28T16:04:00Z">
        <w:r w:rsidR="00E409A2">
          <w:t>objętościowe</w:t>
        </w:r>
      </w:ins>
      <w:ins w:id="9308" w:author="Okot" w:date="2020-01-29T12:13:00Z">
        <w:r w:rsidR="00A70879">
          <w:t xml:space="preserve"> pracy nie sprzyjają udokumentowaniu każdego testu</w:t>
        </w:r>
      </w:ins>
      <w:ins w:id="9309" w:author="Okot" w:date="2020-01-28T16:04:00Z">
        <w:r w:rsidR="00E409A2">
          <w:t xml:space="preserve">. </w:t>
        </w:r>
      </w:ins>
    </w:p>
    <w:p w14:paraId="07C4CCFE" w14:textId="7B19DEB9" w:rsidR="00EB77F1" w:rsidRDefault="00E409A2">
      <w:pPr>
        <w:rPr>
          <w:ins w:id="9310" w:author="Okot" w:date="2020-01-28T16:02:00Z"/>
        </w:rPr>
        <w:pPrChange w:id="9311" w:author="Okot" w:date="2020-01-28T15:23:00Z">
          <w:pPr>
            <w:ind w:firstLine="0"/>
          </w:pPr>
        </w:pPrChange>
      </w:pPr>
      <w:ins w:id="9312" w:author="Okot" w:date="2020-01-28T16:04:00Z">
        <w:r>
          <w:t xml:space="preserve">Z tego powodu </w:t>
        </w:r>
      </w:ins>
      <w:ins w:id="9313" w:author="Okot" w:date="2020-01-29T12:14:00Z">
        <w:r w:rsidR="00A70879">
          <w:t xml:space="preserve">w pracy </w:t>
        </w:r>
      </w:ins>
      <w:ins w:id="9314" w:author="Okot" w:date="2020-01-28T16:04:00Z">
        <w:r>
          <w:t>zostan</w:t>
        </w:r>
      </w:ins>
      <w:ins w:id="9315" w:author="Okot" w:date="2020-01-28T16:05:00Z">
        <w:r>
          <w:t>ą pokazane tylko przykłady poszczególnych rodzajów testów na każdy</w:t>
        </w:r>
        <w:r w:rsidR="00A70879">
          <w:t>m etapie rozwoju</w:t>
        </w:r>
      </w:ins>
      <w:ins w:id="9316" w:author="Okot" w:date="2020-01-29T12:15:00Z">
        <w:r w:rsidR="00A70879">
          <w:t xml:space="preserve"> aplikacji</w:t>
        </w:r>
      </w:ins>
      <w:ins w:id="9317" w:author="Okot" w:date="2020-01-28T16:05:00Z">
        <w:r w:rsidR="00A70879">
          <w:t>, dokumentuj</w:t>
        </w:r>
      </w:ins>
      <w:ins w:id="9318" w:author="Okot" w:date="2020-01-29T12:14:00Z">
        <w:r w:rsidR="00A70879">
          <w:t>ące zrozumienie istotności</w:t>
        </w:r>
      </w:ins>
      <w:ins w:id="9319" w:author="Okot" w:date="2020-01-29T12:15:00Z">
        <w:r w:rsidR="00A70879">
          <w:t xml:space="preserve"> ich</w:t>
        </w:r>
      </w:ins>
      <w:ins w:id="9320" w:author="Okot" w:date="2020-01-29T12:14:00Z">
        <w:r w:rsidR="00A70879">
          <w:t xml:space="preserve"> przeprowadzania oraz ich roli w tworzeniu doskona</w:t>
        </w:r>
      </w:ins>
      <w:ins w:id="9321" w:author="Okot" w:date="2020-01-29T12:15:00Z">
        <w:r w:rsidR="00A70879">
          <w:t>łego</w:t>
        </w:r>
      </w:ins>
      <w:ins w:id="9322" w:author="Okot" w:date="2020-01-29T12:14:00Z">
        <w:r w:rsidR="00A70879">
          <w:t xml:space="preserve"> oprogramowania.</w:t>
        </w:r>
      </w:ins>
    </w:p>
    <w:p w14:paraId="44FA0F43" w14:textId="77777777" w:rsidR="00E409A2" w:rsidRDefault="00E409A2">
      <w:pPr>
        <w:rPr>
          <w:ins w:id="9323" w:author="Okot" w:date="2020-01-28T16:20:00Z"/>
        </w:rPr>
        <w:pPrChange w:id="9324" w:author="Okot" w:date="2020-01-28T15:23:00Z">
          <w:pPr>
            <w:ind w:firstLine="0"/>
          </w:pPr>
        </w:pPrChange>
      </w:pPr>
    </w:p>
    <w:p w14:paraId="45FBE0A5" w14:textId="77777777" w:rsidR="00453AD7" w:rsidRDefault="00453AD7">
      <w:pPr>
        <w:spacing w:after="160" w:line="259" w:lineRule="auto"/>
        <w:ind w:firstLine="0"/>
        <w:jc w:val="left"/>
        <w:rPr>
          <w:ins w:id="9325" w:author="Okot" w:date="2020-01-30T14:03:00Z"/>
          <w:rFonts w:eastAsiaTheme="majorEastAsia" w:cstheme="majorBidi"/>
          <w:szCs w:val="26"/>
        </w:rPr>
      </w:pPr>
      <w:ins w:id="9326" w:author="Okot" w:date="2020-01-30T14:03:00Z">
        <w:r>
          <w:br w:type="page"/>
        </w:r>
      </w:ins>
    </w:p>
    <w:p w14:paraId="43CF1D38" w14:textId="102A689C" w:rsidR="004763C9" w:rsidRDefault="004763C9" w:rsidP="004763C9">
      <w:pPr>
        <w:pStyle w:val="Nagwek2"/>
        <w:rPr>
          <w:ins w:id="9327" w:author="Okot" w:date="2020-01-28T16:23:00Z"/>
        </w:rPr>
      </w:pPr>
      <w:ins w:id="9328" w:author="Okot" w:date="2020-01-28T16:20:00Z">
        <w:r>
          <w:lastRenderedPageBreak/>
          <w:t>5.3.4.</w:t>
        </w:r>
      </w:ins>
      <w:ins w:id="9329" w:author="Okot" w:date="2020-01-28T16:22:00Z">
        <w:r>
          <w:t>1.</w:t>
        </w:r>
      </w:ins>
      <w:ins w:id="9330" w:author="Okot" w:date="2020-01-28T16:20:00Z">
        <w:r>
          <w:t xml:space="preserve"> Projekt testów czarnej skrzynki</w:t>
        </w:r>
      </w:ins>
    </w:p>
    <w:p w14:paraId="0373D1D3" w14:textId="77777777" w:rsidR="009B0312" w:rsidRDefault="009B0312">
      <w:pPr>
        <w:rPr>
          <w:ins w:id="9331" w:author="Okot" w:date="2020-01-28T16:24:00Z"/>
        </w:rPr>
        <w:pPrChange w:id="9332" w:author="Okot" w:date="2020-01-28T16:23:00Z">
          <w:pPr>
            <w:pStyle w:val="Nagwek2"/>
          </w:pPr>
        </w:pPrChange>
      </w:pPr>
    </w:p>
    <w:p w14:paraId="0D45359E" w14:textId="5B27434D" w:rsidR="009B0312" w:rsidRDefault="009B0312">
      <w:pPr>
        <w:rPr>
          <w:ins w:id="9333" w:author="Okot" w:date="2020-01-28T17:07:00Z"/>
        </w:rPr>
        <w:pPrChange w:id="9334" w:author="Okot" w:date="2020-01-28T16:23:00Z">
          <w:pPr>
            <w:pStyle w:val="Nagwek2"/>
          </w:pPr>
        </w:pPrChange>
      </w:pPr>
      <w:ins w:id="9335" w:author="Okot" w:date="2020-01-28T16:24:00Z">
        <w:r>
          <w:t xml:space="preserve">W ramach testów czarnej skrzynki </w:t>
        </w:r>
      </w:ins>
      <w:ins w:id="9336" w:author="Okot" w:date="2020-01-28T16:29:00Z">
        <w:r w:rsidR="000343DC">
          <w:t>zostaną przeprowadzone testy funkcjonalne zgodnie poniż</w:t>
        </w:r>
        <w:r w:rsidR="00E64A1A">
          <w:t>szymi scenariuszami.</w:t>
        </w:r>
      </w:ins>
    </w:p>
    <w:p w14:paraId="213F8862" w14:textId="77777777" w:rsidR="00E64A1A" w:rsidRDefault="00E64A1A">
      <w:pPr>
        <w:ind w:firstLine="0"/>
        <w:rPr>
          <w:ins w:id="9337" w:author="Okot" w:date="2020-01-28T17:07:00Z"/>
        </w:rPr>
        <w:pPrChange w:id="9338" w:author="Okot" w:date="2020-01-28T17:07:00Z">
          <w:pPr>
            <w:pStyle w:val="Nagwek2"/>
          </w:pPr>
        </w:pPrChange>
      </w:pPr>
    </w:p>
    <w:p w14:paraId="1D5FE681" w14:textId="353A41A2" w:rsidR="00E64A1A" w:rsidRDefault="00A0684A">
      <w:pPr>
        <w:ind w:firstLine="0"/>
        <w:rPr>
          <w:ins w:id="9339" w:author="Okot" w:date="2020-01-28T17:07:00Z"/>
        </w:rPr>
        <w:pPrChange w:id="9340" w:author="Okot" w:date="2020-01-28T17:07:00Z">
          <w:pPr>
            <w:pStyle w:val="Nagwek2"/>
          </w:pPr>
        </w:pPrChange>
      </w:pPr>
      <w:ins w:id="9341" w:author="Okot" w:date="2020-01-28T17:07:00Z">
        <w:r>
          <w:t>Tabela 5.2</w:t>
        </w:r>
        <w:r w:rsidR="00E64A1A">
          <w:t>.</w:t>
        </w:r>
      </w:ins>
    </w:p>
    <w:p w14:paraId="06ADD23E" w14:textId="504952CC" w:rsidR="00E64A1A" w:rsidRDefault="00E64A1A">
      <w:pPr>
        <w:ind w:firstLine="0"/>
        <w:rPr>
          <w:ins w:id="9342" w:author="Okot" w:date="2020-01-28T17:07:00Z"/>
        </w:rPr>
        <w:pPrChange w:id="9343" w:author="Okot" w:date="2020-01-28T17:07:00Z">
          <w:pPr>
            <w:pStyle w:val="Nagwek2"/>
          </w:pPr>
        </w:pPrChange>
      </w:pPr>
      <w:ins w:id="9344" w:author="Okot" w:date="2020-01-28T17:07:00Z">
        <w:r>
          <w:t>Scenariusz testowy dla przypadku użycia PU001</w:t>
        </w:r>
      </w:ins>
      <w:ins w:id="9345" w:author="Okot" w:date="2020-01-28T17:08:00Z">
        <w:r>
          <w:t> (Rejestracja).</w:t>
        </w:r>
      </w:ins>
    </w:p>
    <w:tbl>
      <w:tblPr>
        <w:tblStyle w:val="Tabela-Siatka"/>
        <w:tblW w:w="8992" w:type="dxa"/>
        <w:tblLayout w:type="fixed"/>
        <w:tblLook w:val="04A0" w:firstRow="1" w:lastRow="0" w:firstColumn="1" w:lastColumn="0" w:noHBand="0" w:noVBand="1"/>
        <w:tblPrChange w:id="9346" w:author="Okot" w:date="2020-01-29T10:31:00Z">
          <w:tblPr>
            <w:tblStyle w:val="Tabela-Siatka"/>
            <w:tblW w:w="0" w:type="auto"/>
            <w:tblLook w:val="04A0" w:firstRow="1" w:lastRow="0" w:firstColumn="1" w:lastColumn="0" w:noHBand="0" w:noVBand="1"/>
          </w:tblPr>
        </w:tblPrChange>
      </w:tblPr>
      <w:tblGrid>
        <w:gridCol w:w="1838"/>
        <w:gridCol w:w="3110"/>
        <w:gridCol w:w="1134"/>
        <w:gridCol w:w="1568"/>
        <w:gridCol w:w="1342"/>
        <w:tblGridChange w:id="9347">
          <w:tblGrid>
            <w:gridCol w:w="1563"/>
            <w:gridCol w:w="133"/>
            <w:gridCol w:w="142"/>
            <w:gridCol w:w="1364"/>
            <w:gridCol w:w="1329"/>
            <w:gridCol w:w="275"/>
            <w:gridCol w:w="142"/>
            <w:gridCol w:w="576"/>
            <w:gridCol w:w="416"/>
            <w:gridCol w:w="142"/>
            <w:gridCol w:w="771"/>
            <w:gridCol w:w="498"/>
            <w:gridCol w:w="416"/>
            <w:gridCol w:w="142"/>
            <w:gridCol w:w="771"/>
            <w:gridCol w:w="381"/>
            <w:gridCol w:w="139"/>
            <w:gridCol w:w="142"/>
            <w:gridCol w:w="1048"/>
          </w:tblGrid>
        </w:tblGridChange>
      </w:tblGrid>
      <w:tr w:rsidR="008770BA" w14:paraId="1F492736" w14:textId="78B8EB8C" w:rsidTr="00B53E07">
        <w:trPr>
          <w:ins w:id="9348" w:author="Okot" w:date="2020-01-28T17:07:00Z"/>
          <w:trPrChange w:id="9349" w:author="Okot" w:date="2020-01-29T10:31:00Z">
            <w:trPr>
              <w:gridAfter w:val="0"/>
            </w:trPr>
          </w:trPrChange>
        </w:trPr>
        <w:tc>
          <w:tcPr>
            <w:tcW w:w="1838" w:type="dxa"/>
            <w:tcPrChange w:id="9350" w:author="Okot" w:date="2020-01-29T10:31:00Z">
              <w:tcPr>
                <w:tcW w:w="1563" w:type="dxa"/>
              </w:tcPr>
            </w:tcPrChange>
          </w:tcPr>
          <w:p w14:paraId="75F612F7" w14:textId="55261A69" w:rsidR="008770BA" w:rsidRPr="002267A1" w:rsidRDefault="008770BA" w:rsidP="00B53E07">
            <w:pPr>
              <w:ind w:firstLine="0"/>
              <w:rPr>
                <w:ins w:id="9351" w:author="Okot" w:date="2020-01-28T17:07:00Z"/>
                <w:b/>
              </w:rPr>
            </w:pPr>
            <w:ins w:id="9352" w:author="Okot" w:date="2020-01-28T17:08:00Z">
              <w:r>
                <w:rPr>
                  <w:b/>
                </w:rPr>
                <w:t>PT</w:t>
              </w:r>
            </w:ins>
            <w:ins w:id="9353" w:author="Okot" w:date="2020-01-29T12:01:00Z">
              <w:r w:rsidR="006C15AD">
                <w:rPr>
                  <w:b/>
                </w:rPr>
                <w:t>-CZ-</w:t>
              </w:r>
            </w:ins>
            <w:ins w:id="9354" w:author="Okot" w:date="2020-01-28T17:08:00Z">
              <w:r>
                <w:rPr>
                  <w:b/>
                </w:rPr>
                <w:t>001</w:t>
              </w:r>
            </w:ins>
          </w:p>
        </w:tc>
        <w:tc>
          <w:tcPr>
            <w:tcW w:w="7154" w:type="dxa"/>
            <w:gridSpan w:val="4"/>
            <w:tcPrChange w:id="9355" w:author="Okot" w:date="2020-01-29T10:31:00Z">
              <w:tcPr>
                <w:tcW w:w="7498" w:type="dxa"/>
                <w:gridSpan w:val="15"/>
              </w:tcPr>
            </w:tcPrChange>
          </w:tcPr>
          <w:p w14:paraId="693157E3" w14:textId="5421256F" w:rsidR="008770BA" w:rsidRDefault="008770BA" w:rsidP="00B53E07">
            <w:pPr>
              <w:ind w:firstLine="0"/>
              <w:rPr>
                <w:ins w:id="9356" w:author="Okot" w:date="2020-01-28T17:19:00Z"/>
                <w:b/>
                <w:i/>
              </w:rPr>
            </w:pPr>
            <w:ins w:id="9357" w:author="Okot" w:date="2020-01-28T17:08:00Z">
              <w:r>
                <w:rPr>
                  <w:b/>
                  <w:i/>
                </w:rPr>
                <w:t>Rejestracja nowego użytkownika</w:t>
              </w:r>
            </w:ins>
          </w:p>
        </w:tc>
      </w:tr>
      <w:tr w:rsidR="008C0F36" w14:paraId="3CDE89E9" w14:textId="77777777" w:rsidTr="00B53E07">
        <w:tblPrEx>
          <w:tblPrExChange w:id="9358" w:author="Okot" w:date="2020-01-29T10:31:00Z">
            <w:tblPrEx>
              <w:tblW w:w="9342" w:type="dxa"/>
              <w:tblLayout w:type="fixed"/>
            </w:tblPrEx>
          </w:tblPrExChange>
        </w:tblPrEx>
        <w:trPr>
          <w:ins w:id="9359" w:author="Okot" w:date="2020-01-28T17:48:00Z"/>
          <w:trPrChange w:id="9360" w:author="Okot" w:date="2020-01-29T10:31:00Z">
            <w:trPr>
              <w:gridAfter w:val="0"/>
            </w:trPr>
          </w:trPrChange>
        </w:trPr>
        <w:tc>
          <w:tcPr>
            <w:tcW w:w="1838" w:type="dxa"/>
            <w:tcPrChange w:id="9361" w:author="Okot" w:date="2020-01-29T10:31:00Z">
              <w:tcPr>
                <w:tcW w:w="1838" w:type="dxa"/>
                <w:gridSpan w:val="3"/>
              </w:tcPr>
            </w:tcPrChange>
          </w:tcPr>
          <w:p w14:paraId="5D58E626" w14:textId="6BC07E7D" w:rsidR="008C0F36" w:rsidRPr="002267A1" w:rsidRDefault="008C0F36" w:rsidP="00B53E07">
            <w:pPr>
              <w:ind w:firstLine="0"/>
              <w:rPr>
                <w:ins w:id="9362" w:author="Okot" w:date="2020-01-28T17:48:00Z"/>
                <w:b/>
              </w:rPr>
            </w:pPr>
            <w:ins w:id="9363" w:author="Okot" w:date="2020-01-28T17:48:00Z">
              <w:r>
                <w:rPr>
                  <w:b/>
                </w:rPr>
                <w:t>Metodyka</w:t>
              </w:r>
            </w:ins>
          </w:p>
        </w:tc>
        <w:tc>
          <w:tcPr>
            <w:tcW w:w="7154" w:type="dxa"/>
            <w:gridSpan w:val="4"/>
            <w:tcPrChange w:id="9364" w:author="Okot" w:date="2020-01-29T10:31:00Z">
              <w:tcPr>
                <w:tcW w:w="7504" w:type="dxa"/>
                <w:gridSpan w:val="15"/>
              </w:tcPr>
            </w:tcPrChange>
          </w:tcPr>
          <w:p w14:paraId="36823957" w14:textId="61601AC4" w:rsidR="008C0F36" w:rsidRDefault="008C0F36" w:rsidP="00A9692E">
            <w:pPr>
              <w:ind w:firstLine="0"/>
              <w:rPr>
                <w:ins w:id="9365" w:author="Okot" w:date="2020-01-28T17:48:00Z"/>
              </w:rPr>
            </w:pPr>
            <w:ins w:id="9366" w:author="Okot" w:date="2020-01-28T17:48:00Z">
              <w:r>
                <w:t>Podczas testu sprawdzane będą wszystkie formularze w aplikacji poprzez wprowadzanie ręcznie danych i intencjonalne wywoływanie komunikatów błędów.</w:t>
              </w:r>
            </w:ins>
          </w:p>
        </w:tc>
      </w:tr>
      <w:tr w:rsidR="008770BA" w14:paraId="33AACAFE" w14:textId="25058D63" w:rsidTr="00B53E07">
        <w:trPr>
          <w:ins w:id="9367" w:author="Okot" w:date="2020-01-28T17:07:00Z"/>
          <w:trPrChange w:id="9368" w:author="Okot" w:date="2020-01-29T10:31:00Z">
            <w:trPr>
              <w:gridAfter w:val="0"/>
            </w:trPr>
          </w:trPrChange>
        </w:trPr>
        <w:tc>
          <w:tcPr>
            <w:tcW w:w="1838" w:type="dxa"/>
            <w:tcPrChange w:id="9369" w:author="Okot" w:date="2020-01-29T10:31:00Z">
              <w:tcPr>
                <w:tcW w:w="1563" w:type="dxa"/>
              </w:tcPr>
            </w:tcPrChange>
          </w:tcPr>
          <w:p w14:paraId="04A08143" w14:textId="77777777" w:rsidR="008770BA" w:rsidRPr="002267A1" w:rsidRDefault="008770BA" w:rsidP="00B53E07">
            <w:pPr>
              <w:ind w:firstLine="0"/>
              <w:rPr>
                <w:ins w:id="9370" w:author="Okot" w:date="2020-01-28T17:07:00Z"/>
                <w:b/>
              </w:rPr>
            </w:pPr>
            <w:ins w:id="9371" w:author="Okot" w:date="2020-01-28T17:07:00Z">
              <w:r w:rsidRPr="002267A1">
                <w:rPr>
                  <w:b/>
                </w:rPr>
                <w:t>Warunki początkowe</w:t>
              </w:r>
            </w:ins>
          </w:p>
        </w:tc>
        <w:tc>
          <w:tcPr>
            <w:tcW w:w="7154" w:type="dxa"/>
            <w:gridSpan w:val="4"/>
            <w:tcPrChange w:id="9372" w:author="Okot" w:date="2020-01-29T10:31:00Z">
              <w:tcPr>
                <w:tcW w:w="7498" w:type="dxa"/>
                <w:gridSpan w:val="15"/>
              </w:tcPr>
            </w:tcPrChange>
          </w:tcPr>
          <w:p w14:paraId="610DD459" w14:textId="3391225A" w:rsidR="008770BA" w:rsidRDefault="008770BA" w:rsidP="00A9692E">
            <w:pPr>
              <w:ind w:firstLine="0"/>
              <w:rPr>
                <w:ins w:id="9373" w:author="Okot" w:date="2020-01-28T17:19:00Z"/>
              </w:rPr>
            </w:pPr>
            <w:ins w:id="9374" w:author="Okot" w:date="2020-01-28T17:11:00Z">
              <w:r>
                <w:t>Użytkownik niezalogowany.</w:t>
              </w:r>
            </w:ins>
          </w:p>
        </w:tc>
      </w:tr>
      <w:tr w:rsidR="008770BA" w14:paraId="13BCC696" w14:textId="6A983BD0" w:rsidTr="00B53E07">
        <w:trPr>
          <w:ins w:id="9375" w:author="Okot" w:date="2020-01-28T17:07:00Z"/>
          <w:trPrChange w:id="9376" w:author="Okot" w:date="2020-01-29T10:31:00Z">
            <w:trPr>
              <w:gridAfter w:val="0"/>
            </w:trPr>
          </w:trPrChange>
        </w:trPr>
        <w:tc>
          <w:tcPr>
            <w:tcW w:w="1838" w:type="dxa"/>
            <w:tcPrChange w:id="9377" w:author="Okot" w:date="2020-01-29T10:31:00Z">
              <w:tcPr>
                <w:tcW w:w="1563" w:type="dxa"/>
              </w:tcPr>
            </w:tcPrChange>
          </w:tcPr>
          <w:p w14:paraId="3A3A5302" w14:textId="77777777" w:rsidR="008770BA" w:rsidRPr="002267A1" w:rsidRDefault="008770BA" w:rsidP="00B53E07">
            <w:pPr>
              <w:ind w:firstLine="0"/>
              <w:rPr>
                <w:ins w:id="9378" w:author="Okot" w:date="2020-01-28T17:07:00Z"/>
                <w:b/>
              </w:rPr>
            </w:pPr>
            <w:ins w:id="9379" w:author="Okot" w:date="2020-01-28T17:07:00Z">
              <w:r w:rsidRPr="002267A1">
                <w:rPr>
                  <w:b/>
                </w:rPr>
                <w:t>Inicjacja</w:t>
              </w:r>
            </w:ins>
          </w:p>
        </w:tc>
        <w:tc>
          <w:tcPr>
            <w:tcW w:w="7154" w:type="dxa"/>
            <w:gridSpan w:val="4"/>
            <w:tcPrChange w:id="9380" w:author="Okot" w:date="2020-01-29T10:31:00Z">
              <w:tcPr>
                <w:tcW w:w="7498" w:type="dxa"/>
                <w:gridSpan w:val="15"/>
              </w:tcPr>
            </w:tcPrChange>
          </w:tcPr>
          <w:p w14:paraId="6D3B8076" w14:textId="2648DAD2" w:rsidR="008770BA" w:rsidRDefault="008770BA" w:rsidP="00B53E07">
            <w:pPr>
              <w:ind w:firstLine="0"/>
              <w:rPr>
                <w:ins w:id="9381" w:author="Okot" w:date="2020-01-28T17:19:00Z"/>
              </w:rPr>
            </w:pPr>
            <w:ins w:id="9382" w:author="Okot" w:date="2020-01-28T17:11:00Z">
              <w:r>
                <w:t>K</w:t>
              </w:r>
            </w:ins>
            <w:ins w:id="9383" w:author="Okot" w:date="2020-01-28T17:07:00Z">
              <w:r>
                <w:t>liknięcia linku do rejestracji na stronie aplikacji</w:t>
              </w:r>
            </w:ins>
            <w:ins w:id="9384" w:author="Okot" w:date="2020-01-28T17:11:00Z">
              <w:r>
                <w:t>.</w:t>
              </w:r>
            </w:ins>
          </w:p>
        </w:tc>
      </w:tr>
      <w:tr w:rsidR="008770BA" w14:paraId="32AFC33F" w14:textId="1EBC3045" w:rsidTr="00B53E07">
        <w:trPr>
          <w:ins w:id="9385" w:author="Okot" w:date="2020-01-28T17:07:00Z"/>
          <w:trPrChange w:id="9386" w:author="Okot" w:date="2020-01-29T10:31:00Z">
            <w:trPr>
              <w:gridAfter w:val="0"/>
            </w:trPr>
          </w:trPrChange>
        </w:trPr>
        <w:tc>
          <w:tcPr>
            <w:tcW w:w="1838" w:type="dxa"/>
            <w:tcPrChange w:id="9387" w:author="Okot" w:date="2020-01-29T10:31:00Z">
              <w:tcPr>
                <w:tcW w:w="1563" w:type="dxa"/>
              </w:tcPr>
            </w:tcPrChange>
          </w:tcPr>
          <w:p w14:paraId="4C1B32D2" w14:textId="77777777" w:rsidR="008770BA" w:rsidRPr="002267A1" w:rsidRDefault="008770BA" w:rsidP="00B53E07">
            <w:pPr>
              <w:ind w:firstLine="0"/>
              <w:rPr>
                <w:ins w:id="9388" w:author="Okot" w:date="2020-01-28T17:07:00Z"/>
                <w:b/>
              </w:rPr>
            </w:pPr>
            <w:ins w:id="9389" w:author="Okot" w:date="2020-01-28T17:07:00Z">
              <w:r w:rsidRPr="002267A1">
                <w:rPr>
                  <w:b/>
                </w:rPr>
                <w:t>Warunki końcowe</w:t>
              </w:r>
            </w:ins>
          </w:p>
        </w:tc>
        <w:tc>
          <w:tcPr>
            <w:tcW w:w="7154" w:type="dxa"/>
            <w:gridSpan w:val="4"/>
            <w:tcPrChange w:id="9390" w:author="Okot" w:date="2020-01-29T10:31:00Z">
              <w:tcPr>
                <w:tcW w:w="7498" w:type="dxa"/>
                <w:gridSpan w:val="15"/>
              </w:tcPr>
            </w:tcPrChange>
          </w:tcPr>
          <w:p w14:paraId="34949538" w14:textId="286473A7" w:rsidR="008770BA" w:rsidRDefault="008770BA" w:rsidP="00B53E07">
            <w:pPr>
              <w:ind w:firstLine="0"/>
              <w:rPr>
                <w:ins w:id="9391" w:author="Okot" w:date="2020-01-28T17:19:00Z"/>
              </w:rPr>
            </w:pPr>
            <w:ins w:id="9392" w:author="Okot" w:date="2020-01-28T17:15:00Z">
              <w:r>
                <w:t>W</w:t>
              </w:r>
            </w:ins>
            <w:ins w:id="9393" w:author="Okot" w:date="2020-01-28T17:07:00Z">
              <w:r>
                <w:t>yświetlenie komunikat</w:t>
              </w:r>
            </w:ins>
            <w:ins w:id="9394" w:author="Okot" w:date="2020-01-28T17:15:00Z">
              <w:r>
                <w:t>u</w:t>
              </w:r>
            </w:ins>
            <w:ins w:id="9395" w:author="Okot" w:date="2020-01-28T17:07:00Z">
              <w:r>
                <w:t xml:space="preserve"> informującego o poprawnym zarejestrowaniu nowego użytkownika.</w:t>
              </w:r>
            </w:ins>
          </w:p>
        </w:tc>
      </w:tr>
      <w:tr w:rsidR="008770BA" w14:paraId="003AE26D" w14:textId="432D4A21" w:rsidTr="00B53E07">
        <w:tblPrEx>
          <w:tblPrExChange w:id="9396" w:author="Okot" w:date="2020-01-29T10:31:00Z">
            <w:tblPrEx>
              <w:tblW w:w="10390" w:type="dxa"/>
            </w:tblPrEx>
          </w:tblPrExChange>
        </w:tblPrEx>
        <w:trPr>
          <w:ins w:id="9397" w:author="Okot" w:date="2020-01-28T17:13:00Z"/>
        </w:trPr>
        <w:tc>
          <w:tcPr>
            <w:tcW w:w="1838" w:type="dxa"/>
            <w:tcPrChange w:id="9398" w:author="Okot" w:date="2020-01-29T10:31:00Z">
              <w:tcPr>
                <w:tcW w:w="1563" w:type="dxa"/>
              </w:tcPr>
            </w:tcPrChange>
          </w:tcPr>
          <w:p w14:paraId="6A821BAA" w14:textId="05D14691" w:rsidR="008770BA" w:rsidRPr="002267A1" w:rsidRDefault="008770BA" w:rsidP="00B53E07">
            <w:pPr>
              <w:ind w:firstLine="0"/>
              <w:rPr>
                <w:ins w:id="9399" w:author="Okot" w:date="2020-01-28T17:13:00Z"/>
                <w:b/>
              </w:rPr>
            </w:pPr>
            <w:ins w:id="9400" w:author="Okot" w:date="2020-01-28T17:13:00Z">
              <w:r>
                <w:rPr>
                  <w:b/>
                </w:rPr>
                <w:t>Etap</w:t>
              </w:r>
            </w:ins>
          </w:p>
        </w:tc>
        <w:tc>
          <w:tcPr>
            <w:tcW w:w="3110" w:type="dxa"/>
            <w:tcPrChange w:id="9401" w:author="Okot" w:date="2020-01-29T10:31:00Z">
              <w:tcPr>
                <w:tcW w:w="2968" w:type="dxa"/>
                <w:gridSpan w:val="4"/>
              </w:tcPr>
            </w:tcPrChange>
          </w:tcPr>
          <w:p w14:paraId="4DA43CF3" w14:textId="54380224" w:rsidR="008770BA" w:rsidRPr="00A9692E" w:rsidRDefault="008770BA" w:rsidP="00B53E07">
            <w:pPr>
              <w:ind w:firstLine="0"/>
              <w:rPr>
                <w:ins w:id="9402" w:author="Okot" w:date="2020-01-28T17:14:00Z"/>
                <w:b/>
                <w:rPrChange w:id="9403" w:author="Okot" w:date="2020-01-28T17:17:00Z">
                  <w:rPr>
                    <w:ins w:id="9404" w:author="Okot" w:date="2020-01-28T17:14:00Z"/>
                  </w:rPr>
                </w:rPrChange>
              </w:rPr>
            </w:pPr>
            <w:ins w:id="9405" w:author="Okot" w:date="2020-01-28T17:16:00Z">
              <w:r w:rsidRPr="00A9692E">
                <w:rPr>
                  <w:b/>
                  <w:rPrChange w:id="9406" w:author="Okot" w:date="2020-01-28T17:17:00Z">
                    <w:rPr/>
                  </w:rPrChange>
                </w:rPr>
                <w:t>O</w:t>
              </w:r>
              <w:r>
                <w:rPr>
                  <w:b/>
                </w:rPr>
                <w:t>czekiwany rezultat</w:t>
              </w:r>
            </w:ins>
          </w:p>
        </w:tc>
        <w:tc>
          <w:tcPr>
            <w:tcW w:w="1134" w:type="dxa"/>
            <w:tcPrChange w:id="9407" w:author="Okot" w:date="2020-01-29T10:31:00Z">
              <w:tcPr>
                <w:tcW w:w="2322" w:type="dxa"/>
                <w:gridSpan w:val="6"/>
              </w:tcPr>
            </w:tcPrChange>
          </w:tcPr>
          <w:p w14:paraId="1C6C425E" w14:textId="79BC3EBD" w:rsidR="008770BA" w:rsidRPr="00A9692E" w:rsidRDefault="008770BA" w:rsidP="00B53E07">
            <w:pPr>
              <w:ind w:firstLine="0"/>
              <w:rPr>
                <w:ins w:id="9408" w:author="Okot" w:date="2020-01-28T17:13:00Z"/>
                <w:b/>
                <w:rPrChange w:id="9409" w:author="Okot" w:date="2020-01-28T17:17:00Z">
                  <w:rPr>
                    <w:ins w:id="9410" w:author="Okot" w:date="2020-01-28T17:13:00Z"/>
                  </w:rPr>
                </w:rPrChange>
              </w:rPr>
            </w:pPr>
            <w:ins w:id="9411" w:author="Okot" w:date="2020-01-28T17:18:00Z">
              <w:r>
                <w:rPr>
                  <w:b/>
                </w:rPr>
                <w:t>Wynik testu</w:t>
              </w:r>
            </w:ins>
          </w:p>
        </w:tc>
        <w:tc>
          <w:tcPr>
            <w:tcW w:w="1568" w:type="dxa"/>
            <w:tcPrChange w:id="9412" w:author="Okot" w:date="2020-01-29T10:31:00Z">
              <w:tcPr>
                <w:tcW w:w="1827" w:type="dxa"/>
                <w:gridSpan w:val="4"/>
              </w:tcPr>
            </w:tcPrChange>
          </w:tcPr>
          <w:p w14:paraId="3C583E06" w14:textId="5F3C7279" w:rsidR="008770BA" w:rsidRDefault="008770BA">
            <w:pPr>
              <w:ind w:firstLine="0"/>
              <w:rPr>
                <w:ins w:id="9413" w:author="Okot" w:date="2020-01-28T17:18:00Z"/>
                <w:b/>
              </w:rPr>
            </w:pPr>
            <w:ins w:id="9414" w:author="Okot" w:date="2020-01-28T17:18:00Z">
              <w:r>
                <w:rPr>
                  <w:b/>
                </w:rPr>
                <w:t>Opis błę</w:t>
              </w:r>
              <w:r w:rsidR="00EC63A6">
                <w:rPr>
                  <w:b/>
                </w:rPr>
                <w:t>d</w:t>
              </w:r>
            </w:ins>
            <w:ins w:id="9415" w:author="Okot" w:date="2020-01-28T17:31:00Z">
              <w:r w:rsidR="00EC63A6">
                <w:rPr>
                  <w:b/>
                </w:rPr>
                <w:t>ów</w:t>
              </w:r>
            </w:ins>
          </w:p>
        </w:tc>
        <w:tc>
          <w:tcPr>
            <w:tcW w:w="1342" w:type="dxa"/>
            <w:tcPrChange w:id="9416" w:author="Okot" w:date="2020-01-29T10:31:00Z">
              <w:tcPr>
                <w:tcW w:w="1710" w:type="dxa"/>
                <w:gridSpan w:val="4"/>
              </w:tcPr>
            </w:tcPrChange>
          </w:tcPr>
          <w:p w14:paraId="3B81A416" w14:textId="48FBA5CE" w:rsidR="008770BA" w:rsidRDefault="00EC63A6" w:rsidP="00B53E07">
            <w:pPr>
              <w:ind w:firstLine="0"/>
              <w:rPr>
                <w:ins w:id="9417" w:author="Okot" w:date="2020-01-28T17:19:00Z"/>
                <w:b/>
              </w:rPr>
            </w:pPr>
            <w:ins w:id="9418" w:author="Okot" w:date="2020-01-28T17:31:00Z">
              <w:r>
                <w:rPr>
                  <w:b/>
                </w:rPr>
                <w:t>Działania</w:t>
              </w:r>
            </w:ins>
            <w:ins w:id="9419" w:author="Okot" w:date="2020-01-28T17:19:00Z">
              <w:r w:rsidR="008770BA">
                <w:rPr>
                  <w:b/>
                </w:rPr>
                <w:t xml:space="preserve"> naprawcze</w:t>
              </w:r>
            </w:ins>
          </w:p>
        </w:tc>
      </w:tr>
      <w:tr w:rsidR="008770BA" w14:paraId="6B83B669" w14:textId="7780C07F" w:rsidTr="00B53E07">
        <w:trPr>
          <w:ins w:id="9420" w:author="Okot" w:date="2020-01-28T17:07:00Z"/>
          <w:trPrChange w:id="9421" w:author="Okot" w:date="2020-01-29T10:31:00Z">
            <w:trPr>
              <w:gridAfter w:val="0"/>
            </w:trPr>
          </w:trPrChange>
        </w:trPr>
        <w:tc>
          <w:tcPr>
            <w:tcW w:w="1838" w:type="dxa"/>
            <w:tcPrChange w:id="9422" w:author="Okot" w:date="2020-01-29T10:31:00Z">
              <w:tcPr>
                <w:tcW w:w="1563" w:type="dxa"/>
              </w:tcPr>
            </w:tcPrChange>
          </w:tcPr>
          <w:p w14:paraId="0F6576B3" w14:textId="70235C59" w:rsidR="008770BA" w:rsidRDefault="00EC63A6" w:rsidP="00B53E07">
            <w:pPr>
              <w:ind w:firstLine="0"/>
              <w:rPr>
                <w:ins w:id="9423" w:author="Okot" w:date="2020-01-28T17:23:00Z"/>
                <w:b/>
              </w:rPr>
            </w:pPr>
            <w:ins w:id="9424" w:author="Okot" w:date="2020-01-28T17:32:00Z">
              <w:r>
                <w:rPr>
                  <w:b/>
                </w:rPr>
                <w:t>SG 1</w:t>
              </w:r>
            </w:ins>
          </w:p>
          <w:p w14:paraId="1BE2154A" w14:textId="753AC936" w:rsidR="008770BA" w:rsidRPr="002267A1" w:rsidRDefault="008770BA">
            <w:pPr>
              <w:ind w:firstLine="0"/>
              <w:rPr>
                <w:ins w:id="9425" w:author="Okot" w:date="2020-01-28T17:07:00Z"/>
                <w:b/>
              </w:rPr>
            </w:pPr>
            <w:ins w:id="9426" w:author="Okot" w:date="2020-01-28T17:23:00Z">
              <w:r w:rsidRPr="008770BA">
                <w:rPr>
                  <w:b/>
                  <w:i/>
                  <w:rPrChange w:id="9427" w:author="Okot" w:date="2020-01-28T17:23:00Z">
                    <w:rPr/>
                  </w:rPrChange>
                </w:rPr>
                <w:t>Wyświetlenie</w:t>
              </w:r>
              <w:r>
                <w:t xml:space="preserve"> </w:t>
              </w:r>
              <w:r w:rsidRPr="008770BA">
                <w:rPr>
                  <w:b/>
                  <w:i/>
                  <w:rPrChange w:id="9428" w:author="Okot" w:date="2020-01-28T17:23:00Z">
                    <w:rPr/>
                  </w:rPrChange>
                </w:rPr>
                <w:t>okna modalnego zawierające formularz rejestracji.</w:t>
              </w:r>
            </w:ins>
          </w:p>
        </w:tc>
        <w:tc>
          <w:tcPr>
            <w:tcW w:w="3110" w:type="dxa"/>
            <w:tcPrChange w:id="9429" w:author="Okot" w:date="2020-01-29T10:31:00Z">
              <w:tcPr>
                <w:tcW w:w="1639" w:type="dxa"/>
                <w:gridSpan w:val="3"/>
              </w:tcPr>
            </w:tcPrChange>
          </w:tcPr>
          <w:p w14:paraId="0920E49A" w14:textId="246D51D0" w:rsidR="008770BA" w:rsidRDefault="008770BA" w:rsidP="00A9692E">
            <w:pPr>
              <w:ind w:firstLine="0"/>
              <w:rPr>
                <w:ins w:id="9430" w:author="Okot" w:date="2020-01-28T17:17:00Z"/>
              </w:rPr>
            </w:pPr>
            <w:ins w:id="9431" w:author="Okot" w:date="2020-01-28T17:17:00Z">
              <w:r>
                <w:t>Wyświetlone</w:t>
              </w:r>
            </w:ins>
            <w:ins w:id="9432" w:author="Okot" w:date="2020-01-28T17:23:00Z">
              <w:r>
                <w:t xml:space="preserve"> zostaje</w:t>
              </w:r>
            </w:ins>
            <w:ins w:id="9433" w:author="Okot" w:date="2020-01-28T17:17:00Z">
              <w:r>
                <w:t xml:space="preserve"> okno modalne zawierające formularz rejestracji.</w:t>
              </w:r>
            </w:ins>
          </w:p>
          <w:p w14:paraId="44B8D2CE" w14:textId="1BBBA7CB" w:rsidR="008770BA" w:rsidRDefault="008770BA" w:rsidP="00B53E07">
            <w:pPr>
              <w:ind w:firstLine="0"/>
              <w:rPr>
                <w:ins w:id="9434" w:author="Okot" w:date="2020-01-28T17:14:00Z"/>
              </w:rPr>
            </w:pPr>
          </w:p>
        </w:tc>
        <w:tc>
          <w:tcPr>
            <w:tcW w:w="1134" w:type="dxa"/>
            <w:tcPrChange w:id="9435" w:author="Okot" w:date="2020-01-29T10:31:00Z">
              <w:tcPr>
                <w:tcW w:w="2322" w:type="dxa"/>
                <w:gridSpan w:val="4"/>
              </w:tcPr>
            </w:tcPrChange>
          </w:tcPr>
          <w:p w14:paraId="47B7A6B8" w14:textId="334BBF37" w:rsidR="008770BA" w:rsidRDefault="008770BA">
            <w:pPr>
              <w:ind w:left="371" w:firstLine="0"/>
              <w:rPr>
                <w:ins w:id="9436" w:author="Okot" w:date="2020-01-28T17:07:00Z"/>
              </w:rPr>
              <w:pPrChange w:id="9437" w:author="Okot" w:date="2020-01-28T17:28:00Z">
                <w:pPr>
                  <w:ind w:firstLine="0"/>
                </w:pPr>
              </w:pPrChange>
            </w:pPr>
          </w:p>
        </w:tc>
        <w:tc>
          <w:tcPr>
            <w:tcW w:w="1568" w:type="dxa"/>
            <w:tcPrChange w:id="9438" w:author="Okot" w:date="2020-01-29T10:31:00Z">
              <w:tcPr>
                <w:tcW w:w="1827" w:type="dxa"/>
                <w:gridSpan w:val="4"/>
              </w:tcPr>
            </w:tcPrChange>
          </w:tcPr>
          <w:p w14:paraId="4380F524" w14:textId="77777777" w:rsidR="008770BA" w:rsidRDefault="008770BA" w:rsidP="00B53E07">
            <w:pPr>
              <w:ind w:firstLine="0"/>
              <w:rPr>
                <w:ins w:id="9439" w:author="Okot" w:date="2020-01-28T17:18:00Z"/>
              </w:rPr>
            </w:pPr>
          </w:p>
        </w:tc>
        <w:tc>
          <w:tcPr>
            <w:tcW w:w="1342" w:type="dxa"/>
            <w:tcPrChange w:id="9440" w:author="Okot" w:date="2020-01-29T10:31:00Z">
              <w:tcPr>
                <w:tcW w:w="1710" w:type="dxa"/>
                <w:gridSpan w:val="4"/>
              </w:tcPr>
            </w:tcPrChange>
          </w:tcPr>
          <w:p w14:paraId="2165C68B" w14:textId="77777777" w:rsidR="008770BA" w:rsidRDefault="008770BA" w:rsidP="00B53E07">
            <w:pPr>
              <w:ind w:firstLine="0"/>
              <w:rPr>
                <w:ins w:id="9441" w:author="Okot" w:date="2020-01-28T17:19:00Z"/>
              </w:rPr>
            </w:pPr>
          </w:p>
        </w:tc>
      </w:tr>
      <w:tr w:rsidR="008C0F36" w14:paraId="48976DFF" w14:textId="77777777" w:rsidTr="00B53E07">
        <w:tblPrEx>
          <w:tblPrExChange w:id="9442" w:author="Okot" w:date="2020-01-29T10:31:00Z">
            <w:tblPrEx>
              <w:tblW w:w="9342" w:type="dxa"/>
              <w:tblLayout w:type="fixed"/>
            </w:tblPrEx>
          </w:tblPrExChange>
        </w:tblPrEx>
        <w:trPr>
          <w:ins w:id="9443" w:author="Okot" w:date="2020-01-28T17:21:00Z"/>
          <w:trPrChange w:id="9444" w:author="Okot" w:date="2020-01-29T10:31:00Z">
            <w:trPr>
              <w:gridAfter w:val="0"/>
            </w:trPr>
          </w:trPrChange>
        </w:trPr>
        <w:tc>
          <w:tcPr>
            <w:tcW w:w="1838" w:type="dxa"/>
            <w:vMerge w:val="restart"/>
            <w:tcPrChange w:id="9445" w:author="Okot" w:date="2020-01-29T10:31:00Z">
              <w:tcPr>
                <w:tcW w:w="1838" w:type="dxa"/>
                <w:gridSpan w:val="3"/>
                <w:vMerge w:val="restart"/>
              </w:tcPr>
            </w:tcPrChange>
          </w:tcPr>
          <w:p w14:paraId="42F876D2" w14:textId="3CBAEB4D" w:rsidR="008770BA" w:rsidRDefault="00EC63A6" w:rsidP="008770BA">
            <w:pPr>
              <w:ind w:firstLine="0"/>
              <w:rPr>
                <w:ins w:id="9446" w:author="Okot" w:date="2020-01-28T17:23:00Z"/>
                <w:b/>
              </w:rPr>
            </w:pPr>
            <w:ins w:id="9447" w:author="Okot" w:date="2020-01-28T17:32:00Z">
              <w:r>
                <w:rPr>
                  <w:b/>
                </w:rPr>
                <w:t>SG 2</w:t>
              </w:r>
            </w:ins>
          </w:p>
          <w:p w14:paraId="2CA4715E" w14:textId="0852A112" w:rsidR="008770BA" w:rsidRPr="002267A1" w:rsidRDefault="008770BA">
            <w:pPr>
              <w:ind w:firstLine="0"/>
              <w:rPr>
                <w:ins w:id="9448" w:author="Okot" w:date="2020-01-28T17:21:00Z"/>
                <w:b/>
              </w:rPr>
            </w:pPr>
            <w:ins w:id="9449" w:author="Okot" w:date="2020-01-28T17:23:00Z">
              <w:r>
                <w:rPr>
                  <w:b/>
                  <w:i/>
                </w:rPr>
                <w:t>Użytkownik uzupełnia dane niezbędne do rejestracji</w:t>
              </w:r>
            </w:ins>
          </w:p>
        </w:tc>
        <w:tc>
          <w:tcPr>
            <w:tcW w:w="3110" w:type="dxa"/>
            <w:tcPrChange w:id="9450" w:author="Okot" w:date="2020-01-29T10:31:00Z">
              <w:tcPr>
                <w:tcW w:w="3110" w:type="dxa"/>
                <w:gridSpan w:val="4"/>
              </w:tcPr>
            </w:tcPrChange>
          </w:tcPr>
          <w:p w14:paraId="3B9DE04A" w14:textId="1C42293E" w:rsidR="008770BA" w:rsidRDefault="008770BA">
            <w:pPr>
              <w:ind w:firstLine="0"/>
              <w:rPr>
                <w:ins w:id="9451" w:author="Okot" w:date="2020-01-28T17:21:00Z"/>
              </w:rPr>
            </w:pPr>
            <w:ins w:id="9452" w:author="Okot" w:date="2020-01-28T17:24:00Z">
              <w:r>
                <w:t>W polu „E-mail” wyświetlany jest wprowadzony adres e-mail użytkownika.</w:t>
              </w:r>
            </w:ins>
          </w:p>
        </w:tc>
        <w:tc>
          <w:tcPr>
            <w:tcW w:w="1134" w:type="dxa"/>
            <w:tcPrChange w:id="9453" w:author="Okot" w:date="2020-01-29T10:31:00Z">
              <w:tcPr>
                <w:tcW w:w="1134" w:type="dxa"/>
                <w:gridSpan w:val="3"/>
              </w:tcPr>
            </w:tcPrChange>
          </w:tcPr>
          <w:p w14:paraId="32B2591D" w14:textId="77777777" w:rsidR="008770BA" w:rsidRDefault="008770BA" w:rsidP="00B53E07">
            <w:pPr>
              <w:ind w:firstLine="0"/>
              <w:rPr>
                <w:ins w:id="9454" w:author="Okot" w:date="2020-01-28T17:21:00Z"/>
              </w:rPr>
            </w:pPr>
          </w:p>
        </w:tc>
        <w:tc>
          <w:tcPr>
            <w:tcW w:w="1568" w:type="dxa"/>
            <w:tcPrChange w:id="9455" w:author="Okot" w:date="2020-01-29T10:31:00Z">
              <w:tcPr>
                <w:tcW w:w="1827" w:type="dxa"/>
                <w:gridSpan w:val="4"/>
              </w:tcPr>
            </w:tcPrChange>
          </w:tcPr>
          <w:p w14:paraId="7F118C64" w14:textId="77777777" w:rsidR="008770BA" w:rsidRDefault="008770BA" w:rsidP="00B53E07">
            <w:pPr>
              <w:ind w:firstLine="0"/>
              <w:rPr>
                <w:ins w:id="9456" w:author="Okot" w:date="2020-01-28T17:21:00Z"/>
              </w:rPr>
            </w:pPr>
          </w:p>
        </w:tc>
        <w:tc>
          <w:tcPr>
            <w:tcW w:w="1342" w:type="dxa"/>
            <w:tcPrChange w:id="9457" w:author="Okot" w:date="2020-01-29T10:31:00Z">
              <w:tcPr>
                <w:tcW w:w="1433" w:type="dxa"/>
                <w:gridSpan w:val="4"/>
              </w:tcPr>
            </w:tcPrChange>
          </w:tcPr>
          <w:p w14:paraId="5F43D6E1" w14:textId="77777777" w:rsidR="008770BA" w:rsidRDefault="008770BA" w:rsidP="00B53E07">
            <w:pPr>
              <w:ind w:firstLine="0"/>
              <w:rPr>
                <w:ins w:id="9458" w:author="Okot" w:date="2020-01-28T17:21:00Z"/>
              </w:rPr>
            </w:pPr>
          </w:p>
        </w:tc>
      </w:tr>
      <w:tr w:rsidR="008C0F36" w14:paraId="595264D8" w14:textId="77777777" w:rsidTr="00B53E07">
        <w:tblPrEx>
          <w:tblPrExChange w:id="9459" w:author="Okot" w:date="2020-01-29T10:31:00Z">
            <w:tblPrEx>
              <w:tblW w:w="9342" w:type="dxa"/>
              <w:tblLayout w:type="fixed"/>
            </w:tblPrEx>
          </w:tblPrExChange>
        </w:tblPrEx>
        <w:trPr>
          <w:ins w:id="9460" w:author="Okot" w:date="2020-01-28T17:25:00Z"/>
          <w:trPrChange w:id="9461" w:author="Okot" w:date="2020-01-29T10:31:00Z">
            <w:trPr>
              <w:gridAfter w:val="0"/>
            </w:trPr>
          </w:trPrChange>
        </w:trPr>
        <w:tc>
          <w:tcPr>
            <w:tcW w:w="1838" w:type="dxa"/>
            <w:vMerge/>
            <w:tcPrChange w:id="9462" w:author="Okot" w:date="2020-01-29T10:31:00Z">
              <w:tcPr>
                <w:tcW w:w="1838" w:type="dxa"/>
                <w:gridSpan w:val="3"/>
                <w:vMerge/>
              </w:tcPr>
            </w:tcPrChange>
          </w:tcPr>
          <w:p w14:paraId="1360B8F9" w14:textId="77777777" w:rsidR="008770BA" w:rsidRPr="002267A1" w:rsidRDefault="008770BA" w:rsidP="008770BA">
            <w:pPr>
              <w:ind w:firstLine="0"/>
              <w:rPr>
                <w:ins w:id="9463" w:author="Okot" w:date="2020-01-28T17:25:00Z"/>
                <w:b/>
              </w:rPr>
            </w:pPr>
          </w:p>
        </w:tc>
        <w:tc>
          <w:tcPr>
            <w:tcW w:w="3110" w:type="dxa"/>
            <w:tcPrChange w:id="9464" w:author="Okot" w:date="2020-01-29T10:31:00Z">
              <w:tcPr>
                <w:tcW w:w="3110" w:type="dxa"/>
                <w:gridSpan w:val="4"/>
              </w:tcPr>
            </w:tcPrChange>
          </w:tcPr>
          <w:p w14:paraId="00A4E60D" w14:textId="62AE3004" w:rsidR="008770BA" w:rsidRDefault="008770BA" w:rsidP="00A9692E">
            <w:pPr>
              <w:ind w:firstLine="0"/>
              <w:rPr>
                <w:ins w:id="9465" w:author="Okot" w:date="2020-01-28T17:25:00Z"/>
              </w:rPr>
            </w:pPr>
            <w:ins w:id="9466" w:author="Okot" w:date="2020-01-28T17:25:00Z">
              <w:r>
                <w:t>W polach „Hasło” oraz „Powtórz hasło” wyświetlane są gwiazdki maskujące wprowadzone znaki.</w:t>
              </w:r>
            </w:ins>
          </w:p>
        </w:tc>
        <w:tc>
          <w:tcPr>
            <w:tcW w:w="1134" w:type="dxa"/>
            <w:tcPrChange w:id="9467" w:author="Okot" w:date="2020-01-29T10:31:00Z">
              <w:tcPr>
                <w:tcW w:w="1134" w:type="dxa"/>
                <w:gridSpan w:val="3"/>
              </w:tcPr>
            </w:tcPrChange>
          </w:tcPr>
          <w:p w14:paraId="511A4009" w14:textId="77777777" w:rsidR="008770BA" w:rsidRDefault="008770BA" w:rsidP="00B53E07">
            <w:pPr>
              <w:ind w:firstLine="0"/>
              <w:rPr>
                <w:ins w:id="9468" w:author="Okot" w:date="2020-01-28T17:25:00Z"/>
              </w:rPr>
            </w:pPr>
          </w:p>
        </w:tc>
        <w:tc>
          <w:tcPr>
            <w:tcW w:w="1568" w:type="dxa"/>
            <w:tcPrChange w:id="9469" w:author="Okot" w:date="2020-01-29T10:31:00Z">
              <w:tcPr>
                <w:tcW w:w="1827" w:type="dxa"/>
                <w:gridSpan w:val="4"/>
              </w:tcPr>
            </w:tcPrChange>
          </w:tcPr>
          <w:p w14:paraId="771785C4" w14:textId="77777777" w:rsidR="008770BA" w:rsidRDefault="008770BA" w:rsidP="00B53E07">
            <w:pPr>
              <w:ind w:firstLine="0"/>
              <w:rPr>
                <w:ins w:id="9470" w:author="Okot" w:date="2020-01-28T17:25:00Z"/>
              </w:rPr>
            </w:pPr>
          </w:p>
        </w:tc>
        <w:tc>
          <w:tcPr>
            <w:tcW w:w="1342" w:type="dxa"/>
            <w:tcPrChange w:id="9471" w:author="Okot" w:date="2020-01-29T10:31:00Z">
              <w:tcPr>
                <w:tcW w:w="1433" w:type="dxa"/>
                <w:gridSpan w:val="4"/>
              </w:tcPr>
            </w:tcPrChange>
          </w:tcPr>
          <w:p w14:paraId="5C73961B" w14:textId="77777777" w:rsidR="008770BA" w:rsidRDefault="008770BA" w:rsidP="00B53E07">
            <w:pPr>
              <w:ind w:firstLine="0"/>
              <w:rPr>
                <w:ins w:id="9472" w:author="Okot" w:date="2020-01-28T17:25:00Z"/>
              </w:rPr>
            </w:pPr>
          </w:p>
        </w:tc>
      </w:tr>
      <w:tr w:rsidR="008C0F36" w14:paraId="20608145" w14:textId="77777777" w:rsidTr="00B53E07">
        <w:tblPrEx>
          <w:tblPrExChange w:id="9473" w:author="Okot" w:date="2020-01-29T10:31:00Z">
            <w:tblPrEx>
              <w:tblW w:w="9342" w:type="dxa"/>
              <w:tblLayout w:type="fixed"/>
            </w:tblPrEx>
          </w:tblPrExChange>
        </w:tblPrEx>
        <w:trPr>
          <w:ins w:id="9474" w:author="Okot" w:date="2020-01-28T17:26:00Z"/>
          <w:trPrChange w:id="9475" w:author="Okot" w:date="2020-01-29T10:31:00Z">
            <w:trPr>
              <w:gridAfter w:val="0"/>
            </w:trPr>
          </w:trPrChange>
        </w:trPr>
        <w:tc>
          <w:tcPr>
            <w:tcW w:w="1838" w:type="dxa"/>
            <w:tcPrChange w:id="9476" w:author="Okot" w:date="2020-01-29T10:31:00Z">
              <w:tcPr>
                <w:tcW w:w="1838" w:type="dxa"/>
                <w:gridSpan w:val="3"/>
              </w:tcPr>
            </w:tcPrChange>
          </w:tcPr>
          <w:p w14:paraId="3CCC8ADB" w14:textId="48052469" w:rsidR="008770BA" w:rsidRDefault="00EC63A6" w:rsidP="008770BA">
            <w:pPr>
              <w:ind w:firstLine="0"/>
              <w:rPr>
                <w:ins w:id="9477" w:author="Okot" w:date="2020-01-28T17:26:00Z"/>
                <w:b/>
              </w:rPr>
            </w:pPr>
            <w:ins w:id="9478" w:author="Okot" w:date="2020-01-28T17:32:00Z">
              <w:r>
                <w:rPr>
                  <w:b/>
                </w:rPr>
                <w:lastRenderedPageBreak/>
                <w:t>SG 3</w:t>
              </w:r>
            </w:ins>
          </w:p>
          <w:p w14:paraId="36464A6A" w14:textId="64F9E99B" w:rsidR="008770BA" w:rsidRPr="002267A1" w:rsidRDefault="008770BA">
            <w:pPr>
              <w:ind w:firstLine="0"/>
              <w:rPr>
                <w:ins w:id="9479" w:author="Okot" w:date="2020-01-28T17:26:00Z"/>
                <w:b/>
              </w:rPr>
            </w:pPr>
            <w:ins w:id="9480" w:author="Okot" w:date="2020-01-28T17:26:00Z">
              <w:r>
                <w:rPr>
                  <w:b/>
                  <w:i/>
                </w:rPr>
                <w:t xml:space="preserve">Wciśnięcie przez użytkownika przycisku </w:t>
              </w:r>
            </w:ins>
            <w:ins w:id="9481" w:author="Okot" w:date="2020-01-28T17:27:00Z">
              <w:r>
                <w:rPr>
                  <w:b/>
                  <w:i/>
                </w:rPr>
                <w:t>„Rejestruj”</w:t>
              </w:r>
            </w:ins>
          </w:p>
        </w:tc>
        <w:tc>
          <w:tcPr>
            <w:tcW w:w="3110" w:type="dxa"/>
            <w:tcPrChange w:id="9482" w:author="Okot" w:date="2020-01-29T10:31:00Z">
              <w:tcPr>
                <w:tcW w:w="3110" w:type="dxa"/>
                <w:gridSpan w:val="4"/>
              </w:tcPr>
            </w:tcPrChange>
          </w:tcPr>
          <w:p w14:paraId="41A1A743" w14:textId="690B7275" w:rsidR="008770BA" w:rsidRDefault="008770BA">
            <w:pPr>
              <w:ind w:firstLine="0"/>
              <w:rPr>
                <w:ins w:id="9483" w:author="Okot" w:date="2020-01-28T17:26:00Z"/>
              </w:rPr>
            </w:pPr>
            <w:ins w:id="9484" w:author="Okot" w:date="2020-01-28T17:27:00Z">
              <w:r>
                <w:t>Wyświetlenie komunikatu informującego o poprawnym przebiegu rejestracji.</w:t>
              </w:r>
            </w:ins>
          </w:p>
        </w:tc>
        <w:tc>
          <w:tcPr>
            <w:tcW w:w="1134" w:type="dxa"/>
            <w:tcPrChange w:id="9485" w:author="Okot" w:date="2020-01-29T10:31:00Z">
              <w:tcPr>
                <w:tcW w:w="1134" w:type="dxa"/>
                <w:gridSpan w:val="3"/>
              </w:tcPr>
            </w:tcPrChange>
          </w:tcPr>
          <w:p w14:paraId="719A9E9D" w14:textId="77777777" w:rsidR="008770BA" w:rsidRDefault="008770BA" w:rsidP="00B53E07">
            <w:pPr>
              <w:ind w:firstLine="0"/>
              <w:rPr>
                <w:ins w:id="9486" w:author="Okot" w:date="2020-01-28T17:26:00Z"/>
              </w:rPr>
            </w:pPr>
          </w:p>
        </w:tc>
        <w:tc>
          <w:tcPr>
            <w:tcW w:w="1568" w:type="dxa"/>
            <w:tcPrChange w:id="9487" w:author="Okot" w:date="2020-01-29T10:31:00Z">
              <w:tcPr>
                <w:tcW w:w="1827" w:type="dxa"/>
                <w:gridSpan w:val="4"/>
              </w:tcPr>
            </w:tcPrChange>
          </w:tcPr>
          <w:p w14:paraId="53C3CEBE" w14:textId="77777777" w:rsidR="008770BA" w:rsidRDefault="008770BA" w:rsidP="00B53E07">
            <w:pPr>
              <w:ind w:firstLine="0"/>
              <w:rPr>
                <w:ins w:id="9488" w:author="Okot" w:date="2020-01-28T17:26:00Z"/>
              </w:rPr>
            </w:pPr>
          </w:p>
        </w:tc>
        <w:tc>
          <w:tcPr>
            <w:tcW w:w="1342" w:type="dxa"/>
            <w:tcPrChange w:id="9489" w:author="Okot" w:date="2020-01-29T10:31:00Z">
              <w:tcPr>
                <w:tcW w:w="1433" w:type="dxa"/>
                <w:gridSpan w:val="4"/>
              </w:tcPr>
            </w:tcPrChange>
          </w:tcPr>
          <w:p w14:paraId="19DF2378" w14:textId="77777777" w:rsidR="008770BA" w:rsidRDefault="008770BA" w:rsidP="00B53E07">
            <w:pPr>
              <w:ind w:firstLine="0"/>
              <w:rPr>
                <w:ins w:id="9490" w:author="Okot" w:date="2020-01-28T17:26:00Z"/>
              </w:rPr>
            </w:pPr>
          </w:p>
        </w:tc>
      </w:tr>
      <w:tr w:rsidR="00EC63A6" w14:paraId="377AF701" w14:textId="77777777" w:rsidTr="00B53E07">
        <w:tblPrEx>
          <w:tblPrExChange w:id="9491" w:author="Okot" w:date="2020-01-29T10:31:00Z">
            <w:tblPrEx>
              <w:tblW w:w="9200" w:type="dxa"/>
              <w:tblLayout w:type="fixed"/>
            </w:tblPrEx>
          </w:tblPrExChange>
        </w:tblPrEx>
        <w:trPr>
          <w:ins w:id="9492" w:author="Okot" w:date="2020-01-28T17:35:00Z"/>
          <w:trPrChange w:id="9493" w:author="Okot" w:date="2020-01-29T10:31:00Z">
            <w:trPr>
              <w:gridAfter w:val="0"/>
            </w:trPr>
          </w:trPrChange>
        </w:trPr>
        <w:tc>
          <w:tcPr>
            <w:tcW w:w="1838" w:type="dxa"/>
            <w:tcPrChange w:id="9494" w:author="Okot" w:date="2020-01-29T10:31:00Z">
              <w:tcPr>
                <w:tcW w:w="1696" w:type="dxa"/>
                <w:gridSpan w:val="2"/>
              </w:tcPr>
            </w:tcPrChange>
          </w:tcPr>
          <w:p w14:paraId="645ECF9F" w14:textId="77777777" w:rsidR="00EC63A6" w:rsidRDefault="00EC63A6" w:rsidP="00EC63A6">
            <w:pPr>
              <w:ind w:firstLine="0"/>
              <w:rPr>
                <w:ins w:id="9495" w:author="Okot" w:date="2020-01-28T17:35:00Z"/>
                <w:b/>
              </w:rPr>
            </w:pPr>
            <w:ins w:id="9496" w:author="Okot" w:date="2020-01-28T17:35:00Z">
              <w:r>
                <w:rPr>
                  <w:b/>
                </w:rPr>
                <w:t>SA (1-6).1.</w:t>
              </w:r>
            </w:ins>
          </w:p>
          <w:p w14:paraId="1AEF58EF" w14:textId="244FFD86" w:rsidR="00EC63A6" w:rsidRDefault="00EC63A6" w:rsidP="00EC63A6">
            <w:pPr>
              <w:ind w:firstLine="0"/>
              <w:rPr>
                <w:ins w:id="9497" w:author="Okot" w:date="2020-01-28T17:35:00Z"/>
                <w:b/>
              </w:rPr>
            </w:pPr>
            <w:ins w:id="9498" w:author="Okot" w:date="2020-01-28T17:35:00Z">
              <w:r>
                <w:rPr>
                  <w:b/>
                  <w:i/>
                </w:rPr>
                <w:t>Wciśnięcie przycisku zamykania  okna</w:t>
              </w:r>
            </w:ins>
          </w:p>
        </w:tc>
        <w:tc>
          <w:tcPr>
            <w:tcW w:w="3110" w:type="dxa"/>
            <w:tcPrChange w:id="9499" w:author="Okot" w:date="2020-01-29T10:31:00Z">
              <w:tcPr>
                <w:tcW w:w="3110" w:type="dxa"/>
                <w:gridSpan w:val="4"/>
              </w:tcPr>
            </w:tcPrChange>
          </w:tcPr>
          <w:p w14:paraId="6B3394F3" w14:textId="157C00E1" w:rsidR="00EC63A6" w:rsidRDefault="00EC63A6" w:rsidP="00EC63A6">
            <w:pPr>
              <w:ind w:firstLine="0"/>
              <w:rPr>
                <w:ins w:id="9500" w:author="Okot" w:date="2020-01-28T17:35:00Z"/>
              </w:rPr>
            </w:pPr>
            <w:ins w:id="9501" w:author="Okot" w:date="2020-01-28T17:35:00Z">
              <w:r>
                <w:t>Wyświetlenie przez system okna dialogowego z pytaniem potwierdzającym chęć zamknięcia okna</w:t>
              </w:r>
            </w:ins>
          </w:p>
        </w:tc>
        <w:tc>
          <w:tcPr>
            <w:tcW w:w="1134" w:type="dxa"/>
            <w:tcPrChange w:id="9502" w:author="Okot" w:date="2020-01-29T10:31:00Z">
              <w:tcPr>
                <w:tcW w:w="1134" w:type="dxa"/>
                <w:gridSpan w:val="3"/>
              </w:tcPr>
            </w:tcPrChange>
          </w:tcPr>
          <w:p w14:paraId="34E61D19" w14:textId="77777777" w:rsidR="00EC63A6" w:rsidRDefault="00EC63A6" w:rsidP="00B53E07">
            <w:pPr>
              <w:ind w:firstLine="0"/>
              <w:rPr>
                <w:ins w:id="9503" w:author="Okot" w:date="2020-01-28T17:35:00Z"/>
              </w:rPr>
            </w:pPr>
          </w:p>
        </w:tc>
        <w:tc>
          <w:tcPr>
            <w:tcW w:w="1568" w:type="dxa"/>
            <w:tcPrChange w:id="9504" w:author="Okot" w:date="2020-01-29T10:31:00Z">
              <w:tcPr>
                <w:tcW w:w="1827" w:type="dxa"/>
                <w:gridSpan w:val="4"/>
              </w:tcPr>
            </w:tcPrChange>
          </w:tcPr>
          <w:p w14:paraId="7AF7146E" w14:textId="77777777" w:rsidR="00EC63A6" w:rsidRDefault="00EC63A6" w:rsidP="00B53E07">
            <w:pPr>
              <w:ind w:firstLine="0"/>
              <w:rPr>
                <w:ins w:id="9505" w:author="Okot" w:date="2020-01-28T17:35:00Z"/>
              </w:rPr>
            </w:pPr>
          </w:p>
        </w:tc>
        <w:tc>
          <w:tcPr>
            <w:tcW w:w="1342" w:type="dxa"/>
            <w:tcPrChange w:id="9506" w:author="Okot" w:date="2020-01-29T10:31:00Z">
              <w:tcPr>
                <w:tcW w:w="1433" w:type="dxa"/>
                <w:gridSpan w:val="4"/>
              </w:tcPr>
            </w:tcPrChange>
          </w:tcPr>
          <w:p w14:paraId="73D7C3AF" w14:textId="77777777" w:rsidR="00EC63A6" w:rsidRDefault="00EC63A6" w:rsidP="00B53E07">
            <w:pPr>
              <w:ind w:firstLine="0"/>
              <w:rPr>
                <w:ins w:id="9507" w:author="Okot" w:date="2020-01-28T17:35:00Z"/>
              </w:rPr>
            </w:pPr>
          </w:p>
        </w:tc>
      </w:tr>
      <w:tr w:rsidR="008C0F36" w14:paraId="56491C55" w14:textId="77777777" w:rsidTr="00B53E07">
        <w:tblPrEx>
          <w:tblPrExChange w:id="9508" w:author="Okot" w:date="2020-01-29T10:31:00Z">
            <w:tblPrEx>
              <w:tblW w:w="9200" w:type="dxa"/>
              <w:tblLayout w:type="fixed"/>
            </w:tblPrEx>
          </w:tblPrExChange>
        </w:tblPrEx>
        <w:trPr>
          <w:ins w:id="9509" w:author="Okot" w:date="2020-01-28T17:38:00Z"/>
          <w:trPrChange w:id="9510" w:author="Okot" w:date="2020-01-29T10:31:00Z">
            <w:trPr>
              <w:gridAfter w:val="0"/>
            </w:trPr>
          </w:trPrChange>
        </w:trPr>
        <w:tc>
          <w:tcPr>
            <w:tcW w:w="1838" w:type="dxa"/>
            <w:vMerge w:val="restart"/>
            <w:tcPrChange w:id="9511" w:author="Okot" w:date="2020-01-29T10:31:00Z">
              <w:tcPr>
                <w:tcW w:w="1696" w:type="dxa"/>
                <w:gridSpan w:val="2"/>
                <w:vMerge w:val="restart"/>
              </w:tcPr>
            </w:tcPrChange>
          </w:tcPr>
          <w:p w14:paraId="6DC00991" w14:textId="77777777" w:rsidR="008C0F36" w:rsidRPr="002267A1" w:rsidRDefault="008C0F36" w:rsidP="00EC63A6">
            <w:pPr>
              <w:ind w:firstLine="0"/>
              <w:rPr>
                <w:ins w:id="9512" w:author="Okot" w:date="2020-01-28T17:38:00Z"/>
                <w:b/>
              </w:rPr>
            </w:pPr>
            <w:ins w:id="9513" w:author="Okot" w:date="2020-01-28T17:38:00Z">
              <w:r w:rsidRPr="002267A1">
                <w:rPr>
                  <w:b/>
                </w:rPr>
                <w:t>SA(1-6).1.2.1. </w:t>
              </w:r>
            </w:ins>
          </w:p>
          <w:p w14:paraId="7B3BF5AF" w14:textId="77777777" w:rsidR="008C0F36" w:rsidRPr="002267A1" w:rsidRDefault="008C0F36" w:rsidP="00EC63A6">
            <w:pPr>
              <w:ind w:firstLine="0"/>
              <w:rPr>
                <w:ins w:id="9514" w:author="Okot" w:date="2020-01-28T17:38:00Z"/>
                <w:b/>
                <w:i/>
              </w:rPr>
            </w:pPr>
            <w:ins w:id="9515" w:author="Okot" w:date="2020-01-28T17:38:00Z">
              <w:r w:rsidRPr="002267A1">
                <w:rPr>
                  <w:b/>
                  <w:i/>
                </w:rPr>
                <w:t>Potwierdzenie</w:t>
              </w:r>
              <w:r>
                <w:t xml:space="preserve"> </w:t>
              </w:r>
              <w:r w:rsidRPr="002267A1">
                <w:rPr>
                  <w:b/>
                  <w:i/>
                </w:rPr>
                <w:t>zamknięcie okna</w:t>
              </w:r>
            </w:ins>
          </w:p>
          <w:p w14:paraId="08D52620" w14:textId="77777777" w:rsidR="008C0F36" w:rsidRPr="00EC63A6" w:rsidRDefault="008C0F36" w:rsidP="00EC63A6">
            <w:pPr>
              <w:ind w:firstLine="0"/>
              <w:rPr>
                <w:ins w:id="9516" w:author="Okot" w:date="2020-01-28T17:38:00Z"/>
                <w:b/>
              </w:rPr>
            </w:pPr>
          </w:p>
        </w:tc>
        <w:tc>
          <w:tcPr>
            <w:tcW w:w="3110" w:type="dxa"/>
            <w:tcPrChange w:id="9517" w:author="Okot" w:date="2020-01-29T10:31:00Z">
              <w:tcPr>
                <w:tcW w:w="3110" w:type="dxa"/>
                <w:gridSpan w:val="4"/>
              </w:tcPr>
            </w:tcPrChange>
          </w:tcPr>
          <w:p w14:paraId="74244515" w14:textId="7AC20DC3" w:rsidR="008C0F36" w:rsidRDefault="008C0F36">
            <w:pPr>
              <w:ind w:firstLine="0"/>
              <w:rPr>
                <w:ins w:id="9518" w:author="Okot" w:date="2020-01-28T17:38:00Z"/>
              </w:rPr>
            </w:pPr>
            <w:ins w:id="9519" w:author="Okot" w:date="2020-01-28T17:38:00Z">
              <w:r>
                <w:t xml:space="preserve">Okno modalne zawierające formularz rejestracji zostaje zamknięte. </w:t>
              </w:r>
            </w:ins>
          </w:p>
        </w:tc>
        <w:tc>
          <w:tcPr>
            <w:tcW w:w="1134" w:type="dxa"/>
            <w:tcPrChange w:id="9520" w:author="Okot" w:date="2020-01-29T10:31:00Z">
              <w:tcPr>
                <w:tcW w:w="1134" w:type="dxa"/>
                <w:gridSpan w:val="3"/>
              </w:tcPr>
            </w:tcPrChange>
          </w:tcPr>
          <w:p w14:paraId="2E7B1DF5" w14:textId="77777777" w:rsidR="008C0F36" w:rsidRDefault="008C0F36" w:rsidP="00EC63A6">
            <w:pPr>
              <w:ind w:firstLine="0"/>
              <w:rPr>
                <w:ins w:id="9521" w:author="Okot" w:date="2020-01-28T17:38:00Z"/>
              </w:rPr>
            </w:pPr>
          </w:p>
        </w:tc>
        <w:tc>
          <w:tcPr>
            <w:tcW w:w="1568" w:type="dxa"/>
            <w:tcPrChange w:id="9522" w:author="Okot" w:date="2020-01-29T10:31:00Z">
              <w:tcPr>
                <w:tcW w:w="1827" w:type="dxa"/>
                <w:gridSpan w:val="4"/>
              </w:tcPr>
            </w:tcPrChange>
          </w:tcPr>
          <w:p w14:paraId="44390610" w14:textId="77777777" w:rsidR="008C0F36" w:rsidRDefault="008C0F36" w:rsidP="00EC63A6">
            <w:pPr>
              <w:ind w:firstLine="0"/>
              <w:rPr>
                <w:ins w:id="9523" w:author="Okot" w:date="2020-01-28T17:38:00Z"/>
              </w:rPr>
            </w:pPr>
          </w:p>
        </w:tc>
        <w:tc>
          <w:tcPr>
            <w:tcW w:w="1342" w:type="dxa"/>
            <w:tcPrChange w:id="9524" w:author="Okot" w:date="2020-01-29T10:31:00Z">
              <w:tcPr>
                <w:tcW w:w="1433" w:type="dxa"/>
                <w:gridSpan w:val="4"/>
              </w:tcPr>
            </w:tcPrChange>
          </w:tcPr>
          <w:p w14:paraId="5AAA6748" w14:textId="77777777" w:rsidR="008C0F36" w:rsidRDefault="008C0F36" w:rsidP="00EC63A6">
            <w:pPr>
              <w:ind w:firstLine="0"/>
              <w:rPr>
                <w:ins w:id="9525" w:author="Okot" w:date="2020-01-28T17:38:00Z"/>
              </w:rPr>
            </w:pPr>
          </w:p>
        </w:tc>
      </w:tr>
      <w:tr w:rsidR="008C0F36" w14:paraId="38C7B274" w14:textId="77777777" w:rsidTr="00B53E07">
        <w:tblPrEx>
          <w:tblPrExChange w:id="9526" w:author="Okot" w:date="2020-01-29T10:31:00Z">
            <w:tblPrEx>
              <w:tblW w:w="9200" w:type="dxa"/>
              <w:tblLayout w:type="fixed"/>
            </w:tblPrEx>
          </w:tblPrExChange>
        </w:tblPrEx>
        <w:trPr>
          <w:ins w:id="9527" w:author="Okot" w:date="2020-01-28T17:40:00Z"/>
          <w:trPrChange w:id="9528" w:author="Okot" w:date="2020-01-29T10:31:00Z">
            <w:trPr>
              <w:gridAfter w:val="0"/>
            </w:trPr>
          </w:trPrChange>
        </w:trPr>
        <w:tc>
          <w:tcPr>
            <w:tcW w:w="1838" w:type="dxa"/>
            <w:vMerge/>
            <w:tcPrChange w:id="9529" w:author="Okot" w:date="2020-01-29T10:31:00Z">
              <w:tcPr>
                <w:tcW w:w="1696" w:type="dxa"/>
                <w:gridSpan w:val="2"/>
                <w:vMerge/>
              </w:tcPr>
            </w:tcPrChange>
          </w:tcPr>
          <w:p w14:paraId="2F888DB0" w14:textId="77777777" w:rsidR="008C0F36" w:rsidRPr="008C0F36" w:rsidRDefault="008C0F36" w:rsidP="00EC63A6">
            <w:pPr>
              <w:ind w:firstLine="0"/>
              <w:rPr>
                <w:ins w:id="9530" w:author="Okot" w:date="2020-01-28T17:40:00Z"/>
                <w:b/>
              </w:rPr>
            </w:pPr>
          </w:p>
        </w:tc>
        <w:tc>
          <w:tcPr>
            <w:tcW w:w="3110" w:type="dxa"/>
            <w:tcPrChange w:id="9531" w:author="Okot" w:date="2020-01-29T10:31:00Z">
              <w:tcPr>
                <w:tcW w:w="3110" w:type="dxa"/>
                <w:gridSpan w:val="4"/>
              </w:tcPr>
            </w:tcPrChange>
          </w:tcPr>
          <w:p w14:paraId="24B06F2F" w14:textId="0196DB45" w:rsidR="008C0F36" w:rsidRDefault="008C0F36" w:rsidP="00EC63A6">
            <w:pPr>
              <w:ind w:firstLine="0"/>
              <w:rPr>
                <w:ins w:id="9532" w:author="Okot" w:date="2020-01-28T17:40:00Z"/>
              </w:rPr>
            </w:pPr>
            <w:ins w:id="9533" w:author="Okot" w:date="2020-01-28T17:40:00Z">
              <w:r>
                <w:t>Żadne dane nie zostały zapisane.</w:t>
              </w:r>
            </w:ins>
          </w:p>
        </w:tc>
        <w:tc>
          <w:tcPr>
            <w:tcW w:w="1134" w:type="dxa"/>
            <w:tcPrChange w:id="9534" w:author="Okot" w:date="2020-01-29T10:31:00Z">
              <w:tcPr>
                <w:tcW w:w="1134" w:type="dxa"/>
                <w:gridSpan w:val="3"/>
              </w:tcPr>
            </w:tcPrChange>
          </w:tcPr>
          <w:p w14:paraId="1FA6142D" w14:textId="77777777" w:rsidR="008C0F36" w:rsidRDefault="008C0F36" w:rsidP="00EC63A6">
            <w:pPr>
              <w:ind w:firstLine="0"/>
              <w:rPr>
                <w:ins w:id="9535" w:author="Okot" w:date="2020-01-28T17:40:00Z"/>
              </w:rPr>
            </w:pPr>
          </w:p>
        </w:tc>
        <w:tc>
          <w:tcPr>
            <w:tcW w:w="1568" w:type="dxa"/>
            <w:tcPrChange w:id="9536" w:author="Okot" w:date="2020-01-29T10:31:00Z">
              <w:tcPr>
                <w:tcW w:w="1827" w:type="dxa"/>
                <w:gridSpan w:val="4"/>
              </w:tcPr>
            </w:tcPrChange>
          </w:tcPr>
          <w:p w14:paraId="4160BB5E" w14:textId="77777777" w:rsidR="008C0F36" w:rsidRDefault="008C0F36" w:rsidP="00EC63A6">
            <w:pPr>
              <w:ind w:firstLine="0"/>
              <w:rPr>
                <w:ins w:id="9537" w:author="Okot" w:date="2020-01-28T17:40:00Z"/>
              </w:rPr>
            </w:pPr>
          </w:p>
        </w:tc>
        <w:tc>
          <w:tcPr>
            <w:tcW w:w="1342" w:type="dxa"/>
            <w:tcPrChange w:id="9538" w:author="Okot" w:date="2020-01-29T10:31:00Z">
              <w:tcPr>
                <w:tcW w:w="1433" w:type="dxa"/>
                <w:gridSpan w:val="4"/>
              </w:tcPr>
            </w:tcPrChange>
          </w:tcPr>
          <w:p w14:paraId="3700E7C1" w14:textId="77777777" w:rsidR="008C0F36" w:rsidRDefault="008C0F36" w:rsidP="00EC63A6">
            <w:pPr>
              <w:ind w:firstLine="0"/>
              <w:rPr>
                <w:ins w:id="9539" w:author="Okot" w:date="2020-01-28T17:40:00Z"/>
              </w:rPr>
            </w:pPr>
          </w:p>
        </w:tc>
      </w:tr>
      <w:tr w:rsidR="008C0F36" w14:paraId="5B9F53B0" w14:textId="77777777" w:rsidTr="00B53E07">
        <w:tblPrEx>
          <w:tblPrExChange w:id="9540" w:author="Okot" w:date="2020-01-29T10:31:00Z">
            <w:tblPrEx>
              <w:tblW w:w="9200" w:type="dxa"/>
              <w:tblLayout w:type="fixed"/>
            </w:tblPrEx>
          </w:tblPrExChange>
        </w:tblPrEx>
        <w:trPr>
          <w:ins w:id="9541" w:author="Okot" w:date="2020-01-28T17:39:00Z"/>
          <w:trPrChange w:id="9542" w:author="Okot" w:date="2020-01-29T10:31:00Z">
            <w:trPr>
              <w:gridAfter w:val="0"/>
            </w:trPr>
          </w:trPrChange>
        </w:trPr>
        <w:tc>
          <w:tcPr>
            <w:tcW w:w="1838" w:type="dxa"/>
            <w:vMerge w:val="restart"/>
            <w:tcPrChange w:id="9543" w:author="Okot" w:date="2020-01-29T10:31:00Z">
              <w:tcPr>
                <w:tcW w:w="1696" w:type="dxa"/>
                <w:gridSpan w:val="2"/>
                <w:vMerge w:val="restart"/>
              </w:tcPr>
            </w:tcPrChange>
          </w:tcPr>
          <w:p w14:paraId="20B3D428" w14:textId="77777777" w:rsidR="008C0F36" w:rsidRDefault="008C0F36" w:rsidP="00EC63A6">
            <w:pPr>
              <w:ind w:firstLine="0"/>
              <w:rPr>
                <w:ins w:id="9544" w:author="Okot" w:date="2020-01-28T17:39:00Z"/>
                <w:b/>
              </w:rPr>
            </w:pPr>
            <w:ins w:id="9545" w:author="Okot" w:date="2020-01-28T17:39:00Z">
              <w:r w:rsidRPr="008C0F36">
                <w:rPr>
                  <w:b/>
                  <w:rPrChange w:id="9546" w:author="Okot" w:date="2020-01-28T17:39:00Z">
                    <w:rPr/>
                  </w:rPrChange>
                </w:rPr>
                <w:t>SA (1-6).1.2.2.</w:t>
              </w:r>
            </w:ins>
          </w:p>
          <w:p w14:paraId="46E1ECD4" w14:textId="3463379D" w:rsidR="008C0F36" w:rsidRPr="008C0F36" w:rsidRDefault="008C0F36" w:rsidP="00EC63A6">
            <w:pPr>
              <w:ind w:firstLine="0"/>
              <w:rPr>
                <w:ins w:id="9547" w:author="Okot" w:date="2020-01-28T17:39:00Z"/>
                <w:b/>
                <w:i/>
              </w:rPr>
            </w:pPr>
            <w:ins w:id="9548" w:author="Okot" w:date="2020-01-28T17:39:00Z">
              <w:r>
                <w:rPr>
                  <w:b/>
                  <w:i/>
                </w:rPr>
                <w:t>Rezygnacja z zamknięcie okna</w:t>
              </w:r>
            </w:ins>
          </w:p>
        </w:tc>
        <w:tc>
          <w:tcPr>
            <w:tcW w:w="3110" w:type="dxa"/>
            <w:tcPrChange w:id="9549" w:author="Okot" w:date="2020-01-29T10:31:00Z">
              <w:tcPr>
                <w:tcW w:w="3110" w:type="dxa"/>
                <w:gridSpan w:val="4"/>
              </w:tcPr>
            </w:tcPrChange>
          </w:tcPr>
          <w:p w14:paraId="6447602C" w14:textId="7282F065" w:rsidR="008C0F36" w:rsidRDefault="008C0F36">
            <w:pPr>
              <w:ind w:firstLine="0"/>
              <w:rPr>
                <w:ins w:id="9550" w:author="Okot" w:date="2020-01-28T17:39:00Z"/>
              </w:rPr>
            </w:pPr>
            <w:ins w:id="9551" w:author="Okot" w:date="2020-01-28T17:39:00Z">
              <w:r>
                <w:t>Okno dialogowe zostaje zamkni</w:t>
              </w:r>
            </w:ins>
            <w:ins w:id="9552" w:author="Okot" w:date="2020-01-28T17:40:00Z">
              <w:r>
                <w:t>ęte</w:t>
              </w:r>
            </w:ins>
            <w:ins w:id="9553" w:author="Okot" w:date="2020-01-28T17:41:00Z">
              <w:r>
                <w:t>.</w:t>
              </w:r>
            </w:ins>
          </w:p>
        </w:tc>
        <w:tc>
          <w:tcPr>
            <w:tcW w:w="1134" w:type="dxa"/>
            <w:tcPrChange w:id="9554" w:author="Okot" w:date="2020-01-29T10:31:00Z">
              <w:tcPr>
                <w:tcW w:w="1134" w:type="dxa"/>
                <w:gridSpan w:val="3"/>
              </w:tcPr>
            </w:tcPrChange>
          </w:tcPr>
          <w:p w14:paraId="21416C0D" w14:textId="77777777" w:rsidR="008C0F36" w:rsidRDefault="008C0F36" w:rsidP="00EC63A6">
            <w:pPr>
              <w:ind w:firstLine="0"/>
              <w:rPr>
                <w:ins w:id="9555" w:author="Okot" w:date="2020-01-28T17:39:00Z"/>
              </w:rPr>
            </w:pPr>
          </w:p>
        </w:tc>
        <w:tc>
          <w:tcPr>
            <w:tcW w:w="1568" w:type="dxa"/>
            <w:tcPrChange w:id="9556" w:author="Okot" w:date="2020-01-29T10:31:00Z">
              <w:tcPr>
                <w:tcW w:w="1827" w:type="dxa"/>
                <w:gridSpan w:val="4"/>
              </w:tcPr>
            </w:tcPrChange>
          </w:tcPr>
          <w:p w14:paraId="65DAF00F" w14:textId="77777777" w:rsidR="008C0F36" w:rsidRDefault="008C0F36" w:rsidP="00EC63A6">
            <w:pPr>
              <w:ind w:firstLine="0"/>
              <w:rPr>
                <w:ins w:id="9557" w:author="Okot" w:date="2020-01-28T17:39:00Z"/>
              </w:rPr>
            </w:pPr>
          </w:p>
        </w:tc>
        <w:tc>
          <w:tcPr>
            <w:tcW w:w="1342" w:type="dxa"/>
            <w:tcPrChange w:id="9558" w:author="Okot" w:date="2020-01-29T10:31:00Z">
              <w:tcPr>
                <w:tcW w:w="1433" w:type="dxa"/>
                <w:gridSpan w:val="4"/>
              </w:tcPr>
            </w:tcPrChange>
          </w:tcPr>
          <w:p w14:paraId="1B385847" w14:textId="77777777" w:rsidR="008C0F36" w:rsidRDefault="008C0F36" w:rsidP="00EC63A6">
            <w:pPr>
              <w:ind w:firstLine="0"/>
              <w:rPr>
                <w:ins w:id="9559" w:author="Okot" w:date="2020-01-28T17:39:00Z"/>
              </w:rPr>
            </w:pPr>
          </w:p>
        </w:tc>
      </w:tr>
      <w:tr w:rsidR="008C0F36" w14:paraId="0E1A58EE" w14:textId="77777777" w:rsidTr="00B53E07">
        <w:tblPrEx>
          <w:tblPrExChange w:id="9560" w:author="Okot" w:date="2020-01-29T10:31:00Z">
            <w:tblPrEx>
              <w:tblW w:w="9200" w:type="dxa"/>
              <w:tblLayout w:type="fixed"/>
            </w:tblPrEx>
          </w:tblPrExChange>
        </w:tblPrEx>
        <w:trPr>
          <w:ins w:id="9561" w:author="Okot" w:date="2020-01-28T17:41:00Z"/>
          <w:trPrChange w:id="9562" w:author="Okot" w:date="2020-01-29T10:31:00Z">
            <w:trPr>
              <w:gridAfter w:val="0"/>
            </w:trPr>
          </w:trPrChange>
        </w:trPr>
        <w:tc>
          <w:tcPr>
            <w:tcW w:w="1838" w:type="dxa"/>
            <w:vMerge/>
            <w:tcPrChange w:id="9563" w:author="Okot" w:date="2020-01-29T10:31:00Z">
              <w:tcPr>
                <w:tcW w:w="1696" w:type="dxa"/>
                <w:gridSpan w:val="2"/>
                <w:vMerge/>
              </w:tcPr>
            </w:tcPrChange>
          </w:tcPr>
          <w:p w14:paraId="0D17FB58" w14:textId="77777777" w:rsidR="008C0F36" w:rsidRPr="00EC63A6" w:rsidRDefault="008C0F36" w:rsidP="00EC63A6">
            <w:pPr>
              <w:ind w:firstLine="0"/>
              <w:rPr>
                <w:ins w:id="9564" w:author="Okot" w:date="2020-01-28T17:41:00Z"/>
                <w:b/>
                <w:i/>
              </w:rPr>
            </w:pPr>
          </w:p>
        </w:tc>
        <w:tc>
          <w:tcPr>
            <w:tcW w:w="3110" w:type="dxa"/>
            <w:tcPrChange w:id="9565" w:author="Okot" w:date="2020-01-29T10:31:00Z">
              <w:tcPr>
                <w:tcW w:w="3110" w:type="dxa"/>
                <w:gridSpan w:val="4"/>
              </w:tcPr>
            </w:tcPrChange>
          </w:tcPr>
          <w:p w14:paraId="6C122014" w14:textId="5C2E3648" w:rsidR="008C0F36" w:rsidRDefault="008C0F36">
            <w:pPr>
              <w:ind w:firstLine="0"/>
              <w:rPr>
                <w:ins w:id="9566" w:author="Okot" w:date="2020-01-28T17:41:00Z"/>
              </w:rPr>
            </w:pPr>
            <w:ins w:id="9567" w:author="Okot" w:date="2020-01-28T17:41:00Z">
              <w:r>
                <w:t>Powrót do okna modalnego zawierającego  formularz rejestracji.</w:t>
              </w:r>
            </w:ins>
          </w:p>
        </w:tc>
        <w:tc>
          <w:tcPr>
            <w:tcW w:w="1134" w:type="dxa"/>
            <w:tcPrChange w:id="9568" w:author="Okot" w:date="2020-01-29T10:31:00Z">
              <w:tcPr>
                <w:tcW w:w="1134" w:type="dxa"/>
                <w:gridSpan w:val="3"/>
              </w:tcPr>
            </w:tcPrChange>
          </w:tcPr>
          <w:p w14:paraId="0E65998D" w14:textId="77777777" w:rsidR="008C0F36" w:rsidRDefault="008C0F36" w:rsidP="00EC63A6">
            <w:pPr>
              <w:ind w:firstLine="0"/>
              <w:rPr>
                <w:ins w:id="9569" w:author="Okot" w:date="2020-01-28T17:41:00Z"/>
              </w:rPr>
            </w:pPr>
          </w:p>
        </w:tc>
        <w:tc>
          <w:tcPr>
            <w:tcW w:w="1568" w:type="dxa"/>
            <w:tcPrChange w:id="9570" w:author="Okot" w:date="2020-01-29T10:31:00Z">
              <w:tcPr>
                <w:tcW w:w="1827" w:type="dxa"/>
                <w:gridSpan w:val="4"/>
              </w:tcPr>
            </w:tcPrChange>
          </w:tcPr>
          <w:p w14:paraId="6AC07A7B" w14:textId="77777777" w:rsidR="008C0F36" w:rsidRDefault="008C0F36" w:rsidP="00EC63A6">
            <w:pPr>
              <w:ind w:firstLine="0"/>
              <w:rPr>
                <w:ins w:id="9571" w:author="Okot" w:date="2020-01-28T17:41:00Z"/>
              </w:rPr>
            </w:pPr>
          </w:p>
        </w:tc>
        <w:tc>
          <w:tcPr>
            <w:tcW w:w="1342" w:type="dxa"/>
            <w:tcPrChange w:id="9572" w:author="Okot" w:date="2020-01-29T10:31:00Z">
              <w:tcPr>
                <w:tcW w:w="1433" w:type="dxa"/>
                <w:gridSpan w:val="4"/>
              </w:tcPr>
            </w:tcPrChange>
          </w:tcPr>
          <w:p w14:paraId="7527ACBA" w14:textId="77777777" w:rsidR="008C0F36" w:rsidRDefault="008C0F36" w:rsidP="00EC63A6">
            <w:pPr>
              <w:ind w:firstLine="0"/>
              <w:rPr>
                <w:ins w:id="9573" w:author="Okot" w:date="2020-01-28T17:41:00Z"/>
              </w:rPr>
            </w:pPr>
          </w:p>
        </w:tc>
      </w:tr>
      <w:tr w:rsidR="008C0F36" w14:paraId="572C9949" w14:textId="77777777" w:rsidTr="00B53E07">
        <w:tblPrEx>
          <w:tblPrExChange w:id="9574" w:author="Okot" w:date="2020-01-29T10:31:00Z">
            <w:tblPrEx>
              <w:tblW w:w="9200" w:type="dxa"/>
              <w:tblLayout w:type="fixed"/>
            </w:tblPrEx>
          </w:tblPrExChange>
        </w:tblPrEx>
        <w:trPr>
          <w:ins w:id="9575" w:author="Okot" w:date="2020-01-28T17:41:00Z"/>
          <w:trPrChange w:id="9576" w:author="Okot" w:date="2020-01-29T10:31:00Z">
            <w:trPr>
              <w:gridAfter w:val="0"/>
            </w:trPr>
          </w:trPrChange>
        </w:trPr>
        <w:tc>
          <w:tcPr>
            <w:tcW w:w="1838" w:type="dxa"/>
            <w:vMerge/>
            <w:tcPrChange w:id="9577" w:author="Okot" w:date="2020-01-29T10:31:00Z">
              <w:tcPr>
                <w:tcW w:w="1696" w:type="dxa"/>
                <w:gridSpan w:val="2"/>
                <w:vMerge/>
              </w:tcPr>
            </w:tcPrChange>
          </w:tcPr>
          <w:p w14:paraId="7B3DE2D1" w14:textId="77777777" w:rsidR="008C0F36" w:rsidRPr="00EC63A6" w:rsidRDefault="008C0F36" w:rsidP="00EC63A6">
            <w:pPr>
              <w:ind w:firstLine="0"/>
              <w:rPr>
                <w:ins w:id="9578" w:author="Okot" w:date="2020-01-28T17:41:00Z"/>
                <w:b/>
                <w:i/>
              </w:rPr>
            </w:pPr>
          </w:p>
        </w:tc>
        <w:tc>
          <w:tcPr>
            <w:tcW w:w="3110" w:type="dxa"/>
            <w:tcPrChange w:id="9579" w:author="Okot" w:date="2020-01-29T10:31:00Z">
              <w:tcPr>
                <w:tcW w:w="3110" w:type="dxa"/>
                <w:gridSpan w:val="4"/>
              </w:tcPr>
            </w:tcPrChange>
          </w:tcPr>
          <w:p w14:paraId="103353DB" w14:textId="6624AA37" w:rsidR="008C0F36" w:rsidRDefault="008C0F36" w:rsidP="00EC63A6">
            <w:pPr>
              <w:ind w:firstLine="0"/>
              <w:rPr>
                <w:ins w:id="9580" w:author="Okot" w:date="2020-01-28T17:41:00Z"/>
              </w:rPr>
            </w:pPr>
            <w:ins w:id="9581" w:author="Okot" w:date="2020-01-28T17:42:00Z">
              <w:r>
                <w:t>Jeżeli przed wciśnięciem przycisku "X" do formularza zostały wprowadzone jakieś dane, nadal są w nim  wyświetlane.</w:t>
              </w:r>
            </w:ins>
          </w:p>
        </w:tc>
        <w:tc>
          <w:tcPr>
            <w:tcW w:w="1134" w:type="dxa"/>
            <w:tcPrChange w:id="9582" w:author="Okot" w:date="2020-01-29T10:31:00Z">
              <w:tcPr>
                <w:tcW w:w="1134" w:type="dxa"/>
                <w:gridSpan w:val="3"/>
              </w:tcPr>
            </w:tcPrChange>
          </w:tcPr>
          <w:p w14:paraId="1C24A9A4" w14:textId="77777777" w:rsidR="008C0F36" w:rsidRDefault="008C0F36" w:rsidP="00EC63A6">
            <w:pPr>
              <w:ind w:firstLine="0"/>
              <w:rPr>
                <w:ins w:id="9583" w:author="Okot" w:date="2020-01-28T17:41:00Z"/>
              </w:rPr>
            </w:pPr>
          </w:p>
        </w:tc>
        <w:tc>
          <w:tcPr>
            <w:tcW w:w="1568" w:type="dxa"/>
            <w:tcPrChange w:id="9584" w:author="Okot" w:date="2020-01-29T10:31:00Z">
              <w:tcPr>
                <w:tcW w:w="1827" w:type="dxa"/>
                <w:gridSpan w:val="4"/>
              </w:tcPr>
            </w:tcPrChange>
          </w:tcPr>
          <w:p w14:paraId="458CAB14" w14:textId="77777777" w:rsidR="008C0F36" w:rsidRDefault="008C0F36" w:rsidP="00EC63A6">
            <w:pPr>
              <w:ind w:firstLine="0"/>
              <w:rPr>
                <w:ins w:id="9585" w:author="Okot" w:date="2020-01-28T17:41:00Z"/>
              </w:rPr>
            </w:pPr>
          </w:p>
        </w:tc>
        <w:tc>
          <w:tcPr>
            <w:tcW w:w="1342" w:type="dxa"/>
            <w:tcPrChange w:id="9586" w:author="Okot" w:date="2020-01-29T10:31:00Z">
              <w:tcPr>
                <w:tcW w:w="1433" w:type="dxa"/>
                <w:gridSpan w:val="4"/>
              </w:tcPr>
            </w:tcPrChange>
          </w:tcPr>
          <w:p w14:paraId="408C0870" w14:textId="77777777" w:rsidR="008C0F36" w:rsidRDefault="008C0F36" w:rsidP="00EC63A6">
            <w:pPr>
              <w:ind w:firstLine="0"/>
              <w:rPr>
                <w:ins w:id="9587" w:author="Okot" w:date="2020-01-28T17:41:00Z"/>
              </w:rPr>
            </w:pPr>
          </w:p>
        </w:tc>
      </w:tr>
      <w:tr w:rsidR="008C0F36" w14:paraId="64F86D0D" w14:textId="77777777" w:rsidTr="00B53E07">
        <w:tblPrEx>
          <w:tblPrExChange w:id="9588" w:author="Okot" w:date="2020-01-29T10:31:00Z">
            <w:tblPrEx>
              <w:tblW w:w="9200" w:type="dxa"/>
              <w:tblLayout w:type="fixed"/>
            </w:tblPrEx>
          </w:tblPrExChange>
        </w:tblPrEx>
        <w:trPr>
          <w:ins w:id="9589" w:author="Okot" w:date="2020-01-28T17:43:00Z"/>
          <w:trPrChange w:id="9590" w:author="Okot" w:date="2020-01-29T10:31:00Z">
            <w:trPr>
              <w:gridAfter w:val="0"/>
            </w:trPr>
          </w:trPrChange>
        </w:trPr>
        <w:tc>
          <w:tcPr>
            <w:tcW w:w="1838" w:type="dxa"/>
            <w:tcPrChange w:id="9591" w:author="Okot" w:date="2020-01-29T10:31:00Z">
              <w:tcPr>
                <w:tcW w:w="1696" w:type="dxa"/>
                <w:gridSpan w:val="2"/>
              </w:tcPr>
            </w:tcPrChange>
          </w:tcPr>
          <w:p w14:paraId="168CCA10" w14:textId="32308B8D" w:rsidR="008C0F36" w:rsidRDefault="008C0F36" w:rsidP="00EC63A6">
            <w:pPr>
              <w:ind w:firstLine="0"/>
              <w:rPr>
                <w:ins w:id="9592" w:author="Okot" w:date="2020-01-28T17:43:00Z"/>
                <w:b/>
              </w:rPr>
            </w:pPr>
            <w:ins w:id="9593" w:author="Okot" w:date="2020-01-28T17:43:00Z">
              <w:r>
                <w:rPr>
                  <w:b/>
                </w:rPr>
                <w:t>SA 6.2.</w:t>
              </w:r>
            </w:ins>
          </w:p>
          <w:p w14:paraId="25B7C48E" w14:textId="3565017A" w:rsidR="008C0F36" w:rsidRPr="008C0F36" w:rsidRDefault="008C0F36" w:rsidP="00EC63A6">
            <w:pPr>
              <w:ind w:firstLine="0"/>
              <w:rPr>
                <w:ins w:id="9594" w:author="Okot" w:date="2020-01-28T17:43:00Z"/>
                <w:b/>
                <w:i/>
              </w:rPr>
            </w:pPr>
            <w:ins w:id="9595" w:author="Okot" w:date="2020-01-28T17:43:00Z">
              <w:r>
                <w:rPr>
                  <w:b/>
                  <w:i/>
                </w:rPr>
                <w:t>Próba założenia konta na już zarejestrowany adres e-mail</w:t>
              </w:r>
            </w:ins>
          </w:p>
        </w:tc>
        <w:tc>
          <w:tcPr>
            <w:tcW w:w="3110" w:type="dxa"/>
            <w:tcPrChange w:id="9596" w:author="Okot" w:date="2020-01-29T10:31:00Z">
              <w:tcPr>
                <w:tcW w:w="3110" w:type="dxa"/>
                <w:gridSpan w:val="4"/>
              </w:tcPr>
            </w:tcPrChange>
          </w:tcPr>
          <w:p w14:paraId="15FC477E" w14:textId="48530E83" w:rsidR="008C0F36" w:rsidRDefault="008C0F36">
            <w:pPr>
              <w:ind w:firstLine="0"/>
              <w:rPr>
                <w:ins w:id="9597" w:author="Okot" w:date="2020-01-28T17:43:00Z"/>
              </w:rPr>
            </w:pPr>
            <w:ins w:id="9598" w:author="Okot" w:date="2020-01-28T17:45:00Z">
              <w:r>
                <w:t>Wyświetlenie stosownego komunikatu błędu.</w:t>
              </w:r>
            </w:ins>
          </w:p>
        </w:tc>
        <w:tc>
          <w:tcPr>
            <w:tcW w:w="1134" w:type="dxa"/>
            <w:tcPrChange w:id="9599" w:author="Okot" w:date="2020-01-29T10:31:00Z">
              <w:tcPr>
                <w:tcW w:w="1134" w:type="dxa"/>
                <w:gridSpan w:val="3"/>
              </w:tcPr>
            </w:tcPrChange>
          </w:tcPr>
          <w:p w14:paraId="0A4F6054" w14:textId="77777777" w:rsidR="008C0F36" w:rsidRDefault="008C0F36" w:rsidP="00EC63A6">
            <w:pPr>
              <w:ind w:firstLine="0"/>
              <w:rPr>
                <w:ins w:id="9600" w:author="Okot" w:date="2020-01-28T17:43:00Z"/>
              </w:rPr>
            </w:pPr>
          </w:p>
        </w:tc>
        <w:tc>
          <w:tcPr>
            <w:tcW w:w="1568" w:type="dxa"/>
            <w:tcPrChange w:id="9601" w:author="Okot" w:date="2020-01-29T10:31:00Z">
              <w:tcPr>
                <w:tcW w:w="1827" w:type="dxa"/>
                <w:gridSpan w:val="4"/>
              </w:tcPr>
            </w:tcPrChange>
          </w:tcPr>
          <w:p w14:paraId="222F28CB" w14:textId="77777777" w:rsidR="008C0F36" w:rsidRDefault="008C0F36" w:rsidP="00EC63A6">
            <w:pPr>
              <w:ind w:firstLine="0"/>
              <w:rPr>
                <w:ins w:id="9602" w:author="Okot" w:date="2020-01-28T17:43:00Z"/>
              </w:rPr>
            </w:pPr>
          </w:p>
        </w:tc>
        <w:tc>
          <w:tcPr>
            <w:tcW w:w="1342" w:type="dxa"/>
            <w:tcPrChange w:id="9603" w:author="Okot" w:date="2020-01-29T10:31:00Z">
              <w:tcPr>
                <w:tcW w:w="1433" w:type="dxa"/>
                <w:gridSpan w:val="4"/>
              </w:tcPr>
            </w:tcPrChange>
          </w:tcPr>
          <w:p w14:paraId="063CC905" w14:textId="77777777" w:rsidR="008C0F36" w:rsidRDefault="008C0F36" w:rsidP="00EC63A6">
            <w:pPr>
              <w:ind w:firstLine="0"/>
              <w:rPr>
                <w:ins w:id="9604" w:author="Okot" w:date="2020-01-28T17:43:00Z"/>
              </w:rPr>
            </w:pPr>
          </w:p>
        </w:tc>
      </w:tr>
      <w:tr w:rsidR="008C0F36" w14:paraId="4C7A2017" w14:textId="77777777" w:rsidTr="00B53E07">
        <w:tblPrEx>
          <w:tblPrExChange w:id="9605" w:author="Okot" w:date="2020-01-29T10:31:00Z">
            <w:tblPrEx>
              <w:tblW w:w="9342" w:type="dxa"/>
              <w:tblLayout w:type="fixed"/>
            </w:tblPrEx>
          </w:tblPrExChange>
        </w:tblPrEx>
        <w:trPr>
          <w:ins w:id="9606" w:author="Okot" w:date="2020-01-28T17:44:00Z"/>
          <w:trPrChange w:id="9607" w:author="Okot" w:date="2020-01-29T10:31:00Z">
            <w:trPr>
              <w:gridAfter w:val="0"/>
            </w:trPr>
          </w:trPrChange>
        </w:trPr>
        <w:tc>
          <w:tcPr>
            <w:tcW w:w="1838" w:type="dxa"/>
            <w:tcPrChange w:id="9608" w:author="Okot" w:date="2020-01-29T10:31:00Z">
              <w:tcPr>
                <w:tcW w:w="1838" w:type="dxa"/>
                <w:gridSpan w:val="3"/>
              </w:tcPr>
            </w:tcPrChange>
          </w:tcPr>
          <w:p w14:paraId="7323D0CE" w14:textId="5896D273" w:rsidR="008C0F36" w:rsidRDefault="008C0F36" w:rsidP="008C0F36">
            <w:pPr>
              <w:ind w:firstLine="0"/>
              <w:rPr>
                <w:ins w:id="9609" w:author="Okot" w:date="2020-01-28T17:44:00Z"/>
                <w:b/>
              </w:rPr>
            </w:pPr>
            <w:ins w:id="9610" w:author="Okot" w:date="2020-01-28T17:44:00Z">
              <w:r>
                <w:rPr>
                  <w:b/>
                </w:rPr>
                <w:t>SA 6.3</w:t>
              </w:r>
            </w:ins>
            <w:ins w:id="9611" w:author="Okot" w:date="2020-01-28T17:46:00Z">
              <w:r>
                <w:rPr>
                  <w:b/>
                </w:rPr>
                <w:t>(a)</w:t>
              </w:r>
            </w:ins>
          </w:p>
          <w:p w14:paraId="05DB20BA" w14:textId="52621588" w:rsidR="008C0F36" w:rsidRPr="008C0F36" w:rsidRDefault="008C0F36" w:rsidP="008C0F36">
            <w:pPr>
              <w:ind w:firstLine="0"/>
              <w:rPr>
                <w:ins w:id="9612" w:author="Okot" w:date="2020-01-28T17:44:00Z"/>
                <w:b/>
                <w:i/>
                <w:rPrChange w:id="9613" w:author="Okot" w:date="2020-01-28T17:45:00Z">
                  <w:rPr>
                    <w:ins w:id="9614" w:author="Okot" w:date="2020-01-28T17:44:00Z"/>
                    <w:b/>
                  </w:rPr>
                </w:rPrChange>
              </w:rPr>
            </w:pPr>
            <w:ins w:id="9615" w:author="Okot" w:date="2020-01-28T17:45:00Z">
              <w:r>
                <w:rPr>
                  <w:b/>
                  <w:i/>
                </w:rPr>
                <w:t xml:space="preserve">Próba wprowadzenia </w:t>
              </w:r>
              <w:r>
                <w:rPr>
                  <w:b/>
                  <w:i/>
                </w:rPr>
                <w:lastRenderedPageBreak/>
                <w:t>hasła nie- spełniającego wymogów bezpieczeństwa</w:t>
              </w:r>
            </w:ins>
          </w:p>
        </w:tc>
        <w:tc>
          <w:tcPr>
            <w:tcW w:w="3110" w:type="dxa"/>
            <w:tcPrChange w:id="9616" w:author="Okot" w:date="2020-01-29T10:31:00Z">
              <w:tcPr>
                <w:tcW w:w="3110" w:type="dxa"/>
                <w:gridSpan w:val="4"/>
              </w:tcPr>
            </w:tcPrChange>
          </w:tcPr>
          <w:p w14:paraId="428324BC" w14:textId="356081D8" w:rsidR="008C0F36" w:rsidRDefault="008C0F36" w:rsidP="00EC63A6">
            <w:pPr>
              <w:ind w:firstLine="0"/>
              <w:rPr>
                <w:ins w:id="9617" w:author="Okot" w:date="2020-01-28T17:44:00Z"/>
              </w:rPr>
            </w:pPr>
            <w:ins w:id="9618" w:author="Okot" w:date="2020-01-28T17:45:00Z">
              <w:r>
                <w:lastRenderedPageBreak/>
                <w:t>Wyświetlenie stosownego komunikatu błędu.</w:t>
              </w:r>
            </w:ins>
          </w:p>
        </w:tc>
        <w:tc>
          <w:tcPr>
            <w:tcW w:w="1134" w:type="dxa"/>
            <w:tcPrChange w:id="9619" w:author="Okot" w:date="2020-01-29T10:31:00Z">
              <w:tcPr>
                <w:tcW w:w="1134" w:type="dxa"/>
                <w:gridSpan w:val="3"/>
              </w:tcPr>
            </w:tcPrChange>
          </w:tcPr>
          <w:p w14:paraId="3C251DBC" w14:textId="77777777" w:rsidR="008C0F36" w:rsidRDefault="008C0F36" w:rsidP="00EC63A6">
            <w:pPr>
              <w:ind w:firstLine="0"/>
              <w:rPr>
                <w:ins w:id="9620" w:author="Okot" w:date="2020-01-28T17:44:00Z"/>
              </w:rPr>
            </w:pPr>
          </w:p>
        </w:tc>
        <w:tc>
          <w:tcPr>
            <w:tcW w:w="1568" w:type="dxa"/>
            <w:tcPrChange w:id="9621" w:author="Okot" w:date="2020-01-29T10:31:00Z">
              <w:tcPr>
                <w:tcW w:w="1827" w:type="dxa"/>
                <w:gridSpan w:val="4"/>
              </w:tcPr>
            </w:tcPrChange>
          </w:tcPr>
          <w:p w14:paraId="76F27C2D" w14:textId="77777777" w:rsidR="008C0F36" w:rsidRDefault="008C0F36" w:rsidP="00EC63A6">
            <w:pPr>
              <w:ind w:firstLine="0"/>
              <w:rPr>
                <w:ins w:id="9622" w:author="Okot" w:date="2020-01-28T17:44:00Z"/>
              </w:rPr>
            </w:pPr>
          </w:p>
        </w:tc>
        <w:tc>
          <w:tcPr>
            <w:tcW w:w="1342" w:type="dxa"/>
            <w:tcPrChange w:id="9623" w:author="Okot" w:date="2020-01-29T10:31:00Z">
              <w:tcPr>
                <w:tcW w:w="1433" w:type="dxa"/>
                <w:gridSpan w:val="4"/>
              </w:tcPr>
            </w:tcPrChange>
          </w:tcPr>
          <w:p w14:paraId="4F92C41B" w14:textId="77777777" w:rsidR="008C0F36" w:rsidRDefault="008C0F36" w:rsidP="00EC63A6">
            <w:pPr>
              <w:ind w:firstLine="0"/>
              <w:rPr>
                <w:ins w:id="9624" w:author="Okot" w:date="2020-01-28T17:44:00Z"/>
              </w:rPr>
            </w:pPr>
          </w:p>
        </w:tc>
      </w:tr>
      <w:tr w:rsidR="008C0F36" w14:paraId="0645F60B" w14:textId="77777777" w:rsidTr="00B53E07">
        <w:tblPrEx>
          <w:tblPrExChange w:id="9625" w:author="Okot" w:date="2020-01-29T10:31:00Z">
            <w:tblPrEx>
              <w:tblW w:w="9342" w:type="dxa"/>
              <w:tblLayout w:type="fixed"/>
            </w:tblPrEx>
          </w:tblPrExChange>
        </w:tblPrEx>
        <w:trPr>
          <w:ins w:id="9626" w:author="Okot" w:date="2020-01-28T17:45:00Z"/>
          <w:trPrChange w:id="9627" w:author="Okot" w:date="2020-01-29T10:31:00Z">
            <w:trPr>
              <w:gridAfter w:val="0"/>
            </w:trPr>
          </w:trPrChange>
        </w:trPr>
        <w:tc>
          <w:tcPr>
            <w:tcW w:w="1838" w:type="dxa"/>
            <w:tcPrChange w:id="9628" w:author="Okot" w:date="2020-01-29T10:31:00Z">
              <w:tcPr>
                <w:tcW w:w="1838" w:type="dxa"/>
                <w:gridSpan w:val="3"/>
              </w:tcPr>
            </w:tcPrChange>
          </w:tcPr>
          <w:p w14:paraId="7234F469" w14:textId="77777777" w:rsidR="008C0F36" w:rsidRDefault="008C0F36" w:rsidP="008C0F36">
            <w:pPr>
              <w:ind w:firstLine="0"/>
              <w:rPr>
                <w:ins w:id="9629" w:author="Okot" w:date="2020-01-28T17:46:00Z"/>
                <w:b/>
              </w:rPr>
            </w:pPr>
            <w:ins w:id="9630" w:author="Okot" w:date="2020-01-28T17:45:00Z">
              <w:r>
                <w:rPr>
                  <w:b/>
                </w:rPr>
                <w:t>SA 6.3</w:t>
              </w:r>
            </w:ins>
            <w:ins w:id="9631" w:author="Okot" w:date="2020-01-28T17:46:00Z">
              <w:r>
                <w:rPr>
                  <w:b/>
                </w:rPr>
                <w:t>(b)</w:t>
              </w:r>
            </w:ins>
          </w:p>
          <w:p w14:paraId="41058940" w14:textId="6A6EE255" w:rsidR="008C0F36" w:rsidRPr="008C0F36" w:rsidRDefault="008C0F36" w:rsidP="008C0F36">
            <w:pPr>
              <w:ind w:firstLine="0"/>
              <w:rPr>
                <w:ins w:id="9632" w:author="Okot" w:date="2020-01-28T17:45:00Z"/>
                <w:b/>
                <w:i/>
                <w:rPrChange w:id="9633" w:author="Okot" w:date="2020-01-28T17:46:00Z">
                  <w:rPr>
                    <w:ins w:id="9634" w:author="Okot" w:date="2020-01-28T17:45:00Z"/>
                    <w:b/>
                  </w:rPr>
                </w:rPrChange>
              </w:rPr>
            </w:pPr>
            <w:ins w:id="9635" w:author="Okot" w:date="2020-01-28T17:46:00Z">
              <w:r>
                <w:rPr>
                  <w:b/>
                  <w:i/>
                </w:rPr>
                <w:t>Wprowadzenie dwóch różnych haseł w pola „Hasło” i „Powtórz hasło”</w:t>
              </w:r>
            </w:ins>
          </w:p>
        </w:tc>
        <w:tc>
          <w:tcPr>
            <w:tcW w:w="3110" w:type="dxa"/>
            <w:tcPrChange w:id="9636" w:author="Okot" w:date="2020-01-29T10:31:00Z">
              <w:tcPr>
                <w:tcW w:w="3110" w:type="dxa"/>
                <w:gridSpan w:val="4"/>
              </w:tcPr>
            </w:tcPrChange>
          </w:tcPr>
          <w:p w14:paraId="0C6F41C8" w14:textId="59C21060" w:rsidR="008C0F36" w:rsidRDefault="008C0F36" w:rsidP="00EC63A6">
            <w:pPr>
              <w:ind w:firstLine="0"/>
              <w:rPr>
                <w:ins w:id="9637" w:author="Okot" w:date="2020-01-28T17:45:00Z"/>
              </w:rPr>
            </w:pPr>
            <w:ins w:id="9638" w:author="Okot" w:date="2020-01-28T17:47:00Z">
              <w:r>
                <w:t>Wyświetlenie stosownego komunikatu błędu.</w:t>
              </w:r>
            </w:ins>
          </w:p>
        </w:tc>
        <w:tc>
          <w:tcPr>
            <w:tcW w:w="1134" w:type="dxa"/>
            <w:tcPrChange w:id="9639" w:author="Okot" w:date="2020-01-29T10:31:00Z">
              <w:tcPr>
                <w:tcW w:w="1134" w:type="dxa"/>
                <w:gridSpan w:val="3"/>
              </w:tcPr>
            </w:tcPrChange>
          </w:tcPr>
          <w:p w14:paraId="233B4DDB" w14:textId="77777777" w:rsidR="008C0F36" w:rsidRDefault="008C0F36" w:rsidP="00EC63A6">
            <w:pPr>
              <w:ind w:firstLine="0"/>
              <w:rPr>
                <w:ins w:id="9640" w:author="Okot" w:date="2020-01-28T17:45:00Z"/>
              </w:rPr>
            </w:pPr>
          </w:p>
        </w:tc>
        <w:tc>
          <w:tcPr>
            <w:tcW w:w="1568" w:type="dxa"/>
            <w:tcPrChange w:id="9641" w:author="Okot" w:date="2020-01-29T10:31:00Z">
              <w:tcPr>
                <w:tcW w:w="1827" w:type="dxa"/>
                <w:gridSpan w:val="4"/>
              </w:tcPr>
            </w:tcPrChange>
          </w:tcPr>
          <w:p w14:paraId="352686E0" w14:textId="77777777" w:rsidR="008C0F36" w:rsidRDefault="008C0F36" w:rsidP="00EC63A6">
            <w:pPr>
              <w:ind w:firstLine="0"/>
              <w:rPr>
                <w:ins w:id="9642" w:author="Okot" w:date="2020-01-28T17:45:00Z"/>
              </w:rPr>
            </w:pPr>
          </w:p>
        </w:tc>
        <w:tc>
          <w:tcPr>
            <w:tcW w:w="1342" w:type="dxa"/>
            <w:tcPrChange w:id="9643" w:author="Okot" w:date="2020-01-29T10:31:00Z">
              <w:tcPr>
                <w:tcW w:w="1433" w:type="dxa"/>
                <w:gridSpan w:val="4"/>
              </w:tcPr>
            </w:tcPrChange>
          </w:tcPr>
          <w:p w14:paraId="221121AF" w14:textId="77777777" w:rsidR="008C0F36" w:rsidRDefault="008C0F36" w:rsidP="00EC63A6">
            <w:pPr>
              <w:ind w:firstLine="0"/>
              <w:rPr>
                <w:ins w:id="9644" w:author="Okot" w:date="2020-01-28T17:45:00Z"/>
              </w:rPr>
            </w:pPr>
          </w:p>
        </w:tc>
      </w:tr>
    </w:tbl>
    <w:p w14:paraId="6EE7D7C1" w14:textId="77777777" w:rsidR="00A73416" w:rsidRDefault="00A73416">
      <w:pPr>
        <w:rPr>
          <w:ins w:id="9645" w:author="Okot" w:date="2020-01-29T10:16:00Z"/>
        </w:rPr>
        <w:pPrChange w:id="9646" w:author="Okot" w:date="2020-01-28T16:23:00Z">
          <w:pPr>
            <w:pStyle w:val="Nagwek2"/>
          </w:pPr>
        </w:pPrChange>
      </w:pPr>
    </w:p>
    <w:p w14:paraId="044BF4B8" w14:textId="00CBE535" w:rsidR="00F379C4" w:rsidRDefault="00F379C4">
      <w:pPr>
        <w:rPr>
          <w:ins w:id="9647" w:author="Okot" w:date="2020-01-29T10:17:00Z"/>
        </w:rPr>
        <w:pPrChange w:id="9648" w:author="Okot" w:date="2020-01-28T16:23:00Z">
          <w:pPr>
            <w:pStyle w:val="Nagwek2"/>
          </w:pPr>
        </w:pPrChange>
      </w:pPr>
      <w:ins w:id="9649" w:author="Okot" w:date="2020-01-29T10:16:00Z">
        <w:r>
          <w:t xml:space="preserve">Powyższy test będzie sprawdzał poprawność </w:t>
        </w:r>
      </w:ins>
      <w:ins w:id="9650" w:author="Okot" w:date="2020-01-29T10:17:00Z">
        <w:r>
          <w:t>działania</w:t>
        </w:r>
      </w:ins>
      <w:ins w:id="9651" w:author="Okot" w:date="2020-01-29T10:16:00Z">
        <w:r>
          <w:t xml:space="preserve"> procesu rejestracji </w:t>
        </w:r>
      </w:ins>
      <w:ins w:id="9652" w:author="Okot" w:date="2020-01-29T10:17:00Z">
        <w:r>
          <w:t>z punktu widzenia użytkownika.</w:t>
        </w:r>
      </w:ins>
      <w:ins w:id="9653" w:author="Okot" w:date="2020-01-29T10:18:00Z">
        <w:r>
          <w:t xml:space="preserve"> Przy okazji zostanie sprawdzone czy wy</w:t>
        </w:r>
      </w:ins>
      <w:ins w:id="9654" w:author="Okot" w:date="2020-01-29T10:19:00Z">
        <w:r>
          <w:t>świetlane komunikaty błędów są zrozumiałe i prezentują treść adekwatną do powstałego błędu.</w:t>
        </w:r>
      </w:ins>
    </w:p>
    <w:p w14:paraId="52808C72" w14:textId="77777777" w:rsidR="00F379C4" w:rsidRPr="00F92309" w:rsidRDefault="00F379C4">
      <w:pPr>
        <w:rPr>
          <w:ins w:id="9655" w:author="Okot" w:date="2020-01-28T16:20:00Z"/>
        </w:rPr>
        <w:pPrChange w:id="9656" w:author="Okot" w:date="2020-01-28T16:23:00Z">
          <w:pPr>
            <w:pStyle w:val="Nagwek2"/>
          </w:pPr>
        </w:pPrChange>
      </w:pPr>
    </w:p>
    <w:p w14:paraId="119BF533" w14:textId="70D2053E" w:rsidR="004763C9" w:rsidRDefault="004763C9" w:rsidP="004763C9">
      <w:pPr>
        <w:pStyle w:val="Nagwek2"/>
        <w:rPr>
          <w:ins w:id="9657" w:author="Okot" w:date="2020-01-28T17:03:00Z"/>
        </w:rPr>
      </w:pPr>
      <w:ins w:id="9658" w:author="Okot" w:date="2020-01-28T16:22:00Z">
        <w:r>
          <w:t>5.3.4.2. Projekt testów szarej skrzynki</w:t>
        </w:r>
      </w:ins>
    </w:p>
    <w:p w14:paraId="1EC8085C" w14:textId="77777777" w:rsidR="00E64A1A" w:rsidRDefault="00E64A1A">
      <w:pPr>
        <w:rPr>
          <w:ins w:id="9659" w:author="Okot" w:date="2020-01-28T17:03:00Z"/>
        </w:rPr>
        <w:pPrChange w:id="9660" w:author="Okot" w:date="2020-01-28T17:03:00Z">
          <w:pPr>
            <w:pStyle w:val="Nagwek2"/>
          </w:pPr>
        </w:pPrChange>
      </w:pPr>
    </w:p>
    <w:p w14:paraId="5E61138C" w14:textId="6F78243B" w:rsidR="001027C2" w:rsidRDefault="00E64A1A">
      <w:pPr>
        <w:rPr>
          <w:ins w:id="9661" w:author="Okot" w:date="2020-01-29T12:17:00Z"/>
        </w:rPr>
        <w:pPrChange w:id="9662" w:author="Okot" w:date="2020-01-29T12:17:00Z">
          <w:pPr>
            <w:spacing w:after="160" w:line="259" w:lineRule="auto"/>
            <w:ind w:firstLine="0"/>
            <w:jc w:val="left"/>
          </w:pPr>
        </w:pPrChange>
      </w:pPr>
      <w:ins w:id="9663" w:author="Okot" w:date="2020-01-28T17:03:00Z">
        <w:r>
          <w:t>W ramach testów szarej</w:t>
        </w:r>
        <w:r w:rsidR="00FF448F">
          <w:t xml:space="preserve"> skrzynki zostanie wykonane </w:t>
        </w:r>
      </w:ins>
      <w:ins w:id="9664" w:author="Okot" w:date="2020-01-29T10:22:00Z">
        <w:r w:rsidR="00FF448F">
          <w:t>sprawdzenie</w:t>
        </w:r>
      </w:ins>
      <w:ins w:id="9665" w:author="Okot" w:date="2020-01-28T17:03:00Z">
        <w:r w:rsidR="00FF448F">
          <w:t xml:space="preserve"> poprawno</w:t>
        </w:r>
      </w:ins>
      <w:ins w:id="9666" w:author="Okot" w:date="2020-01-29T10:22:00Z">
        <w:r w:rsidR="00FF448F">
          <w:t>ści zapisu danych do bazy danych poprzez obserwację procesu dodawania nowego rekordu do tabeli U</w:t>
        </w:r>
        <w:r w:rsidR="001027C2">
          <w:t>ser</w:t>
        </w:r>
        <w:r w:rsidR="00FF448F">
          <w:t>.</w:t>
        </w:r>
      </w:ins>
    </w:p>
    <w:p w14:paraId="6F12D59B" w14:textId="77777777" w:rsidR="00A01325" w:rsidRDefault="00A01325">
      <w:pPr>
        <w:rPr>
          <w:ins w:id="9667" w:author="Okot" w:date="2020-01-29T10:23:00Z"/>
        </w:rPr>
        <w:pPrChange w:id="9668" w:author="Okot" w:date="2020-01-29T12:17:00Z">
          <w:pPr>
            <w:spacing w:after="160" w:line="259" w:lineRule="auto"/>
            <w:ind w:firstLine="0"/>
            <w:jc w:val="left"/>
          </w:pPr>
        </w:pPrChange>
      </w:pPr>
    </w:p>
    <w:p w14:paraId="3583BFA8" w14:textId="0DBD30A0" w:rsidR="001027C2" w:rsidRDefault="001027C2">
      <w:pPr>
        <w:spacing w:after="160" w:line="259" w:lineRule="auto"/>
        <w:ind w:firstLine="0"/>
        <w:jc w:val="left"/>
        <w:rPr>
          <w:ins w:id="9669" w:author="Okot" w:date="2020-01-29T10:23:00Z"/>
        </w:rPr>
      </w:pPr>
      <w:ins w:id="9670" w:author="Okot" w:date="2020-01-29T10:23:00Z">
        <w:r>
          <w:t>Tabela 5.3.</w:t>
        </w:r>
      </w:ins>
    </w:p>
    <w:p w14:paraId="62C72AAE" w14:textId="3C478D13" w:rsidR="001027C2" w:rsidRDefault="001027C2">
      <w:pPr>
        <w:spacing w:after="160" w:line="259" w:lineRule="auto"/>
        <w:ind w:firstLine="0"/>
        <w:jc w:val="left"/>
        <w:rPr>
          <w:ins w:id="9671" w:author="Okot" w:date="2020-01-29T10:23:00Z"/>
        </w:rPr>
      </w:pPr>
      <w:ins w:id="9672" w:author="Okot" w:date="2020-01-29T10:24:00Z">
        <w:r>
          <w:t>Scenariusz testowy dla dodawania nowego rekordu do bazy danych.</w:t>
        </w:r>
      </w:ins>
    </w:p>
    <w:tbl>
      <w:tblPr>
        <w:tblStyle w:val="Tabela-Siatka"/>
        <w:tblW w:w="9209" w:type="dxa"/>
        <w:tblLayout w:type="fixed"/>
        <w:tblLook w:val="04A0" w:firstRow="1" w:lastRow="0" w:firstColumn="1" w:lastColumn="0" w:noHBand="0" w:noVBand="1"/>
        <w:tblPrChange w:id="9673" w:author="Okot" w:date="2020-01-29T12:02:00Z">
          <w:tblPr>
            <w:tblStyle w:val="Tabela-Siatka"/>
            <w:tblW w:w="16846" w:type="dxa"/>
            <w:tblLayout w:type="fixed"/>
            <w:tblLook w:val="04A0" w:firstRow="1" w:lastRow="0" w:firstColumn="1" w:lastColumn="0" w:noHBand="0" w:noVBand="1"/>
          </w:tblPr>
        </w:tblPrChange>
      </w:tblPr>
      <w:tblGrid>
        <w:gridCol w:w="1838"/>
        <w:gridCol w:w="1985"/>
        <w:gridCol w:w="1984"/>
        <w:gridCol w:w="992"/>
        <w:gridCol w:w="992"/>
        <w:gridCol w:w="1418"/>
        <w:tblGridChange w:id="9674">
          <w:tblGrid>
            <w:gridCol w:w="1838"/>
            <w:gridCol w:w="1701"/>
            <w:gridCol w:w="1984"/>
            <w:gridCol w:w="993"/>
            <w:gridCol w:w="1418"/>
            <w:gridCol w:w="1126"/>
            <w:gridCol w:w="282"/>
            <w:gridCol w:w="3110"/>
            <w:gridCol w:w="1134"/>
            <w:gridCol w:w="1827"/>
            <w:gridCol w:w="1433"/>
          </w:tblGrid>
        </w:tblGridChange>
      </w:tblGrid>
      <w:tr w:rsidR="00B53E07" w14:paraId="3D06389D" w14:textId="77777777" w:rsidTr="006C15AD">
        <w:trPr>
          <w:ins w:id="9675" w:author="Okot" w:date="2020-01-29T10:23:00Z"/>
        </w:trPr>
        <w:tc>
          <w:tcPr>
            <w:tcW w:w="1838" w:type="dxa"/>
            <w:tcPrChange w:id="9676" w:author="Okot" w:date="2020-01-29T12:02:00Z">
              <w:tcPr>
                <w:tcW w:w="1838" w:type="dxa"/>
              </w:tcPr>
            </w:tcPrChange>
          </w:tcPr>
          <w:p w14:paraId="4D37C896" w14:textId="5CC4CC01" w:rsidR="00B53E07" w:rsidRPr="002267A1" w:rsidRDefault="00B53E07" w:rsidP="00B53E07">
            <w:pPr>
              <w:ind w:firstLine="0"/>
              <w:rPr>
                <w:ins w:id="9677" w:author="Okot" w:date="2020-01-29T10:23:00Z"/>
                <w:b/>
              </w:rPr>
            </w:pPr>
            <w:ins w:id="9678" w:author="Okot" w:date="2020-01-29T10:23:00Z">
              <w:r>
                <w:rPr>
                  <w:b/>
                </w:rPr>
                <w:t>PT</w:t>
              </w:r>
            </w:ins>
            <w:ins w:id="9679" w:author="Okot" w:date="2020-01-29T10:24:00Z">
              <w:r>
                <w:rPr>
                  <w:b/>
                </w:rPr>
                <w:t>-SZ-</w:t>
              </w:r>
            </w:ins>
            <w:ins w:id="9680" w:author="Okot" w:date="2020-01-29T10:23:00Z">
              <w:r>
                <w:rPr>
                  <w:b/>
                </w:rPr>
                <w:t>001</w:t>
              </w:r>
            </w:ins>
          </w:p>
        </w:tc>
        <w:tc>
          <w:tcPr>
            <w:tcW w:w="7371" w:type="dxa"/>
            <w:gridSpan w:val="5"/>
            <w:tcPrChange w:id="9681" w:author="Okot" w:date="2020-01-29T12:02:00Z">
              <w:tcPr>
                <w:tcW w:w="15008" w:type="dxa"/>
                <w:gridSpan w:val="10"/>
              </w:tcPr>
            </w:tcPrChange>
          </w:tcPr>
          <w:p w14:paraId="7016FD74" w14:textId="355600B3" w:rsidR="00B53E07" w:rsidRDefault="00B53E07" w:rsidP="00B53E07">
            <w:pPr>
              <w:ind w:firstLine="0"/>
              <w:rPr>
                <w:ins w:id="9682" w:author="Okot" w:date="2020-01-29T10:23:00Z"/>
                <w:b/>
                <w:i/>
              </w:rPr>
            </w:pPr>
            <w:ins w:id="9683" w:author="Okot" w:date="2020-01-29T10:24:00Z">
              <w:r>
                <w:rPr>
                  <w:b/>
                  <w:i/>
                </w:rPr>
                <w:t>Dodawanie nowego rekordu do bazy danych</w:t>
              </w:r>
            </w:ins>
          </w:p>
        </w:tc>
      </w:tr>
      <w:tr w:rsidR="00B53E07" w14:paraId="61718B84" w14:textId="77777777" w:rsidTr="006C15AD">
        <w:trPr>
          <w:ins w:id="9684" w:author="Okot" w:date="2020-01-29T10:23:00Z"/>
        </w:trPr>
        <w:tc>
          <w:tcPr>
            <w:tcW w:w="1838" w:type="dxa"/>
            <w:tcPrChange w:id="9685" w:author="Okot" w:date="2020-01-29T12:02:00Z">
              <w:tcPr>
                <w:tcW w:w="1838" w:type="dxa"/>
              </w:tcPr>
            </w:tcPrChange>
          </w:tcPr>
          <w:p w14:paraId="32B6A10C" w14:textId="77777777" w:rsidR="00B53E07" w:rsidRPr="002267A1" w:rsidRDefault="00B53E07" w:rsidP="00B53E07">
            <w:pPr>
              <w:ind w:firstLine="0"/>
              <w:rPr>
                <w:ins w:id="9686" w:author="Okot" w:date="2020-01-29T10:23:00Z"/>
                <w:b/>
              </w:rPr>
            </w:pPr>
            <w:ins w:id="9687" w:author="Okot" w:date="2020-01-29T10:23:00Z">
              <w:r>
                <w:rPr>
                  <w:b/>
                </w:rPr>
                <w:t>Metodyka</w:t>
              </w:r>
            </w:ins>
          </w:p>
        </w:tc>
        <w:tc>
          <w:tcPr>
            <w:tcW w:w="7371" w:type="dxa"/>
            <w:gridSpan w:val="5"/>
            <w:tcPrChange w:id="9688" w:author="Okot" w:date="2020-01-29T12:02:00Z">
              <w:tcPr>
                <w:tcW w:w="15008" w:type="dxa"/>
                <w:gridSpan w:val="10"/>
              </w:tcPr>
            </w:tcPrChange>
          </w:tcPr>
          <w:p w14:paraId="234D242D" w14:textId="36670335" w:rsidR="00B53E07" w:rsidRDefault="00B53E07">
            <w:pPr>
              <w:pStyle w:val="Tekstpodstawowy"/>
              <w:jc w:val="both"/>
              <w:rPr>
                <w:ins w:id="9689" w:author="Okot" w:date="2020-01-29T10:23:00Z"/>
              </w:rPr>
              <w:pPrChange w:id="9690" w:author="Okot" w:date="2020-01-29T10:25:00Z">
                <w:pPr>
                  <w:ind w:firstLine="0"/>
                </w:pPr>
              </w:pPrChange>
            </w:pPr>
            <w:ins w:id="9691" w:author="Okot" w:date="2020-01-29T10:25: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B53E07" w14:paraId="19828022" w14:textId="77777777" w:rsidTr="006C15AD">
        <w:trPr>
          <w:ins w:id="9692" w:author="Okot" w:date="2020-01-29T10:23:00Z"/>
        </w:trPr>
        <w:tc>
          <w:tcPr>
            <w:tcW w:w="1838" w:type="dxa"/>
            <w:tcPrChange w:id="9693" w:author="Okot" w:date="2020-01-29T12:02:00Z">
              <w:tcPr>
                <w:tcW w:w="1838" w:type="dxa"/>
              </w:tcPr>
            </w:tcPrChange>
          </w:tcPr>
          <w:p w14:paraId="5C02377E" w14:textId="77777777" w:rsidR="00B53E07" w:rsidRPr="002267A1" w:rsidRDefault="00B53E07" w:rsidP="00B53E07">
            <w:pPr>
              <w:ind w:firstLine="0"/>
              <w:rPr>
                <w:ins w:id="9694" w:author="Okot" w:date="2020-01-29T10:23:00Z"/>
                <w:b/>
              </w:rPr>
            </w:pPr>
            <w:ins w:id="9695" w:author="Okot" w:date="2020-01-29T10:23:00Z">
              <w:r w:rsidRPr="002267A1">
                <w:rPr>
                  <w:b/>
                </w:rPr>
                <w:t>Warunki początkowe</w:t>
              </w:r>
            </w:ins>
          </w:p>
        </w:tc>
        <w:tc>
          <w:tcPr>
            <w:tcW w:w="7371" w:type="dxa"/>
            <w:gridSpan w:val="5"/>
            <w:tcPrChange w:id="9696" w:author="Okot" w:date="2020-01-29T12:02:00Z">
              <w:tcPr>
                <w:tcW w:w="15008" w:type="dxa"/>
                <w:gridSpan w:val="10"/>
              </w:tcPr>
            </w:tcPrChange>
          </w:tcPr>
          <w:p w14:paraId="5C17D63B" w14:textId="06829F4B" w:rsidR="00B53E07" w:rsidRDefault="00B53E07" w:rsidP="00B53E07">
            <w:pPr>
              <w:ind w:firstLine="0"/>
              <w:rPr>
                <w:ins w:id="9697" w:author="Okot" w:date="2020-01-29T10:23:00Z"/>
              </w:rPr>
            </w:pPr>
            <w:ins w:id="9698" w:author="Okot" w:date="2020-01-29T10:23:00Z">
              <w:r>
                <w:t>Użytkownik niezalogowany.</w:t>
              </w:r>
            </w:ins>
          </w:p>
        </w:tc>
      </w:tr>
      <w:tr w:rsidR="00B53E07" w14:paraId="216C9598" w14:textId="77777777" w:rsidTr="006C15AD">
        <w:trPr>
          <w:ins w:id="9699" w:author="Okot" w:date="2020-01-29T10:23:00Z"/>
        </w:trPr>
        <w:tc>
          <w:tcPr>
            <w:tcW w:w="1838" w:type="dxa"/>
            <w:tcPrChange w:id="9700" w:author="Okot" w:date="2020-01-29T12:02:00Z">
              <w:tcPr>
                <w:tcW w:w="1838" w:type="dxa"/>
              </w:tcPr>
            </w:tcPrChange>
          </w:tcPr>
          <w:p w14:paraId="3E7A6501" w14:textId="77777777" w:rsidR="00B53E07" w:rsidRPr="002267A1" w:rsidRDefault="00B53E07" w:rsidP="00B53E07">
            <w:pPr>
              <w:ind w:firstLine="0"/>
              <w:rPr>
                <w:ins w:id="9701" w:author="Okot" w:date="2020-01-29T10:23:00Z"/>
                <w:b/>
              </w:rPr>
            </w:pPr>
            <w:ins w:id="9702" w:author="Okot" w:date="2020-01-29T10:23:00Z">
              <w:r w:rsidRPr="002267A1">
                <w:rPr>
                  <w:b/>
                </w:rPr>
                <w:t>Inicjacja</w:t>
              </w:r>
            </w:ins>
          </w:p>
        </w:tc>
        <w:tc>
          <w:tcPr>
            <w:tcW w:w="7371" w:type="dxa"/>
            <w:gridSpan w:val="5"/>
            <w:tcPrChange w:id="9703" w:author="Okot" w:date="2020-01-29T12:02:00Z">
              <w:tcPr>
                <w:tcW w:w="15008" w:type="dxa"/>
                <w:gridSpan w:val="10"/>
              </w:tcPr>
            </w:tcPrChange>
          </w:tcPr>
          <w:p w14:paraId="7881AA3B" w14:textId="2F553BE5" w:rsidR="00B53E07" w:rsidRDefault="00B53E07" w:rsidP="00B53E07">
            <w:pPr>
              <w:ind w:firstLine="0"/>
              <w:rPr>
                <w:ins w:id="9704" w:author="Okot" w:date="2020-01-29T10:23:00Z"/>
              </w:rPr>
            </w:pPr>
            <w:ins w:id="9705" w:author="Okot" w:date="2020-01-29T10:23:00Z">
              <w:r>
                <w:t>Kliknięcia linku do rejestracji na stronie aplikacji.</w:t>
              </w:r>
            </w:ins>
          </w:p>
        </w:tc>
      </w:tr>
      <w:tr w:rsidR="00B53E07" w14:paraId="56DA12B9" w14:textId="77777777" w:rsidTr="006C15AD">
        <w:trPr>
          <w:ins w:id="9706" w:author="Okot" w:date="2020-01-29T10:23:00Z"/>
        </w:trPr>
        <w:tc>
          <w:tcPr>
            <w:tcW w:w="1838" w:type="dxa"/>
            <w:tcPrChange w:id="9707" w:author="Okot" w:date="2020-01-29T12:02:00Z">
              <w:tcPr>
                <w:tcW w:w="1838" w:type="dxa"/>
              </w:tcPr>
            </w:tcPrChange>
          </w:tcPr>
          <w:p w14:paraId="5DB39AF2" w14:textId="77777777" w:rsidR="00B53E07" w:rsidRPr="002267A1" w:rsidRDefault="00B53E07" w:rsidP="00B53E07">
            <w:pPr>
              <w:ind w:firstLine="0"/>
              <w:rPr>
                <w:ins w:id="9708" w:author="Okot" w:date="2020-01-29T10:23:00Z"/>
                <w:b/>
              </w:rPr>
            </w:pPr>
            <w:ins w:id="9709" w:author="Okot" w:date="2020-01-29T10:23:00Z">
              <w:r w:rsidRPr="002267A1">
                <w:rPr>
                  <w:b/>
                </w:rPr>
                <w:t>Warunki końcowe</w:t>
              </w:r>
            </w:ins>
          </w:p>
        </w:tc>
        <w:tc>
          <w:tcPr>
            <w:tcW w:w="7371" w:type="dxa"/>
            <w:gridSpan w:val="5"/>
            <w:tcPrChange w:id="9710" w:author="Okot" w:date="2020-01-29T12:02:00Z">
              <w:tcPr>
                <w:tcW w:w="15008" w:type="dxa"/>
                <w:gridSpan w:val="10"/>
              </w:tcPr>
            </w:tcPrChange>
          </w:tcPr>
          <w:p w14:paraId="4E4C0EA1" w14:textId="157A88B0" w:rsidR="00B53E07" w:rsidRDefault="00B53E07" w:rsidP="00B53E07">
            <w:pPr>
              <w:ind w:firstLine="0"/>
              <w:rPr>
                <w:ins w:id="9711" w:author="Okot" w:date="2020-01-29T10:23:00Z"/>
              </w:rPr>
            </w:pPr>
            <w:ins w:id="9712" w:author="Okot" w:date="2020-01-29T10:26:00Z">
              <w:r>
                <w:t>Na bazie danych pojawił się nowy rekord z danymi użytkownika.</w:t>
              </w:r>
            </w:ins>
          </w:p>
        </w:tc>
      </w:tr>
      <w:tr w:rsidR="00B53E07" w14:paraId="229EE565" w14:textId="77777777" w:rsidTr="006C15AD">
        <w:tblPrEx>
          <w:tblPrExChange w:id="9713" w:author="Okot" w:date="2020-01-29T12:02:00Z">
            <w:tblPrEx>
              <w:tblW w:w="9342" w:type="dxa"/>
            </w:tblPrEx>
          </w:tblPrExChange>
        </w:tblPrEx>
        <w:trPr>
          <w:trHeight w:val="1542"/>
          <w:ins w:id="9714" w:author="Okot" w:date="2020-01-29T10:23:00Z"/>
        </w:trPr>
        <w:tc>
          <w:tcPr>
            <w:tcW w:w="1838" w:type="dxa"/>
            <w:tcPrChange w:id="9715" w:author="Okot" w:date="2020-01-29T12:02:00Z">
              <w:tcPr>
                <w:tcW w:w="1838" w:type="dxa"/>
              </w:tcPr>
            </w:tcPrChange>
          </w:tcPr>
          <w:p w14:paraId="070D340E" w14:textId="77777777" w:rsidR="00B53E07" w:rsidRPr="002267A1" w:rsidRDefault="00B53E07" w:rsidP="00B53E07">
            <w:pPr>
              <w:ind w:firstLine="0"/>
              <w:rPr>
                <w:ins w:id="9716" w:author="Okot" w:date="2020-01-29T10:23:00Z"/>
                <w:b/>
              </w:rPr>
            </w:pPr>
            <w:ins w:id="9717" w:author="Okot" w:date="2020-01-29T10:23:00Z">
              <w:r>
                <w:rPr>
                  <w:b/>
                </w:rPr>
                <w:lastRenderedPageBreak/>
                <w:t>Etap</w:t>
              </w:r>
            </w:ins>
          </w:p>
        </w:tc>
        <w:tc>
          <w:tcPr>
            <w:tcW w:w="1985" w:type="dxa"/>
            <w:tcPrChange w:id="9718" w:author="Okot" w:date="2020-01-29T12:02:00Z">
              <w:tcPr>
                <w:tcW w:w="7504" w:type="dxa"/>
                <w:gridSpan w:val="6"/>
              </w:tcPr>
            </w:tcPrChange>
          </w:tcPr>
          <w:p w14:paraId="30F9535A" w14:textId="72E415C8" w:rsidR="00B53E07" w:rsidRPr="002C385C" w:rsidRDefault="00B53E07" w:rsidP="00B53E07">
            <w:pPr>
              <w:ind w:firstLine="0"/>
              <w:rPr>
                <w:ins w:id="9719" w:author="Okot" w:date="2020-01-29T10:29:00Z"/>
                <w:b/>
              </w:rPr>
            </w:pPr>
            <w:ins w:id="9720" w:author="Okot" w:date="2020-01-29T10:32:00Z">
              <w:r w:rsidRPr="002C385C">
                <w:rPr>
                  <w:b/>
                </w:rPr>
                <w:t>O</w:t>
              </w:r>
              <w:r>
                <w:rPr>
                  <w:b/>
                </w:rPr>
                <w:t>czekiwany rezultat</w:t>
              </w:r>
            </w:ins>
          </w:p>
        </w:tc>
        <w:tc>
          <w:tcPr>
            <w:tcW w:w="1984" w:type="dxa"/>
            <w:tcPrChange w:id="9721" w:author="Okot" w:date="2020-01-29T12:02:00Z">
              <w:tcPr>
                <w:tcW w:w="3110" w:type="dxa"/>
              </w:tcPr>
            </w:tcPrChange>
          </w:tcPr>
          <w:p w14:paraId="66369665" w14:textId="77777777" w:rsidR="00B53E07" w:rsidRDefault="00807267" w:rsidP="00B53E07">
            <w:pPr>
              <w:ind w:firstLine="0"/>
              <w:rPr>
                <w:ins w:id="9722" w:author="Okot" w:date="2020-01-29T10:40:00Z"/>
                <w:b/>
              </w:rPr>
            </w:pPr>
            <w:ins w:id="9723" w:author="Okot" w:date="2020-01-29T10:40:00Z">
              <w:r>
                <w:rPr>
                  <w:b/>
                </w:rPr>
                <w:t>Dane wejściowe/</w:t>
              </w:r>
            </w:ins>
          </w:p>
          <w:p w14:paraId="20929F55" w14:textId="78515D7E" w:rsidR="00807267" w:rsidRPr="002C385C" w:rsidRDefault="00807267" w:rsidP="00B53E07">
            <w:pPr>
              <w:ind w:firstLine="0"/>
              <w:rPr>
                <w:ins w:id="9724" w:author="Okot" w:date="2020-01-29T10:23:00Z"/>
                <w:b/>
              </w:rPr>
            </w:pPr>
            <w:ins w:id="9725" w:author="Okot" w:date="2020-01-29T10:41:00Z">
              <w:r>
                <w:rPr>
                  <w:b/>
                </w:rPr>
                <w:t>Dane wyjściowe</w:t>
              </w:r>
            </w:ins>
          </w:p>
        </w:tc>
        <w:tc>
          <w:tcPr>
            <w:tcW w:w="992" w:type="dxa"/>
            <w:tcPrChange w:id="9726" w:author="Okot" w:date="2020-01-29T12:02:00Z">
              <w:tcPr>
                <w:tcW w:w="1134" w:type="dxa"/>
              </w:tcPr>
            </w:tcPrChange>
          </w:tcPr>
          <w:p w14:paraId="33F733BB" w14:textId="77777777" w:rsidR="00B53E07" w:rsidRPr="002C385C" w:rsidRDefault="00B53E07" w:rsidP="00B53E07">
            <w:pPr>
              <w:ind w:firstLine="0"/>
              <w:rPr>
                <w:ins w:id="9727" w:author="Okot" w:date="2020-01-29T10:23:00Z"/>
                <w:b/>
              </w:rPr>
            </w:pPr>
            <w:ins w:id="9728" w:author="Okot" w:date="2020-01-29T10:23:00Z">
              <w:r>
                <w:rPr>
                  <w:b/>
                </w:rPr>
                <w:t>Wynik testu</w:t>
              </w:r>
            </w:ins>
          </w:p>
        </w:tc>
        <w:tc>
          <w:tcPr>
            <w:tcW w:w="992" w:type="dxa"/>
            <w:tcPrChange w:id="9729" w:author="Okot" w:date="2020-01-29T12:02:00Z">
              <w:tcPr>
                <w:tcW w:w="1827" w:type="dxa"/>
              </w:tcPr>
            </w:tcPrChange>
          </w:tcPr>
          <w:p w14:paraId="2D885B16" w14:textId="77777777" w:rsidR="00B53E07" w:rsidRDefault="00B53E07" w:rsidP="00B53E07">
            <w:pPr>
              <w:ind w:firstLine="0"/>
              <w:rPr>
                <w:ins w:id="9730" w:author="Okot" w:date="2020-01-29T10:23:00Z"/>
                <w:b/>
              </w:rPr>
            </w:pPr>
            <w:ins w:id="9731" w:author="Okot" w:date="2020-01-29T10:23:00Z">
              <w:r>
                <w:rPr>
                  <w:b/>
                </w:rPr>
                <w:t>Opis błędów</w:t>
              </w:r>
            </w:ins>
          </w:p>
        </w:tc>
        <w:tc>
          <w:tcPr>
            <w:tcW w:w="1418" w:type="dxa"/>
            <w:tcPrChange w:id="9732" w:author="Okot" w:date="2020-01-29T12:02:00Z">
              <w:tcPr>
                <w:tcW w:w="1433" w:type="dxa"/>
              </w:tcPr>
            </w:tcPrChange>
          </w:tcPr>
          <w:p w14:paraId="631B1FC6" w14:textId="77777777" w:rsidR="00B53E07" w:rsidRDefault="00B53E07" w:rsidP="00B53E07">
            <w:pPr>
              <w:ind w:firstLine="0"/>
              <w:rPr>
                <w:ins w:id="9733" w:author="Okot" w:date="2020-01-29T10:23:00Z"/>
                <w:b/>
              </w:rPr>
            </w:pPr>
            <w:ins w:id="9734" w:author="Okot" w:date="2020-01-29T10:23:00Z">
              <w:r>
                <w:rPr>
                  <w:b/>
                </w:rPr>
                <w:t>Działania naprawcze</w:t>
              </w:r>
            </w:ins>
          </w:p>
        </w:tc>
      </w:tr>
      <w:tr w:rsidR="00B53E07" w14:paraId="3CAAD5D4" w14:textId="77777777" w:rsidTr="006C15AD">
        <w:tblPrEx>
          <w:tblPrExChange w:id="9735" w:author="Okot" w:date="2020-01-29T12:02:00Z">
            <w:tblPrEx>
              <w:tblW w:w="9342" w:type="dxa"/>
            </w:tblPrEx>
          </w:tblPrExChange>
        </w:tblPrEx>
        <w:trPr>
          <w:ins w:id="9736" w:author="Okot" w:date="2020-01-29T10:23:00Z"/>
        </w:trPr>
        <w:tc>
          <w:tcPr>
            <w:tcW w:w="1838" w:type="dxa"/>
            <w:tcPrChange w:id="9737" w:author="Okot" w:date="2020-01-29T12:02:00Z">
              <w:tcPr>
                <w:tcW w:w="1838" w:type="dxa"/>
              </w:tcPr>
            </w:tcPrChange>
          </w:tcPr>
          <w:p w14:paraId="372C2F5E" w14:textId="5734853E" w:rsidR="00B53E07" w:rsidRDefault="00B53E07" w:rsidP="00B53E07">
            <w:pPr>
              <w:ind w:firstLine="0"/>
              <w:rPr>
                <w:ins w:id="9738" w:author="Okot" w:date="2020-01-29T10:27:00Z"/>
                <w:b/>
              </w:rPr>
            </w:pPr>
            <w:ins w:id="9739" w:author="Okot" w:date="2020-01-29T10:26:00Z">
              <w:r>
                <w:rPr>
                  <w:b/>
                </w:rPr>
                <w:t xml:space="preserve">1. </w:t>
              </w:r>
            </w:ins>
          </w:p>
          <w:p w14:paraId="6FC6A2C8" w14:textId="20678467" w:rsidR="00B53E07" w:rsidRPr="001027C2" w:rsidRDefault="00B53E07" w:rsidP="00B53E07">
            <w:pPr>
              <w:ind w:firstLine="0"/>
              <w:rPr>
                <w:ins w:id="9740" w:author="Okot" w:date="2020-01-29T10:23:00Z"/>
                <w:b/>
                <w:i/>
                <w:rPrChange w:id="9741" w:author="Okot" w:date="2020-01-29T10:27:00Z">
                  <w:rPr>
                    <w:ins w:id="9742" w:author="Okot" w:date="2020-01-29T10:23:00Z"/>
                    <w:b/>
                  </w:rPr>
                </w:rPrChange>
              </w:rPr>
            </w:pPr>
            <w:ins w:id="9743" w:author="Okot" w:date="2020-01-29T10:27:00Z">
              <w:r>
                <w:rPr>
                  <w:b/>
                  <w:i/>
                </w:rPr>
                <w:t>Wypełnienie formularza danymi testowymi</w:t>
              </w:r>
            </w:ins>
            <w:ins w:id="9744" w:author="Okot" w:date="2020-01-29T10:32:00Z">
              <w:r w:rsidR="00807267">
                <w:rPr>
                  <w:b/>
                  <w:i/>
                </w:rPr>
                <w:t xml:space="preserve"> i kliknięcie przycisku „Zarejestruj”</w:t>
              </w:r>
            </w:ins>
          </w:p>
        </w:tc>
        <w:tc>
          <w:tcPr>
            <w:tcW w:w="1985" w:type="dxa"/>
            <w:tcPrChange w:id="9745" w:author="Okot" w:date="2020-01-29T12:02:00Z">
              <w:tcPr>
                <w:tcW w:w="7504" w:type="dxa"/>
                <w:gridSpan w:val="6"/>
              </w:tcPr>
            </w:tcPrChange>
          </w:tcPr>
          <w:p w14:paraId="4EA82C24" w14:textId="2EB65D25" w:rsidR="00B53E07" w:rsidRPr="00807267" w:rsidRDefault="00807267">
            <w:pPr>
              <w:ind w:firstLine="0"/>
              <w:rPr>
                <w:ins w:id="9746" w:author="Okot" w:date="2020-01-29T10:29:00Z"/>
              </w:rPr>
              <w:pPrChange w:id="9747" w:author="Okot" w:date="2020-01-29T10:33:00Z">
                <w:pPr>
                  <w:ind w:right="5837" w:firstLine="0"/>
                </w:pPr>
              </w:pPrChange>
            </w:pPr>
            <w:ins w:id="9748" w:author="Okot" w:date="2020-01-29T10:33:00Z">
              <w:r>
                <w:t>Wyświetlenie komunikatu informującego o poprawnym przebiegu rejestracji.</w:t>
              </w:r>
            </w:ins>
          </w:p>
        </w:tc>
        <w:tc>
          <w:tcPr>
            <w:tcW w:w="1984" w:type="dxa"/>
            <w:tcPrChange w:id="9749" w:author="Okot" w:date="2020-01-29T12:02:00Z">
              <w:tcPr>
                <w:tcW w:w="3110" w:type="dxa"/>
              </w:tcPr>
            </w:tcPrChange>
          </w:tcPr>
          <w:p w14:paraId="1DDED9A3" w14:textId="6CE97C44" w:rsidR="00B53E07" w:rsidRPr="00807267" w:rsidRDefault="00807267" w:rsidP="00B53E07">
            <w:pPr>
              <w:ind w:firstLine="0"/>
              <w:rPr>
                <w:ins w:id="9750" w:author="Okot" w:date="2020-01-29T10:23:00Z"/>
                <w:b/>
                <w:rPrChange w:id="9751" w:author="Okot" w:date="2020-01-29T10:33:00Z">
                  <w:rPr>
                    <w:ins w:id="9752" w:author="Okot" w:date="2020-01-29T10:23:00Z"/>
                  </w:rPr>
                </w:rPrChange>
              </w:rPr>
            </w:pPr>
            <w:ins w:id="9753" w:author="Okot" w:date="2020-01-29T10:33:00Z">
              <w:r>
                <w:rPr>
                  <w:b/>
                </w:rPr>
                <w:t>Dane testowe:</w:t>
              </w:r>
            </w:ins>
          </w:p>
        </w:tc>
        <w:tc>
          <w:tcPr>
            <w:tcW w:w="992" w:type="dxa"/>
            <w:tcPrChange w:id="9754" w:author="Okot" w:date="2020-01-29T12:02:00Z">
              <w:tcPr>
                <w:tcW w:w="1134" w:type="dxa"/>
              </w:tcPr>
            </w:tcPrChange>
          </w:tcPr>
          <w:p w14:paraId="09501564" w14:textId="77777777" w:rsidR="00B53E07" w:rsidRDefault="00B53E07" w:rsidP="00B53E07">
            <w:pPr>
              <w:ind w:left="371" w:firstLine="0"/>
              <w:rPr>
                <w:ins w:id="9755" w:author="Okot" w:date="2020-01-29T10:23:00Z"/>
              </w:rPr>
            </w:pPr>
          </w:p>
        </w:tc>
        <w:tc>
          <w:tcPr>
            <w:tcW w:w="992" w:type="dxa"/>
            <w:tcPrChange w:id="9756" w:author="Okot" w:date="2020-01-29T12:02:00Z">
              <w:tcPr>
                <w:tcW w:w="1827" w:type="dxa"/>
              </w:tcPr>
            </w:tcPrChange>
          </w:tcPr>
          <w:p w14:paraId="60514244" w14:textId="77777777" w:rsidR="00B53E07" w:rsidRDefault="00B53E07" w:rsidP="00B53E07">
            <w:pPr>
              <w:ind w:firstLine="0"/>
              <w:rPr>
                <w:ins w:id="9757" w:author="Okot" w:date="2020-01-29T10:23:00Z"/>
              </w:rPr>
            </w:pPr>
          </w:p>
        </w:tc>
        <w:tc>
          <w:tcPr>
            <w:tcW w:w="1418" w:type="dxa"/>
            <w:tcPrChange w:id="9758" w:author="Okot" w:date="2020-01-29T12:02:00Z">
              <w:tcPr>
                <w:tcW w:w="1433" w:type="dxa"/>
              </w:tcPr>
            </w:tcPrChange>
          </w:tcPr>
          <w:p w14:paraId="28681999" w14:textId="77777777" w:rsidR="00B53E07" w:rsidRDefault="00B53E07" w:rsidP="00B53E07">
            <w:pPr>
              <w:ind w:firstLine="0"/>
              <w:rPr>
                <w:ins w:id="9759" w:author="Okot" w:date="2020-01-29T10:23:00Z"/>
              </w:rPr>
            </w:pPr>
          </w:p>
        </w:tc>
      </w:tr>
      <w:tr w:rsidR="00807267" w14:paraId="3B322B0F" w14:textId="77777777" w:rsidTr="006C15AD">
        <w:tblPrEx>
          <w:tblPrExChange w:id="9760" w:author="Okot" w:date="2020-01-29T12:02:00Z">
            <w:tblPrEx>
              <w:tblW w:w="9060" w:type="dxa"/>
            </w:tblPrEx>
          </w:tblPrExChange>
        </w:tblPrEx>
        <w:trPr>
          <w:ins w:id="9761" w:author="Okot" w:date="2020-01-29T10:23:00Z"/>
          <w:trPrChange w:id="9762" w:author="Okot" w:date="2020-01-29T12:02:00Z">
            <w:trPr>
              <w:gridAfter w:val="0"/>
            </w:trPr>
          </w:trPrChange>
        </w:trPr>
        <w:tc>
          <w:tcPr>
            <w:tcW w:w="1838" w:type="dxa"/>
            <w:vMerge w:val="restart"/>
            <w:tcPrChange w:id="9763" w:author="Okot" w:date="2020-01-29T12:02:00Z">
              <w:tcPr>
                <w:tcW w:w="1838" w:type="dxa"/>
                <w:vMerge w:val="restart"/>
              </w:tcPr>
            </w:tcPrChange>
          </w:tcPr>
          <w:p w14:paraId="4F83B6D8" w14:textId="0B0A5AA8" w:rsidR="00807267" w:rsidRDefault="00807267" w:rsidP="00B53E07">
            <w:pPr>
              <w:ind w:firstLine="0"/>
              <w:rPr>
                <w:ins w:id="9764" w:author="Okot" w:date="2020-01-29T10:27:00Z"/>
                <w:b/>
              </w:rPr>
            </w:pPr>
            <w:ins w:id="9765" w:author="Okot" w:date="2020-01-29T10:27:00Z">
              <w:r>
                <w:rPr>
                  <w:b/>
                </w:rPr>
                <w:t>2.</w:t>
              </w:r>
            </w:ins>
          </w:p>
          <w:p w14:paraId="4516F34B" w14:textId="7580AF84" w:rsidR="00807267" w:rsidRPr="001027C2" w:rsidRDefault="00807267">
            <w:pPr>
              <w:ind w:firstLine="0"/>
              <w:rPr>
                <w:ins w:id="9766" w:author="Okot" w:date="2020-01-29T10:23:00Z"/>
                <w:b/>
                <w:i/>
                <w:rPrChange w:id="9767" w:author="Okot" w:date="2020-01-29T10:27:00Z">
                  <w:rPr>
                    <w:ins w:id="9768" w:author="Okot" w:date="2020-01-29T10:23:00Z"/>
                    <w:b/>
                  </w:rPr>
                </w:rPrChange>
              </w:rPr>
            </w:pPr>
            <w:ins w:id="9769" w:author="Okot" w:date="2020-01-29T10:27:00Z">
              <w:r>
                <w:rPr>
                  <w:b/>
                  <w:i/>
                </w:rPr>
                <w:t xml:space="preserve">Sprawdzenie poprawności danych </w:t>
              </w:r>
            </w:ins>
            <w:ins w:id="9770" w:author="Okot" w:date="2020-01-29T10:28:00Z">
              <w:r>
                <w:rPr>
                  <w:b/>
                  <w:i/>
                </w:rPr>
                <w:t xml:space="preserve">zapisanych </w:t>
              </w:r>
            </w:ins>
            <w:ins w:id="9771" w:author="Okot" w:date="2020-01-29T10:27:00Z">
              <w:r>
                <w:rPr>
                  <w:b/>
                  <w:i/>
                </w:rPr>
                <w:t>w bazie poprzez konsol</w:t>
              </w:r>
            </w:ins>
            <w:ins w:id="9772" w:author="Okot" w:date="2020-01-29T10:28:00Z">
              <w:r>
                <w:rPr>
                  <w:b/>
                  <w:i/>
                </w:rPr>
                <w:t>ę bazy danych</w:t>
              </w:r>
            </w:ins>
          </w:p>
        </w:tc>
        <w:tc>
          <w:tcPr>
            <w:tcW w:w="1985" w:type="dxa"/>
            <w:tcPrChange w:id="9773" w:author="Okot" w:date="2020-01-29T12:02:00Z">
              <w:tcPr>
                <w:tcW w:w="1701" w:type="dxa"/>
              </w:tcPr>
            </w:tcPrChange>
          </w:tcPr>
          <w:p w14:paraId="64CD3811" w14:textId="552C3F4B" w:rsidR="00807267" w:rsidRDefault="00807267" w:rsidP="00B53E07">
            <w:pPr>
              <w:ind w:firstLine="0"/>
              <w:rPr>
                <w:ins w:id="9774" w:author="Okot" w:date="2020-01-29T10:29:00Z"/>
              </w:rPr>
            </w:pPr>
            <w:ins w:id="9775" w:author="Okot" w:date="2020-01-29T10:34:00Z">
              <w:r>
                <w:t>1. Został utworzony nowe rekord w tabeli User</w:t>
              </w:r>
            </w:ins>
          </w:p>
        </w:tc>
        <w:tc>
          <w:tcPr>
            <w:tcW w:w="1984" w:type="dxa"/>
            <w:tcPrChange w:id="9776" w:author="Okot" w:date="2020-01-29T12:02:00Z">
              <w:tcPr>
                <w:tcW w:w="1984" w:type="dxa"/>
              </w:tcPr>
            </w:tcPrChange>
          </w:tcPr>
          <w:p w14:paraId="1C8057DF" w14:textId="54511C89" w:rsidR="00807267" w:rsidRDefault="00807267" w:rsidP="00B53E07">
            <w:pPr>
              <w:ind w:firstLine="0"/>
              <w:rPr>
                <w:ins w:id="9777" w:author="Okot" w:date="2020-01-29T10:23:00Z"/>
              </w:rPr>
            </w:pPr>
          </w:p>
        </w:tc>
        <w:tc>
          <w:tcPr>
            <w:tcW w:w="992" w:type="dxa"/>
            <w:tcPrChange w:id="9778" w:author="Okot" w:date="2020-01-29T12:02:00Z">
              <w:tcPr>
                <w:tcW w:w="993" w:type="dxa"/>
              </w:tcPr>
            </w:tcPrChange>
          </w:tcPr>
          <w:p w14:paraId="02B7B9DE" w14:textId="77777777" w:rsidR="00807267" w:rsidRDefault="00807267" w:rsidP="00B53E07">
            <w:pPr>
              <w:ind w:firstLine="0"/>
              <w:rPr>
                <w:ins w:id="9779" w:author="Okot" w:date="2020-01-29T10:23:00Z"/>
              </w:rPr>
            </w:pPr>
          </w:p>
        </w:tc>
        <w:tc>
          <w:tcPr>
            <w:tcW w:w="992" w:type="dxa"/>
            <w:tcPrChange w:id="9780" w:author="Okot" w:date="2020-01-29T12:02:00Z">
              <w:tcPr>
                <w:tcW w:w="1418" w:type="dxa"/>
              </w:tcPr>
            </w:tcPrChange>
          </w:tcPr>
          <w:p w14:paraId="5D62216F" w14:textId="77777777" w:rsidR="00807267" w:rsidRDefault="00807267" w:rsidP="00B53E07">
            <w:pPr>
              <w:ind w:firstLine="0"/>
              <w:rPr>
                <w:ins w:id="9781" w:author="Okot" w:date="2020-01-29T10:23:00Z"/>
              </w:rPr>
            </w:pPr>
          </w:p>
        </w:tc>
        <w:tc>
          <w:tcPr>
            <w:tcW w:w="1418" w:type="dxa"/>
            <w:tcPrChange w:id="9782" w:author="Okot" w:date="2020-01-29T12:02:00Z">
              <w:tcPr>
                <w:tcW w:w="1126" w:type="dxa"/>
              </w:tcPr>
            </w:tcPrChange>
          </w:tcPr>
          <w:p w14:paraId="18A98A7A" w14:textId="77777777" w:rsidR="00807267" w:rsidRDefault="00807267" w:rsidP="00B53E07">
            <w:pPr>
              <w:ind w:firstLine="0"/>
              <w:rPr>
                <w:ins w:id="9783" w:author="Okot" w:date="2020-01-29T10:23:00Z"/>
              </w:rPr>
            </w:pPr>
          </w:p>
        </w:tc>
      </w:tr>
      <w:tr w:rsidR="00807267" w14:paraId="50428C95" w14:textId="77777777" w:rsidTr="006C15AD">
        <w:tblPrEx>
          <w:tblPrExChange w:id="9784" w:author="Okot" w:date="2020-01-29T12:02:00Z">
            <w:tblPrEx>
              <w:tblW w:w="9060" w:type="dxa"/>
            </w:tblPrEx>
          </w:tblPrExChange>
        </w:tblPrEx>
        <w:trPr>
          <w:ins w:id="9785" w:author="Okot" w:date="2020-01-29T10:23:00Z"/>
          <w:trPrChange w:id="9786" w:author="Okot" w:date="2020-01-29T12:02:00Z">
            <w:trPr>
              <w:gridAfter w:val="0"/>
            </w:trPr>
          </w:trPrChange>
        </w:trPr>
        <w:tc>
          <w:tcPr>
            <w:tcW w:w="1838" w:type="dxa"/>
            <w:vMerge/>
            <w:tcPrChange w:id="9787" w:author="Okot" w:date="2020-01-29T12:02:00Z">
              <w:tcPr>
                <w:tcW w:w="1838" w:type="dxa"/>
                <w:vMerge/>
              </w:tcPr>
            </w:tcPrChange>
          </w:tcPr>
          <w:p w14:paraId="0EAAB5E5" w14:textId="77777777" w:rsidR="00807267" w:rsidRPr="002267A1" w:rsidRDefault="00807267" w:rsidP="00B53E07">
            <w:pPr>
              <w:ind w:firstLine="0"/>
              <w:rPr>
                <w:ins w:id="9788" w:author="Okot" w:date="2020-01-29T10:23:00Z"/>
                <w:b/>
              </w:rPr>
            </w:pPr>
          </w:p>
        </w:tc>
        <w:tc>
          <w:tcPr>
            <w:tcW w:w="1985" w:type="dxa"/>
            <w:tcPrChange w:id="9789" w:author="Okot" w:date="2020-01-29T12:02:00Z">
              <w:tcPr>
                <w:tcW w:w="1701" w:type="dxa"/>
              </w:tcPr>
            </w:tcPrChange>
          </w:tcPr>
          <w:p w14:paraId="2B3C2EDB" w14:textId="5A18102A" w:rsidR="00807267" w:rsidRDefault="00807267">
            <w:pPr>
              <w:ind w:firstLine="0"/>
              <w:rPr>
                <w:ins w:id="9790" w:author="Okot" w:date="2020-01-29T10:29:00Z"/>
              </w:rPr>
            </w:pPr>
            <w:ins w:id="9791" w:author="Okot" w:date="2020-01-29T10:34:00Z">
              <w:r>
                <w:t xml:space="preserve">2. Użytkownikowi zostało nadane </w:t>
              </w:r>
            </w:ins>
            <w:ins w:id="9792" w:author="Okot" w:date="2020-01-29T10:35:00Z">
              <w:r>
                <w:t>ID zgodnie z auto-inkrementacją</w:t>
              </w:r>
            </w:ins>
          </w:p>
        </w:tc>
        <w:tc>
          <w:tcPr>
            <w:tcW w:w="1984" w:type="dxa"/>
            <w:tcPrChange w:id="9793" w:author="Okot" w:date="2020-01-29T12:02:00Z">
              <w:tcPr>
                <w:tcW w:w="1984" w:type="dxa"/>
              </w:tcPr>
            </w:tcPrChange>
          </w:tcPr>
          <w:p w14:paraId="4610C4B1" w14:textId="15FB13AF" w:rsidR="00807267" w:rsidRPr="00807267" w:rsidRDefault="00807267" w:rsidP="00B53E07">
            <w:pPr>
              <w:ind w:firstLine="0"/>
              <w:rPr>
                <w:ins w:id="9794" w:author="Okot" w:date="2020-01-29T10:23:00Z"/>
                <w:b/>
                <w:rPrChange w:id="9795" w:author="Okot" w:date="2020-01-29T10:35:00Z">
                  <w:rPr>
                    <w:ins w:id="9796" w:author="Okot" w:date="2020-01-29T10:23:00Z"/>
                  </w:rPr>
                </w:rPrChange>
              </w:rPr>
            </w:pPr>
            <w:ins w:id="9797" w:author="Okot" w:date="2020-01-29T10:35:00Z">
              <w:r>
                <w:rPr>
                  <w:b/>
                </w:rPr>
                <w:t>Nadane ID:</w:t>
              </w:r>
            </w:ins>
          </w:p>
        </w:tc>
        <w:tc>
          <w:tcPr>
            <w:tcW w:w="992" w:type="dxa"/>
            <w:tcPrChange w:id="9798" w:author="Okot" w:date="2020-01-29T12:02:00Z">
              <w:tcPr>
                <w:tcW w:w="993" w:type="dxa"/>
              </w:tcPr>
            </w:tcPrChange>
          </w:tcPr>
          <w:p w14:paraId="0C56A47A" w14:textId="77777777" w:rsidR="00807267" w:rsidRDefault="00807267" w:rsidP="00B53E07">
            <w:pPr>
              <w:ind w:firstLine="0"/>
              <w:rPr>
                <w:ins w:id="9799" w:author="Okot" w:date="2020-01-29T10:23:00Z"/>
              </w:rPr>
            </w:pPr>
          </w:p>
        </w:tc>
        <w:tc>
          <w:tcPr>
            <w:tcW w:w="992" w:type="dxa"/>
            <w:tcPrChange w:id="9800" w:author="Okot" w:date="2020-01-29T12:02:00Z">
              <w:tcPr>
                <w:tcW w:w="1418" w:type="dxa"/>
              </w:tcPr>
            </w:tcPrChange>
          </w:tcPr>
          <w:p w14:paraId="72F09E8E" w14:textId="77777777" w:rsidR="00807267" w:rsidRDefault="00807267" w:rsidP="00B53E07">
            <w:pPr>
              <w:ind w:firstLine="0"/>
              <w:rPr>
                <w:ins w:id="9801" w:author="Okot" w:date="2020-01-29T10:23:00Z"/>
              </w:rPr>
            </w:pPr>
          </w:p>
        </w:tc>
        <w:tc>
          <w:tcPr>
            <w:tcW w:w="1418" w:type="dxa"/>
            <w:tcPrChange w:id="9802" w:author="Okot" w:date="2020-01-29T12:02:00Z">
              <w:tcPr>
                <w:tcW w:w="1126" w:type="dxa"/>
              </w:tcPr>
            </w:tcPrChange>
          </w:tcPr>
          <w:p w14:paraId="13FF9D4F" w14:textId="77777777" w:rsidR="00807267" w:rsidRDefault="00807267" w:rsidP="00B53E07">
            <w:pPr>
              <w:ind w:firstLine="0"/>
              <w:rPr>
                <w:ins w:id="9803" w:author="Okot" w:date="2020-01-29T10:23:00Z"/>
              </w:rPr>
            </w:pPr>
          </w:p>
        </w:tc>
      </w:tr>
      <w:tr w:rsidR="00807267" w14:paraId="59E8766D" w14:textId="77777777" w:rsidTr="006C15AD">
        <w:tblPrEx>
          <w:tblPrExChange w:id="9804" w:author="Okot" w:date="2020-01-29T12:02:00Z">
            <w:tblPrEx>
              <w:tblW w:w="9060" w:type="dxa"/>
            </w:tblPrEx>
          </w:tblPrExChange>
        </w:tblPrEx>
        <w:trPr>
          <w:ins w:id="9805" w:author="Okot" w:date="2020-01-29T10:35:00Z"/>
          <w:trPrChange w:id="9806" w:author="Okot" w:date="2020-01-29T12:02:00Z">
            <w:trPr>
              <w:gridAfter w:val="0"/>
            </w:trPr>
          </w:trPrChange>
        </w:trPr>
        <w:tc>
          <w:tcPr>
            <w:tcW w:w="1838" w:type="dxa"/>
            <w:vMerge/>
            <w:tcPrChange w:id="9807" w:author="Okot" w:date="2020-01-29T12:02:00Z">
              <w:tcPr>
                <w:tcW w:w="1838" w:type="dxa"/>
                <w:vMerge/>
              </w:tcPr>
            </w:tcPrChange>
          </w:tcPr>
          <w:p w14:paraId="777B726A" w14:textId="77777777" w:rsidR="00807267" w:rsidRPr="002267A1" w:rsidRDefault="00807267" w:rsidP="00B53E07">
            <w:pPr>
              <w:ind w:firstLine="0"/>
              <w:rPr>
                <w:ins w:id="9808" w:author="Okot" w:date="2020-01-29T10:35:00Z"/>
                <w:b/>
              </w:rPr>
            </w:pPr>
          </w:p>
        </w:tc>
        <w:tc>
          <w:tcPr>
            <w:tcW w:w="1985" w:type="dxa"/>
            <w:tcPrChange w:id="9809" w:author="Okot" w:date="2020-01-29T12:02:00Z">
              <w:tcPr>
                <w:tcW w:w="1701" w:type="dxa"/>
              </w:tcPr>
            </w:tcPrChange>
          </w:tcPr>
          <w:p w14:paraId="55E14225" w14:textId="665A2EB9" w:rsidR="00807267" w:rsidRDefault="00807267">
            <w:pPr>
              <w:ind w:firstLine="0"/>
              <w:rPr>
                <w:ins w:id="9810" w:author="Okot" w:date="2020-01-29T10:35:00Z"/>
              </w:rPr>
            </w:pPr>
            <w:ins w:id="9811" w:author="Okot" w:date="2020-01-29T10:36:00Z">
              <w:r>
                <w:t xml:space="preserve">3. Adres e-mail podany w formularzu na etapie 1 tego scenariusza jest zgodny z adresem e-mail zapisanym w polu </w:t>
              </w:r>
            </w:ins>
            <w:ins w:id="9812" w:author="Okot" w:date="2020-01-29T10:37:00Z">
              <w:r>
                <w:t>„Login” w tabeli „User”</w:t>
              </w:r>
            </w:ins>
          </w:p>
        </w:tc>
        <w:tc>
          <w:tcPr>
            <w:tcW w:w="1984" w:type="dxa"/>
            <w:tcPrChange w:id="9813" w:author="Okot" w:date="2020-01-29T12:02:00Z">
              <w:tcPr>
                <w:tcW w:w="1984" w:type="dxa"/>
              </w:tcPr>
            </w:tcPrChange>
          </w:tcPr>
          <w:p w14:paraId="3DB3662D" w14:textId="2DBE5765" w:rsidR="00807267" w:rsidRDefault="00807267" w:rsidP="00B53E07">
            <w:pPr>
              <w:ind w:firstLine="0"/>
              <w:rPr>
                <w:ins w:id="9814" w:author="Okot" w:date="2020-01-29T10:35:00Z"/>
                <w:b/>
              </w:rPr>
            </w:pPr>
            <w:ins w:id="9815" w:author="Okot" w:date="2020-01-29T10:37:00Z">
              <w:r>
                <w:rPr>
                  <w:b/>
                </w:rPr>
                <w:t>Wartość pola Login:</w:t>
              </w:r>
            </w:ins>
          </w:p>
        </w:tc>
        <w:tc>
          <w:tcPr>
            <w:tcW w:w="992" w:type="dxa"/>
            <w:tcPrChange w:id="9816" w:author="Okot" w:date="2020-01-29T12:02:00Z">
              <w:tcPr>
                <w:tcW w:w="993" w:type="dxa"/>
              </w:tcPr>
            </w:tcPrChange>
          </w:tcPr>
          <w:p w14:paraId="266392EF" w14:textId="77777777" w:rsidR="00807267" w:rsidRDefault="00807267" w:rsidP="00B53E07">
            <w:pPr>
              <w:ind w:firstLine="0"/>
              <w:rPr>
                <w:ins w:id="9817" w:author="Okot" w:date="2020-01-29T10:35:00Z"/>
              </w:rPr>
            </w:pPr>
          </w:p>
        </w:tc>
        <w:tc>
          <w:tcPr>
            <w:tcW w:w="992" w:type="dxa"/>
            <w:tcPrChange w:id="9818" w:author="Okot" w:date="2020-01-29T12:02:00Z">
              <w:tcPr>
                <w:tcW w:w="1418" w:type="dxa"/>
              </w:tcPr>
            </w:tcPrChange>
          </w:tcPr>
          <w:p w14:paraId="55089258" w14:textId="77777777" w:rsidR="00807267" w:rsidRDefault="00807267" w:rsidP="00B53E07">
            <w:pPr>
              <w:ind w:firstLine="0"/>
              <w:rPr>
                <w:ins w:id="9819" w:author="Okot" w:date="2020-01-29T10:35:00Z"/>
              </w:rPr>
            </w:pPr>
          </w:p>
        </w:tc>
        <w:tc>
          <w:tcPr>
            <w:tcW w:w="1418" w:type="dxa"/>
            <w:tcPrChange w:id="9820" w:author="Okot" w:date="2020-01-29T12:02:00Z">
              <w:tcPr>
                <w:tcW w:w="1126" w:type="dxa"/>
              </w:tcPr>
            </w:tcPrChange>
          </w:tcPr>
          <w:p w14:paraId="44E32AA9" w14:textId="77777777" w:rsidR="00807267" w:rsidRDefault="00807267" w:rsidP="00B53E07">
            <w:pPr>
              <w:ind w:firstLine="0"/>
              <w:rPr>
                <w:ins w:id="9821" w:author="Okot" w:date="2020-01-29T10:35:00Z"/>
              </w:rPr>
            </w:pPr>
          </w:p>
        </w:tc>
      </w:tr>
      <w:tr w:rsidR="00807267" w14:paraId="5435A9F2" w14:textId="77777777" w:rsidTr="006C15AD">
        <w:tblPrEx>
          <w:tblPrExChange w:id="9822" w:author="Okot" w:date="2020-01-29T12:02:00Z">
            <w:tblPrEx>
              <w:tblW w:w="9060" w:type="dxa"/>
            </w:tblPrEx>
          </w:tblPrExChange>
        </w:tblPrEx>
        <w:trPr>
          <w:ins w:id="9823" w:author="Okot" w:date="2020-01-29T10:35:00Z"/>
          <w:trPrChange w:id="9824" w:author="Okot" w:date="2020-01-29T12:02:00Z">
            <w:trPr>
              <w:gridAfter w:val="0"/>
            </w:trPr>
          </w:trPrChange>
        </w:trPr>
        <w:tc>
          <w:tcPr>
            <w:tcW w:w="1838" w:type="dxa"/>
            <w:vMerge/>
            <w:tcPrChange w:id="9825" w:author="Okot" w:date="2020-01-29T12:02:00Z">
              <w:tcPr>
                <w:tcW w:w="1838" w:type="dxa"/>
                <w:vMerge/>
              </w:tcPr>
            </w:tcPrChange>
          </w:tcPr>
          <w:p w14:paraId="4614160E" w14:textId="77777777" w:rsidR="00807267" w:rsidRPr="002267A1" w:rsidRDefault="00807267" w:rsidP="00B53E07">
            <w:pPr>
              <w:ind w:firstLine="0"/>
              <w:rPr>
                <w:ins w:id="9826" w:author="Okot" w:date="2020-01-29T10:35:00Z"/>
                <w:b/>
              </w:rPr>
            </w:pPr>
          </w:p>
        </w:tc>
        <w:tc>
          <w:tcPr>
            <w:tcW w:w="1985" w:type="dxa"/>
            <w:tcPrChange w:id="9827" w:author="Okot" w:date="2020-01-29T12:02:00Z">
              <w:tcPr>
                <w:tcW w:w="1701" w:type="dxa"/>
              </w:tcPr>
            </w:tcPrChange>
          </w:tcPr>
          <w:p w14:paraId="0B9EE47E" w14:textId="30E4FB3E" w:rsidR="00807267" w:rsidRDefault="00807267">
            <w:pPr>
              <w:ind w:firstLine="0"/>
              <w:rPr>
                <w:ins w:id="9828" w:author="Okot" w:date="2020-01-29T10:35:00Z"/>
              </w:rPr>
            </w:pPr>
            <w:ins w:id="9829" w:author="Okot" w:date="2020-01-29T10:38:00Z">
              <w:r>
                <w:t>4. Zawartość pola „Password” w ta</w:t>
              </w:r>
            </w:ins>
            <w:ins w:id="9830" w:author="Okot" w:date="2020-01-29T10:39:00Z">
              <w:r>
                <w:t xml:space="preserve">beli „User” w bazie danych jest </w:t>
              </w:r>
              <w:r>
                <w:lastRenderedPageBreak/>
                <w:t xml:space="preserve">przedstawiona za pomocą hasha odpowiadającego wartości podanej w formularzu na etapie 1 testu po </w:t>
              </w:r>
            </w:ins>
            <w:ins w:id="9831" w:author="Okot" w:date="2020-01-29T10:40:00Z">
              <w:r>
                <w:t>wyliczenie hasha.</w:t>
              </w:r>
            </w:ins>
          </w:p>
        </w:tc>
        <w:tc>
          <w:tcPr>
            <w:tcW w:w="1984" w:type="dxa"/>
            <w:tcPrChange w:id="9832" w:author="Okot" w:date="2020-01-29T12:02:00Z">
              <w:tcPr>
                <w:tcW w:w="1984" w:type="dxa"/>
              </w:tcPr>
            </w:tcPrChange>
          </w:tcPr>
          <w:p w14:paraId="0947598F" w14:textId="77777777" w:rsidR="00807267" w:rsidRDefault="00807267" w:rsidP="00B53E07">
            <w:pPr>
              <w:ind w:firstLine="0"/>
              <w:rPr>
                <w:ins w:id="9833" w:author="Okot" w:date="2020-01-29T10:40:00Z"/>
                <w:b/>
              </w:rPr>
            </w:pPr>
            <w:ins w:id="9834" w:author="Okot" w:date="2020-01-29T10:40:00Z">
              <w:r>
                <w:rPr>
                  <w:b/>
                </w:rPr>
                <w:lastRenderedPageBreak/>
                <w:t>Wartość pola</w:t>
              </w:r>
            </w:ins>
          </w:p>
          <w:p w14:paraId="69B05B3C" w14:textId="600E03D5" w:rsidR="00807267" w:rsidRPr="00807267" w:rsidRDefault="00807267" w:rsidP="00B53E07">
            <w:pPr>
              <w:ind w:firstLine="0"/>
              <w:rPr>
                <w:ins w:id="9835" w:author="Okot" w:date="2020-01-29T10:35:00Z"/>
                <w:b/>
              </w:rPr>
            </w:pPr>
            <w:ins w:id="9836" w:author="Okot" w:date="2020-01-29T10:40:00Z">
              <w:r>
                <w:rPr>
                  <w:b/>
                </w:rPr>
                <w:t>Password</w:t>
              </w:r>
            </w:ins>
            <w:ins w:id="9837" w:author="Okot" w:date="2020-01-29T10:41:00Z">
              <w:r w:rsidR="004F2FAE">
                <w:rPr>
                  <w:b/>
                </w:rPr>
                <w:t>:</w:t>
              </w:r>
            </w:ins>
          </w:p>
        </w:tc>
        <w:tc>
          <w:tcPr>
            <w:tcW w:w="992" w:type="dxa"/>
            <w:tcPrChange w:id="9838" w:author="Okot" w:date="2020-01-29T12:02:00Z">
              <w:tcPr>
                <w:tcW w:w="993" w:type="dxa"/>
              </w:tcPr>
            </w:tcPrChange>
          </w:tcPr>
          <w:p w14:paraId="2DA9061B" w14:textId="77777777" w:rsidR="00807267" w:rsidRDefault="00807267" w:rsidP="00B53E07">
            <w:pPr>
              <w:ind w:firstLine="0"/>
              <w:rPr>
                <w:ins w:id="9839" w:author="Okot" w:date="2020-01-29T10:35:00Z"/>
              </w:rPr>
            </w:pPr>
          </w:p>
        </w:tc>
        <w:tc>
          <w:tcPr>
            <w:tcW w:w="992" w:type="dxa"/>
            <w:tcPrChange w:id="9840" w:author="Okot" w:date="2020-01-29T12:02:00Z">
              <w:tcPr>
                <w:tcW w:w="1418" w:type="dxa"/>
              </w:tcPr>
            </w:tcPrChange>
          </w:tcPr>
          <w:p w14:paraId="485C1692" w14:textId="77777777" w:rsidR="00807267" w:rsidRDefault="00807267" w:rsidP="00B53E07">
            <w:pPr>
              <w:ind w:firstLine="0"/>
              <w:rPr>
                <w:ins w:id="9841" w:author="Okot" w:date="2020-01-29T10:35:00Z"/>
              </w:rPr>
            </w:pPr>
          </w:p>
        </w:tc>
        <w:tc>
          <w:tcPr>
            <w:tcW w:w="1418" w:type="dxa"/>
            <w:tcPrChange w:id="9842" w:author="Okot" w:date="2020-01-29T12:02:00Z">
              <w:tcPr>
                <w:tcW w:w="1126" w:type="dxa"/>
              </w:tcPr>
            </w:tcPrChange>
          </w:tcPr>
          <w:p w14:paraId="0FDAB3F0" w14:textId="77777777" w:rsidR="00807267" w:rsidRDefault="00807267" w:rsidP="00B53E07">
            <w:pPr>
              <w:ind w:firstLine="0"/>
              <w:rPr>
                <w:ins w:id="9843" w:author="Okot" w:date="2020-01-29T10:35:00Z"/>
              </w:rPr>
            </w:pPr>
          </w:p>
        </w:tc>
      </w:tr>
    </w:tbl>
    <w:p w14:paraId="2A47116A" w14:textId="77777777" w:rsidR="009B0312" w:rsidRDefault="009B0312">
      <w:pPr>
        <w:rPr>
          <w:ins w:id="9844" w:author="Okot" w:date="2020-01-29T12:48:00Z"/>
        </w:rPr>
        <w:pPrChange w:id="9845" w:author="Okot" w:date="2020-01-28T16:23:00Z">
          <w:pPr>
            <w:pStyle w:val="Nagwek2"/>
          </w:pPr>
        </w:pPrChange>
      </w:pPr>
    </w:p>
    <w:p w14:paraId="1D1FED5B" w14:textId="11C7D362" w:rsidR="00A73F79" w:rsidRDefault="00A73F79">
      <w:pPr>
        <w:rPr>
          <w:ins w:id="9846" w:author="Okot" w:date="2020-01-30T14:10:00Z"/>
        </w:rPr>
        <w:pPrChange w:id="9847" w:author="Okot" w:date="2020-01-28T16:23:00Z">
          <w:pPr>
            <w:pStyle w:val="Nagwek2"/>
          </w:pPr>
        </w:pPrChange>
      </w:pPr>
      <w:ins w:id="9848" w:author="Okot" w:date="2020-01-29T12:48:00Z">
        <w:r>
          <w:t>W wyniku powyższego testu zostanie uzyskana pewność, że wszystkie dane są zapisywane poprawnie.</w:t>
        </w:r>
      </w:ins>
    </w:p>
    <w:p w14:paraId="4BCE93CA" w14:textId="77777777" w:rsidR="004F31D7" w:rsidRPr="00F92309" w:rsidRDefault="004F31D7">
      <w:pPr>
        <w:rPr>
          <w:ins w:id="9849" w:author="Okot" w:date="2020-01-28T16:22:00Z"/>
        </w:rPr>
        <w:pPrChange w:id="9850" w:author="Okot" w:date="2020-01-28T16:23:00Z">
          <w:pPr>
            <w:pStyle w:val="Nagwek2"/>
          </w:pPr>
        </w:pPrChange>
      </w:pPr>
    </w:p>
    <w:p w14:paraId="271A52DC" w14:textId="44201249" w:rsidR="004763C9" w:rsidRDefault="004763C9" w:rsidP="004763C9">
      <w:pPr>
        <w:pStyle w:val="Nagwek2"/>
        <w:rPr>
          <w:ins w:id="9851" w:author="Okot" w:date="2020-01-28T16:23:00Z"/>
        </w:rPr>
      </w:pPr>
      <w:ins w:id="9852" w:author="Okot" w:date="2020-01-28T16:22:00Z">
        <w:r>
          <w:t>5.3.4.3. Projekt testów białej skrzynki</w:t>
        </w:r>
      </w:ins>
    </w:p>
    <w:p w14:paraId="75117478" w14:textId="77777777" w:rsidR="009B0312" w:rsidRDefault="009B0312">
      <w:pPr>
        <w:rPr>
          <w:ins w:id="9853" w:author="Okot" w:date="2020-01-28T16:23:00Z"/>
        </w:rPr>
        <w:pPrChange w:id="9854" w:author="Okot" w:date="2020-01-28T16:23:00Z">
          <w:pPr>
            <w:pStyle w:val="Nagwek2"/>
          </w:pPr>
        </w:pPrChange>
      </w:pPr>
    </w:p>
    <w:p w14:paraId="39AE1456" w14:textId="48E774A0" w:rsidR="009B0312" w:rsidRDefault="009B0312">
      <w:pPr>
        <w:rPr>
          <w:ins w:id="9855" w:author="Okot" w:date="2020-01-29T12:30:00Z"/>
        </w:rPr>
        <w:pPrChange w:id="9856" w:author="Okot" w:date="2020-01-28T16:23:00Z">
          <w:pPr>
            <w:pStyle w:val="Nagwek2"/>
          </w:pPr>
        </w:pPrChange>
      </w:pPr>
      <w:ins w:id="9857" w:author="Okot" w:date="2020-01-28T16:23:00Z">
        <w:r>
          <w:t xml:space="preserve">W ramach testów białej skrzynki </w:t>
        </w:r>
        <w:r w:rsidR="00A57085">
          <w:t>zostanie wykonany</w:t>
        </w:r>
        <w:r>
          <w:t xml:space="preserve"> test</w:t>
        </w:r>
        <w:r w:rsidR="00A57085">
          <w:t xml:space="preserve"> jednostkowy</w:t>
        </w:r>
      </w:ins>
      <w:ins w:id="9858" w:author="Okot" w:date="2020-01-29T12:51:00Z">
        <w:r w:rsidR="00AD05FA">
          <w:t xml:space="preserve"> według poniższego scenariusza</w:t>
        </w:r>
      </w:ins>
      <w:ins w:id="9859" w:author="Okot" w:date="2020-01-28T16:23:00Z">
        <w:r>
          <w:t>.</w:t>
        </w:r>
      </w:ins>
      <w:ins w:id="9860" w:author="Okot" w:date="2020-01-29T12:29:00Z">
        <w:r w:rsidR="00A57085">
          <w:t xml:space="preserve"> </w:t>
        </w:r>
      </w:ins>
    </w:p>
    <w:p w14:paraId="4F3BFA42" w14:textId="77777777" w:rsidR="00A57085" w:rsidRDefault="00A57085">
      <w:pPr>
        <w:ind w:firstLine="0"/>
        <w:rPr>
          <w:ins w:id="9861" w:author="Okot" w:date="2020-01-29T12:31:00Z"/>
        </w:rPr>
        <w:pPrChange w:id="9862" w:author="Okot" w:date="2020-01-29T12:30:00Z">
          <w:pPr>
            <w:pStyle w:val="Nagwek2"/>
          </w:pPr>
        </w:pPrChange>
      </w:pPr>
    </w:p>
    <w:p w14:paraId="4AFC9B81" w14:textId="2E2FDC95" w:rsidR="00A57085" w:rsidRDefault="00A57085">
      <w:pPr>
        <w:ind w:firstLine="0"/>
        <w:rPr>
          <w:ins w:id="9863" w:author="Okot" w:date="2020-01-29T12:32:00Z"/>
        </w:rPr>
        <w:pPrChange w:id="9864" w:author="Okot" w:date="2020-01-29T12:30:00Z">
          <w:pPr>
            <w:pStyle w:val="Nagwek2"/>
          </w:pPr>
        </w:pPrChange>
      </w:pPr>
      <w:ins w:id="9865" w:author="Okot" w:date="2020-01-29T12:31:00Z">
        <w:r>
          <w:t>Tabela 5.</w:t>
        </w:r>
      </w:ins>
      <w:ins w:id="9866" w:author="Okot" w:date="2020-01-29T12:32:00Z">
        <w:r w:rsidR="000B2E14">
          <w:t>4.</w:t>
        </w:r>
      </w:ins>
    </w:p>
    <w:p w14:paraId="601F5C96" w14:textId="6032DB52" w:rsidR="000B2E14" w:rsidRDefault="000B2E14">
      <w:pPr>
        <w:ind w:firstLine="0"/>
        <w:rPr>
          <w:ins w:id="9867" w:author="Okot" w:date="2020-01-29T12:33:00Z"/>
        </w:rPr>
        <w:pPrChange w:id="9868" w:author="Okot" w:date="2020-01-29T12:30:00Z">
          <w:pPr>
            <w:pStyle w:val="Nagwek2"/>
          </w:pPr>
        </w:pPrChange>
      </w:pPr>
      <w:ins w:id="9869" w:author="Okot" w:date="2020-01-29T12:32:00Z">
        <w:r>
          <w:t>Scenariusz testu jednostkowego dla rejestracji nowego użytkownika</w:t>
        </w:r>
      </w:ins>
      <w:ins w:id="9870" w:author="Okot" w:date="2020-01-29T12:33:00Z">
        <w:r>
          <w:t>.</w:t>
        </w:r>
      </w:ins>
    </w:p>
    <w:tbl>
      <w:tblPr>
        <w:tblStyle w:val="Tabela-Siatka"/>
        <w:tblW w:w="9067" w:type="dxa"/>
        <w:tblLayout w:type="fixed"/>
        <w:tblLook w:val="04A0" w:firstRow="1" w:lastRow="0" w:firstColumn="1" w:lastColumn="0" w:noHBand="0" w:noVBand="1"/>
        <w:tblPrChange w:id="9871" w:author="Okot" w:date="2020-01-29T12:47:00Z">
          <w:tblPr>
            <w:tblStyle w:val="Tabela-Siatka"/>
            <w:tblW w:w="12893" w:type="dxa"/>
            <w:tblLook w:val="04A0" w:firstRow="1" w:lastRow="0" w:firstColumn="1" w:lastColumn="0" w:noHBand="0" w:noVBand="1"/>
          </w:tblPr>
        </w:tblPrChange>
      </w:tblPr>
      <w:tblGrid>
        <w:gridCol w:w="2016"/>
        <w:gridCol w:w="1924"/>
        <w:gridCol w:w="1158"/>
        <w:gridCol w:w="1701"/>
        <w:gridCol w:w="2268"/>
        <w:tblGridChange w:id="9872">
          <w:tblGrid>
            <w:gridCol w:w="2016"/>
            <w:gridCol w:w="1948"/>
            <w:gridCol w:w="2693"/>
            <w:gridCol w:w="3118"/>
            <w:gridCol w:w="3118"/>
          </w:tblGrid>
        </w:tblGridChange>
      </w:tblGrid>
      <w:tr w:rsidR="00A73F79" w14:paraId="191038AE" w14:textId="2BB603B5" w:rsidTr="00A73F79">
        <w:trPr>
          <w:ins w:id="9873" w:author="Okot" w:date="2020-01-29T12:33:00Z"/>
        </w:trPr>
        <w:tc>
          <w:tcPr>
            <w:tcW w:w="2016" w:type="dxa"/>
            <w:tcPrChange w:id="9874" w:author="Okot" w:date="2020-01-29T12:47:00Z">
              <w:tcPr>
                <w:tcW w:w="2016" w:type="dxa"/>
              </w:tcPr>
            </w:tcPrChange>
          </w:tcPr>
          <w:p w14:paraId="6C4B215F" w14:textId="006D05E8" w:rsidR="00A73F79" w:rsidRPr="000B2E14" w:rsidRDefault="00A73F79">
            <w:pPr>
              <w:ind w:firstLine="0"/>
              <w:rPr>
                <w:ins w:id="9875" w:author="Okot" w:date="2020-01-29T12:33:00Z"/>
                <w:b/>
                <w:rPrChange w:id="9876" w:author="Okot" w:date="2020-01-29T12:33:00Z">
                  <w:rPr>
                    <w:ins w:id="9877" w:author="Okot" w:date="2020-01-29T12:33:00Z"/>
                  </w:rPr>
                </w:rPrChange>
              </w:rPr>
            </w:pPr>
            <w:ins w:id="9878" w:author="Okot" w:date="2020-01-29T12:33:00Z">
              <w:r>
                <w:rPr>
                  <w:b/>
                </w:rPr>
                <w:t>PU-TJ-001</w:t>
              </w:r>
            </w:ins>
          </w:p>
        </w:tc>
        <w:tc>
          <w:tcPr>
            <w:tcW w:w="7051" w:type="dxa"/>
            <w:gridSpan w:val="4"/>
            <w:tcPrChange w:id="9879" w:author="Okot" w:date="2020-01-29T12:47:00Z">
              <w:tcPr>
                <w:tcW w:w="10877" w:type="dxa"/>
                <w:gridSpan w:val="4"/>
              </w:tcPr>
            </w:tcPrChange>
          </w:tcPr>
          <w:p w14:paraId="00B8EE81" w14:textId="340D49D0" w:rsidR="00A73F79" w:rsidRDefault="00A73F79" w:rsidP="00A57085">
            <w:pPr>
              <w:ind w:firstLine="0"/>
              <w:rPr>
                <w:ins w:id="9880" w:author="Okot" w:date="2020-01-29T12:44:00Z"/>
                <w:b/>
                <w:i/>
              </w:rPr>
            </w:pPr>
            <w:ins w:id="9881" w:author="Okot" w:date="2020-01-29T12:33:00Z">
              <w:r>
                <w:rPr>
                  <w:b/>
                  <w:i/>
                </w:rPr>
                <w:t>Rejestracja nowego użytkownika</w:t>
              </w:r>
            </w:ins>
          </w:p>
        </w:tc>
      </w:tr>
      <w:tr w:rsidR="00A73F79" w14:paraId="6F755B95" w14:textId="51A283BC" w:rsidTr="00A73F79">
        <w:trPr>
          <w:ins w:id="9882" w:author="Okot" w:date="2020-01-29T12:34:00Z"/>
        </w:trPr>
        <w:tc>
          <w:tcPr>
            <w:tcW w:w="2016" w:type="dxa"/>
            <w:tcPrChange w:id="9883" w:author="Okot" w:date="2020-01-29T12:47:00Z">
              <w:tcPr>
                <w:tcW w:w="2016" w:type="dxa"/>
              </w:tcPr>
            </w:tcPrChange>
          </w:tcPr>
          <w:p w14:paraId="66CF5CA2" w14:textId="418C87B2" w:rsidR="00A73F79" w:rsidRDefault="00A73F79" w:rsidP="000B2E14">
            <w:pPr>
              <w:ind w:firstLine="0"/>
              <w:rPr>
                <w:ins w:id="9884" w:author="Okot" w:date="2020-01-29T12:34:00Z"/>
                <w:b/>
              </w:rPr>
            </w:pPr>
            <w:ins w:id="9885" w:author="Okot" w:date="2020-01-29T12:34:00Z">
              <w:r>
                <w:rPr>
                  <w:b/>
                </w:rPr>
                <w:t>Metodyka</w:t>
              </w:r>
            </w:ins>
          </w:p>
        </w:tc>
        <w:tc>
          <w:tcPr>
            <w:tcW w:w="7051" w:type="dxa"/>
            <w:gridSpan w:val="4"/>
            <w:tcPrChange w:id="9886" w:author="Okot" w:date="2020-01-29T12:47:00Z">
              <w:tcPr>
                <w:tcW w:w="10877" w:type="dxa"/>
                <w:gridSpan w:val="4"/>
              </w:tcPr>
            </w:tcPrChange>
          </w:tcPr>
          <w:p w14:paraId="62A497F7" w14:textId="279B7E0C" w:rsidR="00A73F79" w:rsidRDefault="00A73F79">
            <w:pPr>
              <w:tabs>
                <w:tab w:val="left" w:pos="8055"/>
              </w:tabs>
              <w:ind w:firstLine="0"/>
              <w:rPr>
                <w:ins w:id="9887" w:author="Okot" w:date="2020-01-29T12:44:00Z"/>
              </w:rPr>
              <w:pPrChange w:id="9888" w:author="Okot" w:date="2020-01-29T12:45:00Z">
                <w:pPr>
                  <w:ind w:firstLine="0"/>
                </w:pPr>
              </w:pPrChange>
            </w:pPr>
            <w:ins w:id="9889" w:author="Okot" w:date="2020-01-29T12:34:00Z">
              <w:r>
                <w:t>Test automatyczny, którzy utworzy nowego u</w:t>
              </w:r>
            </w:ins>
            <w:ins w:id="9890" w:author="Okot" w:date="2020-01-29T12:35:00Z">
              <w:r>
                <w:t xml:space="preserve">żytkownika z testowym loginem wygenerowanym na </w:t>
              </w:r>
            </w:ins>
            <w:ins w:id="9891" w:author="Okot" w:date="2020-01-29T12:36:00Z">
              <w:r>
                <w:t xml:space="preserve">podstawie aktualnego czasu, żeby zapewnić unikalność. Następnie podjęta zostanie próba pobrania </w:t>
              </w:r>
            </w:ins>
            <w:ins w:id="9892" w:author="Okot" w:date="2020-01-29T12:37:00Z">
              <w:r>
                <w:t>ID utworzonego u</w:t>
              </w:r>
            </w:ins>
            <w:ins w:id="9893" w:author="Okot" w:date="2020-01-29T12:38:00Z">
              <w:r>
                <w:t>żytkownika na podstawie użytego wcześniej loginu.</w:t>
              </w:r>
            </w:ins>
          </w:p>
        </w:tc>
      </w:tr>
      <w:tr w:rsidR="00A73F79" w14:paraId="5B2145A4" w14:textId="5F66CDC6" w:rsidTr="00A73F79">
        <w:tblPrEx>
          <w:tblPrExChange w:id="9894" w:author="Okot" w:date="2020-01-29T12:47:00Z">
            <w:tblPrEx>
              <w:tblW w:w="9775" w:type="dxa"/>
            </w:tblPrEx>
          </w:tblPrExChange>
        </w:tblPrEx>
        <w:trPr>
          <w:ins w:id="9895" w:author="Okot" w:date="2020-01-29T12:38:00Z"/>
        </w:trPr>
        <w:tc>
          <w:tcPr>
            <w:tcW w:w="2016" w:type="dxa"/>
            <w:tcPrChange w:id="9896" w:author="Okot" w:date="2020-01-29T12:47:00Z">
              <w:tcPr>
                <w:tcW w:w="2016" w:type="dxa"/>
              </w:tcPr>
            </w:tcPrChange>
          </w:tcPr>
          <w:p w14:paraId="22C58BD0" w14:textId="3FBF92AF" w:rsidR="00A73F79" w:rsidRDefault="00A73F79" w:rsidP="000B2E14">
            <w:pPr>
              <w:ind w:firstLine="0"/>
              <w:rPr>
                <w:ins w:id="9897" w:author="Okot" w:date="2020-01-29T12:38:00Z"/>
                <w:b/>
              </w:rPr>
            </w:pPr>
            <w:ins w:id="9898" w:author="Okot" w:date="2020-01-29T12:38:00Z">
              <w:r>
                <w:rPr>
                  <w:b/>
                </w:rPr>
                <w:t>Testowane metody</w:t>
              </w:r>
            </w:ins>
          </w:p>
        </w:tc>
        <w:tc>
          <w:tcPr>
            <w:tcW w:w="1924" w:type="dxa"/>
            <w:tcPrChange w:id="9899" w:author="Okot" w:date="2020-01-29T12:47:00Z">
              <w:tcPr>
                <w:tcW w:w="1948" w:type="dxa"/>
              </w:tcPr>
            </w:tcPrChange>
          </w:tcPr>
          <w:p w14:paraId="7DC73F66" w14:textId="555860E4" w:rsidR="00A73F79" w:rsidRPr="000B2E14" w:rsidRDefault="00A73F79" w:rsidP="00A57085">
            <w:pPr>
              <w:ind w:firstLine="0"/>
              <w:rPr>
                <w:ins w:id="9900" w:author="Okot" w:date="2020-01-29T12:39:00Z"/>
                <w:b/>
                <w:rPrChange w:id="9901" w:author="Okot" w:date="2020-01-29T12:40:00Z">
                  <w:rPr>
                    <w:ins w:id="9902" w:author="Okot" w:date="2020-01-29T12:39:00Z"/>
                  </w:rPr>
                </w:rPrChange>
              </w:rPr>
            </w:pPr>
            <w:ins w:id="9903" w:author="Okot" w:date="2020-01-29T12:40:00Z">
              <w:r w:rsidRPr="000B2E14">
                <w:rPr>
                  <w:b/>
                  <w:rPrChange w:id="9904" w:author="Okot" w:date="2020-01-29T12:40:00Z">
                    <w:rPr/>
                  </w:rPrChange>
                </w:rPr>
                <w:t>Warunek asercji</w:t>
              </w:r>
            </w:ins>
          </w:p>
        </w:tc>
        <w:tc>
          <w:tcPr>
            <w:tcW w:w="1158" w:type="dxa"/>
            <w:tcPrChange w:id="9905" w:author="Okot" w:date="2020-01-29T12:47:00Z">
              <w:tcPr>
                <w:tcW w:w="2693" w:type="dxa"/>
              </w:tcPr>
            </w:tcPrChange>
          </w:tcPr>
          <w:p w14:paraId="0F917AD0" w14:textId="0F20F8C3" w:rsidR="00A73F79" w:rsidRPr="00A73F79" w:rsidRDefault="00A73F79">
            <w:pPr>
              <w:ind w:firstLine="0"/>
              <w:rPr>
                <w:ins w:id="9906" w:author="Okot" w:date="2020-01-29T12:38:00Z"/>
                <w:b/>
                <w:rPrChange w:id="9907" w:author="Okot" w:date="2020-01-29T12:47:00Z">
                  <w:rPr>
                    <w:ins w:id="9908" w:author="Okot" w:date="2020-01-29T12:38:00Z"/>
                  </w:rPr>
                </w:rPrChange>
              </w:rPr>
              <w:pPrChange w:id="9909" w:author="Okot" w:date="2020-01-29T12:47:00Z">
                <w:pPr>
                  <w:ind w:right="600" w:firstLine="0"/>
                </w:pPr>
              </w:pPrChange>
            </w:pPr>
            <w:ins w:id="9910" w:author="Okot" w:date="2020-01-29T12:40:00Z">
              <w:r w:rsidRPr="00A73F79">
                <w:rPr>
                  <w:b/>
                  <w:rPrChange w:id="9911" w:author="Okot" w:date="2020-01-29T12:47:00Z">
                    <w:rPr/>
                  </w:rPrChange>
                </w:rPr>
                <w:t>Wynik</w:t>
              </w:r>
            </w:ins>
            <w:ins w:id="9912" w:author="Okot" w:date="2020-01-29T12:47:00Z">
              <w:r>
                <w:rPr>
                  <w:b/>
                </w:rPr>
                <w:t xml:space="preserve"> </w:t>
              </w:r>
            </w:ins>
            <w:ins w:id="9913" w:author="Okot" w:date="2020-01-29T12:40:00Z">
              <w:r w:rsidRPr="00A73F79">
                <w:rPr>
                  <w:b/>
                  <w:rPrChange w:id="9914" w:author="Okot" w:date="2020-01-29T12:47:00Z">
                    <w:rPr/>
                  </w:rPrChange>
                </w:rPr>
                <w:t>testu</w:t>
              </w:r>
            </w:ins>
          </w:p>
        </w:tc>
        <w:tc>
          <w:tcPr>
            <w:tcW w:w="1701" w:type="dxa"/>
            <w:tcPrChange w:id="9915" w:author="Okot" w:date="2020-01-29T12:47:00Z">
              <w:tcPr>
                <w:tcW w:w="3118" w:type="dxa"/>
              </w:tcPr>
            </w:tcPrChange>
          </w:tcPr>
          <w:p w14:paraId="0E80F713" w14:textId="70DA1753" w:rsidR="00A73F79" w:rsidRDefault="00A73F79" w:rsidP="00A73F79">
            <w:pPr>
              <w:ind w:right="316" w:firstLine="0"/>
              <w:rPr>
                <w:ins w:id="9916" w:author="Okot" w:date="2020-01-29T12:46:00Z"/>
                <w:b/>
              </w:rPr>
            </w:pPr>
            <w:ins w:id="9917" w:author="Okot" w:date="2020-01-29T12:46:00Z">
              <w:r>
                <w:rPr>
                  <w:b/>
                </w:rPr>
                <w:t>Opis błędu</w:t>
              </w:r>
            </w:ins>
          </w:p>
        </w:tc>
        <w:tc>
          <w:tcPr>
            <w:tcW w:w="2268" w:type="dxa"/>
            <w:tcPrChange w:id="9918" w:author="Okot" w:date="2020-01-29T12:47:00Z">
              <w:tcPr>
                <w:tcW w:w="3118" w:type="dxa"/>
              </w:tcPr>
            </w:tcPrChange>
          </w:tcPr>
          <w:p w14:paraId="05F1061E" w14:textId="47D628E2" w:rsidR="00A73F79" w:rsidRPr="000B2E14" w:rsidRDefault="00A73F79" w:rsidP="00A73F79">
            <w:pPr>
              <w:ind w:right="316" w:firstLine="0"/>
              <w:rPr>
                <w:ins w:id="9919" w:author="Okot" w:date="2020-01-29T12:44:00Z"/>
                <w:b/>
              </w:rPr>
            </w:pPr>
            <w:ins w:id="9920" w:author="Okot" w:date="2020-01-29T12:46:00Z">
              <w:r>
                <w:rPr>
                  <w:b/>
                </w:rPr>
                <w:t>Działania naprawcze</w:t>
              </w:r>
            </w:ins>
          </w:p>
        </w:tc>
      </w:tr>
      <w:tr w:rsidR="00A73F79" w14:paraId="7A5B288E" w14:textId="0A845091" w:rsidTr="00A73F79">
        <w:tblPrEx>
          <w:tblPrExChange w:id="9921" w:author="Okot" w:date="2020-01-29T12:47:00Z">
            <w:tblPrEx>
              <w:tblW w:w="9775" w:type="dxa"/>
            </w:tblPrEx>
          </w:tblPrExChange>
        </w:tblPrEx>
        <w:trPr>
          <w:ins w:id="9922" w:author="Okot" w:date="2020-01-29T12:38:00Z"/>
        </w:trPr>
        <w:tc>
          <w:tcPr>
            <w:tcW w:w="2016" w:type="dxa"/>
            <w:tcPrChange w:id="9923" w:author="Okot" w:date="2020-01-29T12:47:00Z">
              <w:tcPr>
                <w:tcW w:w="2016" w:type="dxa"/>
              </w:tcPr>
            </w:tcPrChange>
          </w:tcPr>
          <w:p w14:paraId="26799ABE" w14:textId="7661117E" w:rsidR="00A73F79" w:rsidRPr="00A73F79" w:rsidRDefault="00A73F79" w:rsidP="000B2E14">
            <w:pPr>
              <w:ind w:firstLine="0"/>
              <w:rPr>
                <w:ins w:id="9924" w:author="Okot" w:date="2020-01-29T12:38:00Z"/>
                <w:rPrChange w:id="9925" w:author="Okot" w:date="2020-01-29T12:43:00Z">
                  <w:rPr>
                    <w:ins w:id="9926" w:author="Okot" w:date="2020-01-29T12:38:00Z"/>
                    <w:b/>
                  </w:rPr>
                </w:rPrChange>
              </w:rPr>
            </w:pPr>
            <w:ins w:id="9927" w:author="Okot" w:date="2020-01-29T12:43:00Z">
              <w:r>
                <w:t>userExists?(string)</w:t>
              </w:r>
            </w:ins>
          </w:p>
        </w:tc>
        <w:tc>
          <w:tcPr>
            <w:tcW w:w="1924" w:type="dxa"/>
            <w:tcPrChange w:id="9928" w:author="Okot" w:date="2020-01-29T12:47:00Z">
              <w:tcPr>
                <w:tcW w:w="1948" w:type="dxa"/>
              </w:tcPr>
            </w:tcPrChange>
          </w:tcPr>
          <w:p w14:paraId="0451A447" w14:textId="77FA5084" w:rsidR="00A73F79" w:rsidRDefault="00A73F79" w:rsidP="00A57085">
            <w:pPr>
              <w:ind w:firstLine="0"/>
              <w:rPr>
                <w:ins w:id="9929" w:author="Okot" w:date="2020-01-29T12:39:00Z"/>
              </w:rPr>
            </w:pPr>
            <w:ins w:id="9930" w:author="Okot" w:date="2020-01-29T12:44:00Z">
              <w:r>
                <w:t>Zwrócona zostaje wartość „True”</w:t>
              </w:r>
            </w:ins>
          </w:p>
        </w:tc>
        <w:tc>
          <w:tcPr>
            <w:tcW w:w="1158" w:type="dxa"/>
            <w:tcPrChange w:id="9931" w:author="Okot" w:date="2020-01-29T12:47:00Z">
              <w:tcPr>
                <w:tcW w:w="2693" w:type="dxa"/>
              </w:tcPr>
            </w:tcPrChange>
          </w:tcPr>
          <w:p w14:paraId="22322FA9" w14:textId="5FD8340C" w:rsidR="00A73F79" w:rsidRDefault="00A73F79" w:rsidP="00A57085">
            <w:pPr>
              <w:ind w:firstLine="0"/>
              <w:rPr>
                <w:ins w:id="9932" w:author="Okot" w:date="2020-01-29T12:38:00Z"/>
              </w:rPr>
            </w:pPr>
          </w:p>
        </w:tc>
        <w:tc>
          <w:tcPr>
            <w:tcW w:w="1701" w:type="dxa"/>
            <w:tcPrChange w:id="9933" w:author="Okot" w:date="2020-01-29T12:47:00Z">
              <w:tcPr>
                <w:tcW w:w="3118" w:type="dxa"/>
              </w:tcPr>
            </w:tcPrChange>
          </w:tcPr>
          <w:p w14:paraId="1F6E70B4" w14:textId="77777777" w:rsidR="00A73F79" w:rsidRDefault="00A73F79" w:rsidP="00A57085">
            <w:pPr>
              <w:ind w:firstLine="0"/>
              <w:rPr>
                <w:ins w:id="9934" w:author="Okot" w:date="2020-01-29T12:46:00Z"/>
              </w:rPr>
            </w:pPr>
          </w:p>
        </w:tc>
        <w:tc>
          <w:tcPr>
            <w:tcW w:w="2268" w:type="dxa"/>
            <w:tcPrChange w:id="9935" w:author="Okot" w:date="2020-01-29T12:47:00Z">
              <w:tcPr>
                <w:tcW w:w="3118" w:type="dxa"/>
              </w:tcPr>
            </w:tcPrChange>
          </w:tcPr>
          <w:p w14:paraId="11138FD6" w14:textId="04933BEC" w:rsidR="00A73F79" w:rsidRDefault="00A73F79" w:rsidP="00A57085">
            <w:pPr>
              <w:ind w:firstLine="0"/>
              <w:rPr>
                <w:ins w:id="9936" w:author="Okot" w:date="2020-01-29T12:44:00Z"/>
              </w:rPr>
            </w:pPr>
          </w:p>
        </w:tc>
      </w:tr>
    </w:tbl>
    <w:p w14:paraId="3C77EFAF" w14:textId="77777777" w:rsidR="000B2E14" w:rsidRPr="00F92309" w:rsidRDefault="000B2E14">
      <w:pPr>
        <w:ind w:firstLine="0"/>
        <w:rPr>
          <w:ins w:id="9937" w:author="Okot" w:date="2020-01-28T16:22:00Z"/>
        </w:rPr>
        <w:pPrChange w:id="9938" w:author="Okot" w:date="2020-01-29T12:30:00Z">
          <w:pPr>
            <w:pStyle w:val="Nagwek2"/>
          </w:pPr>
        </w:pPrChange>
      </w:pPr>
    </w:p>
    <w:p w14:paraId="42FA264B" w14:textId="14B870F3" w:rsidR="004763C9" w:rsidRDefault="00AD05FA">
      <w:pPr>
        <w:rPr>
          <w:ins w:id="9939" w:author="Okot" w:date="2020-01-29T12:49:00Z"/>
        </w:rPr>
        <w:pPrChange w:id="9940" w:author="Okot" w:date="2020-01-29T12:49:00Z">
          <w:pPr>
            <w:ind w:firstLine="0"/>
          </w:pPr>
        </w:pPrChange>
      </w:pPr>
      <w:ins w:id="9941" w:author="Okot" w:date="2020-01-29T12:51:00Z">
        <w:r>
          <w:t>W ramach testu sprawdzany będzie proces rejestracji nowego użytkownika oraz tworzeniu jego rekordu na bazie danych. Dzi</w:t>
        </w:r>
      </w:ins>
      <w:ins w:id="9942" w:author="Okot" w:date="2020-01-29T12:52:00Z">
        <w:r>
          <w:t>ęki niemu</w:t>
        </w:r>
      </w:ins>
      <w:ins w:id="9943" w:author="Okot" w:date="2020-01-29T12:49:00Z">
        <w:r w:rsidR="00A73F79">
          <w:t xml:space="preserve"> zostanie uzyskana pewność, że proces przebiega poprawnie.</w:t>
        </w:r>
      </w:ins>
    </w:p>
    <w:p w14:paraId="382268AA" w14:textId="77777777" w:rsidR="00A73F79" w:rsidRDefault="00A73F79">
      <w:pPr>
        <w:rPr>
          <w:ins w:id="9944" w:author="Okot" w:date="2020-01-28T16:20:00Z"/>
        </w:rPr>
        <w:pPrChange w:id="9945" w:author="Okot" w:date="2020-01-29T12:49:00Z">
          <w:pPr>
            <w:ind w:firstLine="0"/>
          </w:pPr>
        </w:pPrChange>
      </w:pPr>
    </w:p>
    <w:p w14:paraId="46ABB1C1" w14:textId="231503E2" w:rsidR="001B1DCB" w:rsidRDefault="001B1DCB">
      <w:pPr>
        <w:spacing w:after="160" w:line="259" w:lineRule="auto"/>
        <w:ind w:firstLine="0"/>
        <w:jc w:val="left"/>
        <w:rPr>
          <w:ins w:id="9946" w:author="Okot" w:date="2020-01-30T14:10:00Z"/>
          <w:rFonts w:eastAsiaTheme="majorEastAsia" w:cstheme="majorBidi"/>
          <w:szCs w:val="26"/>
        </w:rPr>
      </w:pPr>
      <w:ins w:id="9947" w:author="Okot" w:date="2020-01-30T14:10:00Z">
        <w:r>
          <w:br w:type="page"/>
        </w:r>
      </w:ins>
    </w:p>
    <w:p w14:paraId="7842B90F" w14:textId="77777777" w:rsidR="004763C9" w:rsidRPr="0003742D" w:rsidDel="000B2E14" w:rsidRDefault="004763C9">
      <w:pPr>
        <w:rPr>
          <w:del w:id="9948" w:author="Okot" w:date="2020-01-29T12:41:00Z"/>
        </w:rPr>
        <w:pPrChange w:id="9949" w:author="Okot" w:date="2020-01-28T15:23:00Z">
          <w:pPr>
            <w:ind w:firstLine="0"/>
          </w:pPr>
        </w:pPrChange>
      </w:pPr>
    </w:p>
    <w:p w14:paraId="090FFD92" w14:textId="6AE0B6C7" w:rsidR="00573E70" w:rsidRDefault="0003742D" w:rsidP="00573E70">
      <w:pPr>
        <w:pStyle w:val="Nagwek2"/>
        <w:rPr>
          <w:ins w:id="9950" w:author="Okot" w:date="2020-01-27T17:14:00Z"/>
        </w:rPr>
      </w:pPr>
      <w:del w:id="9951" w:author="Okot" w:date="2019-11-19T20:55:00Z">
        <w:r w:rsidDel="00262253">
          <w:delText>4.</w:delText>
        </w:r>
      </w:del>
      <w:ins w:id="9952" w:author="Okot" w:date="2019-11-19T20:55:00Z">
        <w:r w:rsidR="00262253">
          <w:t>5.3</w:t>
        </w:r>
      </w:ins>
      <w:del w:id="9953" w:author="Okot" w:date="2019-11-19T20:55:00Z">
        <w:r w:rsidDel="00262253">
          <w:delText>4</w:delText>
        </w:r>
      </w:del>
      <w:r>
        <w:t>.</w:t>
      </w:r>
      <w:del w:id="9954" w:author="Okot" w:date="2020-01-28T15:23:00Z">
        <w:r w:rsidDel="00EB77F1">
          <w:delText>4</w:delText>
        </w:r>
      </w:del>
      <w:ins w:id="9955" w:author="Okot" w:date="2020-01-28T15:23:00Z">
        <w:r w:rsidR="00EB77F1">
          <w:t>5</w:t>
        </w:r>
      </w:ins>
      <w:r w:rsidR="00573E70">
        <w:t>. Implementacja</w:t>
      </w:r>
    </w:p>
    <w:p w14:paraId="42DD14BF" w14:textId="77777777" w:rsidR="00D26923" w:rsidRDefault="00D26923">
      <w:pPr>
        <w:rPr>
          <w:ins w:id="9956" w:author="Okot" w:date="2020-01-27T17:14:00Z"/>
        </w:rPr>
        <w:pPrChange w:id="9957" w:author="Okot" w:date="2020-01-27T17:14:00Z">
          <w:pPr>
            <w:pStyle w:val="Nagwek2"/>
          </w:pPr>
        </w:pPrChange>
      </w:pPr>
    </w:p>
    <w:p w14:paraId="3671B25D" w14:textId="35EB18C3" w:rsidR="00D26923" w:rsidRPr="00F92309" w:rsidRDefault="00D26923">
      <w:pPr>
        <w:pPrChange w:id="9958" w:author="Okot" w:date="2020-01-27T17:14:00Z">
          <w:pPr>
            <w:pStyle w:val="Nagwek2"/>
          </w:pPr>
        </w:pPrChange>
      </w:pPr>
      <w:ins w:id="9959" w:author="Okot" w:date="2020-01-27T17:15:00Z">
        <w:r>
          <w:t>W niniejszym rozdziale zostaną szczegółowo omówione kolej</w:t>
        </w:r>
        <w:r w:rsidR="005B4E8B">
          <w:t>ne etapy implementacji projektu pocz</w:t>
        </w:r>
      </w:ins>
      <w:ins w:id="9960" w:author="Okot" w:date="2020-01-27T17:16:00Z">
        <w:r w:rsidR="005B4E8B">
          <w:t>ąwszy od przygotowania środowiska.</w:t>
        </w:r>
      </w:ins>
    </w:p>
    <w:p w14:paraId="36475790" w14:textId="77777777" w:rsidR="00F23897" w:rsidRDefault="00F23897" w:rsidP="00F23897">
      <w:pPr>
        <w:ind w:firstLine="0"/>
        <w:rPr>
          <w:ins w:id="9961" w:author="Okot" w:date="2020-01-30T14:11:00Z"/>
        </w:rPr>
      </w:pPr>
    </w:p>
    <w:p w14:paraId="23A9155C" w14:textId="52FCAEC4" w:rsidR="0009551B" w:rsidRDefault="0009551B">
      <w:pPr>
        <w:pStyle w:val="Nagwek2"/>
        <w:rPr>
          <w:ins w:id="9962" w:author="Okot" w:date="2020-01-30T14:12:00Z"/>
        </w:rPr>
        <w:pPrChange w:id="9963" w:author="Okot" w:date="2020-01-30T16:57:00Z">
          <w:pPr>
            <w:ind w:firstLine="0"/>
          </w:pPr>
        </w:pPrChange>
      </w:pPr>
      <w:ins w:id="9964" w:author="Okot" w:date="2020-01-30T14:11:00Z">
        <w:r>
          <w:t>5.3.5.1. Przygotowanie środowiska deweloperskiego.</w:t>
        </w:r>
      </w:ins>
    </w:p>
    <w:p w14:paraId="0430D1EF" w14:textId="77777777" w:rsidR="00DB68BE" w:rsidRDefault="00DB68BE" w:rsidP="00F23897">
      <w:pPr>
        <w:ind w:firstLine="0"/>
        <w:rPr>
          <w:ins w:id="9965" w:author="Okot" w:date="2020-01-30T14:12:00Z"/>
        </w:rPr>
      </w:pPr>
    </w:p>
    <w:p w14:paraId="344C0B63" w14:textId="77777777" w:rsidR="009477A8" w:rsidRDefault="00EB4E79">
      <w:pPr>
        <w:rPr>
          <w:ins w:id="9966" w:author="Okot" w:date="2020-01-30T14:55:00Z"/>
        </w:rPr>
        <w:pPrChange w:id="9967" w:author="Okot" w:date="2020-01-30T14:41:00Z">
          <w:pPr>
            <w:ind w:firstLine="0"/>
          </w:pPr>
        </w:pPrChange>
      </w:pPr>
      <w:ins w:id="9968" w:author="Okot" w:date="2020-01-30T14:41:00Z">
        <w:r>
          <w:t>Zdecydowano, że serwer aplikacji i bazy danych zostanie umieszczony na prywatnym serwerze wirtualnym</w:t>
        </w:r>
      </w:ins>
      <w:ins w:id="9969" w:author="Okot" w:date="2020-01-30T14:42:00Z">
        <w:r>
          <w:t> (VPS) od dostawcy OVH, z kt</w:t>
        </w:r>
      </w:ins>
      <w:ins w:id="9970" w:author="Okot" w:date="2020-01-30T14:43:00Z">
        <w:r>
          <w:t xml:space="preserve">órego usług już wcześniej korzystano. </w:t>
        </w:r>
      </w:ins>
      <w:ins w:id="9971" w:author="Okot" w:date="2020-01-30T14:44:00Z">
        <w:r>
          <w:t>Postanowiono już na tym etapie używać zewn</w:t>
        </w:r>
      </w:ins>
      <w:ins w:id="9972" w:author="Okot" w:date="2020-01-30T14:45:00Z">
        <w:r>
          <w:t xml:space="preserve">ętrznego serwera, żeby zapewnić sobie możliwość pracy nad aplikacją z dowolnego miejsca na </w:t>
        </w:r>
      </w:ins>
      <w:ins w:id="9973" w:author="Okot" w:date="2020-01-30T14:46:00Z">
        <w:r>
          <w:t>świecie i uniezależnić się od jednego urządzenia.</w:t>
        </w:r>
      </w:ins>
    </w:p>
    <w:p w14:paraId="3DB872FB" w14:textId="77777777" w:rsidR="009477A8" w:rsidRDefault="009477A8" w:rsidP="00F92309">
      <w:pPr>
        <w:ind w:firstLine="0"/>
        <w:rPr>
          <w:ins w:id="9974" w:author="Okot" w:date="2020-01-30T14:55:00Z"/>
        </w:rPr>
      </w:pPr>
    </w:p>
    <w:p w14:paraId="5FF2739F" w14:textId="28EEC187" w:rsidR="00DB68BE" w:rsidRDefault="009477A8">
      <w:pPr>
        <w:ind w:firstLine="0"/>
        <w:rPr>
          <w:ins w:id="9975" w:author="Okot" w:date="2020-01-30T14:11:00Z"/>
        </w:rPr>
      </w:pPr>
      <w:ins w:id="9976" w:author="Okot" w:date="2020-01-30T14:55:00Z">
        <w:r>
          <w:rPr>
            <w:noProof/>
            <w:lang w:eastAsia="pl-PL"/>
          </w:rPr>
          <w:drawing>
            <wp:inline distT="0" distB="0" distL="0" distR="0" wp14:anchorId="6A831F4C" wp14:editId="717D40E1">
              <wp:extent cx="5421600" cy="3981600"/>
              <wp:effectExtent l="190500" t="190500" r="198755" b="19050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zakup serwe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21600" cy="3981600"/>
                      </a:xfrm>
                      <a:prstGeom prst="rect">
                        <a:avLst/>
                      </a:prstGeom>
                      <a:ln>
                        <a:noFill/>
                      </a:ln>
                      <a:effectLst>
                        <a:outerShdw blurRad="190500" algn="tl" rotWithShape="0">
                          <a:srgbClr val="000000">
                            <a:alpha val="70000"/>
                          </a:srgbClr>
                        </a:outerShdw>
                      </a:effectLst>
                    </pic:spPr>
                  </pic:pic>
                </a:graphicData>
              </a:graphic>
            </wp:inline>
          </w:drawing>
        </w:r>
      </w:ins>
      <w:ins w:id="9977" w:author="Okot" w:date="2020-01-30T14:44:00Z">
        <w:r w:rsidR="00EB4E79">
          <w:t xml:space="preserve"> </w:t>
        </w:r>
      </w:ins>
    </w:p>
    <w:p w14:paraId="2E938912" w14:textId="77777777" w:rsidR="00905856" w:rsidRDefault="00905856">
      <w:pPr>
        <w:ind w:firstLine="0"/>
        <w:jc w:val="center"/>
        <w:rPr>
          <w:ins w:id="9978" w:author="Okot" w:date="2020-01-30T14:56:00Z"/>
        </w:rPr>
        <w:pPrChange w:id="9979" w:author="Okot" w:date="2020-01-30T14:56:00Z">
          <w:pPr>
            <w:ind w:firstLine="0"/>
          </w:pPr>
        </w:pPrChange>
      </w:pPr>
    </w:p>
    <w:p w14:paraId="28A52F6F" w14:textId="71474625" w:rsidR="0009551B" w:rsidRDefault="009477A8">
      <w:pPr>
        <w:ind w:firstLine="0"/>
        <w:jc w:val="center"/>
        <w:rPr>
          <w:ins w:id="9980" w:author="Okot" w:date="2020-01-30T15:03:00Z"/>
        </w:rPr>
        <w:pPrChange w:id="9981" w:author="Okot" w:date="2020-01-30T14:56:00Z">
          <w:pPr>
            <w:ind w:firstLine="0"/>
          </w:pPr>
        </w:pPrChange>
      </w:pPr>
      <w:ins w:id="9982" w:author="Okot" w:date="2020-01-30T14:56:00Z">
        <w:r>
          <w:t>Rys. 5.</w:t>
        </w:r>
      </w:ins>
      <w:ins w:id="9983" w:author="Okot" w:date="2020-01-30T14:57:00Z">
        <w:r w:rsidR="00905856">
          <w:t>20</w:t>
        </w:r>
      </w:ins>
      <w:ins w:id="9984" w:author="Okot" w:date="2020-01-30T14:56:00Z">
        <w:r>
          <w:t>. Oferta wirtualnych serwów [</w:t>
        </w:r>
      </w:ins>
      <w:ins w:id="9985" w:author="Okot" w:date="2020-01-31T14:59:00Z">
        <w:r w:rsidR="00E73E45">
          <w:t>1</w:t>
        </w:r>
      </w:ins>
      <w:r w:rsidR="005A135C">
        <w:t>5</w:t>
      </w:r>
      <w:ins w:id="9986" w:author="Okot" w:date="2020-01-30T14:56:00Z">
        <w:r>
          <w:t>].</w:t>
        </w:r>
      </w:ins>
    </w:p>
    <w:p w14:paraId="1D258CED" w14:textId="77777777" w:rsidR="00905856" w:rsidRDefault="00905856">
      <w:pPr>
        <w:ind w:firstLine="0"/>
        <w:jc w:val="center"/>
        <w:rPr>
          <w:ins w:id="9987" w:author="Okot" w:date="2020-01-30T15:03:00Z"/>
        </w:rPr>
        <w:pPrChange w:id="9988" w:author="Okot" w:date="2020-01-30T14:56:00Z">
          <w:pPr>
            <w:ind w:firstLine="0"/>
          </w:pPr>
        </w:pPrChange>
      </w:pPr>
    </w:p>
    <w:p w14:paraId="449C2329" w14:textId="6DE0A590" w:rsidR="00905856" w:rsidRDefault="00905856">
      <w:pPr>
        <w:rPr>
          <w:ins w:id="9989" w:author="Okot" w:date="2020-01-30T15:06:00Z"/>
        </w:rPr>
        <w:pPrChange w:id="9990" w:author="Okot" w:date="2020-01-30T15:03:00Z">
          <w:pPr>
            <w:ind w:firstLine="0"/>
          </w:pPr>
        </w:pPrChange>
      </w:pPr>
      <w:ins w:id="9991" w:author="Okot" w:date="2020-01-30T15:03:00Z">
        <w:r>
          <w:lastRenderedPageBreak/>
          <w:t>Na powyższym rysunku można zobaczyć ofertę wirtualnych serw</w:t>
        </w:r>
      </w:ins>
      <w:ins w:id="9992" w:author="Okot" w:date="2020-01-30T16:58:00Z">
        <w:r w:rsidR="005E73A7">
          <w:t>er</w:t>
        </w:r>
      </w:ins>
      <w:ins w:id="9993" w:author="Okot" w:date="2020-01-30T15:03:00Z">
        <w:r>
          <w:t>ów</w:t>
        </w:r>
      </w:ins>
      <w:ins w:id="9994" w:author="Okot" w:date="2020-01-30T16:58:00Z">
        <w:r w:rsidR="005E73A7">
          <w:t>,</w:t>
        </w:r>
      </w:ins>
      <w:ins w:id="9995" w:author="Okot" w:date="2020-01-30T15:03:00Z">
        <w:r>
          <w:t xml:space="preserve"> jaka jest dostępna dla klientów OVH. </w:t>
        </w:r>
      </w:ins>
      <w:ins w:id="9996" w:author="Okot" w:date="2020-01-30T15:04:00Z">
        <w:r>
          <w:t>Zdecydowano się na najtańszą opcję, ponieważ jej parametry są wystarczające na chwil</w:t>
        </w:r>
      </w:ins>
      <w:ins w:id="9997" w:author="Okot" w:date="2020-01-30T15:06:00Z">
        <w:r w:rsidR="00AF0AEB">
          <w:t>ę</w:t>
        </w:r>
      </w:ins>
      <w:ins w:id="9998" w:author="Okot" w:date="2020-01-30T15:05:00Z">
        <w:r>
          <w:t xml:space="preserve"> obecną, a jeśli w przyszłości zaistniałaby konieczność</w:t>
        </w:r>
        <w:r w:rsidR="00AF0AEB">
          <w:t xml:space="preserve"> rozbudowy, to jest </w:t>
        </w:r>
      </w:ins>
      <w:ins w:id="9999" w:author="Okot" w:date="2020-01-30T15:06:00Z">
        <w:r w:rsidR="00AF0AEB">
          <w:t>bezproblemowa</w:t>
        </w:r>
      </w:ins>
      <w:ins w:id="10000" w:author="Okot" w:date="2020-01-30T15:05:00Z">
        <w:r w:rsidR="00AF0AEB">
          <w:t>.</w:t>
        </w:r>
      </w:ins>
    </w:p>
    <w:p w14:paraId="1DD96EA1" w14:textId="2E4AB824" w:rsidR="00AF0AEB" w:rsidRDefault="00AF0AEB">
      <w:pPr>
        <w:rPr>
          <w:ins w:id="10001" w:author="Okot" w:date="2020-01-30T15:06:00Z"/>
        </w:rPr>
        <w:pPrChange w:id="10002" w:author="Okot" w:date="2020-01-30T15:03:00Z">
          <w:pPr>
            <w:ind w:firstLine="0"/>
          </w:pPr>
        </w:pPrChange>
      </w:pPr>
      <w:ins w:id="10003" w:author="Okot" w:date="2020-01-30T15:06:00Z">
        <w:r>
          <w:t>Na kolejnym rysunku przedstawiono szczegółowo</w:t>
        </w:r>
      </w:ins>
      <w:ins w:id="10004" w:author="Okot" w:date="2020-01-30T15:08:00Z">
        <w:r>
          <w:t xml:space="preserve"> opcje dostępne do wybory przy finalizacji zakupu.</w:t>
        </w:r>
      </w:ins>
    </w:p>
    <w:p w14:paraId="772D05B8" w14:textId="77777777" w:rsidR="00AF0AEB" w:rsidRDefault="00AF0AEB" w:rsidP="00F92309">
      <w:pPr>
        <w:ind w:firstLine="0"/>
        <w:rPr>
          <w:ins w:id="10005" w:author="Okot" w:date="2020-01-30T15:06:00Z"/>
        </w:rPr>
      </w:pPr>
    </w:p>
    <w:p w14:paraId="08183894" w14:textId="25E04F97" w:rsidR="00AF0AEB" w:rsidRDefault="00AF0AEB">
      <w:pPr>
        <w:ind w:firstLine="0"/>
        <w:rPr>
          <w:ins w:id="10006" w:author="Okot" w:date="2020-01-30T14:56:00Z"/>
        </w:rPr>
      </w:pPr>
      <w:ins w:id="10007" w:author="Okot" w:date="2020-01-30T15:06:00Z">
        <w:r>
          <w:rPr>
            <w:noProof/>
            <w:lang w:eastAsia="pl-PL"/>
          </w:rPr>
          <w:drawing>
            <wp:inline distT="0" distB="0" distL="0" distR="0" wp14:anchorId="295A1040" wp14:editId="325F643B">
              <wp:extent cx="5418000" cy="5842800"/>
              <wp:effectExtent l="190500" t="190500" r="182880" b="196215"/>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rwr parametry.png"/>
                      <pic:cNvPicPr/>
                    </pic:nvPicPr>
                    <pic:blipFill>
                      <a:blip r:embed="rId89">
                        <a:extLst>
                          <a:ext uri="{28A0092B-C50C-407E-A947-70E740481C1C}">
                            <a14:useLocalDpi xmlns:a14="http://schemas.microsoft.com/office/drawing/2010/main" val="0"/>
                          </a:ext>
                        </a:extLst>
                      </a:blip>
                      <a:stretch>
                        <a:fillRect/>
                      </a:stretch>
                    </pic:blipFill>
                    <pic:spPr>
                      <a:xfrm>
                        <a:off x="0" y="0"/>
                        <a:ext cx="5418000" cy="5842800"/>
                      </a:xfrm>
                      <a:prstGeom prst="rect">
                        <a:avLst/>
                      </a:prstGeom>
                      <a:ln>
                        <a:noFill/>
                      </a:ln>
                      <a:effectLst>
                        <a:outerShdw blurRad="190500" algn="tl" rotWithShape="0">
                          <a:srgbClr val="000000">
                            <a:alpha val="70000"/>
                          </a:srgbClr>
                        </a:outerShdw>
                      </a:effectLst>
                    </pic:spPr>
                  </pic:pic>
                </a:graphicData>
              </a:graphic>
            </wp:inline>
          </w:drawing>
        </w:r>
      </w:ins>
    </w:p>
    <w:p w14:paraId="35523A4E" w14:textId="77777777" w:rsidR="00905856" w:rsidRDefault="00905856">
      <w:pPr>
        <w:ind w:firstLine="0"/>
        <w:jc w:val="center"/>
        <w:rPr>
          <w:ins w:id="10008" w:author="Okot" w:date="2020-01-30T15:07:00Z"/>
        </w:rPr>
        <w:pPrChange w:id="10009" w:author="Okot" w:date="2020-01-30T14:56:00Z">
          <w:pPr>
            <w:ind w:firstLine="0"/>
          </w:pPr>
        </w:pPrChange>
      </w:pPr>
    </w:p>
    <w:p w14:paraId="1094EAD3" w14:textId="78BB1C9F" w:rsidR="00AF0AEB" w:rsidRDefault="00AF0AEB">
      <w:pPr>
        <w:ind w:firstLine="0"/>
        <w:jc w:val="center"/>
        <w:rPr>
          <w:ins w:id="10010" w:author="Okot" w:date="2020-01-30T15:07:00Z"/>
        </w:rPr>
        <w:pPrChange w:id="10011" w:author="Okot" w:date="2020-01-30T14:56:00Z">
          <w:pPr>
            <w:ind w:firstLine="0"/>
          </w:pPr>
        </w:pPrChange>
      </w:pPr>
      <w:ins w:id="10012" w:author="Okot" w:date="2020-01-30T15:07:00Z">
        <w:r>
          <w:t>Rys. 5.21. Szczegółowe parametry wybranego serwera [</w:t>
        </w:r>
      </w:ins>
      <w:ins w:id="10013" w:author="Okot" w:date="2020-01-31T14:59:00Z">
        <w:r w:rsidR="00E73E45">
          <w:t>1</w:t>
        </w:r>
      </w:ins>
      <w:r w:rsidR="005A135C">
        <w:t>5</w:t>
      </w:r>
      <w:ins w:id="10014" w:author="Okot" w:date="2020-01-30T15:07:00Z">
        <w:r>
          <w:t>].</w:t>
        </w:r>
      </w:ins>
    </w:p>
    <w:p w14:paraId="3DE67497" w14:textId="77777777" w:rsidR="00AF0AEB" w:rsidRDefault="00AF0AEB">
      <w:pPr>
        <w:ind w:firstLine="0"/>
        <w:jc w:val="center"/>
        <w:rPr>
          <w:ins w:id="10015" w:author="Okot" w:date="2020-01-30T15:08:00Z"/>
        </w:rPr>
        <w:pPrChange w:id="10016" w:author="Okot" w:date="2020-01-30T14:56:00Z">
          <w:pPr>
            <w:ind w:firstLine="0"/>
          </w:pPr>
        </w:pPrChange>
      </w:pPr>
    </w:p>
    <w:p w14:paraId="0887A4FB" w14:textId="05195D01" w:rsidR="00AF0AEB" w:rsidRDefault="00AF0AEB">
      <w:pPr>
        <w:tabs>
          <w:tab w:val="left" w:pos="7407"/>
        </w:tabs>
        <w:rPr>
          <w:ins w:id="10017" w:author="Okot" w:date="2020-01-30T15:32:00Z"/>
        </w:rPr>
        <w:pPrChange w:id="10018" w:author="Okot" w:date="2020-01-30T15:10:00Z">
          <w:pPr>
            <w:ind w:firstLine="0"/>
          </w:pPr>
        </w:pPrChange>
      </w:pPr>
      <w:ins w:id="10019" w:author="Okot" w:date="2020-01-30T15:08:00Z">
        <w:r>
          <w:lastRenderedPageBreak/>
          <w:t xml:space="preserve">Zdecydowano się na system operacyjny </w:t>
        </w:r>
      </w:ins>
      <w:ins w:id="10020" w:author="Okot" w:date="2020-01-30T15:09:00Z">
        <w:r>
          <w:t>Ubuntu ze względu na to,</w:t>
        </w:r>
      </w:ins>
      <w:ins w:id="10021" w:author="Okot" w:date="2020-01-30T15:10:00Z">
        <w:r>
          <w:t xml:space="preserve"> że jest to nowoczesna dystrybucja z aktualnym zestawem pakietów, a jednocześnie edycja LTS</w:t>
        </w:r>
      </w:ins>
      <w:ins w:id="10022" w:author="Okot" w:date="2020-01-30T15:11:00Z">
        <w:r>
          <w:t> (18.04) zapewnia stabilność. Dodatkowo obsługa systemu Ubuntu jest bardzo wygodna i intuicyjna (w przeciwieństwie do chociażby Archa), co by</w:t>
        </w:r>
      </w:ins>
      <w:ins w:id="10023" w:author="Okot" w:date="2020-01-30T15:12:00Z">
        <w:r>
          <w:t>ło ważnym kryterium przy wyborze, gdyż chciano uniknąć dodatkowego nakładu pracy.</w:t>
        </w:r>
      </w:ins>
    </w:p>
    <w:p w14:paraId="78BD663D" w14:textId="7B1FBDA0" w:rsidR="008D4D75" w:rsidRDefault="008D4D75">
      <w:pPr>
        <w:tabs>
          <w:tab w:val="left" w:pos="7407"/>
        </w:tabs>
        <w:jc w:val="left"/>
        <w:rPr>
          <w:ins w:id="10024" w:author="Okot" w:date="2020-01-30T15:58:00Z"/>
        </w:rPr>
        <w:pPrChange w:id="10025" w:author="Okot" w:date="2020-01-30T15:58:00Z">
          <w:pPr>
            <w:ind w:firstLine="0"/>
          </w:pPr>
        </w:pPrChange>
      </w:pPr>
      <w:ins w:id="10026" w:author="Okot" w:date="2020-01-30T15:32:00Z">
        <w:r>
          <w:t xml:space="preserve">Po opłaceniu serwera, otrzymano dane dostępowe. </w:t>
        </w:r>
      </w:ins>
    </w:p>
    <w:p w14:paraId="0BBA9E3C" w14:textId="77777777" w:rsidR="003C4A42" w:rsidRDefault="003C4A42">
      <w:pPr>
        <w:tabs>
          <w:tab w:val="left" w:pos="7407"/>
        </w:tabs>
        <w:jc w:val="left"/>
        <w:rPr>
          <w:ins w:id="10027" w:author="Okot" w:date="2020-01-30T15:37:00Z"/>
        </w:rPr>
        <w:pPrChange w:id="10028" w:author="Okot" w:date="2020-01-30T15:58:00Z">
          <w:pPr>
            <w:ind w:firstLine="0"/>
          </w:pPr>
        </w:pPrChange>
      </w:pPr>
    </w:p>
    <w:p w14:paraId="15082E2B" w14:textId="2B7176E3" w:rsidR="008D4D75" w:rsidRDefault="008D4D75">
      <w:pPr>
        <w:tabs>
          <w:tab w:val="left" w:pos="7407"/>
        </w:tabs>
        <w:ind w:firstLine="0"/>
        <w:jc w:val="center"/>
        <w:rPr>
          <w:ins w:id="10029" w:author="Okot" w:date="2020-01-30T15:09:00Z"/>
        </w:rPr>
        <w:pPrChange w:id="10030" w:author="Okot" w:date="2020-01-30T15:38:00Z">
          <w:pPr>
            <w:ind w:firstLine="0"/>
          </w:pPr>
        </w:pPrChange>
      </w:pPr>
      <w:ins w:id="10031" w:author="Okot" w:date="2020-01-30T15:37:00Z">
        <w:r>
          <w:rPr>
            <w:noProof/>
            <w:lang w:eastAsia="pl-PL"/>
          </w:rPr>
          <w:drawing>
            <wp:inline distT="0" distB="0" distL="0" distR="0" wp14:anchorId="3AEABE1A" wp14:editId="3C608CA1">
              <wp:extent cx="5360400" cy="3150000"/>
              <wp:effectExtent l="190500" t="190500" r="183515" b="1841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enadżer serwer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60400" cy="3150000"/>
                      </a:xfrm>
                      <a:prstGeom prst="rect">
                        <a:avLst/>
                      </a:prstGeom>
                      <a:ln>
                        <a:noFill/>
                      </a:ln>
                      <a:effectLst>
                        <a:outerShdw blurRad="190500" algn="tl" rotWithShape="0">
                          <a:srgbClr val="000000">
                            <a:alpha val="70000"/>
                          </a:srgbClr>
                        </a:outerShdw>
                      </a:effectLst>
                    </pic:spPr>
                  </pic:pic>
                </a:graphicData>
              </a:graphic>
            </wp:inline>
          </w:drawing>
        </w:r>
      </w:ins>
    </w:p>
    <w:p w14:paraId="061ED184" w14:textId="77777777" w:rsidR="00C23214" w:rsidRDefault="00C23214">
      <w:pPr>
        <w:jc w:val="center"/>
        <w:rPr>
          <w:ins w:id="10032" w:author="Okot" w:date="2020-01-30T15:40:00Z"/>
        </w:rPr>
        <w:pPrChange w:id="10033" w:author="Okot" w:date="2020-01-30T15:38:00Z">
          <w:pPr>
            <w:ind w:firstLine="0"/>
          </w:pPr>
        </w:pPrChange>
      </w:pPr>
    </w:p>
    <w:p w14:paraId="5DEC27FB" w14:textId="3DDEC211" w:rsidR="00AF0AEB" w:rsidRDefault="008D4D75">
      <w:pPr>
        <w:jc w:val="center"/>
        <w:rPr>
          <w:ins w:id="10034" w:author="Okot" w:date="2020-01-30T15:58:00Z"/>
        </w:rPr>
        <w:pPrChange w:id="10035" w:author="Okot" w:date="2020-01-30T15:38:00Z">
          <w:pPr>
            <w:ind w:firstLine="0"/>
          </w:pPr>
        </w:pPrChange>
      </w:pPr>
      <w:ins w:id="10036" w:author="Okot" w:date="2020-01-30T15:37:00Z">
        <w:r>
          <w:t xml:space="preserve">Rys. 5.22. </w:t>
        </w:r>
      </w:ins>
      <w:ins w:id="10037" w:author="Okot" w:date="2020-01-30T15:38:00Z">
        <w:r>
          <w:t xml:space="preserve">Panel do zarządzenia serwerem udostępniany przez </w:t>
        </w:r>
        <w:r w:rsidR="00921C80">
          <w:t>O</w:t>
        </w:r>
        <w:r>
          <w:t>V</w:t>
        </w:r>
      </w:ins>
      <w:ins w:id="10038" w:author="Okot" w:date="2020-01-30T17:20:00Z">
        <w:r w:rsidR="00921C80">
          <w:t>H</w:t>
        </w:r>
      </w:ins>
      <w:ins w:id="10039" w:author="Okot" w:date="2020-01-30T15:38:00Z">
        <w:r>
          <w:t> [</w:t>
        </w:r>
      </w:ins>
      <w:ins w:id="10040" w:author="Okot" w:date="2020-01-31T15:00:00Z">
        <w:r w:rsidR="00E73E45">
          <w:t>1</w:t>
        </w:r>
      </w:ins>
      <w:r w:rsidR="005A135C">
        <w:t>5</w:t>
      </w:r>
      <w:ins w:id="10041" w:author="Okot" w:date="2020-01-30T15:38:00Z">
        <w:r>
          <w:t>].</w:t>
        </w:r>
      </w:ins>
    </w:p>
    <w:p w14:paraId="1155280F" w14:textId="77777777" w:rsidR="003C4A42" w:rsidRDefault="003C4A42">
      <w:pPr>
        <w:jc w:val="center"/>
        <w:rPr>
          <w:ins w:id="10042" w:author="Okot" w:date="2020-01-30T15:58:00Z"/>
        </w:rPr>
        <w:pPrChange w:id="10043" w:author="Okot" w:date="2020-01-30T15:38:00Z">
          <w:pPr>
            <w:ind w:firstLine="0"/>
          </w:pPr>
        </w:pPrChange>
      </w:pPr>
    </w:p>
    <w:p w14:paraId="7CA92857" w14:textId="77777777" w:rsidR="003C4A42" w:rsidRDefault="003C4A42">
      <w:pPr>
        <w:rPr>
          <w:ins w:id="10044" w:author="Okot" w:date="2020-01-30T15:58:00Z"/>
        </w:rPr>
        <w:pPrChange w:id="10045" w:author="Okot" w:date="2020-01-30T16:03:00Z">
          <w:pPr>
            <w:tabs>
              <w:tab w:val="left" w:pos="7407"/>
            </w:tabs>
            <w:jc w:val="left"/>
          </w:pPr>
        </w:pPrChange>
      </w:pPr>
      <w:ins w:id="10046" w:author="Okot" w:date="2020-01-30T15:58:00Z">
        <w:r>
          <w:t>Pierwszym krokiem po wejściu do panelu zarządzania była zmiana hasła dla roota, ponieważ pierwotne hasło zostało wysłane na maila plain textem. Drugim krokiem było włączenie dostępu przez SSH, żeby zagwarantować wygodny, zdalny dostęp do serwera.</w:t>
        </w:r>
      </w:ins>
    </w:p>
    <w:p w14:paraId="0AEE8D23" w14:textId="574873DA" w:rsidR="003C4A42" w:rsidRDefault="003C4A42">
      <w:pPr>
        <w:spacing w:after="160" w:line="259" w:lineRule="auto"/>
        <w:ind w:firstLine="0"/>
        <w:jc w:val="left"/>
        <w:rPr>
          <w:ins w:id="10047" w:author="Okot" w:date="2020-01-30T16:04:00Z"/>
        </w:rPr>
      </w:pPr>
      <w:ins w:id="10048" w:author="Okot" w:date="2020-01-30T16:04:00Z">
        <w:r>
          <w:br w:type="page"/>
        </w:r>
      </w:ins>
    </w:p>
    <w:p w14:paraId="11915C39" w14:textId="25A86AAC" w:rsidR="003C4A42" w:rsidRDefault="003C4A42" w:rsidP="00F92309">
      <w:pPr>
        <w:ind w:firstLine="0"/>
        <w:rPr>
          <w:ins w:id="10049" w:author="Okot" w:date="2020-01-30T15:37:00Z"/>
        </w:rPr>
      </w:pPr>
      <w:ins w:id="10050" w:author="Okot" w:date="2020-01-30T16:05:00Z">
        <w:r>
          <w:rPr>
            <w:noProof/>
            <w:lang w:eastAsia="pl-PL"/>
          </w:rPr>
          <w:lastRenderedPageBreak/>
          <w:drawing>
            <wp:inline distT="0" distB="0" distL="0" distR="0" wp14:anchorId="491102B4" wp14:editId="70F2A252">
              <wp:extent cx="5464800" cy="3279600"/>
              <wp:effectExtent l="190500" t="190500" r="193675" b="18796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kvm create ssh.png"/>
                      <pic:cNvPicPr/>
                    </pic:nvPicPr>
                    <pic:blipFill>
                      <a:blip r:embed="rId91">
                        <a:extLst>
                          <a:ext uri="{28A0092B-C50C-407E-A947-70E740481C1C}">
                            <a14:useLocalDpi xmlns:a14="http://schemas.microsoft.com/office/drawing/2010/main" val="0"/>
                          </a:ext>
                        </a:extLst>
                      </a:blip>
                      <a:stretch>
                        <a:fillRect/>
                      </a:stretch>
                    </pic:blipFill>
                    <pic:spPr>
                      <a:xfrm>
                        <a:off x="0" y="0"/>
                        <a:ext cx="5464800" cy="3279600"/>
                      </a:xfrm>
                      <a:prstGeom prst="rect">
                        <a:avLst/>
                      </a:prstGeom>
                      <a:ln>
                        <a:noFill/>
                      </a:ln>
                      <a:effectLst>
                        <a:outerShdw blurRad="190500" algn="tl" rotWithShape="0">
                          <a:srgbClr val="000000">
                            <a:alpha val="70000"/>
                          </a:srgbClr>
                        </a:outerShdw>
                      </a:effectLst>
                    </pic:spPr>
                  </pic:pic>
                </a:graphicData>
              </a:graphic>
            </wp:inline>
          </w:drawing>
        </w:r>
      </w:ins>
    </w:p>
    <w:p w14:paraId="5EFFC22C" w14:textId="77777777" w:rsidR="008D4D75" w:rsidRDefault="008D4D75">
      <w:pPr>
        <w:rPr>
          <w:ins w:id="10051" w:author="Okot" w:date="2020-01-30T15:40:00Z"/>
        </w:rPr>
        <w:pPrChange w:id="10052" w:author="Okot" w:date="2020-01-30T15:37:00Z">
          <w:pPr>
            <w:ind w:firstLine="0"/>
          </w:pPr>
        </w:pPrChange>
      </w:pPr>
    </w:p>
    <w:p w14:paraId="6758764A" w14:textId="7EF5761D" w:rsidR="00C23214" w:rsidRDefault="003C4A42">
      <w:pPr>
        <w:jc w:val="center"/>
        <w:rPr>
          <w:ins w:id="10053" w:author="Okot" w:date="2020-01-30T16:06:00Z"/>
        </w:rPr>
        <w:pPrChange w:id="10054" w:author="Okot" w:date="2020-01-30T16:05:00Z">
          <w:pPr>
            <w:ind w:firstLine="0"/>
          </w:pPr>
        </w:pPrChange>
      </w:pPr>
      <w:ins w:id="10055" w:author="Okot" w:date="2020-01-30T16:05:00Z">
        <w:r>
          <w:t>Rys. 5.23</w:t>
        </w:r>
      </w:ins>
      <w:ins w:id="10056" w:author="Okot" w:date="2020-01-30T16:06:00Z">
        <w:r>
          <w:t>. Konsola KVM zapewniana przez OVH [</w:t>
        </w:r>
      </w:ins>
      <w:ins w:id="10057" w:author="Okot" w:date="2020-01-31T15:00:00Z">
        <w:r w:rsidR="00E73E45">
          <w:t>1</w:t>
        </w:r>
      </w:ins>
      <w:r w:rsidR="005A135C">
        <w:t>5</w:t>
      </w:r>
      <w:ins w:id="10058" w:author="Okot" w:date="2020-01-30T16:06:00Z">
        <w:r>
          <w:t>].</w:t>
        </w:r>
      </w:ins>
    </w:p>
    <w:p w14:paraId="30FF30D9" w14:textId="77777777" w:rsidR="003C4A42" w:rsidRDefault="003C4A42">
      <w:pPr>
        <w:jc w:val="center"/>
        <w:rPr>
          <w:ins w:id="10059" w:author="Okot" w:date="2020-01-30T16:06:00Z"/>
        </w:rPr>
        <w:pPrChange w:id="10060" w:author="Okot" w:date="2020-01-30T16:05:00Z">
          <w:pPr>
            <w:ind w:firstLine="0"/>
          </w:pPr>
        </w:pPrChange>
      </w:pPr>
    </w:p>
    <w:p w14:paraId="4901B7BE" w14:textId="7B23A328" w:rsidR="003C4A42" w:rsidRDefault="003C4A42">
      <w:pPr>
        <w:rPr>
          <w:ins w:id="10061" w:author="Okot" w:date="2020-01-30T16:11:00Z"/>
        </w:rPr>
        <w:pPrChange w:id="10062" w:author="Okot" w:date="2020-01-30T16:06:00Z">
          <w:pPr>
            <w:ind w:firstLine="0"/>
          </w:pPr>
        </w:pPrChange>
      </w:pPr>
      <w:ins w:id="10063" w:author="Okot" w:date="2020-01-30T16:06:00Z">
        <w:r>
          <w:t xml:space="preserve">Do </w:t>
        </w:r>
      </w:ins>
      <w:ins w:id="10064" w:author="Okot" w:date="2020-01-30T16:07:00Z">
        <w:r>
          <w:t>łączenia się przez SSH wybrano</w:t>
        </w:r>
      </w:ins>
      <w:ins w:id="10065" w:author="Okot" w:date="2020-01-30T16:08:00Z">
        <w:r>
          <w:t xml:space="preserve"> bezpłatny</w:t>
        </w:r>
      </w:ins>
      <w:ins w:id="10066" w:author="Okot" w:date="2020-01-30T16:07:00Z">
        <w:r>
          <w:t xml:space="preserve"> program PuTTY, który jest obecny na </w:t>
        </w:r>
      </w:ins>
      <w:ins w:id="10067" w:author="Okot" w:date="2020-01-30T16:08:00Z">
        <w:r>
          <w:t>rynku</w:t>
        </w:r>
      </w:ins>
      <w:ins w:id="10068" w:author="Okot" w:date="2020-01-30T16:07:00Z">
        <w:r>
          <w:t xml:space="preserve"> </w:t>
        </w:r>
      </w:ins>
      <w:ins w:id="10069" w:author="Okot" w:date="2020-01-30T16:08:00Z">
        <w:r>
          <w:t xml:space="preserve">od </w:t>
        </w:r>
        <w:r w:rsidR="00901BB3">
          <w:t>ponad 20 lat i ju</w:t>
        </w:r>
      </w:ins>
      <w:ins w:id="10070" w:author="Okot" w:date="2020-01-30T16:17:00Z">
        <w:r w:rsidR="00901BB3">
          <w:t>ż wielokrotnie z niego korzystano.</w:t>
        </w:r>
      </w:ins>
    </w:p>
    <w:p w14:paraId="0ED5F1CD" w14:textId="77777777" w:rsidR="00B76D3D" w:rsidRDefault="00B76D3D" w:rsidP="00F92309">
      <w:pPr>
        <w:ind w:firstLine="0"/>
        <w:rPr>
          <w:ins w:id="10071" w:author="Okot" w:date="2020-01-30T16:11:00Z"/>
        </w:rPr>
      </w:pPr>
    </w:p>
    <w:p w14:paraId="40AA040A" w14:textId="5516A27C" w:rsidR="00B76D3D" w:rsidRDefault="00B76D3D">
      <w:pPr>
        <w:ind w:firstLine="0"/>
        <w:jc w:val="center"/>
        <w:rPr>
          <w:ins w:id="10072" w:author="Okot" w:date="2020-01-30T16:07:00Z"/>
        </w:rPr>
        <w:pPrChange w:id="10073" w:author="Okot" w:date="2020-01-30T16:12:00Z">
          <w:pPr>
            <w:ind w:firstLine="0"/>
          </w:pPr>
        </w:pPrChange>
      </w:pPr>
      <w:ins w:id="10074" w:author="Okot" w:date="2020-01-30T16:11:00Z">
        <w:r>
          <w:rPr>
            <w:noProof/>
            <w:lang w:eastAsia="pl-PL"/>
          </w:rPr>
          <w:drawing>
            <wp:inline distT="0" distB="0" distL="0" distR="0" wp14:anchorId="60644E5B" wp14:editId="00D96380">
              <wp:extent cx="5475130" cy="2376000"/>
              <wp:effectExtent l="190500" t="114300" r="182880" b="62865"/>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erwszeLogowanie.png"/>
                      <pic:cNvPicPr/>
                    </pic:nvPicPr>
                    <pic:blipFill>
                      <a:blip r:embed="rId92">
                        <a:extLst>
                          <a:ext uri="{28A0092B-C50C-407E-A947-70E740481C1C}">
                            <a14:useLocalDpi xmlns:a14="http://schemas.microsoft.com/office/drawing/2010/main" val="0"/>
                          </a:ext>
                        </a:extLst>
                      </a:blip>
                      <a:stretch>
                        <a:fillRect/>
                      </a:stretch>
                    </pic:blipFill>
                    <pic:spPr>
                      <a:xfrm>
                        <a:off x="0" y="0"/>
                        <a:ext cx="5475130" cy="2376000"/>
                      </a:xfrm>
                      <a:prstGeom prst="rect">
                        <a:avLst/>
                      </a:prstGeom>
                      <a:ln>
                        <a:noFill/>
                      </a:ln>
                      <a:effectLst>
                        <a:outerShdw blurRad="190500" algn="tl" rotWithShape="0">
                          <a:srgbClr val="000000">
                            <a:alpha val="70000"/>
                          </a:srgbClr>
                        </a:outerShdw>
                      </a:effectLst>
                    </pic:spPr>
                  </pic:pic>
                </a:graphicData>
              </a:graphic>
            </wp:inline>
          </w:drawing>
        </w:r>
      </w:ins>
    </w:p>
    <w:p w14:paraId="6B6E3764" w14:textId="77777777" w:rsidR="003C4A42" w:rsidRDefault="003C4A42" w:rsidP="00F92309">
      <w:pPr>
        <w:ind w:firstLine="0"/>
        <w:rPr>
          <w:ins w:id="10075" w:author="Okot" w:date="2020-01-30T16:12:00Z"/>
        </w:rPr>
      </w:pPr>
    </w:p>
    <w:p w14:paraId="69DA8266" w14:textId="0F8B9770" w:rsidR="00B76D3D" w:rsidRDefault="00B76D3D">
      <w:pPr>
        <w:ind w:firstLine="0"/>
        <w:jc w:val="center"/>
        <w:rPr>
          <w:ins w:id="10076" w:author="Okot" w:date="2020-01-30T16:36:00Z"/>
        </w:rPr>
        <w:pPrChange w:id="10077" w:author="Okot" w:date="2020-01-30T16:12:00Z">
          <w:pPr>
            <w:ind w:firstLine="0"/>
          </w:pPr>
        </w:pPrChange>
      </w:pPr>
      <w:ins w:id="10078" w:author="Okot" w:date="2020-01-30T16:12:00Z">
        <w:r>
          <w:t>Rys. 5.24. Pierwsze udane logowanie za pomocą SSH do serwera.</w:t>
        </w:r>
      </w:ins>
    </w:p>
    <w:p w14:paraId="4985931C" w14:textId="77777777" w:rsidR="00651F9C" w:rsidRDefault="00651F9C">
      <w:pPr>
        <w:ind w:firstLine="0"/>
        <w:jc w:val="center"/>
        <w:rPr>
          <w:ins w:id="10079" w:author="Okot" w:date="2020-01-30T16:36:00Z"/>
        </w:rPr>
        <w:pPrChange w:id="10080" w:author="Okot" w:date="2020-01-30T16:12:00Z">
          <w:pPr>
            <w:ind w:firstLine="0"/>
          </w:pPr>
        </w:pPrChange>
      </w:pPr>
    </w:p>
    <w:p w14:paraId="24697855" w14:textId="699DFB4C" w:rsidR="00651F9C" w:rsidRDefault="00651F9C">
      <w:pPr>
        <w:rPr>
          <w:ins w:id="10081" w:author="Okot" w:date="2020-01-30T16:37:00Z"/>
        </w:rPr>
        <w:pPrChange w:id="10082" w:author="Okot" w:date="2020-01-30T16:36:00Z">
          <w:pPr>
            <w:ind w:firstLine="0"/>
          </w:pPr>
        </w:pPrChange>
      </w:pPr>
      <w:ins w:id="10083" w:author="Okot" w:date="2020-01-30T16:37:00Z">
        <w:r>
          <w:lastRenderedPageBreak/>
          <w:t>Po potwierdzeniu, że połączenie SSH działa, zainstalowano pakiety PostgreSQL i utworzono bazę danych</w:t>
        </w:r>
      </w:ins>
      <w:ins w:id="10084" w:author="Okot" w:date="2020-01-30T17:21:00Z">
        <w:r w:rsidR="002E2E72">
          <w:t xml:space="preserve"> dla </w:t>
        </w:r>
      </w:ins>
      <w:ins w:id="10085" w:author="Okot" w:date="2020-01-30T17:22:00Z">
        <w:r w:rsidR="007759D4">
          <w:t xml:space="preserve">deweloperskiej wersji </w:t>
        </w:r>
      </w:ins>
      <w:ins w:id="10086" w:author="Okot" w:date="2020-01-30T17:21:00Z">
        <w:r w:rsidR="002E2E72">
          <w:t>aplikacji</w:t>
        </w:r>
      </w:ins>
      <w:ins w:id="10087" w:author="Okot" w:date="2020-01-30T16:37:00Z">
        <w:r>
          <w:t>.</w:t>
        </w:r>
      </w:ins>
    </w:p>
    <w:p w14:paraId="5D3252D7" w14:textId="77777777" w:rsidR="00651F9C" w:rsidRDefault="00651F9C" w:rsidP="00F92309">
      <w:pPr>
        <w:ind w:firstLine="0"/>
        <w:rPr>
          <w:ins w:id="10088" w:author="Okot" w:date="2020-01-30T16:38:00Z"/>
        </w:rPr>
      </w:pPr>
    </w:p>
    <w:p w14:paraId="2D2DF88F" w14:textId="7E589A0D" w:rsidR="00651F9C" w:rsidRDefault="00651F9C">
      <w:pPr>
        <w:ind w:firstLine="0"/>
        <w:jc w:val="left"/>
        <w:rPr>
          <w:ins w:id="10089" w:author="Okot" w:date="2020-01-30T16:12:00Z"/>
        </w:rPr>
        <w:pPrChange w:id="10090" w:author="Okot" w:date="2020-01-30T16:52:00Z">
          <w:pPr>
            <w:ind w:firstLine="0"/>
          </w:pPr>
        </w:pPrChange>
      </w:pPr>
      <w:ins w:id="10091" w:author="Okot" w:date="2020-01-30T16:41:00Z">
        <w:r>
          <w:rPr>
            <w:noProof/>
            <w:lang w:eastAsia="pl-PL"/>
          </w:rPr>
          <w:drawing>
            <wp:inline distT="0" distB="0" distL="0" distR="0" wp14:anchorId="281AE47A" wp14:editId="6FBF5E9C">
              <wp:extent cx="5554800" cy="3348000"/>
              <wp:effectExtent l="171450" t="190500" r="160655" b="4318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ostgresALL.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554800" cy="3348000"/>
                      </a:xfrm>
                      <a:prstGeom prst="rect">
                        <a:avLst/>
                      </a:prstGeom>
                      <a:ln>
                        <a:noFill/>
                      </a:ln>
                      <a:effectLst>
                        <a:outerShdw blurRad="190500" algn="tl" rotWithShape="0">
                          <a:srgbClr val="000000">
                            <a:alpha val="70000"/>
                          </a:srgbClr>
                        </a:outerShdw>
                      </a:effectLst>
                    </pic:spPr>
                  </pic:pic>
                </a:graphicData>
              </a:graphic>
            </wp:inline>
          </w:drawing>
        </w:r>
      </w:ins>
    </w:p>
    <w:p w14:paraId="3C226BBA" w14:textId="77777777" w:rsidR="00B76D3D" w:rsidRDefault="00B76D3D">
      <w:pPr>
        <w:ind w:firstLine="0"/>
        <w:jc w:val="center"/>
        <w:rPr>
          <w:ins w:id="10092" w:author="Okot" w:date="2020-01-30T16:41:00Z"/>
        </w:rPr>
        <w:pPrChange w:id="10093" w:author="Okot" w:date="2020-01-30T16:12:00Z">
          <w:pPr>
            <w:ind w:firstLine="0"/>
          </w:pPr>
        </w:pPrChange>
      </w:pPr>
    </w:p>
    <w:p w14:paraId="672B3B5A" w14:textId="3E057BAF" w:rsidR="00651F9C" w:rsidRDefault="00651F9C">
      <w:pPr>
        <w:ind w:firstLine="0"/>
        <w:jc w:val="center"/>
        <w:rPr>
          <w:ins w:id="10094" w:author="Okot" w:date="2020-01-31T15:43:00Z"/>
        </w:rPr>
        <w:pPrChange w:id="10095" w:author="Okot" w:date="2020-01-30T16:12:00Z">
          <w:pPr>
            <w:ind w:firstLine="0"/>
          </w:pPr>
        </w:pPrChange>
      </w:pPr>
      <w:ins w:id="10096" w:author="Okot" w:date="2020-01-30T16:41:00Z">
        <w:r>
          <w:t>Rys. 5.25.</w:t>
        </w:r>
      </w:ins>
      <w:ins w:id="10097" w:author="Okot" w:date="2020-01-30T16:42:00Z">
        <w:r>
          <w:t xml:space="preserve"> Proces instalacji pakietów PostgreSQL oraz tworzenia bazy danych.</w:t>
        </w:r>
      </w:ins>
    </w:p>
    <w:p w14:paraId="0FC2F50A" w14:textId="77777777" w:rsidR="0025370C" w:rsidRDefault="0025370C">
      <w:pPr>
        <w:ind w:firstLine="0"/>
        <w:jc w:val="center"/>
        <w:rPr>
          <w:ins w:id="10098" w:author="Okot" w:date="2020-01-31T15:43:00Z"/>
        </w:rPr>
        <w:pPrChange w:id="10099" w:author="Okot" w:date="2020-01-30T16:12:00Z">
          <w:pPr>
            <w:ind w:firstLine="0"/>
          </w:pPr>
        </w:pPrChange>
      </w:pPr>
    </w:p>
    <w:p w14:paraId="453F4198" w14:textId="4DCCAD70" w:rsidR="0025370C" w:rsidRDefault="0025370C">
      <w:pPr>
        <w:rPr>
          <w:ins w:id="10100" w:author="Okot" w:date="2020-01-31T16:11:00Z"/>
        </w:rPr>
        <w:pPrChange w:id="10101" w:author="Okot" w:date="2020-01-31T15:43:00Z">
          <w:pPr>
            <w:ind w:firstLine="0"/>
          </w:pPr>
        </w:pPrChange>
      </w:pPr>
      <w:ins w:id="10102" w:author="Okot" w:date="2020-01-31T15:44:00Z">
        <w:r>
          <w:t xml:space="preserve">Kolejnym krokiem była instalacja Ruby on Rails. Skorzystano z </w:t>
        </w:r>
      </w:ins>
      <w:ins w:id="10103" w:author="Okot" w:date="2020-01-31T15:45:00Z">
        <w:r>
          <w:t>tutoriala ze strony HowtoForge</w:t>
        </w:r>
      </w:ins>
      <w:ins w:id="10104" w:author="Okot" w:date="2020-01-31T15:46:00Z">
        <w:r>
          <w:t> [</w:t>
        </w:r>
      </w:ins>
      <w:r w:rsidR="005A135C">
        <w:t>10</w:t>
      </w:r>
      <w:ins w:id="10105" w:author="Okot" w:date="2020-01-31T15:46:00Z">
        <w:r>
          <w:t>]</w:t>
        </w:r>
      </w:ins>
      <w:ins w:id="10106" w:author="Okot" w:date="2020-01-31T15:45:00Z">
        <w:r>
          <w:t xml:space="preserve">, na której można znaleźć </w:t>
        </w:r>
      </w:ins>
      <w:ins w:id="10107" w:author="Okot" w:date="2020-01-31T15:46:00Z">
        <w:r>
          <w:t>instrukcje jak robić różne operacje na linuksie tworzone przez społeczność.</w:t>
        </w:r>
      </w:ins>
    </w:p>
    <w:p w14:paraId="4C28EBCC" w14:textId="77777777" w:rsidR="004932A6" w:rsidRDefault="004932A6">
      <w:pPr>
        <w:ind w:firstLine="0"/>
        <w:rPr>
          <w:ins w:id="10108" w:author="Okot" w:date="2020-01-31T16:11:00Z"/>
        </w:rPr>
      </w:pPr>
    </w:p>
    <w:p w14:paraId="58EAC630" w14:textId="72026476" w:rsidR="004932A6" w:rsidRDefault="00FC6C2E">
      <w:pPr>
        <w:ind w:firstLine="0"/>
        <w:rPr>
          <w:ins w:id="10109" w:author="Okot" w:date="2020-01-30T16:42:00Z"/>
        </w:rPr>
      </w:pPr>
      <w:ins w:id="10110" w:author="Okot" w:date="2020-01-31T16:45:00Z">
        <w:r>
          <w:rPr>
            <w:noProof/>
            <w:lang w:eastAsia="pl-PL"/>
          </w:rPr>
          <w:drawing>
            <wp:inline distT="0" distB="0" distL="0" distR="0" wp14:anchorId="60D5088A" wp14:editId="59D44B45">
              <wp:extent cx="5572800" cy="1785600"/>
              <wp:effectExtent l="190500" t="190500" r="180340" b="196215"/>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nstalacja RoR.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72800" cy="1785600"/>
                      </a:xfrm>
                      <a:prstGeom prst="rect">
                        <a:avLst/>
                      </a:prstGeom>
                      <a:ln>
                        <a:noFill/>
                      </a:ln>
                      <a:effectLst>
                        <a:outerShdw blurRad="190500" algn="tl" rotWithShape="0">
                          <a:srgbClr val="000000">
                            <a:alpha val="70000"/>
                          </a:srgbClr>
                        </a:outerShdw>
                      </a:effectLst>
                    </pic:spPr>
                  </pic:pic>
                </a:graphicData>
              </a:graphic>
            </wp:inline>
          </w:drawing>
        </w:r>
      </w:ins>
    </w:p>
    <w:p w14:paraId="322A6F17" w14:textId="77777777" w:rsidR="009B6B03" w:rsidRDefault="009B6B03">
      <w:pPr>
        <w:ind w:firstLine="0"/>
        <w:jc w:val="center"/>
        <w:rPr>
          <w:ins w:id="10111" w:author="Okot" w:date="2020-01-31T16:12:00Z"/>
        </w:rPr>
        <w:pPrChange w:id="10112" w:author="Okot" w:date="2020-01-30T16:12:00Z">
          <w:pPr>
            <w:ind w:firstLine="0"/>
          </w:pPr>
        </w:pPrChange>
      </w:pPr>
    </w:p>
    <w:p w14:paraId="2CB77F2F" w14:textId="7C444728" w:rsidR="004932A6" w:rsidRDefault="004932A6">
      <w:pPr>
        <w:ind w:firstLine="0"/>
        <w:jc w:val="center"/>
        <w:rPr>
          <w:ins w:id="10113" w:author="Okot" w:date="2020-01-31T16:12:00Z"/>
        </w:rPr>
        <w:pPrChange w:id="10114" w:author="Okot" w:date="2020-01-30T16:12:00Z">
          <w:pPr>
            <w:ind w:firstLine="0"/>
          </w:pPr>
        </w:pPrChange>
      </w:pPr>
      <w:ins w:id="10115" w:author="Okot" w:date="2020-01-31T16:12:00Z">
        <w:r>
          <w:t>Rys. 5.26. Kolejne kroki instalcji RoR na Ubuntu.</w:t>
        </w:r>
      </w:ins>
    </w:p>
    <w:p w14:paraId="2F2204BB" w14:textId="71F24F77" w:rsidR="00C35FC2" w:rsidRDefault="00C35FC2">
      <w:pPr>
        <w:rPr>
          <w:ins w:id="10116" w:author="Okot" w:date="2020-01-31T16:30:00Z"/>
        </w:rPr>
        <w:pPrChange w:id="10117" w:author="Okot" w:date="2020-01-31T16:14:00Z">
          <w:pPr>
            <w:ind w:firstLine="0"/>
          </w:pPr>
        </w:pPrChange>
      </w:pPr>
      <w:ins w:id="10118" w:author="Okot" w:date="2020-01-31T16:14:00Z">
        <w:r>
          <w:lastRenderedPageBreak/>
          <w:t xml:space="preserve">W pierwszym kroku zainstalowano pakiety </w:t>
        </w:r>
      </w:ins>
      <w:ins w:id="10119" w:author="Okot" w:date="2020-01-31T16:15:00Z">
        <w:r>
          <w:t xml:space="preserve">RVM (Ruby Version </w:t>
        </w:r>
        <w:r w:rsidR="002E07CC">
          <w:t>Manager</w:t>
        </w:r>
        <w:r>
          <w:t xml:space="preserve">), który jest </w:t>
        </w:r>
      </w:ins>
      <w:ins w:id="10120" w:author="Okot" w:date="2020-01-31T16:16:00Z">
        <w:r>
          <w:t xml:space="preserve">narzędziem wiersza poleceń służącym do instalacji i konfiguracji </w:t>
        </w:r>
      </w:ins>
      <w:ins w:id="10121" w:author="Okot" w:date="2020-01-31T16:21:00Z">
        <w:r>
          <w:t>R</w:t>
        </w:r>
      </w:ins>
      <w:ins w:id="10122" w:author="Okot" w:date="2020-01-31T16:16:00Z">
        <w:r>
          <w:t xml:space="preserve">uby’ego – w tym do zarządzania wieloma wersjami języka na jednym systemie. </w:t>
        </w:r>
      </w:ins>
      <w:ins w:id="10123" w:author="Okot" w:date="2020-01-31T16:17:00Z">
        <w:r>
          <w:t>Drugim p</w:t>
        </w:r>
        <w:r w:rsidR="002E07CC">
          <w:t>oleceniem zainstalowano stabiln</w:t>
        </w:r>
      </w:ins>
      <w:ins w:id="10124" w:author="Okot" w:date="2020-01-31T16:48:00Z">
        <w:r w:rsidR="002E07CC">
          <w:t>ą</w:t>
        </w:r>
      </w:ins>
      <w:ins w:id="10125" w:author="Okot" w:date="2020-01-31T16:17:00Z">
        <w:r>
          <w:t xml:space="preserve"> wersję w/w narzędzia.</w:t>
        </w:r>
      </w:ins>
      <w:ins w:id="10126" w:author="Okot" w:date="2020-01-31T16:18:00Z">
        <w:r>
          <w:t xml:space="preserve"> Nastę</w:t>
        </w:r>
        <w:r w:rsidR="00E275DC">
          <w:t>pnie uruchomiono wymagany skrypt.</w:t>
        </w:r>
      </w:ins>
      <w:ins w:id="10127" w:author="Okot" w:date="2020-01-31T16:21:00Z">
        <w:r>
          <w:t xml:space="preserve"> Czwarte polecenie zleca instalację ostatniej stabilnej wersji Ruby’ego (na dzień pisania pracy </w:t>
        </w:r>
      </w:ins>
      <w:ins w:id="10128" w:author="Okot" w:date="2020-01-31T16:47:00Z">
        <w:r w:rsidR="002E07CC">
          <w:t xml:space="preserve">- </w:t>
        </w:r>
      </w:ins>
      <w:ins w:id="10129" w:author="Okot" w:date="2020-01-31T16:21:00Z">
        <w:r>
          <w:t xml:space="preserve">2.5.1), a ostatnie sprawia, </w:t>
        </w:r>
      </w:ins>
      <w:ins w:id="10130" w:author="Okot" w:date="2020-01-31T16:22:00Z">
        <w:r>
          <w:t>że dana wersja będzie domyśln</w:t>
        </w:r>
        <w:r w:rsidR="00E275DC">
          <w:t xml:space="preserve">ie </w:t>
        </w:r>
      </w:ins>
      <w:ins w:id="10131" w:author="Okot" w:date="2020-01-31T16:24:00Z">
        <w:r w:rsidR="00E275DC">
          <w:t>używaną.</w:t>
        </w:r>
      </w:ins>
      <w:ins w:id="10132" w:author="Okot" w:date="2020-01-31T16:30:00Z">
        <w:r w:rsidR="00E275DC">
          <w:t xml:space="preserve"> </w:t>
        </w:r>
      </w:ins>
    </w:p>
    <w:p w14:paraId="4C0497EF" w14:textId="05ADA040" w:rsidR="00E275DC" w:rsidRDefault="00E275DC">
      <w:pPr>
        <w:rPr>
          <w:ins w:id="10133" w:author="Okot" w:date="2020-01-31T16:46:00Z"/>
        </w:rPr>
        <w:pPrChange w:id="10134" w:author="Okot" w:date="2020-01-31T16:14:00Z">
          <w:pPr>
            <w:ind w:firstLine="0"/>
          </w:pPr>
        </w:pPrChange>
      </w:pPr>
      <w:ins w:id="10135" w:author="Okot" w:date="2020-01-31T16:30:00Z">
        <w:r>
          <w:t xml:space="preserve">RoR wymaga </w:t>
        </w:r>
      </w:ins>
      <w:ins w:id="10136" w:author="Okot" w:date="2020-01-31T16:31:00Z">
        <w:r>
          <w:t>JavaScriptu do kompilacji części assetów. Dla Ubuntu polecanym</w:t>
        </w:r>
      </w:ins>
      <w:ins w:id="10137" w:author="Okot" w:date="2020-01-31T16:33:00Z">
        <w:r>
          <w:t xml:space="preserve"> środowiskiem uruchomieniowym </w:t>
        </w:r>
      </w:ins>
      <w:ins w:id="10138" w:author="Okot" w:date="2020-01-31T16:34:00Z">
        <w:r>
          <w:t>JavaScriptu</w:t>
        </w:r>
      </w:ins>
      <w:ins w:id="10139" w:author="Okot" w:date="2020-01-31T16:31:00Z">
        <w:r>
          <w:t xml:space="preserve"> </w:t>
        </w:r>
      </w:ins>
      <w:ins w:id="10140" w:author="Okot" w:date="2020-01-31T16:32:00Z">
        <w:r>
          <w:t>jest Nodejs</w:t>
        </w:r>
      </w:ins>
      <w:ins w:id="10141" w:author="Okot" w:date="2020-01-31T16:34:00Z">
        <w:r>
          <w:t xml:space="preserve">, więc w kolejnym kroku został </w:t>
        </w:r>
      </w:ins>
      <w:ins w:id="10142" w:author="Okot" w:date="2020-01-31T16:47:00Z">
        <w:r w:rsidR="002E07CC">
          <w:t>zainstalowany</w:t>
        </w:r>
      </w:ins>
      <w:ins w:id="10143" w:author="Okot" w:date="2020-01-31T16:34:00Z">
        <w:r>
          <w:t>.</w:t>
        </w:r>
      </w:ins>
      <w:ins w:id="10144" w:author="Okot" w:date="2020-01-31T16:40:00Z">
        <w:r w:rsidR="00573303">
          <w:t xml:space="preserve"> Następnie zaktualizowano do ostatniej wersji RubyGem, </w:t>
        </w:r>
      </w:ins>
      <w:ins w:id="10145" w:author="Okot" w:date="2020-01-31T16:41:00Z">
        <w:r w:rsidR="00573303">
          <w:t>który jest menadżerem pakietów Ruby’ego i wykorzystano go do zainstalowania ostatniej</w:t>
        </w:r>
      </w:ins>
      <w:ins w:id="10146" w:author="Okot" w:date="2020-01-31T16:43:00Z">
        <w:r w:rsidR="00573303">
          <w:t xml:space="preserve"> (na dzień pisania tych słów) stabilnej wersji frameworka Ruby on </w:t>
        </w:r>
      </w:ins>
      <w:ins w:id="10147" w:author="Okot" w:date="2020-01-31T16:44:00Z">
        <w:r w:rsidR="00573303">
          <w:t>Rails.</w:t>
        </w:r>
      </w:ins>
    </w:p>
    <w:p w14:paraId="405869FD" w14:textId="5EE9A91C" w:rsidR="00FC6C2E" w:rsidRDefault="00FC6C2E">
      <w:pPr>
        <w:rPr>
          <w:ins w:id="10148" w:author="Okot" w:date="2020-02-05T16:24:00Z"/>
        </w:rPr>
        <w:pPrChange w:id="10149" w:author="Okot" w:date="2020-01-31T16:14:00Z">
          <w:pPr>
            <w:ind w:firstLine="0"/>
          </w:pPr>
        </w:pPrChange>
      </w:pPr>
      <w:ins w:id="10150" w:author="Okot" w:date="2020-01-31T16:46:00Z">
        <w:r>
          <w:t>Zainstalowawszy w/w niezbędne komponenty, można było przystąpić do tworzenia projektu.</w:t>
        </w:r>
      </w:ins>
    </w:p>
    <w:p w14:paraId="0E3E075D" w14:textId="77777777" w:rsidR="00AB2D33" w:rsidRDefault="00AB2D33">
      <w:pPr>
        <w:ind w:firstLine="0"/>
        <w:rPr>
          <w:ins w:id="10151" w:author="Okot" w:date="2020-02-05T16:40:00Z"/>
        </w:rPr>
      </w:pPr>
    </w:p>
    <w:p w14:paraId="1903355B" w14:textId="6A8AB3F3" w:rsidR="00EC0781" w:rsidRDefault="00EC0781">
      <w:pPr>
        <w:ind w:firstLine="0"/>
        <w:jc w:val="center"/>
        <w:rPr>
          <w:ins w:id="10152" w:author="Okot" w:date="2020-01-31T16:17:00Z"/>
        </w:rPr>
        <w:pPrChange w:id="10153" w:author="Okot" w:date="2020-02-05T16:40:00Z">
          <w:pPr>
            <w:ind w:firstLine="0"/>
          </w:pPr>
        </w:pPrChange>
      </w:pPr>
      <w:ins w:id="10154" w:author="Okot" w:date="2020-02-05T16:40:00Z">
        <w:r>
          <w:rPr>
            <w:noProof/>
            <w:lang w:eastAsia="pl-PL"/>
          </w:rPr>
          <w:drawing>
            <wp:inline distT="0" distB="0" distL="0" distR="0" wp14:anchorId="6626697F" wp14:editId="4C272114">
              <wp:extent cx="5511600" cy="295200"/>
              <wp:effectExtent l="190500" t="190500" r="184785" b="18161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createNewPr.png"/>
                      <pic:cNvPicPr/>
                    </pic:nvPicPr>
                    <pic:blipFill>
                      <a:blip r:embed="rId95">
                        <a:extLst>
                          <a:ext uri="{28A0092B-C50C-407E-A947-70E740481C1C}">
                            <a14:useLocalDpi xmlns:a14="http://schemas.microsoft.com/office/drawing/2010/main" val="0"/>
                          </a:ext>
                        </a:extLst>
                      </a:blip>
                      <a:stretch>
                        <a:fillRect/>
                      </a:stretch>
                    </pic:blipFill>
                    <pic:spPr>
                      <a:xfrm>
                        <a:off x="0" y="0"/>
                        <a:ext cx="5511600" cy="295200"/>
                      </a:xfrm>
                      <a:prstGeom prst="rect">
                        <a:avLst/>
                      </a:prstGeom>
                      <a:ln>
                        <a:noFill/>
                      </a:ln>
                      <a:effectLst>
                        <a:outerShdw blurRad="190500" algn="tl" rotWithShape="0">
                          <a:srgbClr val="000000">
                            <a:alpha val="70000"/>
                          </a:srgbClr>
                        </a:outerShdw>
                      </a:effectLst>
                    </pic:spPr>
                  </pic:pic>
                </a:graphicData>
              </a:graphic>
            </wp:inline>
          </w:drawing>
        </w:r>
      </w:ins>
    </w:p>
    <w:p w14:paraId="65D831C2" w14:textId="77777777" w:rsidR="00BA3EB8" w:rsidRDefault="00BA3EB8">
      <w:pPr>
        <w:jc w:val="center"/>
        <w:rPr>
          <w:ins w:id="10155" w:author="Okot" w:date="2020-02-05T16:52:00Z"/>
        </w:rPr>
        <w:pPrChange w:id="10156" w:author="Okot" w:date="2020-02-05T16:40:00Z">
          <w:pPr>
            <w:ind w:firstLine="0"/>
          </w:pPr>
        </w:pPrChange>
      </w:pPr>
    </w:p>
    <w:p w14:paraId="20971D50" w14:textId="63847D7B" w:rsidR="00C35FC2" w:rsidRDefault="00EC0781">
      <w:pPr>
        <w:jc w:val="center"/>
        <w:rPr>
          <w:ins w:id="10157" w:author="Okot" w:date="2020-02-05T16:41:00Z"/>
        </w:rPr>
        <w:pPrChange w:id="10158" w:author="Okot" w:date="2020-02-05T16:40:00Z">
          <w:pPr>
            <w:ind w:firstLine="0"/>
          </w:pPr>
        </w:pPrChange>
      </w:pPr>
      <w:ins w:id="10159" w:author="Okot" w:date="2020-02-05T16:40:00Z">
        <w:r>
          <w:t>Rys. 5.</w:t>
        </w:r>
      </w:ins>
      <w:ins w:id="10160" w:author="Okot" w:date="2020-02-05T16:41:00Z">
        <w:r>
          <w:t>27. Instrukcja tworzenia nowego projektu.</w:t>
        </w:r>
      </w:ins>
    </w:p>
    <w:p w14:paraId="690AEF20" w14:textId="77777777" w:rsidR="00EC0781" w:rsidRDefault="00EC0781">
      <w:pPr>
        <w:jc w:val="center"/>
        <w:rPr>
          <w:ins w:id="10161" w:author="Okot" w:date="2020-02-05T16:41:00Z"/>
        </w:rPr>
        <w:pPrChange w:id="10162" w:author="Okot" w:date="2020-02-05T16:40:00Z">
          <w:pPr>
            <w:ind w:firstLine="0"/>
          </w:pPr>
        </w:pPrChange>
      </w:pPr>
    </w:p>
    <w:p w14:paraId="6CCED63C" w14:textId="6E27FA66" w:rsidR="00EC0781" w:rsidRDefault="00EC0781">
      <w:pPr>
        <w:rPr>
          <w:ins w:id="10163" w:author="Okot" w:date="2020-02-05T16:43:00Z"/>
        </w:rPr>
        <w:pPrChange w:id="10164" w:author="Okot" w:date="2020-02-05T16:51:00Z">
          <w:pPr>
            <w:ind w:firstLine="0"/>
          </w:pPr>
        </w:pPrChange>
      </w:pPr>
      <w:ins w:id="10165" w:author="Okot" w:date="2020-02-05T16:41:00Z">
        <w:r>
          <w:t>Do stworzenia projektu użyto powyż</w:t>
        </w:r>
        <w:r w:rsidR="003824C4">
          <w:t>szej instrukcji</w:t>
        </w:r>
      </w:ins>
      <w:ins w:id="10166" w:author="Okot" w:date="2020-02-05T16:50:00Z">
        <w:r w:rsidR="00856C0C">
          <w:t>, która nie tylko buduje podstawową strukturę aplikacji, ale te</w:t>
        </w:r>
      </w:ins>
      <w:ins w:id="10167" w:author="Okot" w:date="2020-02-05T16:51:00Z">
        <w:r w:rsidR="00856C0C">
          <w:t>ż instaluje niezbędne składniki do obsługi bazy danych PostgreSQL</w:t>
        </w:r>
      </w:ins>
      <w:ins w:id="10168" w:author="Okot" w:date="2020-02-05T16:41:00Z">
        <w:r w:rsidR="003824C4">
          <w:t xml:space="preserve">. </w:t>
        </w:r>
      </w:ins>
      <w:ins w:id="10169" w:author="Okot" w:date="2020-02-05T16:45:00Z">
        <w:r w:rsidR="00856C0C">
          <w:t xml:space="preserve"> </w:t>
        </w:r>
      </w:ins>
      <w:ins w:id="10170" w:author="Okot" w:date="2020-02-05T16:46:00Z">
        <w:r w:rsidR="00856C0C">
          <w:t>Przy kreowaniu nowego projektu instalowany jest Gem Bundler, którego rolą jest pobranie innych Gemów niezb</w:t>
        </w:r>
      </w:ins>
      <w:ins w:id="10171" w:author="Okot" w:date="2020-02-05T16:47:00Z">
        <w:r w:rsidR="00856C0C">
          <w:t xml:space="preserve">ędnych do działania aplikacji. W Rubym pod „Gemami” nazywane są biblioteki (np.: DLL w innych językach). </w:t>
        </w:r>
      </w:ins>
    </w:p>
    <w:p w14:paraId="69D58FAD" w14:textId="77777777" w:rsidR="003824C4" w:rsidRDefault="003824C4">
      <w:pPr>
        <w:ind w:firstLine="0"/>
        <w:jc w:val="left"/>
        <w:rPr>
          <w:ins w:id="10172" w:author="Okot" w:date="2020-02-05T16:43:00Z"/>
        </w:rPr>
        <w:pPrChange w:id="10173" w:author="Okot" w:date="2020-02-05T16:43:00Z">
          <w:pPr>
            <w:ind w:firstLine="0"/>
          </w:pPr>
        </w:pPrChange>
      </w:pPr>
    </w:p>
    <w:p w14:paraId="40F5CCCB" w14:textId="134DC22F" w:rsidR="003824C4" w:rsidRDefault="003824C4">
      <w:pPr>
        <w:ind w:firstLine="0"/>
        <w:jc w:val="left"/>
        <w:rPr>
          <w:ins w:id="10174" w:author="Okot" w:date="2020-02-05T16:41:00Z"/>
        </w:rPr>
        <w:pPrChange w:id="10175" w:author="Okot" w:date="2020-02-05T16:43:00Z">
          <w:pPr>
            <w:ind w:firstLine="0"/>
          </w:pPr>
        </w:pPrChange>
      </w:pPr>
      <w:ins w:id="10176" w:author="Okot" w:date="2020-02-05T16:43:00Z">
        <w:r>
          <w:rPr>
            <w:noProof/>
            <w:lang w:eastAsia="pl-PL"/>
          </w:rPr>
          <w:drawing>
            <wp:inline distT="0" distB="0" distL="0" distR="0" wp14:anchorId="291F3FBF" wp14:editId="4B9A967B">
              <wp:extent cx="5356800" cy="1418400"/>
              <wp:effectExtent l="190500" t="190500" r="187325" b="182245"/>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rror.png"/>
                      <pic:cNvPicPr/>
                    </pic:nvPicPr>
                    <pic:blipFill>
                      <a:blip r:embed="rId96">
                        <a:extLst>
                          <a:ext uri="{28A0092B-C50C-407E-A947-70E740481C1C}">
                            <a14:useLocalDpi xmlns:a14="http://schemas.microsoft.com/office/drawing/2010/main" val="0"/>
                          </a:ext>
                        </a:extLst>
                      </a:blip>
                      <a:stretch>
                        <a:fillRect/>
                      </a:stretch>
                    </pic:blipFill>
                    <pic:spPr>
                      <a:xfrm>
                        <a:off x="0" y="0"/>
                        <a:ext cx="5356800" cy="1418400"/>
                      </a:xfrm>
                      <a:prstGeom prst="rect">
                        <a:avLst/>
                      </a:prstGeom>
                      <a:ln>
                        <a:noFill/>
                      </a:ln>
                      <a:effectLst>
                        <a:outerShdw blurRad="190500" algn="tl" rotWithShape="0">
                          <a:srgbClr val="000000">
                            <a:alpha val="70000"/>
                          </a:srgbClr>
                        </a:outerShdw>
                      </a:effectLst>
                    </pic:spPr>
                  </pic:pic>
                </a:graphicData>
              </a:graphic>
            </wp:inline>
          </w:drawing>
        </w:r>
      </w:ins>
    </w:p>
    <w:p w14:paraId="25C5610F" w14:textId="588CF26E" w:rsidR="003824C4" w:rsidRDefault="003824C4" w:rsidP="003824C4">
      <w:pPr>
        <w:jc w:val="center"/>
        <w:rPr>
          <w:ins w:id="10177" w:author="Okot" w:date="2020-02-05T16:43:00Z"/>
        </w:rPr>
      </w:pPr>
      <w:ins w:id="10178" w:author="Okot" w:date="2020-02-05T16:43:00Z">
        <w:r>
          <w:t>Rys. 5.28. Pierwszy napotkany b</w:t>
        </w:r>
      </w:ins>
      <w:ins w:id="10179" w:author="Okot" w:date="2020-02-05T16:44:00Z">
        <w:r>
          <w:t>łąd</w:t>
        </w:r>
      </w:ins>
      <w:ins w:id="10180" w:author="Okot" w:date="2020-02-05T16:43:00Z">
        <w:r>
          <w:t>.</w:t>
        </w:r>
      </w:ins>
    </w:p>
    <w:p w14:paraId="01D00E68" w14:textId="76019752" w:rsidR="003824C4" w:rsidRDefault="00856C0C">
      <w:pPr>
        <w:rPr>
          <w:ins w:id="10181" w:author="Okot" w:date="2020-02-05T17:02:00Z"/>
        </w:rPr>
        <w:pPrChange w:id="10182" w:author="Okot" w:date="2020-02-05T17:01:00Z">
          <w:pPr>
            <w:ind w:firstLine="0"/>
          </w:pPr>
        </w:pPrChange>
      </w:pPr>
      <w:ins w:id="10183" w:author="Okot" w:date="2020-02-05T16:48:00Z">
        <w:r>
          <w:lastRenderedPageBreak/>
          <w:t xml:space="preserve">Podczas instalacji Gemów, po raz pierwszy w trakcie tego procesu zetknięto się z błędem i odkryto, </w:t>
        </w:r>
      </w:ins>
      <w:ins w:id="10184" w:author="Okot" w:date="2020-02-05T16:49:00Z">
        <w:r>
          <w:t>że Bundler informuje o problemie w bardzo przyjazny i czytelny sposób, od razu podsuwając propozycję rozwiązania – w tym wypadku r</w:t>
        </w:r>
      </w:ins>
      <w:ins w:id="10185" w:author="Okot" w:date="2020-02-05T16:50:00Z">
        <w:r>
          <w:t xml:space="preserve">ęczną instalację Gema pg odpowiedzialnego za komunikację z bazą danych. </w:t>
        </w:r>
      </w:ins>
      <w:ins w:id="10186" w:author="Okot" w:date="2020-02-05T17:01:00Z">
        <w:r w:rsidR="00990BED">
          <w:t>Oczywiście, nie zawsze proponowane rozwi</w:t>
        </w:r>
      </w:ins>
      <w:ins w:id="10187" w:author="Okot" w:date="2020-02-05T17:02:00Z">
        <w:r w:rsidR="00990BED">
          <w:t>ązanie będzie skuteczne – w tym wypadku niestety nie było.</w:t>
        </w:r>
      </w:ins>
    </w:p>
    <w:p w14:paraId="36171050" w14:textId="77777777" w:rsidR="00990BED" w:rsidRDefault="00990BED">
      <w:pPr>
        <w:ind w:firstLine="0"/>
        <w:rPr>
          <w:ins w:id="10188" w:author="Okot" w:date="2020-02-05T17:02:00Z"/>
        </w:rPr>
      </w:pPr>
    </w:p>
    <w:p w14:paraId="2DD999B7" w14:textId="3EE1567D" w:rsidR="00990BED" w:rsidRDefault="00990BED">
      <w:pPr>
        <w:ind w:firstLine="0"/>
        <w:rPr>
          <w:ins w:id="10189" w:author="Okot" w:date="2020-02-05T16:52:00Z"/>
        </w:rPr>
      </w:pPr>
      <w:ins w:id="10190" w:author="Okot" w:date="2020-02-05T17:02:00Z">
        <w:r>
          <w:rPr>
            <w:noProof/>
            <w:lang w:eastAsia="pl-PL"/>
          </w:rPr>
          <w:drawing>
            <wp:inline distT="0" distB="0" distL="0" distR="0" wp14:anchorId="65BFD26C" wp14:editId="0E7D23B5">
              <wp:extent cx="5317200" cy="3124800"/>
              <wp:effectExtent l="190500" t="190500" r="188595" b="190500"/>
              <wp:docPr id="111" name="Obraz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rrorCD.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17200" cy="3124800"/>
                      </a:xfrm>
                      <a:prstGeom prst="rect">
                        <a:avLst/>
                      </a:prstGeom>
                      <a:ln>
                        <a:noFill/>
                      </a:ln>
                      <a:effectLst>
                        <a:outerShdw blurRad="190500" algn="tl" rotWithShape="0">
                          <a:srgbClr val="000000">
                            <a:alpha val="70000"/>
                          </a:srgbClr>
                        </a:outerShdw>
                      </a:effectLst>
                    </pic:spPr>
                  </pic:pic>
                </a:graphicData>
              </a:graphic>
            </wp:inline>
          </w:drawing>
        </w:r>
      </w:ins>
    </w:p>
    <w:p w14:paraId="7B1C50C9" w14:textId="77777777" w:rsidR="00990BED" w:rsidRDefault="00990BED" w:rsidP="00990BED">
      <w:pPr>
        <w:jc w:val="center"/>
        <w:rPr>
          <w:ins w:id="10191" w:author="Okot" w:date="2020-02-05T17:03:00Z"/>
        </w:rPr>
      </w:pPr>
    </w:p>
    <w:p w14:paraId="43EAF49A" w14:textId="4B8A1C2F" w:rsidR="00990BED" w:rsidRDefault="00990BED" w:rsidP="00990BED">
      <w:pPr>
        <w:jc w:val="center"/>
        <w:rPr>
          <w:ins w:id="10192" w:author="Okot" w:date="2020-02-05T17:03:00Z"/>
        </w:rPr>
      </w:pPr>
      <w:ins w:id="10193" w:author="Okot" w:date="2020-02-05T17:02:00Z">
        <w:r>
          <w:t xml:space="preserve">Rys. 5.29. Błąd instalacji </w:t>
        </w:r>
      </w:ins>
      <w:ins w:id="10194" w:author="Okot" w:date="2020-02-05T17:03:00Z">
        <w:r>
          <w:t>Gema pg</w:t>
        </w:r>
      </w:ins>
      <w:ins w:id="10195" w:author="Okot" w:date="2020-02-05T17:02:00Z">
        <w:r>
          <w:t>.</w:t>
        </w:r>
      </w:ins>
    </w:p>
    <w:p w14:paraId="0C680F6B" w14:textId="77777777" w:rsidR="00990BED" w:rsidRDefault="00990BED" w:rsidP="00990BED">
      <w:pPr>
        <w:jc w:val="center"/>
        <w:rPr>
          <w:ins w:id="10196" w:author="Okot" w:date="2020-02-05T17:03:00Z"/>
        </w:rPr>
      </w:pPr>
    </w:p>
    <w:p w14:paraId="0F243545" w14:textId="659C0EF5" w:rsidR="00990BED" w:rsidRDefault="00990BED">
      <w:pPr>
        <w:rPr>
          <w:ins w:id="10197" w:author="Okot" w:date="2020-02-05T17:12:00Z"/>
        </w:rPr>
        <w:pPrChange w:id="10198" w:author="Okot" w:date="2020-02-05T17:03:00Z">
          <w:pPr>
            <w:jc w:val="center"/>
          </w:pPr>
        </w:pPrChange>
      </w:pPr>
      <w:ins w:id="10199" w:author="Okot" w:date="2020-02-05T17:03:00Z">
        <w:r>
          <w:t>Na szczęście ponownie Bundl</w:t>
        </w:r>
        <w:r w:rsidR="00BA60E5">
          <w:t>er sugeruje</w:t>
        </w:r>
      </w:ins>
      <w:ins w:id="10200" w:author="Okot" w:date="2020-02-05T17:06:00Z">
        <w:r w:rsidR="00BA60E5">
          <w:t xml:space="preserve"> rozwiązanie (</w:t>
        </w:r>
      </w:ins>
      <w:ins w:id="10201" w:author="Okot" w:date="2020-02-05T17:03:00Z">
        <w:r w:rsidR="00BA60E5">
          <w:t>zainstalowanie najpierw systemowego pakietu libpq-dev</w:t>
        </w:r>
      </w:ins>
      <w:ins w:id="10202" w:author="Okot" w:date="2020-02-05T17:06:00Z">
        <w:r w:rsidR="00BA60E5">
          <w:t>), które tym razem okazało się skuteczne – po ściągnięciu pakietu, Gem pg zainstalował się poprawnie.</w:t>
        </w:r>
      </w:ins>
    </w:p>
    <w:p w14:paraId="08FA0E80" w14:textId="77777777" w:rsidR="004F51E5" w:rsidRDefault="004F51E5">
      <w:pPr>
        <w:ind w:firstLine="0"/>
        <w:rPr>
          <w:ins w:id="10203" w:author="Okot" w:date="2020-02-05T17:12:00Z"/>
        </w:rPr>
        <w:pPrChange w:id="10204" w:author="Okot" w:date="2020-02-05T17:12:00Z">
          <w:pPr>
            <w:jc w:val="center"/>
          </w:pPr>
        </w:pPrChange>
      </w:pPr>
    </w:p>
    <w:p w14:paraId="7C0AFA38" w14:textId="254B3AE2" w:rsidR="004F51E5" w:rsidRDefault="004F51E5">
      <w:pPr>
        <w:ind w:firstLine="0"/>
        <w:rPr>
          <w:ins w:id="10205" w:author="Okot" w:date="2020-02-05T17:02:00Z"/>
        </w:rPr>
        <w:pPrChange w:id="10206" w:author="Okot" w:date="2020-02-05T17:12:00Z">
          <w:pPr>
            <w:jc w:val="center"/>
          </w:pPr>
        </w:pPrChange>
      </w:pPr>
      <w:ins w:id="10207" w:author="Okot" w:date="2020-02-05T17:12:00Z">
        <w:r>
          <w:rPr>
            <w:noProof/>
            <w:lang w:eastAsia="pl-PL"/>
          </w:rPr>
          <w:drawing>
            <wp:inline distT="0" distB="0" distL="0" distR="0" wp14:anchorId="521EC991" wp14:editId="4C600C5E">
              <wp:extent cx="5335200" cy="586800"/>
              <wp:effectExtent l="190500" t="190500" r="189865" b="19431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ndCreatePr.png"/>
                      <pic:cNvPicPr/>
                    </pic:nvPicPr>
                    <pic:blipFill>
                      <a:blip r:embed="rId98">
                        <a:extLst>
                          <a:ext uri="{28A0092B-C50C-407E-A947-70E740481C1C}">
                            <a14:useLocalDpi xmlns:a14="http://schemas.microsoft.com/office/drawing/2010/main" val="0"/>
                          </a:ext>
                        </a:extLst>
                      </a:blip>
                      <a:stretch>
                        <a:fillRect/>
                      </a:stretch>
                    </pic:blipFill>
                    <pic:spPr>
                      <a:xfrm>
                        <a:off x="0" y="0"/>
                        <a:ext cx="5335200" cy="586800"/>
                      </a:xfrm>
                      <a:prstGeom prst="rect">
                        <a:avLst/>
                      </a:prstGeom>
                      <a:ln>
                        <a:noFill/>
                      </a:ln>
                      <a:effectLst>
                        <a:outerShdw blurRad="190500" algn="tl" rotWithShape="0">
                          <a:srgbClr val="000000">
                            <a:alpha val="70000"/>
                          </a:srgbClr>
                        </a:outerShdw>
                      </a:effectLst>
                    </pic:spPr>
                  </pic:pic>
                </a:graphicData>
              </a:graphic>
            </wp:inline>
          </w:drawing>
        </w:r>
      </w:ins>
    </w:p>
    <w:p w14:paraId="2D9645D8" w14:textId="77777777" w:rsidR="00990BED" w:rsidRDefault="00990BED">
      <w:pPr>
        <w:jc w:val="left"/>
        <w:rPr>
          <w:ins w:id="10208" w:author="Okot" w:date="2020-02-05T17:12:00Z"/>
        </w:rPr>
        <w:pPrChange w:id="10209" w:author="Okot" w:date="2020-02-05T16:48:00Z">
          <w:pPr>
            <w:ind w:firstLine="0"/>
          </w:pPr>
        </w:pPrChange>
      </w:pPr>
    </w:p>
    <w:p w14:paraId="046208C8" w14:textId="5DB83221" w:rsidR="004F51E5" w:rsidRDefault="004F51E5" w:rsidP="004F51E5">
      <w:pPr>
        <w:jc w:val="center"/>
        <w:rPr>
          <w:ins w:id="10210" w:author="Okot" w:date="2020-02-05T17:12:00Z"/>
        </w:rPr>
      </w:pPr>
      <w:ins w:id="10211" w:author="Okot" w:date="2020-02-05T17:12:00Z">
        <w:r>
          <w:t>Rys. 5.30. Komenda wywołująca doko</w:t>
        </w:r>
      </w:ins>
      <w:ins w:id="10212" w:author="Okot" w:date="2020-02-05T17:13:00Z">
        <w:r>
          <w:t>ńczenie instalacji Gemów</w:t>
        </w:r>
      </w:ins>
      <w:ins w:id="10213" w:author="Okot" w:date="2020-02-05T17:12:00Z">
        <w:r>
          <w:t>.</w:t>
        </w:r>
      </w:ins>
    </w:p>
    <w:p w14:paraId="4A10DFAF" w14:textId="77777777" w:rsidR="004F51E5" w:rsidRPr="00C35FC2" w:rsidRDefault="004F51E5">
      <w:pPr>
        <w:jc w:val="left"/>
        <w:pPrChange w:id="10214" w:author="Okot" w:date="2020-02-05T16:48:00Z">
          <w:pPr>
            <w:ind w:firstLine="0"/>
          </w:pPr>
        </w:pPrChange>
      </w:pPr>
    </w:p>
    <w:p w14:paraId="7E680DBA" w14:textId="08BE7192" w:rsidR="004F51E5" w:rsidRDefault="004F51E5">
      <w:pPr>
        <w:rPr>
          <w:ins w:id="10215" w:author="Okot" w:date="2020-02-05T17:13:00Z"/>
        </w:rPr>
        <w:pPrChange w:id="10216" w:author="Okot" w:date="2020-02-05T17:13:00Z">
          <w:pPr>
            <w:ind w:firstLine="0"/>
          </w:pPr>
        </w:pPrChange>
      </w:pPr>
      <w:ins w:id="10217" w:author="Okot" w:date="2020-02-05T17:13:00Z">
        <w:r>
          <w:lastRenderedPageBreak/>
          <w:t>Po udanej instalacji Gemu pg, można było dokończyć instalację pozostałych potrzebnych bibliotek przy użyciu powyższego polecania.</w:t>
        </w:r>
      </w:ins>
    </w:p>
    <w:p w14:paraId="01ED540F" w14:textId="77777777" w:rsidR="004F51E5" w:rsidRDefault="004F51E5">
      <w:pPr>
        <w:ind w:firstLine="0"/>
        <w:rPr>
          <w:ins w:id="10218" w:author="Okot" w:date="2020-02-05T17:14:00Z"/>
        </w:rPr>
      </w:pPr>
    </w:p>
    <w:p w14:paraId="0D6DAA8E" w14:textId="5899683E" w:rsidR="00283FEA" w:rsidRDefault="00283FEA">
      <w:pPr>
        <w:ind w:firstLine="0"/>
        <w:rPr>
          <w:ins w:id="10219" w:author="Okot" w:date="2020-02-05T17:13:00Z"/>
        </w:rPr>
      </w:pPr>
      <w:ins w:id="10220" w:author="Okot" w:date="2020-02-05T17:15:00Z">
        <w:r>
          <w:rPr>
            <w:noProof/>
            <w:lang w:eastAsia="pl-PL"/>
          </w:rPr>
          <w:drawing>
            <wp:inline distT="0" distB="0" distL="0" distR="0" wp14:anchorId="1040FD00" wp14:editId="0D267E47">
              <wp:extent cx="5407200" cy="1296000"/>
              <wp:effectExtent l="190500" t="190500" r="193675" b="19050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ukces.png"/>
                      <pic:cNvPicPr/>
                    </pic:nvPicPr>
                    <pic:blipFill>
                      <a:blip r:embed="rId99">
                        <a:extLst>
                          <a:ext uri="{28A0092B-C50C-407E-A947-70E740481C1C}">
                            <a14:useLocalDpi xmlns:a14="http://schemas.microsoft.com/office/drawing/2010/main" val="0"/>
                          </a:ext>
                        </a:extLst>
                      </a:blip>
                      <a:stretch>
                        <a:fillRect/>
                      </a:stretch>
                    </pic:blipFill>
                    <pic:spPr>
                      <a:xfrm>
                        <a:off x="0" y="0"/>
                        <a:ext cx="5407200" cy="1296000"/>
                      </a:xfrm>
                      <a:prstGeom prst="rect">
                        <a:avLst/>
                      </a:prstGeom>
                      <a:ln>
                        <a:noFill/>
                      </a:ln>
                      <a:effectLst>
                        <a:outerShdw blurRad="190500" algn="tl" rotWithShape="0">
                          <a:srgbClr val="000000">
                            <a:alpha val="70000"/>
                          </a:srgbClr>
                        </a:outerShdw>
                      </a:effectLst>
                    </pic:spPr>
                  </pic:pic>
                </a:graphicData>
              </a:graphic>
            </wp:inline>
          </w:drawing>
        </w:r>
      </w:ins>
    </w:p>
    <w:p w14:paraId="29AF3242" w14:textId="77777777" w:rsidR="00283FEA" w:rsidRDefault="00283FEA">
      <w:pPr>
        <w:ind w:firstLine="0"/>
        <w:rPr>
          <w:ins w:id="10221" w:author="Okot" w:date="2020-02-05T17:15:00Z"/>
        </w:rPr>
      </w:pPr>
    </w:p>
    <w:p w14:paraId="2F9C7523" w14:textId="1DC24037" w:rsidR="00283FEA" w:rsidRDefault="00283FEA" w:rsidP="00283FEA">
      <w:pPr>
        <w:jc w:val="center"/>
        <w:rPr>
          <w:ins w:id="10222" w:author="Okot" w:date="2020-02-05T17:26:00Z"/>
        </w:rPr>
      </w:pPr>
      <w:ins w:id="10223" w:author="Okot" w:date="2020-02-05T17:15:00Z">
        <w:r>
          <w:t xml:space="preserve">Rys. 5.31. Informacja o </w:t>
        </w:r>
        <w:r w:rsidR="0091235A">
          <w:t>udanym zakończeniu instalacji</w:t>
        </w:r>
        <w:r>
          <w:t>.</w:t>
        </w:r>
      </w:ins>
    </w:p>
    <w:p w14:paraId="2EDFAC3A" w14:textId="77777777" w:rsidR="00DD0714" w:rsidRDefault="00DD0714" w:rsidP="00283FEA">
      <w:pPr>
        <w:jc w:val="center"/>
        <w:rPr>
          <w:ins w:id="10224" w:author="Okot" w:date="2020-02-05T17:26:00Z"/>
        </w:rPr>
      </w:pPr>
    </w:p>
    <w:p w14:paraId="55DEEDF5" w14:textId="239AEE4B" w:rsidR="00DD0714" w:rsidRDefault="00DD0714">
      <w:pPr>
        <w:rPr>
          <w:ins w:id="10225" w:author="Okot" w:date="2020-02-05T17:27:00Z"/>
        </w:rPr>
        <w:pPrChange w:id="10226" w:author="Okot" w:date="2020-02-05T17:26:00Z">
          <w:pPr>
            <w:jc w:val="center"/>
          </w:pPr>
        </w:pPrChange>
      </w:pPr>
      <w:ins w:id="10227" w:author="Okot" w:date="2020-02-05T17:26:00Z">
        <w:r>
          <w:t>Po skończonej instalacji można po raz pierwszy uruchomi</w:t>
        </w:r>
      </w:ins>
      <w:ins w:id="10228" w:author="Okot" w:date="2020-02-05T17:27:00Z">
        <w:r>
          <w:t>ć serwer.</w:t>
        </w:r>
      </w:ins>
    </w:p>
    <w:p w14:paraId="5E4F4F1D" w14:textId="77777777" w:rsidR="00DD0714" w:rsidRDefault="00DD0714">
      <w:pPr>
        <w:rPr>
          <w:ins w:id="10229" w:author="Okot" w:date="2020-02-05T17:27:00Z"/>
        </w:rPr>
        <w:pPrChange w:id="10230" w:author="Okot" w:date="2020-02-05T17:26:00Z">
          <w:pPr>
            <w:jc w:val="center"/>
          </w:pPr>
        </w:pPrChange>
      </w:pPr>
    </w:p>
    <w:p w14:paraId="09B47629" w14:textId="74D74F0E" w:rsidR="00DD0714" w:rsidRDefault="00DD0714">
      <w:pPr>
        <w:ind w:firstLine="0"/>
        <w:rPr>
          <w:ins w:id="10231" w:author="Okot" w:date="2020-02-05T17:15:00Z"/>
        </w:rPr>
        <w:pPrChange w:id="10232" w:author="Okot" w:date="2020-02-05T17:27:00Z">
          <w:pPr>
            <w:jc w:val="center"/>
          </w:pPr>
        </w:pPrChange>
      </w:pPr>
      <w:ins w:id="10233" w:author="Okot" w:date="2020-02-05T17:27:00Z">
        <w:r>
          <w:rPr>
            <w:noProof/>
            <w:lang w:eastAsia="pl-PL"/>
          </w:rPr>
          <w:drawing>
            <wp:inline distT="0" distB="0" distL="0" distR="0" wp14:anchorId="0300C89F" wp14:editId="621772D5">
              <wp:extent cx="5493600" cy="1893600"/>
              <wp:effectExtent l="190500" t="190500" r="183515" b="182880"/>
              <wp:docPr id="114" name="Obraz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odpalanieSerwera.png"/>
                      <pic:cNvPicPr/>
                    </pic:nvPicPr>
                    <pic:blipFill>
                      <a:blip r:embed="rId100">
                        <a:extLst>
                          <a:ext uri="{28A0092B-C50C-407E-A947-70E740481C1C}">
                            <a14:useLocalDpi xmlns:a14="http://schemas.microsoft.com/office/drawing/2010/main" val="0"/>
                          </a:ext>
                        </a:extLst>
                      </a:blip>
                      <a:stretch>
                        <a:fillRect/>
                      </a:stretch>
                    </pic:blipFill>
                    <pic:spPr>
                      <a:xfrm>
                        <a:off x="0" y="0"/>
                        <a:ext cx="5493600" cy="1893600"/>
                      </a:xfrm>
                      <a:prstGeom prst="rect">
                        <a:avLst/>
                      </a:prstGeom>
                      <a:ln>
                        <a:noFill/>
                      </a:ln>
                      <a:effectLst>
                        <a:outerShdw blurRad="190500" algn="tl" rotWithShape="0">
                          <a:srgbClr val="000000">
                            <a:alpha val="70000"/>
                          </a:srgbClr>
                        </a:outerShdw>
                      </a:effectLst>
                    </pic:spPr>
                  </pic:pic>
                </a:graphicData>
              </a:graphic>
            </wp:inline>
          </w:drawing>
        </w:r>
      </w:ins>
    </w:p>
    <w:p w14:paraId="4127D17D" w14:textId="77777777" w:rsidR="00283FEA" w:rsidRDefault="00283FEA">
      <w:pPr>
        <w:ind w:firstLine="0"/>
        <w:rPr>
          <w:ins w:id="10234" w:author="Okot" w:date="2020-02-05T17:27:00Z"/>
        </w:rPr>
      </w:pPr>
    </w:p>
    <w:p w14:paraId="5681423B" w14:textId="75542B30" w:rsidR="00DD0714" w:rsidRDefault="00DD0714" w:rsidP="00DD0714">
      <w:pPr>
        <w:jc w:val="center"/>
        <w:rPr>
          <w:ins w:id="10235" w:author="Okot" w:date="2020-02-05T17:27:00Z"/>
        </w:rPr>
      </w:pPr>
      <w:ins w:id="10236" w:author="Okot" w:date="2020-02-05T17:27:00Z">
        <w:r>
          <w:t>Rys. 5.3</w:t>
        </w:r>
      </w:ins>
      <w:ins w:id="10237" w:author="Okot" w:date="2020-02-05T17:28:00Z">
        <w:r w:rsidR="002E3A72">
          <w:t>2</w:t>
        </w:r>
      </w:ins>
      <w:ins w:id="10238" w:author="Okot" w:date="2020-02-05T17:27:00Z">
        <w:r>
          <w:t xml:space="preserve">. </w:t>
        </w:r>
      </w:ins>
      <w:ins w:id="10239" w:author="Okot" w:date="2020-02-05T17:28:00Z">
        <w:r w:rsidR="002E3A72">
          <w:t>Pierwsze uruchomienie serwera</w:t>
        </w:r>
      </w:ins>
      <w:ins w:id="10240" w:author="Okot" w:date="2020-02-05T17:27:00Z">
        <w:r>
          <w:t>.</w:t>
        </w:r>
      </w:ins>
    </w:p>
    <w:p w14:paraId="05061C88" w14:textId="77777777" w:rsidR="00DD0714" w:rsidRDefault="00DD0714">
      <w:pPr>
        <w:ind w:firstLine="0"/>
        <w:jc w:val="center"/>
        <w:rPr>
          <w:ins w:id="10241" w:author="Okot" w:date="2020-02-05T17:28:00Z"/>
        </w:rPr>
        <w:pPrChange w:id="10242" w:author="Okot" w:date="2020-02-05T17:27:00Z">
          <w:pPr>
            <w:ind w:firstLine="0"/>
          </w:pPr>
        </w:pPrChange>
      </w:pPr>
    </w:p>
    <w:p w14:paraId="3909B764" w14:textId="0758636A" w:rsidR="002E3A72" w:rsidRDefault="002E3A72">
      <w:pPr>
        <w:rPr>
          <w:ins w:id="10243" w:author="Okot" w:date="2020-02-06T16:48:00Z"/>
        </w:rPr>
        <w:pPrChange w:id="10244" w:author="Okot" w:date="2020-02-05T17:28:00Z">
          <w:pPr>
            <w:ind w:firstLine="0"/>
          </w:pPr>
        </w:pPrChange>
      </w:pPr>
      <w:ins w:id="10245" w:author="Okot" w:date="2020-02-05T17:28:00Z">
        <w:r>
          <w:t>Po zakończeniu wszystkich czynności związanych z przygotowaniem środowiska i instalacj</w:t>
        </w:r>
      </w:ins>
      <w:ins w:id="10246" w:author="Okot" w:date="2020-02-05T17:29:00Z">
        <w:r>
          <w:t>ą niezbędnych komponentów, można przystąpić do implementacji bazy danych.</w:t>
        </w:r>
      </w:ins>
    </w:p>
    <w:p w14:paraId="5DF0620A" w14:textId="2D019300" w:rsidR="005E2439" w:rsidRDefault="005E2439">
      <w:pPr>
        <w:rPr>
          <w:ins w:id="10247" w:author="Okot" w:date="2020-02-06T16:55:00Z"/>
        </w:rPr>
        <w:pPrChange w:id="10248" w:author="Okot" w:date="2020-02-05T17:28:00Z">
          <w:pPr>
            <w:ind w:firstLine="0"/>
          </w:pPr>
        </w:pPrChange>
      </w:pPr>
      <w:ins w:id="10249" w:author="Okot" w:date="2020-02-06T16:48:00Z">
        <w:r>
          <w:t>Domyślnie dostęp do serwera z zewn</w:t>
        </w:r>
      </w:ins>
      <w:ins w:id="10250" w:author="Okot" w:date="2020-02-06T16:49:00Z">
        <w:r>
          <w:t>ątrz jest zablokowany, żeby móc podejrzeć efekt uruchomienia projektu przez przeglądarkę, należało go odblokować.</w:t>
        </w:r>
      </w:ins>
    </w:p>
    <w:p w14:paraId="30713F57" w14:textId="77777777" w:rsidR="005E2439" w:rsidRDefault="005E2439">
      <w:pPr>
        <w:ind w:firstLine="0"/>
        <w:rPr>
          <w:ins w:id="10251" w:author="Okot" w:date="2020-02-06T16:55:00Z"/>
        </w:rPr>
      </w:pPr>
    </w:p>
    <w:p w14:paraId="0397CC5E" w14:textId="2F93ADDC" w:rsidR="005E2439" w:rsidRDefault="005E2439">
      <w:pPr>
        <w:ind w:firstLine="0"/>
        <w:rPr>
          <w:ins w:id="10252" w:author="Okot" w:date="2020-02-05T17:29:00Z"/>
        </w:rPr>
      </w:pPr>
      <w:r>
        <w:rPr>
          <w:noProof/>
          <w:lang w:eastAsia="pl-PL"/>
        </w:rPr>
        <w:lastRenderedPageBreak/>
        <w:drawing>
          <wp:inline distT="0" distB="0" distL="0" distR="0" wp14:anchorId="4F81A18B" wp14:editId="68AEE6EF">
            <wp:extent cx="5353200" cy="712800"/>
            <wp:effectExtent l="190500" t="190500" r="190500" b="18288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rwerNaŚwiat.png"/>
                    <pic:cNvPicPr/>
                  </pic:nvPicPr>
                  <pic:blipFill>
                    <a:blip r:embed="rId101">
                      <a:extLst>
                        <a:ext uri="{28A0092B-C50C-407E-A947-70E740481C1C}">
                          <a14:useLocalDpi xmlns:a14="http://schemas.microsoft.com/office/drawing/2010/main" val="0"/>
                        </a:ext>
                      </a:extLst>
                    </a:blip>
                    <a:stretch>
                      <a:fillRect/>
                    </a:stretch>
                  </pic:blipFill>
                  <pic:spPr>
                    <a:xfrm>
                      <a:off x="0" y="0"/>
                      <a:ext cx="5353200" cy="712800"/>
                    </a:xfrm>
                    <a:prstGeom prst="rect">
                      <a:avLst/>
                    </a:prstGeom>
                    <a:ln>
                      <a:noFill/>
                    </a:ln>
                    <a:effectLst>
                      <a:outerShdw blurRad="190500" algn="tl" rotWithShape="0">
                        <a:srgbClr val="000000">
                          <a:alpha val="70000"/>
                        </a:srgbClr>
                      </a:outerShdw>
                    </a:effectLst>
                  </pic:spPr>
                </pic:pic>
              </a:graphicData>
            </a:graphic>
          </wp:inline>
        </w:drawing>
      </w:r>
    </w:p>
    <w:p w14:paraId="65EBDEF4" w14:textId="74091199" w:rsidR="005E2439" w:rsidRDefault="005E2439" w:rsidP="005E2439">
      <w:pPr>
        <w:jc w:val="center"/>
      </w:pPr>
      <w:ins w:id="10253" w:author="Okot" w:date="2020-02-06T16:55:00Z">
        <w:r>
          <w:t>Rys. 5.33. Umożliwienie dostępu do serwera poza localhostem.</w:t>
        </w:r>
      </w:ins>
    </w:p>
    <w:p w14:paraId="18DE4B8C" w14:textId="77777777" w:rsidR="000511A0" w:rsidRDefault="000511A0" w:rsidP="005E2439">
      <w:pPr>
        <w:jc w:val="center"/>
      </w:pPr>
    </w:p>
    <w:p w14:paraId="230502D7" w14:textId="400A35E1" w:rsidR="000511A0" w:rsidRDefault="000511A0" w:rsidP="000511A0">
      <w:r>
        <w:t xml:space="preserve">Jak można wywnioskować z powyższych instrukcji </w:t>
      </w:r>
      <w:r>
        <w:softHyphen/>
      </w:r>
      <w:r>
        <w:rPr>
          <w:i/>
        </w:rPr>
        <w:t>–b</w:t>
      </w:r>
      <w:r>
        <w:t xml:space="preserve"> jest parametrem, w którym podawany jest adres serwera, a </w:t>
      </w:r>
      <w:r>
        <w:rPr>
          <w:i/>
        </w:rPr>
        <w:t xml:space="preserve"> –p </w:t>
      </w:r>
      <w:r>
        <w:t>parametrem, w którym określany jest port dostępu. Początkowo (1) zrobiono błąd i próbowano podać adres serwera w formie domeny. Dopiero gdy nie odniesiono sukcesu, podano adres IP</w:t>
      </w:r>
      <w:r w:rsidR="003833FC">
        <w:t xml:space="preserve"> (2) </w:t>
      </w:r>
      <w:r>
        <w:t xml:space="preserve">i uzyskano </w:t>
      </w:r>
      <w:r w:rsidR="003833FC">
        <w:t>dostęp</w:t>
      </w:r>
      <w:r>
        <w:t>.</w:t>
      </w:r>
    </w:p>
    <w:p w14:paraId="33A7B201" w14:textId="77777777" w:rsidR="000511A0" w:rsidRDefault="000511A0" w:rsidP="000511A0">
      <w:pPr>
        <w:ind w:firstLine="0"/>
      </w:pPr>
    </w:p>
    <w:p w14:paraId="07A32169" w14:textId="3C6A4A28" w:rsidR="000511A0" w:rsidRPr="000511A0" w:rsidRDefault="000511A0" w:rsidP="000511A0">
      <w:pPr>
        <w:ind w:firstLine="0"/>
        <w:rPr>
          <w:ins w:id="10254" w:author="Okot" w:date="2020-02-06T16:55:00Z"/>
        </w:rPr>
      </w:pPr>
      <w:r>
        <w:rPr>
          <w:noProof/>
          <w:lang w:eastAsia="pl-PL"/>
        </w:rPr>
        <w:drawing>
          <wp:inline distT="0" distB="0" distL="0" distR="0" wp14:anchorId="54ABAD08" wp14:editId="7206AA6F">
            <wp:extent cx="5403600" cy="3304800"/>
            <wp:effectExtent l="190500" t="190500" r="197485" b="181610"/>
            <wp:docPr id="118" name="Obraz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erwszeUruchomienie.png"/>
                    <pic:cNvPicPr/>
                  </pic:nvPicPr>
                  <pic:blipFill>
                    <a:blip r:embed="rId102">
                      <a:extLst>
                        <a:ext uri="{28A0092B-C50C-407E-A947-70E740481C1C}">
                          <a14:useLocalDpi xmlns:a14="http://schemas.microsoft.com/office/drawing/2010/main" val="0"/>
                        </a:ext>
                      </a:extLst>
                    </a:blip>
                    <a:stretch>
                      <a:fillRect/>
                    </a:stretch>
                  </pic:blipFill>
                  <pic:spPr>
                    <a:xfrm>
                      <a:off x="0" y="0"/>
                      <a:ext cx="5403600" cy="3304800"/>
                    </a:xfrm>
                    <a:prstGeom prst="rect">
                      <a:avLst/>
                    </a:prstGeom>
                    <a:ln>
                      <a:noFill/>
                    </a:ln>
                    <a:effectLst>
                      <a:outerShdw blurRad="190500" algn="tl" rotWithShape="0">
                        <a:srgbClr val="000000">
                          <a:alpha val="70000"/>
                        </a:srgbClr>
                      </a:outerShdw>
                    </a:effectLst>
                  </pic:spPr>
                </pic:pic>
              </a:graphicData>
            </a:graphic>
          </wp:inline>
        </w:drawing>
      </w:r>
    </w:p>
    <w:p w14:paraId="1F5E9274" w14:textId="74ED49EC" w:rsidR="000511A0" w:rsidRDefault="000511A0" w:rsidP="000511A0">
      <w:pPr>
        <w:jc w:val="center"/>
      </w:pPr>
      <w:ins w:id="10255" w:author="Okot" w:date="2020-02-06T16:55:00Z">
        <w:r>
          <w:t>Rys. 5.3</w:t>
        </w:r>
      </w:ins>
      <w:r>
        <w:t>4</w:t>
      </w:r>
      <w:ins w:id="10256" w:author="Okot" w:date="2020-02-06T16:55:00Z">
        <w:r>
          <w:t xml:space="preserve">. </w:t>
        </w:r>
      </w:ins>
      <w:r>
        <w:t>Pierwsze uruchomienie aplikacji.</w:t>
      </w:r>
    </w:p>
    <w:p w14:paraId="6E3B5308" w14:textId="77777777" w:rsidR="000511A0" w:rsidRDefault="000511A0" w:rsidP="000511A0">
      <w:pPr>
        <w:jc w:val="center"/>
      </w:pPr>
    </w:p>
    <w:p w14:paraId="0DEFD9C7" w14:textId="77777777" w:rsidR="003833FC" w:rsidRDefault="000511A0" w:rsidP="000511A0">
      <w:r>
        <w:t>Jak widać na powyższym rysunku, uzyskano dostęp do aplikacji z przeglądarki z zewnętrznego ś</w:t>
      </w:r>
      <w:r w:rsidR="003833FC">
        <w:t xml:space="preserve">rodowiska. Ponieważ konfiguracja bazy danych nie została zakończona, a serwer aplikacji został uruchomiony już z jej obsługą, został wyświetlony stosowny komunikat błędu. </w:t>
      </w:r>
    </w:p>
    <w:p w14:paraId="0DCCDD74" w14:textId="12B5993E" w:rsidR="002E3A72" w:rsidRDefault="003833FC">
      <w:pPr>
        <w:pPrChange w:id="10257" w:author="Okot" w:date="2020-02-05T17:28:00Z">
          <w:pPr>
            <w:ind w:firstLine="0"/>
          </w:pPr>
        </w:pPrChange>
      </w:pPr>
      <w:r>
        <w:t xml:space="preserve">Niemniej, zostało potwierdzone, że dotychczasowa konfiguracja środowiska przebiegła pomyślnie. </w:t>
      </w:r>
      <w:r w:rsidR="00C4265A">
        <w:t>Można teraz utworzyć nowe repozytorium Gita.</w:t>
      </w:r>
    </w:p>
    <w:p w14:paraId="211047EA" w14:textId="726A5DAD" w:rsidR="00C4265A" w:rsidRDefault="00C4265A">
      <w:pPr>
        <w:pStyle w:val="Nagwek2"/>
        <w:pPrChange w:id="10258" w:author="Okot" w:date="2020-01-30T16:57:00Z">
          <w:pPr>
            <w:ind w:firstLine="0"/>
          </w:pPr>
        </w:pPrChange>
      </w:pPr>
      <w:ins w:id="10259" w:author="Okot" w:date="2020-01-30T14:11:00Z">
        <w:r>
          <w:lastRenderedPageBreak/>
          <w:t>5.3.5.1.</w:t>
        </w:r>
      </w:ins>
      <w:r>
        <w:t>1. Umieszczenie projektu w repozytorium</w:t>
      </w:r>
    </w:p>
    <w:p w14:paraId="10CBB84F" w14:textId="77777777" w:rsidR="00C4265A" w:rsidRDefault="00C4265A" w:rsidP="00C4265A"/>
    <w:p w14:paraId="613844F8" w14:textId="77777777" w:rsidR="00C4265A" w:rsidRDefault="00C4265A" w:rsidP="00C4265A">
      <w:r>
        <w:t>Im wcześniej tworzony projekt zostanie umieszczony w repozytorium, tym lepiej – tym wcześniej będzie możliwy dostęp do wszystkich pośrednich jego wersji i ewentualnie cofanie się, by naprawić potencjalne błędy.</w:t>
      </w:r>
    </w:p>
    <w:p w14:paraId="6149E44E" w14:textId="77777777" w:rsidR="00C4265A" w:rsidRDefault="00C4265A" w:rsidP="00C4265A">
      <w:r>
        <w:t>Ponieważ na GitHubie zostało już wcześniej utworzone repozytorium dedykowane projektowi, najpierw należy je sklonować i umieścić na serwerze VPS.</w:t>
      </w:r>
    </w:p>
    <w:p w14:paraId="27D6C7B9" w14:textId="77777777" w:rsidR="00C4265A" w:rsidRDefault="00C4265A" w:rsidP="00C4265A">
      <w:pPr>
        <w:ind w:firstLine="0"/>
      </w:pPr>
    </w:p>
    <w:p w14:paraId="548D2D26" w14:textId="04F3CBB0" w:rsidR="00C4265A" w:rsidRDefault="00C4265A" w:rsidP="00C4265A">
      <w:pPr>
        <w:ind w:firstLine="0"/>
      </w:pPr>
      <w:r>
        <w:rPr>
          <w:noProof/>
          <w:lang w:eastAsia="pl-PL"/>
        </w:rPr>
        <w:drawing>
          <wp:inline distT="0" distB="0" distL="0" distR="0" wp14:anchorId="44DA7AB0" wp14:editId="2706C6ED">
            <wp:extent cx="5475600" cy="1987200"/>
            <wp:effectExtent l="190500" t="190500" r="182880" b="184785"/>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loneFromGitHub.png"/>
                    <pic:cNvPicPr/>
                  </pic:nvPicPr>
                  <pic:blipFill>
                    <a:blip r:embed="rId103">
                      <a:extLst>
                        <a:ext uri="{28A0092B-C50C-407E-A947-70E740481C1C}">
                          <a14:useLocalDpi xmlns:a14="http://schemas.microsoft.com/office/drawing/2010/main" val="0"/>
                        </a:ext>
                      </a:extLst>
                    </a:blip>
                    <a:stretch>
                      <a:fillRect/>
                    </a:stretch>
                  </pic:blipFill>
                  <pic:spPr>
                    <a:xfrm>
                      <a:off x="0" y="0"/>
                      <a:ext cx="5475600" cy="1987200"/>
                    </a:xfrm>
                    <a:prstGeom prst="rect">
                      <a:avLst/>
                    </a:prstGeom>
                    <a:ln>
                      <a:noFill/>
                    </a:ln>
                    <a:effectLst>
                      <a:outerShdw blurRad="190500" algn="tl" rotWithShape="0">
                        <a:srgbClr val="000000">
                          <a:alpha val="70000"/>
                        </a:srgbClr>
                      </a:outerShdw>
                    </a:effectLst>
                  </pic:spPr>
                </pic:pic>
              </a:graphicData>
            </a:graphic>
          </wp:inline>
        </w:drawing>
      </w:r>
      <w:r>
        <w:t xml:space="preserve">  </w:t>
      </w:r>
    </w:p>
    <w:p w14:paraId="7F036C18" w14:textId="77777777" w:rsidR="00E37BC5" w:rsidRDefault="00E37BC5" w:rsidP="00C4265A">
      <w:pPr>
        <w:jc w:val="center"/>
      </w:pPr>
    </w:p>
    <w:p w14:paraId="18F16F20" w14:textId="59A01B62" w:rsidR="00C4265A" w:rsidRDefault="00C4265A" w:rsidP="00C4265A">
      <w:pPr>
        <w:jc w:val="center"/>
      </w:pPr>
      <w:ins w:id="10260" w:author="Okot" w:date="2020-02-06T16:55:00Z">
        <w:r>
          <w:t>Rys. 5.3</w:t>
        </w:r>
      </w:ins>
      <w:r w:rsidR="00E37BC5">
        <w:t>5</w:t>
      </w:r>
      <w:ins w:id="10261" w:author="Okot" w:date="2020-02-06T16:55:00Z">
        <w:r>
          <w:t>.</w:t>
        </w:r>
      </w:ins>
      <w:r w:rsidR="00E37BC5">
        <w:t xml:space="preserve"> Klonowanie repozytorium na serwer</w:t>
      </w:r>
      <w:r>
        <w:t>.</w:t>
      </w:r>
    </w:p>
    <w:p w14:paraId="17D9C89A" w14:textId="77777777" w:rsidR="00C4265A" w:rsidRDefault="00C4265A" w:rsidP="00C4265A">
      <w:pPr>
        <w:ind w:firstLine="0"/>
      </w:pPr>
    </w:p>
    <w:p w14:paraId="4C865E25" w14:textId="0C6D59D2" w:rsidR="00EA056B" w:rsidRDefault="00EA056B" w:rsidP="00EA056B">
      <w:r>
        <w:t>Po sklonowaniu repozytorium, należy do niego przenieść utworzony projekt.</w:t>
      </w:r>
    </w:p>
    <w:p w14:paraId="7083D41D" w14:textId="77777777" w:rsidR="00EA056B" w:rsidRDefault="00EA056B" w:rsidP="00C4265A">
      <w:pPr>
        <w:ind w:firstLine="0"/>
      </w:pPr>
    </w:p>
    <w:p w14:paraId="63448C36" w14:textId="3F0C3F2A" w:rsidR="00C4265A" w:rsidRPr="00C4265A" w:rsidRDefault="00EA056B" w:rsidP="00EA056B">
      <w:pPr>
        <w:ind w:firstLine="0"/>
        <w:rPr>
          <w:ins w:id="10262" w:author="Okot" w:date="2020-01-30T14:12:00Z"/>
        </w:rPr>
      </w:pPr>
      <w:r>
        <w:rPr>
          <w:noProof/>
          <w:lang w:eastAsia="pl-PL"/>
        </w:rPr>
        <w:drawing>
          <wp:inline distT="0" distB="0" distL="0" distR="0" wp14:anchorId="53E005C6" wp14:editId="1936206B">
            <wp:extent cx="5360400" cy="828000"/>
            <wp:effectExtent l="190500" t="190500" r="183515" b="182245"/>
            <wp:docPr id="116" name="Obraz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moveProject.png"/>
                    <pic:cNvPicPr/>
                  </pic:nvPicPr>
                  <pic:blipFill>
                    <a:blip r:embed="rId104">
                      <a:extLst>
                        <a:ext uri="{28A0092B-C50C-407E-A947-70E740481C1C}">
                          <a14:useLocalDpi xmlns:a14="http://schemas.microsoft.com/office/drawing/2010/main" val="0"/>
                        </a:ext>
                      </a:extLst>
                    </a:blip>
                    <a:stretch>
                      <a:fillRect/>
                    </a:stretch>
                  </pic:blipFill>
                  <pic:spPr>
                    <a:xfrm>
                      <a:off x="0" y="0"/>
                      <a:ext cx="5360400" cy="828000"/>
                    </a:xfrm>
                    <a:prstGeom prst="rect">
                      <a:avLst/>
                    </a:prstGeom>
                    <a:ln>
                      <a:noFill/>
                    </a:ln>
                    <a:effectLst>
                      <a:outerShdw blurRad="190500" algn="tl" rotWithShape="0">
                        <a:srgbClr val="000000">
                          <a:alpha val="70000"/>
                        </a:srgbClr>
                      </a:outerShdw>
                    </a:effectLst>
                  </pic:spPr>
                </pic:pic>
              </a:graphicData>
            </a:graphic>
          </wp:inline>
        </w:drawing>
      </w:r>
    </w:p>
    <w:p w14:paraId="6A72C488" w14:textId="77777777" w:rsidR="00EA056B" w:rsidRDefault="00EA056B" w:rsidP="00EA056B">
      <w:pPr>
        <w:ind w:firstLine="0"/>
      </w:pPr>
    </w:p>
    <w:p w14:paraId="718C409B" w14:textId="5A43FE9F" w:rsidR="00EA056B" w:rsidRDefault="00EA056B" w:rsidP="00EA056B">
      <w:pPr>
        <w:jc w:val="center"/>
      </w:pPr>
      <w:ins w:id="10263" w:author="Okot" w:date="2020-02-06T16:55:00Z">
        <w:r>
          <w:t>Rys. 5.3</w:t>
        </w:r>
      </w:ins>
      <w:r>
        <w:t>6</w:t>
      </w:r>
      <w:ins w:id="10264" w:author="Okot" w:date="2020-02-06T16:55:00Z">
        <w:r>
          <w:t>.</w:t>
        </w:r>
      </w:ins>
      <w:r>
        <w:t xml:space="preserve"> Przenoszenie projektu do sklonowanego repozytorium.</w:t>
      </w:r>
    </w:p>
    <w:p w14:paraId="4FC533C2" w14:textId="77777777" w:rsidR="00EA056B" w:rsidRDefault="00EA056B" w:rsidP="00EA056B"/>
    <w:p w14:paraId="36BDD6E3" w14:textId="77777777" w:rsidR="00EA056B" w:rsidRDefault="00EA056B" w:rsidP="00EA056B">
      <w:r>
        <w:t>Po przeniesieniu projektu, skonfigurowane zostanie ignorowanie plików konfiguracyjnych, żeby zabezpieczyć wrażliwe dane przed wysyłaniem do repozytorium (np.: hasło do bazy danych) oraz zadbać o porządek w repozytorium poprzez nie umieszczanie w nim plików tymczasowych oraz usunięcie obecnie w nim istniejących (Rys. 5.36).</w:t>
      </w:r>
    </w:p>
    <w:p w14:paraId="53E5968C" w14:textId="462D0F8D" w:rsidR="00EA056B" w:rsidRDefault="00205641" w:rsidP="00205641">
      <w:pPr>
        <w:ind w:firstLine="0"/>
      </w:pPr>
      <w:r>
        <w:rPr>
          <w:noProof/>
          <w:lang w:eastAsia="pl-PL"/>
        </w:rPr>
        <w:lastRenderedPageBreak/>
        <w:drawing>
          <wp:inline distT="0" distB="0" distL="0" distR="0" wp14:anchorId="49BA740E" wp14:editId="3D43B409">
            <wp:extent cx="5479200" cy="1072800"/>
            <wp:effectExtent l="190500" t="190500" r="198120" b="184785"/>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gitignore.png"/>
                    <pic:cNvPicPr/>
                  </pic:nvPicPr>
                  <pic:blipFill>
                    <a:blip r:embed="rId105">
                      <a:extLst>
                        <a:ext uri="{28A0092B-C50C-407E-A947-70E740481C1C}">
                          <a14:useLocalDpi xmlns:a14="http://schemas.microsoft.com/office/drawing/2010/main" val="0"/>
                        </a:ext>
                      </a:extLst>
                    </a:blip>
                    <a:stretch>
                      <a:fillRect/>
                    </a:stretch>
                  </pic:blipFill>
                  <pic:spPr>
                    <a:xfrm>
                      <a:off x="0" y="0"/>
                      <a:ext cx="5479200" cy="1072800"/>
                    </a:xfrm>
                    <a:prstGeom prst="rect">
                      <a:avLst/>
                    </a:prstGeom>
                    <a:ln>
                      <a:noFill/>
                    </a:ln>
                    <a:effectLst>
                      <a:outerShdw blurRad="190500" algn="tl" rotWithShape="0">
                        <a:srgbClr val="000000">
                          <a:alpha val="70000"/>
                        </a:srgbClr>
                      </a:outerShdw>
                    </a:effectLst>
                  </pic:spPr>
                </pic:pic>
              </a:graphicData>
            </a:graphic>
          </wp:inline>
        </w:drawing>
      </w:r>
      <w:r w:rsidR="00EA056B">
        <w:t xml:space="preserve"> </w:t>
      </w:r>
    </w:p>
    <w:p w14:paraId="6285B2DF" w14:textId="77777777" w:rsidR="00205641" w:rsidRDefault="00205641" w:rsidP="00205641">
      <w:pPr>
        <w:jc w:val="center"/>
      </w:pPr>
    </w:p>
    <w:p w14:paraId="71804FE3" w14:textId="66463893" w:rsidR="00205641" w:rsidRDefault="00205641" w:rsidP="00205641">
      <w:pPr>
        <w:jc w:val="center"/>
      </w:pPr>
      <w:ins w:id="10265" w:author="Okot" w:date="2020-02-06T16:55:00Z">
        <w:r>
          <w:t>Rys. 5.3</w:t>
        </w:r>
      </w:ins>
      <w:r>
        <w:t>7</w:t>
      </w:r>
      <w:ins w:id="10266" w:author="Okot" w:date="2020-02-06T16:55:00Z">
        <w:r>
          <w:t>.</w:t>
        </w:r>
      </w:ins>
      <w:r>
        <w:t xml:space="preserve"> </w:t>
      </w:r>
      <w:r w:rsidR="006A6D7F">
        <w:t>Utworzenie pliku .gitignore odpowiedzialnego za pomijanie niektórych plików przy commitowaniu zmian.</w:t>
      </w:r>
    </w:p>
    <w:p w14:paraId="6D0B9C83" w14:textId="77777777" w:rsidR="00205641" w:rsidRDefault="00205641" w:rsidP="00205641">
      <w:pPr>
        <w:ind w:firstLine="0"/>
        <w:jc w:val="center"/>
      </w:pPr>
    </w:p>
    <w:p w14:paraId="5B5F7869" w14:textId="194CD3AB" w:rsidR="00EA056B" w:rsidRDefault="00EA056B" w:rsidP="00EA056B">
      <w:r>
        <w:t>Ostatnim krokiem będzie polecenie repozytorium, żeby śledziło zmiany w nowododanych plikach.</w:t>
      </w:r>
      <w:r w:rsidR="006A6D7F">
        <w:t xml:space="preserve"> Dotychczas obsługiwano Gita wyłącznie za pomocą desktopowej aplikacji pod Windowsa „GitHub Desktop”, przy tym projekcie zapoznano się z jego obsługą za pomocą konsoli.</w:t>
      </w:r>
    </w:p>
    <w:p w14:paraId="2D79D58E" w14:textId="77777777" w:rsidR="00EA056B" w:rsidRDefault="00EA056B" w:rsidP="006A6D7F">
      <w:pPr>
        <w:ind w:firstLine="0"/>
      </w:pPr>
    </w:p>
    <w:p w14:paraId="164D6FE3" w14:textId="6686EB6D" w:rsidR="006A6D7F" w:rsidRDefault="006A6D7F" w:rsidP="006A6D7F">
      <w:pPr>
        <w:ind w:firstLine="0"/>
      </w:pPr>
      <w:r>
        <w:t>Tabela 5.5.</w:t>
      </w:r>
    </w:p>
    <w:p w14:paraId="6D540035" w14:textId="59061DFF" w:rsidR="006A6D7F" w:rsidRDefault="00676084" w:rsidP="006A6D7F">
      <w:pPr>
        <w:ind w:firstLine="0"/>
      </w:pPr>
      <w:r>
        <w:t xml:space="preserve">Podstawowe polecenia konsolowej </w:t>
      </w:r>
      <w:r w:rsidR="00426A1D">
        <w:t>obsługi</w:t>
      </w:r>
      <w:r>
        <w:t xml:space="preserve"> Gita.</w:t>
      </w:r>
    </w:p>
    <w:tbl>
      <w:tblPr>
        <w:tblStyle w:val="Tabela-Siatka"/>
        <w:tblW w:w="0" w:type="auto"/>
        <w:tblLook w:val="04A0" w:firstRow="1" w:lastRow="0" w:firstColumn="1" w:lastColumn="0" w:noHBand="0" w:noVBand="1"/>
      </w:tblPr>
      <w:tblGrid>
        <w:gridCol w:w="4530"/>
        <w:gridCol w:w="4531"/>
      </w:tblGrid>
      <w:tr w:rsidR="006A6D7F" w14:paraId="6DECE40F" w14:textId="77777777" w:rsidTr="006A6D7F">
        <w:tc>
          <w:tcPr>
            <w:tcW w:w="4530" w:type="dxa"/>
          </w:tcPr>
          <w:p w14:paraId="1ABFDC94" w14:textId="3DA6AD8E" w:rsidR="006A6D7F" w:rsidRPr="006A6D7F" w:rsidRDefault="006A6D7F" w:rsidP="006A6D7F">
            <w:pPr>
              <w:ind w:firstLine="0"/>
              <w:rPr>
                <w:b/>
              </w:rPr>
            </w:pPr>
            <w:r w:rsidRPr="006A6D7F">
              <w:rPr>
                <w:b/>
              </w:rPr>
              <w:t>Polecenie</w:t>
            </w:r>
          </w:p>
        </w:tc>
        <w:tc>
          <w:tcPr>
            <w:tcW w:w="4531" w:type="dxa"/>
          </w:tcPr>
          <w:p w14:paraId="4D7DCB4B" w14:textId="119826E9" w:rsidR="006A6D7F" w:rsidRPr="006A6D7F" w:rsidRDefault="006A6D7F" w:rsidP="006A6D7F">
            <w:pPr>
              <w:ind w:firstLine="0"/>
              <w:rPr>
                <w:b/>
              </w:rPr>
            </w:pPr>
            <w:r w:rsidRPr="006A6D7F">
              <w:rPr>
                <w:b/>
              </w:rPr>
              <w:t>Opis</w:t>
            </w:r>
          </w:p>
        </w:tc>
      </w:tr>
      <w:tr w:rsidR="006A6D7F" w14:paraId="6F2B92A4" w14:textId="77777777" w:rsidTr="006A6D7F">
        <w:tc>
          <w:tcPr>
            <w:tcW w:w="4530" w:type="dxa"/>
          </w:tcPr>
          <w:p w14:paraId="33F5F382" w14:textId="2A4113D8" w:rsidR="006A6D7F" w:rsidRPr="006A6D7F" w:rsidRDefault="006A6D7F" w:rsidP="006A6D7F">
            <w:pPr>
              <w:ind w:firstLine="0"/>
              <w:rPr>
                <w:i/>
              </w:rPr>
            </w:pPr>
            <w:r w:rsidRPr="006A6D7F">
              <w:rPr>
                <w:i/>
              </w:rPr>
              <w:t>git add *</w:t>
            </w:r>
          </w:p>
        </w:tc>
        <w:tc>
          <w:tcPr>
            <w:tcW w:w="4531" w:type="dxa"/>
          </w:tcPr>
          <w:p w14:paraId="7D8B96F8" w14:textId="0A83A2D4" w:rsidR="006A6D7F" w:rsidRDefault="006A6D7F" w:rsidP="006A6D7F">
            <w:pPr>
              <w:ind w:firstLine="0"/>
            </w:pPr>
            <w:r>
              <w:t>Dodanie wszystkich zmian do przygotowanego commitu</w:t>
            </w:r>
          </w:p>
        </w:tc>
      </w:tr>
      <w:tr w:rsidR="006A6D7F" w14:paraId="07900E37" w14:textId="77777777" w:rsidTr="006A6D7F">
        <w:tc>
          <w:tcPr>
            <w:tcW w:w="4530" w:type="dxa"/>
          </w:tcPr>
          <w:p w14:paraId="75A582CE" w14:textId="10FE6489" w:rsidR="006A6D7F" w:rsidRPr="006A6D7F" w:rsidRDefault="006A6D7F" w:rsidP="006A6D7F">
            <w:pPr>
              <w:ind w:firstLine="0"/>
              <w:rPr>
                <w:i/>
              </w:rPr>
            </w:pPr>
            <w:r w:rsidRPr="006A6D7F">
              <w:rPr>
                <w:i/>
              </w:rPr>
              <w:t>git commit –m „…”</w:t>
            </w:r>
          </w:p>
        </w:tc>
        <w:tc>
          <w:tcPr>
            <w:tcW w:w="4531" w:type="dxa"/>
          </w:tcPr>
          <w:p w14:paraId="699801F5" w14:textId="51319ECD" w:rsidR="006A6D7F" w:rsidRDefault="006A6D7F" w:rsidP="006A6D7F">
            <w:pPr>
              <w:ind w:firstLine="0"/>
            </w:pPr>
            <w:r>
              <w:t>Utworzenie commitu z podaną w cudzysłowie nazwą</w:t>
            </w:r>
          </w:p>
        </w:tc>
      </w:tr>
      <w:tr w:rsidR="006A6D7F" w14:paraId="1B326E0C" w14:textId="77777777" w:rsidTr="006A6D7F">
        <w:tc>
          <w:tcPr>
            <w:tcW w:w="4530" w:type="dxa"/>
          </w:tcPr>
          <w:p w14:paraId="0917BEC2" w14:textId="2B2D1686" w:rsidR="006A6D7F" w:rsidRPr="006A6D7F" w:rsidRDefault="006A6D7F" w:rsidP="006A6D7F">
            <w:pPr>
              <w:ind w:firstLine="0"/>
              <w:rPr>
                <w:i/>
              </w:rPr>
            </w:pPr>
            <w:r w:rsidRPr="006A6D7F">
              <w:rPr>
                <w:i/>
              </w:rPr>
              <w:t>git push</w:t>
            </w:r>
          </w:p>
        </w:tc>
        <w:tc>
          <w:tcPr>
            <w:tcW w:w="4531" w:type="dxa"/>
          </w:tcPr>
          <w:p w14:paraId="6EFDD71D" w14:textId="53D67D04" w:rsidR="006A6D7F" w:rsidRDefault="006A6D7F" w:rsidP="006A6D7F">
            <w:pPr>
              <w:ind w:firstLine="0"/>
            </w:pPr>
            <w:r>
              <w:t>Wysłanie commitu do repozytorium</w:t>
            </w:r>
          </w:p>
        </w:tc>
      </w:tr>
    </w:tbl>
    <w:p w14:paraId="716D0D4C" w14:textId="77777777" w:rsidR="006A6D7F" w:rsidRDefault="006A6D7F" w:rsidP="006A6D7F">
      <w:pPr>
        <w:ind w:firstLine="0"/>
      </w:pPr>
    </w:p>
    <w:p w14:paraId="714BC049" w14:textId="6CB27520" w:rsidR="00BE340A" w:rsidRDefault="00BE340A" w:rsidP="00BE340A">
      <w:r>
        <w:t>W tabeli 5.5. umieszczono wszystkie polecenia, które będą wykorzystywane za każdym razem przy wysyłaniu zmian do repozytorium, a na rysunku 5.48 można zobaczyć, że po pierwszym zacommitowaniu zmian, na GitHubie pojawił się folder projektu.</w:t>
      </w:r>
    </w:p>
    <w:p w14:paraId="2EF55F15" w14:textId="508AA637" w:rsidR="006A6D7F" w:rsidRDefault="00BE340A" w:rsidP="00BE340A">
      <w:pPr>
        <w:ind w:firstLine="0"/>
      </w:pPr>
      <w:r>
        <w:rPr>
          <w:noProof/>
          <w:lang w:eastAsia="pl-PL"/>
        </w:rPr>
        <w:lastRenderedPageBreak/>
        <w:drawing>
          <wp:inline distT="0" distB="0" distL="0" distR="0" wp14:anchorId="72176FEF" wp14:editId="5D2878B3">
            <wp:extent cx="5230800" cy="2347200"/>
            <wp:effectExtent l="190500" t="190500" r="198755" b="186690"/>
            <wp:docPr id="120" name="Obraz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itHubafterComit.png"/>
                    <pic:cNvPicPr/>
                  </pic:nvPicPr>
                  <pic:blipFill>
                    <a:blip r:embed="rId106">
                      <a:extLst>
                        <a:ext uri="{28A0092B-C50C-407E-A947-70E740481C1C}">
                          <a14:useLocalDpi xmlns:a14="http://schemas.microsoft.com/office/drawing/2010/main" val="0"/>
                        </a:ext>
                      </a:extLst>
                    </a:blip>
                    <a:stretch>
                      <a:fillRect/>
                    </a:stretch>
                  </pic:blipFill>
                  <pic:spPr>
                    <a:xfrm>
                      <a:off x="0" y="0"/>
                      <a:ext cx="5230800" cy="2347200"/>
                    </a:xfrm>
                    <a:prstGeom prst="rect">
                      <a:avLst/>
                    </a:prstGeom>
                    <a:ln>
                      <a:noFill/>
                    </a:ln>
                    <a:effectLst>
                      <a:outerShdw blurRad="190500" algn="tl" rotWithShape="0">
                        <a:srgbClr val="000000">
                          <a:alpha val="70000"/>
                        </a:srgbClr>
                      </a:outerShdw>
                    </a:effectLst>
                  </pic:spPr>
                </pic:pic>
              </a:graphicData>
            </a:graphic>
          </wp:inline>
        </w:drawing>
      </w:r>
    </w:p>
    <w:p w14:paraId="2AB9FCEF" w14:textId="77777777" w:rsidR="00BE340A" w:rsidRDefault="00BE340A" w:rsidP="00BE340A">
      <w:pPr>
        <w:jc w:val="center"/>
      </w:pPr>
    </w:p>
    <w:p w14:paraId="7C282254" w14:textId="3AF02B5D" w:rsidR="00BE340A" w:rsidRDefault="00BE340A" w:rsidP="00BE340A">
      <w:pPr>
        <w:ind w:firstLine="0"/>
        <w:jc w:val="center"/>
      </w:pPr>
      <w:ins w:id="10267" w:author="Okot" w:date="2020-02-06T16:55:00Z">
        <w:r>
          <w:t>Rys. 5.3</w:t>
        </w:r>
      </w:ins>
      <w:r w:rsidR="00676084">
        <w:t>8</w:t>
      </w:r>
      <w:ins w:id="10268" w:author="Okot" w:date="2020-02-06T16:55:00Z">
        <w:r>
          <w:t>.</w:t>
        </w:r>
      </w:ins>
      <w:r>
        <w:t xml:space="preserve"> Podgląd zawartości GitHuba po dodaniu zmian.</w:t>
      </w:r>
    </w:p>
    <w:p w14:paraId="1A7AE5A6" w14:textId="77777777" w:rsidR="00BE340A" w:rsidRDefault="00BE340A" w:rsidP="00BE340A">
      <w:pPr>
        <w:ind w:firstLine="0"/>
        <w:jc w:val="center"/>
      </w:pPr>
    </w:p>
    <w:p w14:paraId="3F00438C" w14:textId="51FCF2FC" w:rsidR="00C4265A" w:rsidRDefault="00BE340A">
      <w:pPr>
        <w:pPrChange w:id="10269" w:author="Okot" w:date="2020-02-05T17:28:00Z">
          <w:pPr>
            <w:ind w:firstLine="0"/>
          </w:pPr>
        </w:pPrChange>
      </w:pPr>
      <w:r>
        <w:t>Kiedy środowisko zostało skonfigurowane i zadbano o kontrolę zmian, m</w:t>
      </w:r>
      <w:r w:rsidR="00C4265A">
        <w:t>ożna przystąpić do implementacji bazy danych.</w:t>
      </w:r>
    </w:p>
    <w:p w14:paraId="68806785" w14:textId="77777777" w:rsidR="00C4265A" w:rsidRDefault="00C4265A" w:rsidP="00C4265A">
      <w:pPr>
        <w:ind w:firstLine="0"/>
        <w:rPr>
          <w:ins w:id="10270" w:author="Okot" w:date="2020-02-06T16:55:00Z"/>
        </w:rPr>
      </w:pPr>
    </w:p>
    <w:p w14:paraId="69F71058" w14:textId="35B2FEA4" w:rsidR="00F23897" w:rsidRDefault="00F23897">
      <w:pPr>
        <w:pStyle w:val="Nagwek2"/>
        <w:pPrChange w:id="10271" w:author="Okot" w:date="2020-01-31T16:13:00Z">
          <w:pPr>
            <w:ind w:firstLine="0"/>
          </w:pPr>
        </w:pPrChange>
      </w:pPr>
      <w:del w:id="10272" w:author="Okot" w:date="2019-11-19T20:55:00Z">
        <w:r w:rsidDel="00262253">
          <w:delText>4</w:delText>
        </w:r>
      </w:del>
      <w:ins w:id="10273" w:author="Okot" w:date="2019-11-19T20:55:00Z">
        <w:r w:rsidR="00262253">
          <w:t>5</w:t>
        </w:r>
      </w:ins>
      <w:r>
        <w:t>.</w:t>
      </w:r>
      <w:ins w:id="10274" w:author="Okot" w:date="2019-11-19T20:55:00Z">
        <w:r w:rsidR="00262253">
          <w:t>3</w:t>
        </w:r>
      </w:ins>
      <w:del w:id="10275" w:author="Okot" w:date="2019-11-19T20:55:00Z">
        <w:r w:rsidDel="00262253">
          <w:delText>4</w:delText>
        </w:r>
      </w:del>
      <w:r>
        <w:t>.</w:t>
      </w:r>
      <w:ins w:id="10276" w:author="Okot" w:date="2020-01-28T15:23:00Z">
        <w:r w:rsidR="00EB77F1">
          <w:t>5</w:t>
        </w:r>
      </w:ins>
      <w:del w:id="10277" w:author="Okot" w:date="2020-01-28T15:23:00Z">
        <w:r w:rsidDel="00EB77F1">
          <w:delText>4</w:delText>
        </w:r>
      </w:del>
      <w:r>
        <w:t>.</w:t>
      </w:r>
      <w:ins w:id="10278" w:author="Okot" w:date="2020-01-30T14:12:00Z">
        <w:r w:rsidR="0009551B">
          <w:t>2</w:t>
        </w:r>
      </w:ins>
      <w:del w:id="10279" w:author="Okot" w:date="2020-01-30T14:12:00Z">
        <w:r w:rsidDel="0009551B">
          <w:delText>1</w:delText>
        </w:r>
      </w:del>
      <w:r>
        <w:t>. Implementacja bazy danyc</w:t>
      </w:r>
      <w:ins w:id="10280" w:author="Okot" w:date="2020-02-05T17:16:00Z">
        <w:r w:rsidR="00DD0714">
          <w:t>h</w:t>
        </w:r>
      </w:ins>
      <w:del w:id="10281" w:author="Okot" w:date="2020-02-05T17:14:00Z">
        <w:r w:rsidDel="00283FEA">
          <w:delText>h</w:delText>
        </w:r>
      </w:del>
    </w:p>
    <w:p w14:paraId="62DEFA17" w14:textId="77777777" w:rsidR="00A379CD" w:rsidRDefault="00A379CD" w:rsidP="00F23897">
      <w:pPr>
        <w:ind w:firstLine="0"/>
      </w:pPr>
    </w:p>
    <w:p w14:paraId="48E0FC36" w14:textId="585B9197" w:rsidR="00AA2C0E" w:rsidRDefault="00AA2C0E" w:rsidP="00AA2C0E">
      <w:r>
        <w:t xml:space="preserve">Zgodnie z sugestią </w:t>
      </w:r>
      <w:r w:rsidR="00E57BC7">
        <w:t>z rysunku 5.34. implementację bazy danych rozpoczęto od utworzenia roli „root” w postgreSQLu, której nadano uprawnienia do tworzenia bazy danych.</w:t>
      </w:r>
    </w:p>
    <w:p w14:paraId="4BED3E2C" w14:textId="77777777" w:rsidR="00E57BC7" w:rsidRDefault="00E57BC7" w:rsidP="00E57BC7">
      <w:pPr>
        <w:ind w:firstLine="0"/>
      </w:pPr>
    </w:p>
    <w:p w14:paraId="67770289" w14:textId="05F60EE9" w:rsidR="00E57BC7" w:rsidRDefault="00E57BC7" w:rsidP="00E57BC7">
      <w:pPr>
        <w:ind w:firstLine="0"/>
      </w:pPr>
      <w:r>
        <w:rPr>
          <w:noProof/>
          <w:lang w:eastAsia="pl-PL"/>
        </w:rPr>
        <w:drawing>
          <wp:inline distT="0" distB="0" distL="0" distR="0" wp14:anchorId="4BA6B7B7" wp14:editId="19A2F143">
            <wp:extent cx="5490000" cy="2426400"/>
            <wp:effectExtent l="190500" t="190500" r="187325" b="183515"/>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oleDB.png"/>
                    <pic:cNvPicPr/>
                  </pic:nvPicPr>
                  <pic:blipFill>
                    <a:blip r:embed="rId107">
                      <a:extLst>
                        <a:ext uri="{28A0092B-C50C-407E-A947-70E740481C1C}">
                          <a14:useLocalDpi xmlns:a14="http://schemas.microsoft.com/office/drawing/2010/main" val="0"/>
                        </a:ext>
                      </a:extLst>
                    </a:blip>
                    <a:stretch>
                      <a:fillRect/>
                    </a:stretch>
                  </pic:blipFill>
                  <pic:spPr>
                    <a:xfrm>
                      <a:off x="0" y="0"/>
                      <a:ext cx="5490000" cy="2426400"/>
                    </a:xfrm>
                    <a:prstGeom prst="rect">
                      <a:avLst/>
                    </a:prstGeom>
                    <a:ln>
                      <a:noFill/>
                    </a:ln>
                    <a:effectLst>
                      <a:outerShdw blurRad="190500" algn="tl" rotWithShape="0">
                        <a:srgbClr val="000000">
                          <a:alpha val="70000"/>
                        </a:srgbClr>
                      </a:outerShdw>
                    </a:effectLst>
                  </pic:spPr>
                </pic:pic>
              </a:graphicData>
            </a:graphic>
          </wp:inline>
        </w:drawing>
      </w:r>
    </w:p>
    <w:p w14:paraId="33DF7D37" w14:textId="73B68337" w:rsidR="00E57BC7" w:rsidRDefault="00E57BC7" w:rsidP="00E57BC7">
      <w:pPr>
        <w:ind w:firstLine="0"/>
        <w:jc w:val="center"/>
      </w:pPr>
      <w:ins w:id="10282" w:author="Okot" w:date="2020-02-06T16:55:00Z">
        <w:r>
          <w:t>Rys. 5.3</w:t>
        </w:r>
      </w:ins>
      <w:r>
        <w:t>9</w:t>
      </w:r>
      <w:ins w:id="10283" w:author="Okot" w:date="2020-02-06T16:55:00Z">
        <w:r>
          <w:t>.</w:t>
        </w:r>
      </w:ins>
      <w:r>
        <w:t xml:space="preserve"> Tworzenie uż</w:t>
      </w:r>
      <w:r w:rsidR="00510726">
        <w:t>ytkownika baz</w:t>
      </w:r>
      <w:r>
        <w:t xml:space="preserve"> danych</w:t>
      </w:r>
      <w:r w:rsidR="00510726">
        <w:t xml:space="preserve"> PostgreSQL</w:t>
      </w:r>
      <w:r>
        <w:t>.</w:t>
      </w:r>
    </w:p>
    <w:p w14:paraId="63664747" w14:textId="059A199A" w:rsidR="008214A6" w:rsidRDefault="008214A6" w:rsidP="008214A6">
      <w:r>
        <w:lastRenderedPageBreak/>
        <w:t>Dane do logowania zapisano w pliku konfiguracyjnym bazy danych (database.yml</w:t>
      </w:r>
      <w:r w:rsidR="00086ED9">
        <w:t>).</w:t>
      </w:r>
    </w:p>
    <w:p w14:paraId="28B57324" w14:textId="099D605E" w:rsidR="00510726" w:rsidRDefault="00510726" w:rsidP="008214A6">
      <w:r>
        <w:t>Przy kolejnej próbie uruchomienia aplikacji okazało się, że nie widzi ona bazy danych. Co więcej, po wylistowaniu istniejących baz danych w PostgreSQLu (polecenie konsolowe \l), czego wcześniej nie próbowano zrobić, zobaczono, że pomimo tworzenia bazy zgodnie z tutorialem, nie została ona stworzona. Najpierw myślano, że spowodował to brak średnika na końcu linii polecenia (Rys. 5.25), ale przy ponownym wydaniu komendy (już poprawnie zakończonej) uzyskano błąd składni. Szybkie sprawdzenie w dokumentacji [</w:t>
      </w:r>
      <w:r w:rsidR="005A135C">
        <w:t>17</w:t>
      </w:r>
      <w:r>
        <w:t xml:space="preserve">], podpowiedziało, że właściwą komendą będzie </w:t>
      </w:r>
      <w:r>
        <w:rPr>
          <w:i/>
        </w:rPr>
        <w:t>„create database”</w:t>
      </w:r>
      <w:r>
        <w:t>, a nie</w:t>
      </w:r>
      <w:r>
        <w:rPr>
          <w:i/>
        </w:rPr>
        <w:t xml:space="preserve"> „createdb”. </w:t>
      </w:r>
      <w:r>
        <w:t>Po użyciu tej komendy baza została stworzona.</w:t>
      </w:r>
    </w:p>
    <w:p w14:paraId="6087E78B" w14:textId="77777777" w:rsidR="00510726" w:rsidRDefault="00510726" w:rsidP="00510726">
      <w:pPr>
        <w:ind w:firstLine="0"/>
      </w:pPr>
    </w:p>
    <w:p w14:paraId="58CAA2C6" w14:textId="7BED8D9E" w:rsidR="00510726" w:rsidRPr="00510726" w:rsidRDefault="00510726" w:rsidP="00510726">
      <w:pPr>
        <w:ind w:firstLine="0"/>
      </w:pPr>
      <w:r>
        <w:rPr>
          <w:noProof/>
          <w:lang w:eastAsia="pl-PL"/>
        </w:rPr>
        <w:drawing>
          <wp:inline distT="0" distB="0" distL="0" distR="0" wp14:anchorId="635EE3E7" wp14:editId="69385485">
            <wp:extent cx="5493600" cy="1710000"/>
            <wp:effectExtent l="190500" t="190500" r="183515" b="19558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reatedb#2.png"/>
                    <pic:cNvPicPr/>
                  </pic:nvPicPr>
                  <pic:blipFill>
                    <a:blip r:embed="rId108">
                      <a:extLst>
                        <a:ext uri="{28A0092B-C50C-407E-A947-70E740481C1C}">
                          <a14:useLocalDpi xmlns:a14="http://schemas.microsoft.com/office/drawing/2010/main" val="0"/>
                        </a:ext>
                      </a:extLst>
                    </a:blip>
                    <a:stretch>
                      <a:fillRect/>
                    </a:stretch>
                  </pic:blipFill>
                  <pic:spPr>
                    <a:xfrm>
                      <a:off x="0" y="0"/>
                      <a:ext cx="5493600" cy="1710000"/>
                    </a:xfrm>
                    <a:prstGeom prst="rect">
                      <a:avLst/>
                    </a:prstGeom>
                    <a:ln>
                      <a:noFill/>
                    </a:ln>
                    <a:effectLst>
                      <a:outerShdw blurRad="190500" algn="tl" rotWithShape="0">
                        <a:srgbClr val="000000">
                          <a:alpha val="70000"/>
                        </a:srgbClr>
                      </a:outerShdw>
                    </a:effectLst>
                  </pic:spPr>
                </pic:pic>
              </a:graphicData>
            </a:graphic>
          </wp:inline>
        </w:drawing>
      </w:r>
    </w:p>
    <w:p w14:paraId="2FBAFF43" w14:textId="77777777" w:rsidR="00E57BC7" w:rsidRDefault="00E57BC7" w:rsidP="00C26D2E"/>
    <w:p w14:paraId="0858C577" w14:textId="7CB4401C" w:rsidR="00510726" w:rsidRDefault="00510726" w:rsidP="00510726">
      <w:pPr>
        <w:ind w:firstLine="0"/>
        <w:jc w:val="center"/>
      </w:pPr>
      <w:ins w:id="10284" w:author="Okot" w:date="2020-02-06T16:55:00Z">
        <w:r>
          <w:t>Rys. 5.</w:t>
        </w:r>
      </w:ins>
      <w:r>
        <w:t>40</w:t>
      </w:r>
      <w:ins w:id="10285" w:author="Okot" w:date="2020-02-06T16:55:00Z">
        <w:r>
          <w:t>.</w:t>
        </w:r>
      </w:ins>
      <w:r>
        <w:t xml:space="preserve"> Drugi</w:t>
      </w:r>
      <w:r w:rsidR="00EE6D09">
        <w:t>e</w:t>
      </w:r>
      <w:r>
        <w:t xml:space="preserve"> podejście do tworzenia bazy danych.</w:t>
      </w:r>
    </w:p>
    <w:p w14:paraId="3575EED9" w14:textId="77777777" w:rsidR="00510726" w:rsidRDefault="00510726" w:rsidP="00510726"/>
    <w:p w14:paraId="03DA0899" w14:textId="46C95C47" w:rsidR="00FF7AE2" w:rsidRDefault="00FF7AE2" w:rsidP="00510726">
      <w:r>
        <w:t>W Ruby on Rails do pracy z bazą danych używa się migracji – są to specjalne klasy wywołujące polecenia na bazie danych. Na początku należy wygenerować plik migracji</w:t>
      </w:r>
      <w:r w:rsidR="00E45DAF">
        <w:t> (Rys.</w:t>
      </w:r>
      <w:r w:rsidR="00856172">
        <w:t> </w:t>
      </w:r>
      <w:r w:rsidR="00E45DAF">
        <w:t>5.41.:</w:t>
      </w:r>
      <w:r w:rsidR="00856172">
        <w:t> </w:t>
      </w:r>
      <w:r w:rsidR="00E45DAF">
        <w:t>1)</w:t>
      </w:r>
      <w:r>
        <w:t>, następnie utworzyć treść odpowiednią do tego, co chce się osiągnąć</w:t>
      </w:r>
      <w:r w:rsidR="00E45DAF">
        <w:t> (Rys. 5.41.: 2</w:t>
      </w:r>
      <w:r w:rsidR="00856172">
        <w:t>)</w:t>
      </w:r>
      <w:r>
        <w:t>, a na końcu uruchamia się skrypt wykonujący migrację</w:t>
      </w:r>
      <w:r w:rsidR="00856172">
        <w:t> (Rys. 5.41.: 3) </w:t>
      </w:r>
      <w:r>
        <w:t>– dopiero wtedy na bazie faktycznie zachodzą zmiany.</w:t>
      </w:r>
    </w:p>
    <w:p w14:paraId="35E5DCD2" w14:textId="73CB7D1A" w:rsidR="00856172" w:rsidRDefault="00856172" w:rsidP="00510726">
      <w:r>
        <w:t xml:space="preserve">Ponieważ po raz pierwszy pracowano z tym system, na poniższym rysunku udokumentowano cały proces. W kolejnych iteracjach będzie jedynie krótko opisane, co zostało uczynione. </w:t>
      </w:r>
    </w:p>
    <w:p w14:paraId="035BE620" w14:textId="50BFAB66" w:rsidR="00856172" w:rsidRDefault="00856172" w:rsidP="00856172">
      <w:r>
        <w:t>Jak można zauważyć</w:t>
      </w:r>
      <w:r w:rsidR="00440426">
        <w:t xml:space="preserve"> w kroku drugim</w:t>
      </w:r>
      <w:r>
        <w:t xml:space="preserve">, typy danych podane w pliku migracji (string), nie są takie same, jak zaplanowano w projekcie (varchar). Wynika to z tego, że migracje z założenia mają współpracować z każdą bazą danych, z jaką współdziała Ruby on Rails (m.in.: PostgreSQL, MySQL, Oracle) bez zmieniania składni poleceń. Dlatego przygotowując plik </w:t>
      </w:r>
      <w:r>
        <w:lastRenderedPageBreak/>
        <w:t>migracji korzysta się z ujednoliconego typu, a każda baza po przesłaniu migracji, przetwarza żądanie z uwzględnieniem typu dla niej właściwego.</w:t>
      </w:r>
    </w:p>
    <w:p w14:paraId="2EF7475D" w14:textId="77777777" w:rsidR="00856172" w:rsidRDefault="00856172" w:rsidP="00856172">
      <w:pPr>
        <w:ind w:firstLine="0"/>
      </w:pPr>
    </w:p>
    <w:p w14:paraId="5F7976F3" w14:textId="7D7891CB" w:rsidR="00856172" w:rsidRDefault="00856172" w:rsidP="00856172">
      <w:pPr>
        <w:ind w:firstLine="0"/>
      </w:pPr>
      <w:r>
        <w:rPr>
          <w:noProof/>
          <w:lang w:eastAsia="pl-PL"/>
        </w:rPr>
        <w:drawing>
          <wp:inline distT="0" distB="0" distL="0" distR="0" wp14:anchorId="157E126F" wp14:editId="161D7468">
            <wp:extent cx="5421600" cy="3236400"/>
            <wp:effectExtent l="190500" t="190500" r="198755" b="19304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migracja.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421600" cy="3236400"/>
                    </a:xfrm>
                    <a:prstGeom prst="rect">
                      <a:avLst/>
                    </a:prstGeom>
                    <a:ln>
                      <a:noFill/>
                    </a:ln>
                    <a:effectLst>
                      <a:outerShdw blurRad="190500" algn="tl" rotWithShape="0">
                        <a:srgbClr val="000000">
                          <a:alpha val="70000"/>
                        </a:srgbClr>
                      </a:outerShdw>
                    </a:effectLst>
                  </pic:spPr>
                </pic:pic>
              </a:graphicData>
            </a:graphic>
          </wp:inline>
        </w:drawing>
      </w:r>
    </w:p>
    <w:p w14:paraId="5A07F72A" w14:textId="77777777" w:rsidR="00FF7AE2" w:rsidRDefault="00FF7AE2" w:rsidP="00856172">
      <w:pPr>
        <w:ind w:firstLine="0"/>
      </w:pPr>
    </w:p>
    <w:p w14:paraId="03E26367" w14:textId="01E65B08" w:rsidR="00856172" w:rsidRDefault="00856172" w:rsidP="00856172">
      <w:pPr>
        <w:ind w:firstLine="0"/>
        <w:jc w:val="center"/>
      </w:pPr>
      <w:ins w:id="10286" w:author="Okot" w:date="2020-02-06T16:55:00Z">
        <w:r>
          <w:t>Rys. 5.</w:t>
        </w:r>
      </w:ins>
      <w:r>
        <w:t>41</w:t>
      </w:r>
      <w:ins w:id="10287" w:author="Okot" w:date="2020-02-06T16:55:00Z">
        <w:r>
          <w:t>.</w:t>
        </w:r>
      </w:ins>
      <w:r>
        <w:t>Pierwsza migracja do bazy danych.</w:t>
      </w:r>
    </w:p>
    <w:p w14:paraId="52B1A3B6" w14:textId="77777777" w:rsidR="00856172" w:rsidRDefault="00856172" w:rsidP="00856172">
      <w:pPr>
        <w:ind w:firstLine="0"/>
      </w:pPr>
    </w:p>
    <w:p w14:paraId="49F9C456" w14:textId="0DEDF74E" w:rsidR="00773982" w:rsidRDefault="00440426" w:rsidP="00856172">
      <w:pPr>
        <w:ind w:firstLine="0"/>
      </w:pPr>
      <w:r>
        <w:tab/>
        <w:t xml:space="preserve">Do przesłania migracji  wykorzystuje się rake’a, czyli narzędzia do wywoływania zadań Ruby. Używana biblioteka ActiveRecord zapewnia polecenie </w:t>
      </w:r>
      <w:r w:rsidRPr="008E2172">
        <w:rPr>
          <w:i/>
        </w:rPr>
        <w:t>db:migrate</w:t>
      </w:r>
      <w:r>
        <w:t>, które wykonuje wszystkie niezrealizowane jeszcze migracje.</w:t>
      </w:r>
    </w:p>
    <w:p w14:paraId="7D351990" w14:textId="5BFF9240" w:rsidR="00773982" w:rsidRDefault="00773982" w:rsidP="00856172">
      <w:pPr>
        <w:ind w:firstLine="0"/>
      </w:pPr>
      <w:r>
        <w:tab/>
        <w:t>Przed przystąpieniem do dalszej części implementacji aplikacji ponownie uruchomiono aplikację, żeby sprawdzić, czy baza danych została poprawnie dołączona. Jak można zobaczyć na rysunku 5.42., wyświetla się powitalny ekran nowej aplikacji Ruby on Rails.</w:t>
      </w:r>
    </w:p>
    <w:p w14:paraId="7922AC49" w14:textId="06DB678C" w:rsidR="00773982" w:rsidRDefault="00773982" w:rsidP="00773982">
      <w:pPr>
        <w:ind w:firstLine="0"/>
        <w:jc w:val="center"/>
      </w:pPr>
      <w:r>
        <w:rPr>
          <w:noProof/>
          <w:lang w:eastAsia="pl-PL"/>
        </w:rPr>
        <w:lastRenderedPageBreak/>
        <w:drawing>
          <wp:inline distT="0" distB="0" distL="0" distR="0" wp14:anchorId="2A20228E" wp14:editId="1BD9B2F1">
            <wp:extent cx="2372400" cy="5137200"/>
            <wp:effectExtent l="190500" t="190500" r="199390" b="1968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Ruby on Rail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372400" cy="5137200"/>
                    </a:xfrm>
                    <a:prstGeom prst="rect">
                      <a:avLst/>
                    </a:prstGeom>
                    <a:ln>
                      <a:noFill/>
                    </a:ln>
                    <a:effectLst>
                      <a:outerShdw blurRad="190500" algn="tl" rotWithShape="0">
                        <a:srgbClr val="000000">
                          <a:alpha val="70000"/>
                        </a:srgbClr>
                      </a:outerShdw>
                    </a:effectLst>
                  </pic:spPr>
                </pic:pic>
              </a:graphicData>
            </a:graphic>
          </wp:inline>
        </w:drawing>
      </w:r>
    </w:p>
    <w:p w14:paraId="735F81E2" w14:textId="77777777" w:rsidR="00440426" w:rsidRDefault="00440426" w:rsidP="00856172">
      <w:pPr>
        <w:ind w:firstLine="0"/>
      </w:pPr>
    </w:p>
    <w:p w14:paraId="278E9F4F" w14:textId="3AAC49A6" w:rsidR="00773982" w:rsidRDefault="00773982" w:rsidP="00773982">
      <w:pPr>
        <w:ind w:firstLine="0"/>
        <w:jc w:val="center"/>
      </w:pPr>
      <w:ins w:id="10288" w:author="Okot" w:date="2020-02-06T16:55:00Z">
        <w:r>
          <w:t>Rys. 5.</w:t>
        </w:r>
      </w:ins>
      <w:r>
        <w:t>42</w:t>
      </w:r>
      <w:ins w:id="10289" w:author="Okot" w:date="2020-02-06T16:55:00Z">
        <w:r>
          <w:t>.</w:t>
        </w:r>
      </w:ins>
      <w:r>
        <w:t>Pierwsze w pełni udane uruchomienie aplikacji.</w:t>
      </w:r>
    </w:p>
    <w:p w14:paraId="3B618741" w14:textId="77777777" w:rsidR="00773982" w:rsidRPr="00510726" w:rsidRDefault="00773982" w:rsidP="00856172">
      <w:pPr>
        <w:ind w:firstLine="0"/>
      </w:pPr>
    </w:p>
    <w:p w14:paraId="27A32922" w14:textId="433D3B9C" w:rsidR="00F23897" w:rsidRDefault="00262253">
      <w:pPr>
        <w:pStyle w:val="Nagwek2"/>
        <w:pPrChange w:id="10290" w:author="Okot" w:date="2020-01-31T16:14:00Z">
          <w:pPr>
            <w:ind w:firstLine="0"/>
          </w:pPr>
        </w:pPrChange>
      </w:pPr>
      <w:ins w:id="10291" w:author="Okot" w:date="2019-11-19T20:55:00Z">
        <w:r>
          <w:t>5</w:t>
        </w:r>
      </w:ins>
      <w:del w:id="10292" w:author="Okot" w:date="2019-11-19T20:55:00Z">
        <w:r w:rsidR="00F23897" w:rsidDel="00262253">
          <w:delText>4</w:delText>
        </w:r>
      </w:del>
      <w:r w:rsidR="00F23897">
        <w:t>.</w:t>
      </w:r>
      <w:ins w:id="10293" w:author="Okot" w:date="2019-11-19T20:55:00Z">
        <w:r>
          <w:t>3</w:t>
        </w:r>
      </w:ins>
      <w:del w:id="10294" w:author="Okot" w:date="2019-11-19T20:55:00Z">
        <w:r w:rsidR="00F23897" w:rsidDel="00262253">
          <w:delText>4</w:delText>
        </w:r>
      </w:del>
      <w:r w:rsidR="00F23897">
        <w:t>.</w:t>
      </w:r>
      <w:ins w:id="10295" w:author="Okot" w:date="2020-01-28T15:23:00Z">
        <w:r w:rsidR="00EB77F1">
          <w:t>5</w:t>
        </w:r>
      </w:ins>
      <w:del w:id="10296" w:author="Okot" w:date="2020-01-28T15:23:00Z">
        <w:r w:rsidR="00F23897" w:rsidDel="00EB77F1">
          <w:delText>4</w:delText>
        </w:r>
      </w:del>
      <w:r w:rsidR="00F23897">
        <w:t>.</w:t>
      </w:r>
      <w:ins w:id="10297" w:author="Okot" w:date="2020-01-30T14:12:00Z">
        <w:r w:rsidR="0009551B">
          <w:t>3</w:t>
        </w:r>
      </w:ins>
      <w:del w:id="10298" w:author="Okot" w:date="2020-01-30T14:12:00Z">
        <w:r w:rsidR="00F23897" w:rsidDel="0009551B">
          <w:delText>2</w:delText>
        </w:r>
      </w:del>
      <w:r w:rsidR="00F23897">
        <w:t>. Imple</w:t>
      </w:r>
      <w:r w:rsidR="00A366F5">
        <w:t>mentacja interfejsów graficznych</w:t>
      </w:r>
    </w:p>
    <w:p w14:paraId="09B27F3A" w14:textId="77777777" w:rsidR="00DF41B8" w:rsidRDefault="00DF41B8" w:rsidP="00DF41B8"/>
    <w:p w14:paraId="516029FD" w14:textId="6BD29D12" w:rsidR="00DC0FDE" w:rsidRDefault="00DF41B8" w:rsidP="00DC0FDE">
      <w:r>
        <w:t xml:space="preserve">W tworzeniu aplikacji istnieją dwa podejścia: można zacząć od części backendowej lub frontendowej. </w:t>
      </w:r>
      <w:r w:rsidR="00DC0FDE">
        <w:t>Wielu programistów woli zacząć od logiki, deprecjonując pracę nad wyglądem lub w ogóle nie musi się zajmować częścią graficzną, gdyż jest za nią odpowiedzialny inny zespół. Autorka niniejszej pracy reprezentuje zdecydowanie odmienne podejście – dopóki strona graficzna nie jest wykończona, nie umie skoncentrować się na pisaniu kodu</w:t>
      </w:r>
      <w:r w:rsidR="00AD0AD8">
        <w:t>, dlatego od niej właśnie zaczyna</w:t>
      </w:r>
      <w:r w:rsidR="00DC0FDE">
        <w:t>.</w:t>
      </w:r>
    </w:p>
    <w:p w14:paraId="5FCA4E71" w14:textId="530E6CDD" w:rsidR="00DC0FDE" w:rsidRPr="00DF41B8" w:rsidRDefault="00DC0FDE" w:rsidP="00DC0FDE">
      <w:r>
        <w:t>W tym punkcie zostanie więc opisany proces implementacji interfejsów graficznych.</w:t>
      </w:r>
    </w:p>
    <w:p w14:paraId="1845B84C" w14:textId="77777777" w:rsidR="00A366F5" w:rsidRDefault="00A366F5" w:rsidP="00F23897">
      <w:pPr>
        <w:ind w:firstLine="0"/>
      </w:pPr>
    </w:p>
    <w:p w14:paraId="58F4CC74" w14:textId="1F24ABD6" w:rsidR="00A366F5" w:rsidRDefault="00262253">
      <w:pPr>
        <w:pStyle w:val="Nagwek2"/>
        <w:pPrChange w:id="10299" w:author="Okot" w:date="2020-01-31T16:14:00Z">
          <w:pPr>
            <w:ind w:firstLine="0"/>
          </w:pPr>
        </w:pPrChange>
      </w:pPr>
      <w:ins w:id="10300" w:author="Okot" w:date="2019-11-19T20:55:00Z">
        <w:r>
          <w:lastRenderedPageBreak/>
          <w:t>5</w:t>
        </w:r>
      </w:ins>
      <w:del w:id="10301" w:author="Okot" w:date="2019-11-19T20:55:00Z">
        <w:r w:rsidR="00A366F5" w:rsidDel="00262253">
          <w:delText>4</w:delText>
        </w:r>
      </w:del>
      <w:r w:rsidR="00A366F5">
        <w:t>.</w:t>
      </w:r>
      <w:ins w:id="10302" w:author="Okot" w:date="2019-11-19T20:55:00Z">
        <w:r>
          <w:t>3</w:t>
        </w:r>
      </w:ins>
      <w:del w:id="10303" w:author="Okot" w:date="2019-11-19T20:55:00Z">
        <w:r w:rsidR="00A366F5" w:rsidDel="00262253">
          <w:delText>4</w:delText>
        </w:r>
      </w:del>
      <w:r w:rsidR="00A366F5">
        <w:t>.</w:t>
      </w:r>
      <w:ins w:id="10304" w:author="Okot" w:date="2020-01-28T15:23:00Z">
        <w:r w:rsidR="00EB77F1">
          <w:t>5</w:t>
        </w:r>
      </w:ins>
      <w:del w:id="10305" w:author="Okot" w:date="2020-01-28T15:23:00Z">
        <w:r w:rsidR="00A366F5" w:rsidDel="00EB77F1">
          <w:delText>4</w:delText>
        </w:r>
      </w:del>
      <w:r w:rsidR="00A366F5">
        <w:t>.</w:t>
      </w:r>
      <w:ins w:id="10306" w:author="Okot" w:date="2020-01-30T14:12:00Z">
        <w:r w:rsidR="0009551B">
          <w:t>3</w:t>
        </w:r>
      </w:ins>
      <w:del w:id="10307" w:author="Okot" w:date="2020-01-30T14:12:00Z">
        <w:r w:rsidR="00A366F5" w:rsidDel="0009551B">
          <w:delText>2</w:delText>
        </w:r>
      </w:del>
      <w:r w:rsidR="00A366F5">
        <w:t>.1. Logo</w:t>
      </w:r>
    </w:p>
    <w:p w14:paraId="76F0D7A6" w14:textId="77777777" w:rsidR="00AD22C6" w:rsidRDefault="00AD22C6" w:rsidP="00F23897">
      <w:pPr>
        <w:ind w:firstLine="0"/>
      </w:pPr>
    </w:p>
    <w:p w14:paraId="6B73444E" w14:textId="77777777" w:rsidR="00DC0FDE" w:rsidRDefault="00A366F5" w:rsidP="00A366F5">
      <w:r>
        <w:t xml:space="preserve">Ze względu na objętość pracy nie będą zamieszczane kolejne wersje logo. Podsumowując: awokado i brukselka okazały się zbyt mało rozpoznawalne. Ogórek i fasolka szparagowa bardziej, chociaż logo z ich udziałem zyskało niską ocenę walorów estetycznych. </w:t>
      </w:r>
    </w:p>
    <w:p w14:paraId="0A8F6CA5" w14:textId="4010655D" w:rsidR="00A366F5" w:rsidRDefault="00A366F5" w:rsidP="00A366F5">
      <w:moveFromRangeStart w:id="10308" w:author="Okot" w:date="2020-01-17T16:10:00Z" w:name="move30169862"/>
      <w:moveFrom w:id="10309" w:author="Okot" w:date="2020-01-17T16:10:00Z">
        <w:r w:rsidDel="004F1082">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From>
      <w:moveFromRangeEnd w:id="10308"/>
    </w:p>
    <w:p w14:paraId="6182C1E7" w14:textId="6841F67F" w:rsidR="00A366F5" w:rsidDel="004F1082" w:rsidRDefault="00A366F5" w:rsidP="00A366F5">
      <w:pPr>
        <w:ind w:firstLine="0"/>
        <w:rPr>
          <w:del w:id="10310" w:author="Okot" w:date="2020-01-17T16:09:00Z"/>
        </w:rPr>
      </w:pPr>
    </w:p>
    <w:p w14:paraId="7055A6BD" w14:textId="7D747728" w:rsidR="00A366F5" w:rsidRDefault="00A366F5">
      <w:pPr>
        <w:ind w:firstLine="0"/>
        <w:jc w:val="center"/>
        <w:pPrChange w:id="10311" w:author="Okot" w:date="2020-01-17T16:12:00Z">
          <w:pPr>
            <w:ind w:firstLine="0"/>
          </w:pPr>
        </w:pPrChange>
      </w:pPr>
      <w:del w:id="10312" w:author="Okot" w:date="2020-01-17T16:11:00Z">
        <w:r w:rsidDel="004F1082">
          <w:rPr>
            <w:noProof/>
            <w:lang w:eastAsia="pl-PL"/>
          </w:rPr>
          <w:drawing>
            <wp:inline distT="0" distB="0" distL="0" distR="0" wp14:anchorId="0A2ED872" wp14:editId="3D5193D5">
              <wp:extent cx="3351600" cy="2354400"/>
              <wp:effectExtent l="190500" t="190500" r="191770" b="198755"/>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oWIP.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351600" cy="2354400"/>
                      </a:xfrm>
                      <a:prstGeom prst="rect">
                        <a:avLst/>
                      </a:prstGeom>
                      <a:ln>
                        <a:noFill/>
                      </a:ln>
                      <a:effectLst>
                        <a:outerShdw blurRad="190500" algn="tl" rotWithShape="0">
                          <a:srgbClr val="000000">
                            <a:alpha val="70000"/>
                          </a:srgbClr>
                        </a:outerShdw>
                      </a:effectLst>
                    </pic:spPr>
                  </pic:pic>
                </a:graphicData>
              </a:graphic>
            </wp:inline>
          </w:drawing>
        </w:r>
      </w:del>
      <w:ins w:id="10313" w:author="Okot" w:date="2020-01-17T16:12:00Z">
        <w:r w:rsidR="004F1082">
          <w:rPr>
            <w:noProof/>
            <w:lang w:eastAsia="pl-PL"/>
          </w:rPr>
          <w:drawing>
            <wp:inline distT="0" distB="0" distL="0" distR="0" wp14:anchorId="63486D2F" wp14:editId="45F41CF7">
              <wp:extent cx="3963600" cy="2782800"/>
              <wp:effectExtent l="190500" t="190500" r="189865" b="18923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logoWIP.png"/>
                      <pic:cNvPicPr/>
                    </pic:nvPicPr>
                    <pic:blipFill>
                      <a:blip r:embed="rId112">
                        <a:extLst>
                          <a:ext uri="{28A0092B-C50C-407E-A947-70E740481C1C}">
                            <a14:useLocalDpi xmlns:a14="http://schemas.microsoft.com/office/drawing/2010/main" val="0"/>
                          </a:ext>
                        </a:extLst>
                      </a:blip>
                      <a:stretch>
                        <a:fillRect/>
                      </a:stretch>
                    </pic:blipFill>
                    <pic:spPr>
                      <a:xfrm>
                        <a:off x="0" y="0"/>
                        <a:ext cx="3963600" cy="2782800"/>
                      </a:xfrm>
                      <a:prstGeom prst="rect">
                        <a:avLst/>
                      </a:prstGeom>
                      <a:ln>
                        <a:noFill/>
                      </a:ln>
                      <a:effectLst>
                        <a:outerShdw blurRad="190500" algn="tl" rotWithShape="0">
                          <a:srgbClr val="000000">
                            <a:alpha val="70000"/>
                          </a:srgbClr>
                        </a:outerShdw>
                      </a:effectLst>
                    </pic:spPr>
                  </pic:pic>
                </a:graphicData>
              </a:graphic>
            </wp:inline>
          </w:drawing>
        </w:r>
      </w:ins>
    </w:p>
    <w:p w14:paraId="13E2722D" w14:textId="37749235" w:rsidR="00F23897" w:rsidDel="00395E99" w:rsidRDefault="00F23897" w:rsidP="00A366F5">
      <w:pPr>
        <w:ind w:firstLine="0"/>
        <w:jc w:val="center"/>
        <w:rPr>
          <w:del w:id="10314" w:author="Okot" w:date="2020-01-17T12:21:00Z"/>
        </w:rPr>
      </w:pPr>
    </w:p>
    <w:p w14:paraId="0EE5D8D8" w14:textId="77777777" w:rsidR="00395E99" w:rsidRDefault="00395E99" w:rsidP="00F23897">
      <w:pPr>
        <w:ind w:firstLine="0"/>
        <w:rPr>
          <w:ins w:id="10315" w:author="Okot" w:date="2020-01-17T12:22:00Z"/>
        </w:rPr>
      </w:pPr>
    </w:p>
    <w:p w14:paraId="740CEE78" w14:textId="4804814C" w:rsidR="00A366F5" w:rsidRDefault="00A366F5" w:rsidP="00A366F5">
      <w:pPr>
        <w:ind w:firstLine="0"/>
        <w:jc w:val="center"/>
        <w:rPr>
          <w:ins w:id="10316" w:author="Okot" w:date="2020-01-17T16:10:00Z"/>
        </w:rPr>
      </w:pPr>
      <w:r>
        <w:t xml:space="preserve">Rys. </w:t>
      </w:r>
      <w:ins w:id="10317" w:author="Okot" w:date="2019-11-19T20:55:00Z">
        <w:r w:rsidR="00262253">
          <w:t>5</w:t>
        </w:r>
      </w:ins>
      <w:del w:id="10318" w:author="Okot" w:date="2019-11-19T20:55:00Z">
        <w:r w:rsidDel="00262253">
          <w:delText>4</w:delText>
        </w:r>
      </w:del>
      <w:r>
        <w:t>.</w:t>
      </w:r>
      <w:r w:rsidR="00C26D2E">
        <w:t>4</w:t>
      </w:r>
      <w:ins w:id="10319" w:author="Okot" w:date="2019-11-19T20:55:00Z">
        <w:r w:rsidR="00E30FB9">
          <w:t>3</w:t>
        </w:r>
      </w:ins>
      <w:del w:id="10320" w:author="Okot" w:date="2019-11-19T20:55:00Z">
        <w:r w:rsidDel="00262253">
          <w:delText>4</w:delText>
        </w:r>
      </w:del>
      <w:r>
        <w:t xml:space="preserve">. </w:t>
      </w:r>
      <w:ins w:id="10321" w:author="Okot" w:date="2020-01-17T16:11:00Z">
        <w:r w:rsidR="004F1082">
          <w:t>Od projektu wersji ostatecznej logo</w:t>
        </w:r>
      </w:ins>
      <w:del w:id="10322" w:author="Okot" w:date="2020-01-17T16:11:00Z">
        <w:r w:rsidDel="004F1082">
          <w:delText>Ilustracja etapów pracy nad logo</w:delText>
        </w:r>
      </w:del>
      <w:r>
        <w:t>.</w:t>
      </w:r>
    </w:p>
    <w:p w14:paraId="353C3BE2" w14:textId="77777777" w:rsidR="004F1082" w:rsidRDefault="004F1082" w:rsidP="00A366F5">
      <w:pPr>
        <w:ind w:firstLine="0"/>
        <w:jc w:val="center"/>
        <w:rPr>
          <w:ins w:id="10323" w:author="Okot" w:date="2020-01-17T16:09:00Z"/>
        </w:rPr>
      </w:pPr>
    </w:p>
    <w:p w14:paraId="7E42EB18" w14:textId="15CC5CC5" w:rsidR="004F1082" w:rsidDel="004F1082" w:rsidRDefault="004F1082">
      <w:pPr>
        <w:rPr>
          <w:del w:id="10324" w:author="Okot" w:date="2020-01-17T16:10:00Z"/>
        </w:rPr>
        <w:pPrChange w:id="10325" w:author="Okot" w:date="2020-01-17T16:10:00Z">
          <w:pPr>
            <w:ind w:firstLine="0"/>
            <w:jc w:val="center"/>
          </w:pPr>
        </w:pPrChange>
      </w:pPr>
      <w:moveToRangeStart w:id="10326" w:author="Okot" w:date="2020-01-17T16:10:00Z" w:name="move30169862"/>
      <w:moveTo w:id="10327" w:author="Okot" w:date="2020-01-17T16:10:00Z">
        <w:r>
          <w:t>Najlepsze wrażenie robił por oraz brokuł, przy czym ten ostatni zyskał najwyższą ocenę, gdyż był zarówno łatwo identyfikowalny jako brokuł, jak i wywoływał zdecydowane skojarzenia ze zdrową żywnością, w przeciwieństwie do pora, który kojarzył się bardziej jako mało istotna część włoszczyzny.</w:t>
        </w:r>
      </w:moveTo>
      <w:moveToRangeEnd w:id="10326"/>
    </w:p>
    <w:p w14:paraId="431CFE22" w14:textId="648069F3" w:rsidR="00A366F5" w:rsidDel="004F1082" w:rsidRDefault="00A366F5">
      <w:pPr>
        <w:rPr>
          <w:del w:id="10328" w:author="Okot" w:date="2020-01-17T12:22:00Z"/>
        </w:rPr>
      </w:pPr>
    </w:p>
    <w:p w14:paraId="5BB6B382" w14:textId="77777777" w:rsidR="004F1082" w:rsidRDefault="004F1082">
      <w:pPr>
        <w:rPr>
          <w:ins w:id="10329" w:author="Okot" w:date="2020-01-17T16:10:00Z"/>
        </w:rPr>
        <w:pPrChange w:id="10330" w:author="Okot" w:date="2020-01-17T16:10:00Z">
          <w:pPr>
            <w:ind w:firstLine="0"/>
            <w:jc w:val="center"/>
          </w:pPr>
        </w:pPrChange>
      </w:pPr>
    </w:p>
    <w:p w14:paraId="35F99F89" w14:textId="2A47995F" w:rsidR="00A366F5" w:rsidRDefault="004F1082">
      <w:ins w:id="10331" w:author="Okot" w:date="2020-01-17T16:13:00Z">
        <w:r>
          <w:t>Na</w:t>
        </w:r>
      </w:ins>
      <w:del w:id="10332" w:author="Okot" w:date="2020-01-17T16:13:00Z">
        <w:r w:rsidR="004C7188" w:rsidDel="004F1082">
          <w:delText>Po lewej stronie</w:delText>
        </w:r>
      </w:del>
      <w:r w:rsidR="004C7188">
        <w:t xml:space="preserve"> </w:t>
      </w:r>
      <w:del w:id="10333" w:author="Okot" w:date="2019-11-19T20:55:00Z">
        <w:r w:rsidR="004C7188" w:rsidDel="00262253">
          <w:delText>R</w:delText>
        </w:r>
      </w:del>
      <w:ins w:id="10334" w:author="Okot" w:date="2019-11-19T20:55:00Z">
        <w:r w:rsidR="00262253">
          <w:t>r</w:t>
        </w:r>
      </w:ins>
      <w:r w:rsidR="004C7188">
        <w:t xml:space="preserve">ysunku </w:t>
      </w:r>
      <w:ins w:id="10335" w:author="Okot" w:date="2019-11-19T20:55:00Z">
        <w:r w:rsidR="00262253">
          <w:t>5</w:t>
        </w:r>
      </w:ins>
      <w:del w:id="10336" w:author="Okot" w:date="2019-11-19T20:55:00Z">
        <w:r w:rsidR="004C7188" w:rsidDel="00262253">
          <w:delText>4</w:delText>
        </w:r>
      </w:del>
      <w:r w:rsidR="004C7188">
        <w:t>.</w:t>
      </w:r>
      <w:r w:rsidR="00C26D2E">
        <w:t>4</w:t>
      </w:r>
      <w:ins w:id="10337" w:author="Okot" w:date="2020-01-17T12:22:00Z">
        <w:r w:rsidR="00E30FB9">
          <w:t>3</w:t>
        </w:r>
      </w:ins>
      <w:del w:id="10338" w:author="Okot" w:date="2019-11-19T20:55:00Z">
        <w:r w:rsidR="004C7188" w:rsidDel="00262253">
          <w:delText>4</w:delText>
        </w:r>
      </w:del>
      <w:r w:rsidR="004C7188">
        <w:t>.</w:t>
      </w:r>
      <w:ins w:id="10339" w:author="Okot" w:date="2020-01-17T16:13:00Z">
        <w:r>
          <w:t xml:space="preserve"> po lewej stronie</w:t>
        </w:r>
      </w:ins>
      <w:r w:rsidR="004C7188">
        <w:t xml:space="preserve"> można zobaczyć jeden z pierwszych etapów pracy nad logo – jego wstępny kształt. Po prawej stronie widać wersję ostateczną.</w:t>
      </w:r>
    </w:p>
    <w:p w14:paraId="6D4D0442" w14:textId="77777777" w:rsidR="00255F9B" w:rsidRDefault="00255F9B" w:rsidP="00255F9B">
      <w:pPr>
        <w:ind w:firstLine="0"/>
      </w:pPr>
    </w:p>
    <w:p w14:paraId="3EA95854" w14:textId="58B50492" w:rsidR="00255F9B" w:rsidRDefault="00255F9B" w:rsidP="00255F9B">
      <w:pPr>
        <w:pStyle w:val="Nagwek2"/>
      </w:pPr>
      <w:r>
        <w:t xml:space="preserve">5.3.5.3.2. </w:t>
      </w:r>
      <w:r w:rsidR="00EB08F6">
        <w:t xml:space="preserve">Strona główna aplikacji </w:t>
      </w:r>
    </w:p>
    <w:p w14:paraId="0974AE5D" w14:textId="77777777" w:rsidR="00255F9B" w:rsidRDefault="00255F9B" w:rsidP="00255F9B"/>
    <w:p w14:paraId="5C51E04E" w14:textId="1EB61414" w:rsidR="00255F9B" w:rsidRDefault="00255F9B" w:rsidP="00255F9B">
      <w:pPr>
        <w:rPr>
          <w:rStyle w:val="st"/>
        </w:rPr>
      </w:pPr>
      <w:r>
        <w:t>Wiele frameworków ofiaruje ułatwienia w pracy z projektowaniem layoutów. W .NET wszystkie wspólne elementy dla podstron można było ułożyć we współdzielonym widoku _Layout.</w:t>
      </w:r>
      <w:r w:rsidR="00B26C53">
        <w:t>cshtml, w Symfony 4 jest język szablonów Twig, a Ruby on Rail</w:t>
      </w:r>
      <w:r w:rsidR="006119A6">
        <w:t>s pozwala zainstalować gema HAML</w:t>
      </w:r>
      <w:r w:rsidR="00B26C53">
        <w:t xml:space="preserve"> (ang.: </w:t>
      </w:r>
      <w:r w:rsidR="00B26C53" w:rsidRPr="00B26C53">
        <w:rPr>
          <w:rStyle w:val="st"/>
          <w:i/>
        </w:rPr>
        <w:t>HTML abstraction markup language</w:t>
      </w:r>
      <w:r w:rsidR="00B26C53">
        <w:rPr>
          <w:rStyle w:val="st"/>
        </w:rPr>
        <w:t>)</w:t>
      </w:r>
      <w:r w:rsidR="000E541F">
        <w:rPr>
          <w:rStyle w:val="st"/>
        </w:rPr>
        <w:t xml:space="preserve">. </w:t>
      </w:r>
    </w:p>
    <w:p w14:paraId="072C083B" w14:textId="1EF8FC2B" w:rsidR="00095C34" w:rsidRDefault="00095C34" w:rsidP="00255F9B">
      <w:pPr>
        <w:rPr>
          <w:rStyle w:val="st"/>
        </w:rPr>
      </w:pPr>
      <w:r>
        <w:rPr>
          <w:rStyle w:val="st"/>
        </w:rPr>
        <w:lastRenderedPageBreak/>
        <w:t xml:space="preserve">Główny szablon aplikacji przechowywany jest w folderze </w:t>
      </w:r>
      <w:r w:rsidRPr="00135EE7">
        <w:rPr>
          <w:rStyle w:val="st"/>
          <w:i/>
        </w:rPr>
        <w:t>app/views/layouts</w:t>
      </w:r>
      <w:r w:rsidR="00135EE7">
        <w:rPr>
          <w:rStyle w:val="st"/>
          <w:i/>
        </w:rPr>
        <w:t>/application.html.erb</w:t>
      </w:r>
      <w:r>
        <w:rPr>
          <w:rStyle w:val="st"/>
        </w:rPr>
        <w:t>, dla pozostałych widoków należy utworzyć osobne foldery</w:t>
      </w:r>
      <w:r w:rsidR="00135EE7">
        <w:rPr>
          <w:rStyle w:val="st"/>
        </w:rPr>
        <w:t xml:space="preserve"> i pliki (w przypadku strony głównej aplikacji ścieżka wygląda następująco: </w:t>
      </w:r>
      <w:r w:rsidR="00135EE7">
        <w:rPr>
          <w:rStyle w:val="st"/>
          <w:i/>
        </w:rPr>
        <w:t>app/views/index/index.html.haml</w:t>
      </w:r>
      <w:r w:rsidR="00135EE7">
        <w:rPr>
          <w:rStyle w:val="st"/>
        </w:rPr>
        <w:t xml:space="preserve"> – jak widać, zmienia się rozszerzenie pliku)</w:t>
      </w:r>
      <w:r>
        <w:rPr>
          <w:rStyle w:val="st"/>
        </w:rPr>
        <w:t>.</w:t>
      </w:r>
      <w:r w:rsidR="00135EE7">
        <w:rPr>
          <w:rStyle w:val="st"/>
        </w:rPr>
        <w:t xml:space="preserve"> Idea jest taka, żeby wszystkie powtarzające się elementy szablonu umieścić w w/w pliku</w:t>
      </w:r>
      <w:r w:rsidR="00CC3228">
        <w:rPr>
          <w:rStyle w:val="st"/>
        </w:rPr>
        <w:t xml:space="preserve">, który domyślnie stosuje język szablonów </w:t>
      </w:r>
      <w:r w:rsidR="006119A6">
        <w:rPr>
          <w:rStyle w:val="st"/>
        </w:rPr>
        <w:t>ERB</w:t>
      </w:r>
      <w:r w:rsidR="00CC3228">
        <w:rPr>
          <w:rStyle w:val="st"/>
        </w:rPr>
        <w:t xml:space="preserve">, a który należy przerobić na plik </w:t>
      </w:r>
      <w:r w:rsidR="00CC3228">
        <w:rPr>
          <w:rStyle w:val="st"/>
          <w:i/>
        </w:rPr>
        <w:t>.html.haml</w:t>
      </w:r>
      <w:r w:rsidR="00CC3228">
        <w:rPr>
          <w:rStyle w:val="st"/>
        </w:rPr>
        <w:t> (</w:t>
      </w:r>
      <w:r w:rsidR="00135EE7">
        <w:rPr>
          <w:rStyle w:val="st"/>
          <w:i/>
        </w:rPr>
        <w:t>application.html.erb</w:t>
      </w:r>
      <w:r w:rsidR="00CC3228">
        <w:rPr>
          <w:rStyle w:val="st"/>
        </w:rPr>
        <w:t> </w:t>
      </w:r>
      <w:r w:rsidR="00CC3228" w:rsidRPr="00CC3228">
        <w:rPr>
          <w:rStyle w:val="st"/>
        </w:rPr>
        <w:sym w:font="Wingdings" w:char="F0E0"/>
      </w:r>
      <w:r w:rsidR="00CC3228">
        <w:rPr>
          <w:rStyle w:val="st"/>
        </w:rPr>
        <w:t xml:space="preserve"> </w:t>
      </w:r>
      <w:r w:rsidR="00CC3228">
        <w:rPr>
          <w:rStyle w:val="st"/>
          <w:i/>
        </w:rPr>
        <w:t>application.html.haml</w:t>
      </w:r>
      <w:r w:rsidR="00CC3228">
        <w:rPr>
          <w:rStyle w:val="st"/>
        </w:rPr>
        <w:t>)</w:t>
      </w:r>
      <w:r w:rsidR="00361A4C">
        <w:rPr>
          <w:rStyle w:val="st"/>
        </w:rPr>
        <w:t xml:space="preserve">, a w pozostałych plikach widoków zmieniać jedynie zawartość elementu </w:t>
      </w:r>
      <w:r w:rsidR="00361A4C">
        <w:rPr>
          <w:rStyle w:val="st"/>
          <w:i/>
        </w:rPr>
        <w:t>&lt;body&gt;</w:t>
      </w:r>
      <w:r w:rsidR="00361A4C">
        <w:rPr>
          <w:rStyle w:val="st"/>
        </w:rPr>
        <w:t>.</w:t>
      </w:r>
      <w:r w:rsidR="00D2345A">
        <w:rPr>
          <w:rStyle w:val="st"/>
        </w:rPr>
        <w:t xml:space="preserve"> Żeby to rozwiązanie działało trzeba dopisać linię definiującą globalny layout w kontrolerze aplikacji, po którym dziedziczą kontrolery poszczególnych stron.</w:t>
      </w:r>
    </w:p>
    <w:p w14:paraId="1E892B0C" w14:textId="77777777" w:rsidR="006119A6" w:rsidRDefault="006119A6" w:rsidP="006119A6">
      <w:pPr>
        <w:ind w:firstLine="0"/>
        <w:rPr>
          <w:rStyle w:val="st"/>
        </w:rPr>
      </w:pPr>
    </w:p>
    <w:p w14:paraId="0F452133" w14:textId="1C31C875" w:rsidR="006119A6" w:rsidRDefault="006119A6" w:rsidP="006119A6">
      <w:pPr>
        <w:ind w:firstLine="0"/>
        <w:rPr>
          <w:rStyle w:val="st"/>
        </w:rPr>
      </w:pPr>
      <w:r>
        <w:rPr>
          <w:noProof/>
          <w:lang w:eastAsia="pl-PL"/>
        </w:rPr>
        <w:drawing>
          <wp:inline distT="0" distB="0" distL="0" distR="0" wp14:anchorId="3CE3E434" wp14:editId="1B17F4C1">
            <wp:extent cx="5414400" cy="3056400"/>
            <wp:effectExtent l="190500" t="190500" r="186690" b="182245"/>
            <wp:docPr id="126" name="Obraz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The Beginning.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414400" cy="3056400"/>
                    </a:xfrm>
                    <a:prstGeom prst="rect">
                      <a:avLst/>
                    </a:prstGeom>
                    <a:ln>
                      <a:noFill/>
                    </a:ln>
                    <a:effectLst>
                      <a:outerShdw blurRad="190500" algn="tl" rotWithShape="0">
                        <a:srgbClr val="000000">
                          <a:alpha val="70000"/>
                        </a:srgbClr>
                      </a:outerShdw>
                    </a:effectLst>
                  </pic:spPr>
                </pic:pic>
              </a:graphicData>
            </a:graphic>
          </wp:inline>
        </w:drawing>
      </w:r>
    </w:p>
    <w:p w14:paraId="43B0AE3A" w14:textId="24FC1C2D" w:rsidR="00C468DD" w:rsidRDefault="00C468DD" w:rsidP="00D2345A">
      <w:pPr>
        <w:ind w:firstLine="0"/>
        <w:rPr>
          <w:rStyle w:val="st"/>
        </w:rPr>
      </w:pPr>
    </w:p>
    <w:p w14:paraId="0F447F4A" w14:textId="26CE2556" w:rsidR="00D2345A" w:rsidRDefault="00D2345A" w:rsidP="00D2345A">
      <w:pPr>
        <w:ind w:firstLine="0"/>
        <w:jc w:val="center"/>
        <w:rPr>
          <w:rStyle w:val="st"/>
        </w:rPr>
      </w:pPr>
      <w:r>
        <w:rPr>
          <w:rStyle w:val="st"/>
        </w:rPr>
        <w:t>Rys. 5.44. Zmiana domyślnego layoutu z języka szablonó</w:t>
      </w:r>
      <w:r w:rsidR="006119A6">
        <w:rPr>
          <w:rStyle w:val="st"/>
        </w:rPr>
        <w:t>w ERB na HAML</w:t>
      </w:r>
      <w:r>
        <w:rPr>
          <w:rStyle w:val="st"/>
        </w:rPr>
        <w:t>.</w:t>
      </w:r>
    </w:p>
    <w:p w14:paraId="29053B90" w14:textId="77777777" w:rsidR="006119A6" w:rsidRDefault="006119A6" w:rsidP="006119A6">
      <w:pPr>
        <w:ind w:firstLine="0"/>
        <w:rPr>
          <w:rStyle w:val="st"/>
        </w:rPr>
      </w:pPr>
    </w:p>
    <w:p w14:paraId="48CAC5A0" w14:textId="300CA7EE" w:rsidR="006119A6" w:rsidRDefault="006119A6" w:rsidP="006119A6">
      <w:pPr>
        <w:rPr>
          <w:rStyle w:val="st"/>
        </w:rPr>
      </w:pPr>
      <w:r>
        <w:rPr>
          <w:rStyle w:val="st"/>
        </w:rPr>
        <w:t>Jak widać na powyższym rysunku HAML faktycznie wprowadza istotne zmiany w sposobie pisania szablonów. Przede wszystkim likwiduje zamknięcia tagów, co przyśpiesza pisanie i sprawia, że jest jedna rzecz mniej, o której trzeba pamiętać. Z drugiej strony trzeba zwracać większą uwagę na strukturę pliku, składnię i wcięcia w odpowiednich miejscach, bo najmniejsza pomyłka w składni, powoduje błąd w wyświetlania szablonu. Niemniej łatwo się przyzwyczaić do nowej składni, a pilnowanie wcięć jedynie sprawia, że kod jest bardziej czytelny, a zatem utrwala dobre praktyki pisania.</w:t>
      </w:r>
    </w:p>
    <w:p w14:paraId="64162883" w14:textId="43CFC14C" w:rsidR="00C468DD" w:rsidRDefault="00C468DD" w:rsidP="00255F9B">
      <w:pPr>
        <w:rPr>
          <w:rStyle w:val="st"/>
        </w:rPr>
      </w:pPr>
      <w:r>
        <w:rPr>
          <w:rStyle w:val="st"/>
        </w:rPr>
        <w:lastRenderedPageBreak/>
        <w:t xml:space="preserve">Żeby zamiast strony startowej widocznej na rysunku 5.42. wyświetlana była strona główna tworzonej aplikacji, należy zmienić treść pliku </w:t>
      </w:r>
      <w:r>
        <w:rPr>
          <w:rStyle w:val="st"/>
          <w:i/>
        </w:rPr>
        <w:t>config/routes.rb</w:t>
      </w:r>
      <w:r>
        <w:rPr>
          <w:rStyle w:val="st"/>
        </w:rPr>
        <w:t>, który odpowiada za ustawienia ścieżek dostępowych aplikacji.</w:t>
      </w:r>
    </w:p>
    <w:p w14:paraId="7F8C48BF" w14:textId="77777777" w:rsidR="00C468DD" w:rsidRDefault="00C468DD" w:rsidP="00C468DD">
      <w:pPr>
        <w:ind w:firstLine="0"/>
        <w:rPr>
          <w:rStyle w:val="st"/>
        </w:rPr>
      </w:pPr>
    </w:p>
    <w:p w14:paraId="14374878" w14:textId="6BDB3268" w:rsidR="00C468DD" w:rsidRPr="00361A4C" w:rsidRDefault="00C468DD" w:rsidP="00C468DD">
      <w:pPr>
        <w:ind w:firstLine="0"/>
      </w:pPr>
      <w:r>
        <w:rPr>
          <w:noProof/>
          <w:lang w:eastAsia="pl-PL"/>
        </w:rPr>
        <w:drawing>
          <wp:inline distT="0" distB="0" distL="0" distR="0" wp14:anchorId="5329A72E" wp14:editId="6898CA44">
            <wp:extent cx="5587200" cy="864000"/>
            <wp:effectExtent l="190500" t="190500" r="185420" b="184150"/>
            <wp:docPr id="125" name="Obraz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Routing.png"/>
                    <pic:cNvPicPr/>
                  </pic:nvPicPr>
                  <pic:blipFill>
                    <a:blip r:embed="rId114">
                      <a:extLst>
                        <a:ext uri="{28A0092B-C50C-407E-A947-70E740481C1C}">
                          <a14:useLocalDpi xmlns:a14="http://schemas.microsoft.com/office/drawing/2010/main" val="0"/>
                        </a:ext>
                      </a:extLst>
                    </a:blip>
                    <a:stretch>
                      <a:fillRect/>
                    </a:stretch>
                  </pic:blipFill>
                  <pic:spPr>
                    <a:xfrm>
                      <a:off x="0" y="0"/>
                      <a:ext cx="5587200" cy="864000"/>
                    </a:xfrm>
                    <a:prstGeom prst="rect">
                      <a:avLst/>
                    </a:prstGeom>
                    <a:ln>
                      <a:noFill/>
                    </a:ln>
                    <a:effectLst>
                      <a:outerShdw blurRad="190500" algn="tl" rotWithShape="0">
                        <a:srgbClr val="000000">
                          <a:alpha val="70000"/>
                        </a:srgbClr>
                      </a:outerShdw>
                    </a:effectLst>
                  </pic:spPr>
                </pic:pic>
              </a:graphicData>
            </a:graphic>
          </wp:inline>
        </w:drawing>
      </w:r>
    </w:p>
    <w:p w14:paraId="446342C9" w14:textId="77777777" w:rsidR="004C7188" w:rsidRDefault="004C7188" w:rsidP="00C468DD">
      <w:pPr>
        <w:ind w:firstLine="0"/>
        <w:jc w:val="center"/>
      </w:pPr>
    </w:p>
    <w:p w14:paraId="053A6E5B" w14:textId="040A8E34" w:rsidR="00C468DD" w:rsidRDefault="00C468DD" w:rsidP="00C468DD">
      <w:pPr>
        <w:ind w:firstLine="0"/>
        <w:jc w:val="center"/>
      </w:pPr>
      <w:r>
        <w:t xml:space="preserve">Rys. </w:t>
      </w:r>
      <w:ins w:id="10340" w:author="Okot" w:date="2019-11-19T20:55:00Z">
        <w:r>
          <w:t>5</w:t>
        </w:r>
      </w:ins>
      <w:del w:id="10341" w:author="Okot" w:date="2019-11-19T20:55:00Z">
        <w:r w:rsidDel="00262253">
          <w:delText>4</w:delText>
        </w:r>
      </w:del>
      <w:r>
        <w:t>.45</w:t>
      </w:r>
      <w:del w:id="10342" w:author="Okot" w:date="2019-11-19T20:55:00Z">
        <w:r w:rsidDel="00262253">
          <w:delText>4</w:delText>
        </w:r>
      </w:del>
      <w:r>
        <w:t>. Konfiguracja routów dla aplikacji.</w:t>
      </w:r>
    </w:p>
    <w:p w14:paraId="57DFAA6D" w14:textId="77777777" w:rsidR="009E6B82" w:rsidRDefault="009E6B82" w:rsidP="00C468DD">
      <w:pPr>
        <w:ind w:firstLine="0"/>
        <w:jc w:val="center"/>
      </w:pPr>
    </w:p>
    <w:p w14:paraId="3A99ECCB" w14:textId="3BFD73CB" w:rsidR="009E6B82" w:rsidRDefault="009E6B82" w:rsidP="009E6B82">
      <w:r>
        <w:t xml:space="preserve">Można powiedzieć, że obecnie HTML już nie istnieje bez CSSa, dlatego kolejnym krokiem jest utworzenie arkusza stylów </w:t>
      </w:r>
      <w:r>
        <w:rPr>
          <w:i/>
        </w:rPr>
        <w:t>style.</w:t>
      </w:r>
      <w:r w:rsidR="008E4681">
        <w:rPr>
          <w:i/>
        </w:rPr>
        <w:t>s</w:t>
      </w:r>
      <w:r>
        <w:rPr>
          <w:i/>
        </w:rPr>
        <w:t xml:space="preserve">css </w:t>
      </w:r>
      <w:r>
        <w:t xml:space="preserve">w folderze </w:t>
      </w:r>
      <w:r>
        <w:rPr>
          <w:i/>
        </w:rPr>
        <w:t>public/assets</w:t>
      </w:r>
      <w:r>
        <w:t xml:space="preserve"> oraz zainstalowanie Gema </w:t>
      </w:r>
      <w:r w:rsidR="0091586C">
        <w:rPr>
          <w:i/>
        </w:rPr>
        <w:t>b</w:t>
      </w:r>
      <w:r>
        <w:rPr>
          <w:i/>
        </w:rPr>
        <w:t>ootstrap</w:t>
      </w:r>
      <w:r w:rsidR="0091586C">
        <w:t xml:space="preserve"> i upewnienie się, że Gem </w:t>
      </w:r>
      <w:r w:rsidR="0091586C">
        <w:rPr>
          <w:i/>
        </w:rPr>
        <w:t xml:space="preserve">sprockets-rails </w:t>
      </w:r>
      <w:r w:rsidR="0091586C">
        <w:t>jest zainstalowany co najmniej w wersji 2.3.2</w:t>
      </w:r>
      <w:r>
        <w:t>. Nie da się ukryć, że ta biblioteka w ostatnim dziesięcioleciu znacznie ułatwiła pracę przy tworzeniu interfejsów graficznych.</w:t>
      </w:r>
      <w:r w:rsidR="008E4681">
        <w:t xml:space="preserve"> Dostępna wersja Bootstrapa wymaga używania składni SCSS, jednak biorąc pod uwagę, że składn</w:t>
      </w:r>
      <w:r w:rsidR="00D3049C">
        <w:t>ia ta tylko rozszerza standardową składnię CSS, to jedynie kwestia kosmetycznej zmiany rozszerzenia, bo każdy kod CSS będzie działał poprawnie.</w:t>
      </w:r>
      <w:r w:rsidR="00F77F45">
        <w:t xml:space="preserve"> Na koniec należy jeszcze zaimportować style Bootstrapa w arkuszu styli za pomocą polecenia </w:t>
      </w:r>
      <w:r w:rsidR="00F77F45">
        <w:rPr>
          <w:i/>
        </w:rPr>
        <w:t xml:space="preserve">@import </w:t>
      </w:r>
      <w:r w:rsidR="0091586C">
        <w:t>i teoretycznie wszystko powinno działać.</w:t>
      </w:r>
    </w:p>
    <w:p w14:paraId="054FFBF4" w14:textId="4CE7863D" w:rsidR="0091586C" w:rsidRDefault="0091586C" w:rsidP="009E6B82">
      <w:r>
        <w:t xml:space="preserve">Napisano </w:t>
      </w:r>
      <w:r w:rsidR="00CC1528">
        <w:t>„</w:t>
      </w:r>
      <w:r>
        <w:t>teoretycznie</w:t>
      </w:r>
      <w:r w:rsidR="00CC1528">
        <w:t>”</w:t>
      </w:r>
      <w:r>
        <w:t>, ponieważ nie zadziałało.</w:t>
      </w:r>
    </w:p>
    <w:p w14:paraId="6127305A" w14:textId="68CD9D67" w:rsidR="0091586C" w:rsidRDefault="0091586C" w:rsidP="009E6B82">
      <w:r>
        <w:t>W szablonie globalnym aplikacji umieszczono prosty kod, który powinien wygenerować na górze strony pasek z linkami, coś z czego wielokrotnie korzystano w przeszłości w róż</w:t>
      </w:r>
      <w:r w:rsidR="00DA3007">
        <w:t>nych projektach, czyli czego</w:t>
      </w:r>
      <w:r>
        <w:t>ś sprawdzonego. Przeładowano stronę i chociaż linki były wyświetlane, to nie były ostylowane oraz brakowało paska. Na wszelki wypadek zrestartowano serwer oraz użyto na stronie podglądu źródła, żeby się upewnić czy HAML jest poprawnie interpretowany. Jak widać, na poniższym rysunku – był.</w:t>
      </w:r>
    </w:p>
    <w:p w14:paraId="554D6976" w14:textId="77777777" w:rsidR="0091586C" w:rsidRDefault="0091586C" w:rsidP="0091586C">
      <w:pPr>
        <w:ind w:firstLine="0"/>
      </w:pPr>
    </w:p>
    <w:p w14:paraId="0DBEDC78" w14:textId="5A16D85F" w:rsidR="009E70B1" w:rsidRDefault="009E70B1" w:rsidP="0091586C">
      <w:pPr>
        <w:ind w:firstLine="0"/>
      </w:pPr>
      <w:r>
        <w:rPr>
          <w:noProof/>
          <w:lang w:eastAsia="pl-PL"/>
        </w:rPr>
        <w:lastRenderedPageBreak/>
        <w:drawing>
          <wp:inline distT="0" distB="0" distL="0" distR="0" wp14:anchorId="39778882" wp14:editId="695336CB">
            <wp:extent cx="5461200" cy="4064400"/>
            <wp:effectExtent l="190500" t="190500" r="196850" b="184150"/>
            <wp:docPr id="128" name="Obraz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roblem1.png"/>
                    <pic:cNvPicPr/>
                  </pic:nvPicPr>
                  <pic:blipFill>
                    <a:blip r:embed="rId115">
                      <a:extLst>
                        <a:ext uri="{28A0092B-C50C-407E-A947-70E740481C1C}">
                          <a14:useLocalDpi xmlns:a14="http://schemas.microsoft.com/office/drawing/2010/main" val="0"/>
                        </a:ext>
                      </a:extLst>
                    </a:blip>
                    <a:stretch>
                      <a:fillRect/>
                    </a:stretch>
                  </pic:blipFill>
                  <pic:spPr>
                    <a:xfrm>
                      <a:off x="0" y="0"/>
                      <a:ext cx="5461200" cy="4064400"/>
                    </a:xfrm>
                    <a:prstGeom prst="rect">
                      <a:avLst/>
                    </a:prstGeom>
                    <a:ln>
                      <a:noFill/>
                    </a:ln>
                    <a:effectLst>
                      <a:outerShdw blurRad="190500" algn="tl" rotWithShape="0">
                        <a:srgbClr val="000000">
                          <a:alpha val="70000"/>
                        </a:srgbClr>
                      </a:outerShdw>
                    </a:effectLst>
                  </pic:spPr>
                </pic:pic>
              </a:graphicData>
            </a:graphic>
          </wp:inline>
        </w:drawing>
      </w:r>
    </w:p>
    <w:p w14:paraId="15D3C10A" w14:textId="03CFC400" w:rsidR="0091586C" w:rsidRDefault="0091586C" w:rsidP="0091586C">
      <w:pPr>
        <w:ind w:firstLine="0"/>
      </w:pPr>
    </w:p>
    <w:p w14:paraId="0D05A8F2" w14:textId="5773F25F" w:rsidR="009E70B1" w:rsidRDefault="009E70B1" w:rsidP="009E70B1">
      <w:pPr>
        <w:ind w:firstLine="0"/>
        <w:jc w:val="center"/>
      </w:pPr>
      <w:r>
        <w:t xml:space="preserve">Rys. </w:t>
      </w:r>
      <w:ins w:id="10343" w:author="Okot" w:date="2019-11-19T20:55:00Z">
        <w:r>
          <w:t>5</w:t>
        </w:r>
      </w:ins>
      <w:del w:id="10344" w:author="Okot" w:date="2019-11-19T20:55:00Z">
        <w:r w:rsidDel="00262253">
          <w:delText>4</w:delText>
        </w:r>
      </w:del>
      <w:r>
        <w:t>.46</w:t>
      </w:r>
      <w:del w:id="10345" w:author="Okot" w:date="2019-11-19T20:55:00Z">
        <w:r w:rsidDel="00262253">
          <w:delText>4</w:delText>
        </w:r>
      </w:del>
      <w:r>
        <w:t>. Źródło strony – wszystko wygląda poprawnie</w:t>
      </w:r>
      <w:r>
        <w:t>.</w:t>
      </w:r>
    </w:p>
    <w:p w14:paraId="6A527679" w14:textId="77777777" w:rsidR="00CF1FD6" w:rsidRDefault="00CF1FD6" w:rsidP="00CF1FD6">
      <w:pPr>
        <w:ind w:firstLine="0"/>
      </w:pPr>
    </w:p>
    <w:p w14:paraId="7897F0F2" w14:textId="370BFA56" w:rsidR="00CF1FD6" w:rsidRDefault="00CF1FD6" w:rsidP="00CF1FD6">
      <w:pPr>
        <w:ind w:firstLine="0"/>
        <w:jc w:val="center"/>
      </w:pPr>
      <w:r>
        <w:rPr>
          <w:noProof/>
          <w:lang w:eastAsia="pl-PL"/>
        </w:rPr>
        <w:drawing>
          <wp:inline distT="0" distB="0" distL="0" distR="0" wp14:anchorId="618F8B2F" wp14:editId="502F4534">
            <wp:extent cx="5234400" cy="2098800"/>
            <wp:effectExtent l="190500" t="190500" r="194945" b="187325"/>
            <wp:docPr id="129" name="Obraz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blem1cd.png"/>
                    <pic:cNvPicPr/>
                  </pic:nvPicPr>
                  <pic:blipFill>
                    <a:blip r:embed="rId116">
                      <a:extLst>
                        <a:ext uri="{28A0092B-C50C-407E-A947-70E740481C1C}">
                          <a14:useLocalDpi xmlns:a14="http://schemas.microsoft.com/office/drawing/2010/main" val="0"/>
                        </a:ext>
                      </a:extLst>
                    </a:blip>
                    <a:stretch>
                      <a:fillRect/>
                    </a:stretch>
                  </pic:blipFill>
                  <pic:spPr>
                    <a:xfrm>
                      <a:off x="0" y="0"/>
                      <a:ext cx="5234400" cy="2098800"/>
                    </a:xfrm>
                    <a:prstGeom prst="rect">
                      <a:avLst/>
                    </a:prstGeom>
                    <a:ln>
                      <a:noFill/>
                    </a:ln>
                    <a:effectLst>
                      <a:outerShdw blurRad="190500" algn="tl" rotWithShape="0">
                        <a:srgbClr val="000000">
                          <a:alpha val="70000"/>
                        </a:srgbClr>
                      </a:outerShdw>
                    </a:effectLst>
                  </pic:spPr>
                </pic:pic>
              </a:graphicData>
            </a:graphic>
          </wp:inline>
        </w:drawing>
      </w:r>
    </w:p>
    <w:p w14:paraId="78C34C0E" w14:textId="77777777" w:rsidR="0091586C" w:rsidRDefault="0091586C" w:rsidP="009E70B1">
      <w:pPr>
        <w:ind w:firstLine="0"/>
        <w:jc w:val="center"/>
      </w:pPr>
    </w:p>
    <w:p w14:paraId="29AC2556" w14:textId="19F92B2B" w:rsidR="00CF1FD6" w:rsidRDefault="00CF1FD6" w:rsidP="00CF1FD6">
      <w:pPr>
        <w:ind w:firstLine="0"/>
        <w:jc w:val="center"/>
      </w:pPr>
      <w:r>
        <w:t xml:space="preserve">Rys. </w:t>
      </w:r>
      <w:ins w:id="10346" w:author="Okot" w:date="2019-11-19T20:55:00Z">
        <w:r>
          <w:t>5</w:t>
        </w:r>
      </w:ins>
      <w:del w:id="10347" w:author="Okot" w:date="2019-11-19T20:55:00Z">
        <w:r w:rsidDel="00262253">
          <w:delText>4</w:delText>
        </w:r>
      </w:del>
      <w:r>
        <w:t>.47</w:t>
      </w:r>
      <w:del w:id="10348" w:author="Okot" w:date="2019-11-19T20:55:00Z">
        <w:r w:rsidDel="00262253">
          <w:delText>4</w:delText>
        </w:r>
      </w:del>
      <w:r>
        <w:t xml:space="preserve">. </w:t>
      </w:r>
      <w:r>
        <w:t>Załadowana strona – brakuje styli.</w:t>
      </w:r>
    </w:p>
    <w:p w14:paraId="4C211342" w14:textId="77777777" w:rsidR="00CF1FD6" w:rsidRDefault="00CF1FD6" w:rsidP="001C5C08"/>
    <w:p w14:paraId="6EBD22E7" w14:textId="1C1E24AB" w:rsidR="001C5C08" w:rsidRDefault="001C5C08" w:rsidP="00671B2B">
      <w:r>
        <w:lastRenderedPageBreak/>
        <w:t>Szukano w Internecie możliwych przyczyn i rozwiązań problemu, ale poniesiono porażkę. Rady ograniczały się do zrestartowania serwera lub szczegółowego sprawdzania wersji różnych Gemów w poszukiwaniu potencjalnych konfliktów, co by było bardzo czasochłonne. Dlatego zdecydowano się na alternatywną metodę zaimplementowania Bootstrapa – ręczne pobranie bibliotek i załączenie ich bezpośrednio pomijając G</w:t>
      </w:r>
      <w:r w:rsidR="00671B2B">
        <w:t>ema, czyli wklejenie kodu skopiowanego ze strony biblioteki, przerobienie go na HAMLA </w:t>
      </w:r>
      <w:r w:rsidR="00671B2B" w:rsidRPr="00671B2B">
        <w:rPr>
          <w:i/>
        </w:rPr>
        <w:t>(</w:t>
      </w:r>
      <w:r w:rsidR="00671B2B" w:rsidRPr="00671B2B">
        <w:rPr>
          <w:i/>
        </w:rPr>
        <w:t>%link{ rel: 'stylesheet', href:</w:t>
      </w:r>
      <w:r w:rsidR="00671B2B" w:rsidRPr="00671B2B">
        <w:rPr>
          <w:i/>
        </w:rPr>
        <w:t xml:space="preserve"> </w:t>
      </w:r>
      <w:r w:rsidR="00671B2B" w:rsidRPr="00671B2B">
        <w:rPr>
          <w:i/>
        </w:rPr>
        <w:t>'https://stackpath.bootstrapcdn.com/bootstrap/4.4.1/css/bootstrap.min.css', integrity:'sha384-Vkoo8x4CGsO3+Hhxv8T/Q5PaXtkKtu6ug5TOeNV6gBiFeWPGFN9MuhOf23Q9Ifjh', crossorigin:'anonymous' }</w:t>
      </w:r>
      <w:r w:rsidR="00671B2B">
        <w:t xml:space="preserve">) i wklejenie go do taga </w:t>
      </w:r>
      <w:r w:rsidR="00671B2B">
        <w:rPr>
          <w:i/>
        </w:rPr>
        <w:t xml:space="preserve">head </w:t>
      </w:r>
      <w:r w:rsidR="00671B2B">
        <w:t>szablonu globalnego aplikacji.</w:t>
      </w:r>
    </w:p>
    <w:p w14:paraId="72A5811D" w14:textId="0B3A52BC" w:rsidR="00F00D0E" w:rsidRDefault="00F00D0E" w:rsidP="00671B2B">
      <w:r>
        <w:t>Można było również zmienić składnię arkusza stylów ponownie na czystego CSSa.</w:t>
      </w:r>
    </w:p>
    <w:p w14:paraId="57324184" w14:textId="723180CD" w:rsidR="00F00D0E" w:rsidRDefault="00F00D0E" w:rsidP="00F00D0E">
      <w:r>
        <w:t>Rozwiązanie okazało się skuteczne, jak widać poniżej.</w:t>
      </w:r>
    </w:p>
    <w:p w14:paraId="70272724" w14:textId="77777777" w:rsidR="00F00D0E" w:rsidRDefault="00F00D0E" w:rsidP="00F00D0E">
      <w:pPr>
        <w:ind w:firstLine="0"/>
      </w:pPr>
    </w:p>
    <w:p w14:paraId="291574DC" w14:textId="6857794A" w:rsidR="00F00D0E" w:rsidRDefault="00F00D0E" w:rsidP="00F00D0E">
      <w:pPr>
        <w:ind w:firstLine="0"/>
        <w:jc w:val="center"/>
      </w:pPr>
      <w:r>
        <w:rPr>
          <w:noProof/>
          <w:lang w:eastAsia="pl-PL"/>
        </w:rPr>
        <w:drawing>
          <wp:inline distT="0" distB="0" distL="0" distR="0" wp14:anchorId="7ED50CAE" wp14:editId="4BC20924">
            <wp:extent cx="5461200" cy="2077200"/>
            <wp:effectExtent l="190500" t="190500" r="196850" b="189865"/>
            <wp:docPr id="130" name="Obraz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DzialaBootstrap.png"/>
                    <pic:cNvPicPr/>
                  </pic:nvPicPr>
                  <pic:blipFill>
                    <a:blip r:embed="rId117">
                      <a:extLst>
                        <a:ext uri="{28A0092B-C50C-407E-A947-70E740481C1C}">
                          <a14:useLocalDpi xmlns:a14="http://schemas.microsoft.com/office/drawing/2010/main" val="0"/>
                        </a:ext>
                      </a:extLst>
                    </a:blip>
                    <a:stretch>
                      <a:fillRect/>
                    </a:stretch>
                  </pic:blipFill>
                  <pic:spPr>
                    <a:xfrm>
                      <a:off x="0" y="0"/>
                      <a:ext cx="5461200" cy="2077200"/>
                    </a:xfrm>
                    <a:prstGeom prst="rect">
                      <a:avLst/>
                    </a:prstGeom>
                    <a:ln>
                      <a:noFill/>
                    </a:ln>
                    <a:effectLst>
                      <a:outerShdw blurRad="190500" algn="tl" rotWithShape="0">
                        <a:srgbClr val="000000">
                          <a:alpha val="70000"/>
                        </a:srgbClr>
                      </a:outerShdw>
                    </a:effectLst>
                  </pic:spPr>
                </pic:pic>
              </a:graphicData>
            </a:graphic>
          </wp:inline>
        </w:drawing>
      </w:r>
    </w:p>
    <w:p w14:paraId="72D8FFFB" w14:textId="77777777" w:rsidR="00F00D0E" w:rsidRDefault="00F00D0E" w:rsidP="00F00D0E">
      <w:pPr>
        <w:ind w:firstLine="0"/>
        <w:jc w:val="center"/>
      </w:pPr>
    </w:p>
    <w:p w14:paraId="1BA061EA" w14:textId="2725FAFB" w:rsidR="00F00D0E" w:rsidRPr="00F00D0E" w:rsidRDefault="00F00D0E" w:rsidP="00F00D0E">
      <w:pPr>
        <w:ind w:firstLine="0"/>
        <w:jc w:val="center"/>
        <w:rPr>
          <w:i/>
        </w:rPr>
      </w:pPr>
      <w:r>
        <w:t xml:space="preserve">Rys. </w:t>
      </w:r>
      <w:ins w:id="10349" w:author="Okot" w:date="2019-11-19T20:55:00Z">
        <w:r>
          <w:t>5</w:t>
        </w:r>
      </w:ins>
      <w:del w:id="10350" w:author="Okot" w:date="2019-11-19T20:55:00Z">
        <w:r w:rsidDel="00262253">
          <w:delText>4</w:delText>
        </w:r>
      </w:del>
      <w:r>
        <w:t>.48</w:t>
      </w:r>
      <w:del w:id="10351" w:author="Okot" w:date="2019-11-19T20:55:00Z">
        <w:r w:rsidDel="00262253">
          <w:delText>4</w:delText>
        </w:r>
      </w:del>
      <w:r>
        <w:t xml:space="preserve">. </w:t>
      </w:r>
      <w:r>
        <w:t xml:space="preserve">Poprawnie wyświetlany element </w:t>
      </w:r>
      <w:r>
        <w:rPr>
          <w:i/>
        </w:rPr>
        <w:t>nav-bar.</w:t>
      </w:r>
    </w:p>
    <w:p w14:paraId="5784A67A" w14:textId="77777777" w:rsidR="00F00D0E" w:rsidRDefault="00F00D0E" w:rsidP="00671B2B"/>
    <w:p w14:paraId="1DB329ED" w14:textId="77777777" w:rsidR="00671B2B" w:rsidRDefault="00671B2B" w:rsidP="00671B2B">
      <w:pPr>
        <w:ind w:firstLine="0"/>
      </w:pPr>
      <w:bookmarkStart w:id="10352" w:name="_GoBack"/>
      <w:bookmarkEnd w:id="10352"/>
    </w:p>
    <w:p w14:paraId="3FAA6010" w14:textId="77777777" w:rsidR="001C5C08" w:rsidRDefault="001C5C08" w:rsidP="001C5C08">
      <w:pPr>
        <w:ind w:firstLine="0"/>
        <w:jc w:val="left"/>
      </w:pPr>
    </w:p>
    <w:p w14:paraId="7749B164" w14:textId="77777777" w:rsidR="0091586C" w:rsidRPr="00F77F45" w:rsidRDefault="0091586C" w:rsidP="0091586C">
      <w:pPr>
        <w:ind w:firstLine="0"/>
      </w:pPr>
    </w:p>
    <w:p w14:paraId="3C868315" w14:textId="77777777" w:rsidR="00F77F45" w:rsidRPr="008E4681" w:rsidRDefault="00F77F45" w:rsidP="009E6B82">
      <w:pPr>
        <w:rPr>
          <w:i/>
        </w:rPr>
      </w:pPr>
    </w:p>
    <w:p w14:paraId="7A006E8F" w14:textId="77777777" w:rsidR="00C468DD" w:rsidRDefault="00C468DD" w:rsidP="00C468DD">
      <w:pPr>
        <w:ind w:firstLine="0"/>
        <w:jc w:val="center"/>
      </w:pPr>
    </w:p>
    <w:p w14:paraId="2E622F08" w14:textId="57899972" w:rsidR="00F23897" w:rsidRPr="00F23897" w:rsidRDefault="00262253" w:rsidP="00C26D2E">
      <w:pPr>
        <w:pStyle w:val="Nagwek2"/>
      </w:pPr>
      <w:ins w:id="10353" w:author="Okot" w:date="2019-11-19T20:56:00Z">
        <w:r>
          <w:t>5</w:t>
        </w:r>
      </w:ins>
      <w:del w:id="10354" w:author="Okot" w:date="2019-11-19T20:56:00Z">
        <w:r w:rsidR="00F23897" w:rsidDel="00262253">
          <w:delText>4</w:delText>
        </w:r>
      </w:del>
      <w:r w:rsidR="00F23897">
        <w:t>.</w:t>
      </w:r>
      <w:ins w:id="10355" w:author="Okot" w:date="2019-11-19T20:56:00Z">
        <w:r>
          <w:t>3</w:t>
        </w:r>
      </w:ins>
      <w:del w:id="10356" w:author="Okot" w:date="2019-11-19T20:56:00Z">
        <w:r w:rsidR="00F23897" w:rsidDel="00262253">
          <w:delText>4</w:delText>
        </w:r>
      </w:del>
      <w:r w:rsidR="00F23897">
        <w:t>.</w:t>
      </w:r>
      <w:ins w:id="10357" w:author="Okot" w:date="2020-01-28T15:23:00Z">
        <w:r w:rsidR="00EB77F1">
          <w:t>5</w:t>
        </w:r>
      </w:ins>
      <w:del w:id="10358" w:author="Okot" w:date="2020-01-28T15:23:00Z">
        <w:r w:rsidR="00F23897" w:rsidDel="00EB77F1">
          <w:delText>4</w:delText>
        </w:r>
      </w:del>
      <w:r w:rsidR="00F23897">
        <w:t>.</w:t>
      </w:r>
      <w:ins w:id="10359" w:author="Okot" w:date="2020-01-30T14:12:00Z">
        <w:r w:rsidR="0009551B">
          <w:t>4</w:t>
        </w:r>
      </w:ins>
      <w:del w:id="10360" w:author="Okot" w:date="2020-01-30T14:12:00Z">
        <w:r w:rsidR="00F23897" w:rsidDel="0009551B">
          <w:delText>3</w:delText>
        </w:r>
      </w:del>
      <w:r w:rsidR="00F23897">
        <w:t>. Implementacja logiki biznesowej</w:t>
      </w:r>
    </w:p>
    <w:p w14:paraId="0E1C0AE5" w14:textId="77777777" w:rsidR="007E26FD" w:rsidRPr="007E26FD" w:rsidRDefault="007E26FD" w:rsidP="007E26FD"/>
    <w:p w14:paraId="4545F473" w14:textId="52979D22" w:rsidR="00573E70" w:rsidRDefault="00262253">
      <w:pPr>
        <w:pStyle w:val="Nagwek2"/>
        <w:tabs>
          <w:tab w:val="left" w:pos="1664"/>
        </w:tabs>
        <w:rPr>
          <w:ins w:id="10361" w:author="Okot" w:date="2020-02-05T16:18:00Z"/>
        </w:rPr>
        <w:pPrChange w:id="10362" w:author="Okot" w:date="2020-02-05T16:18:00Z">
          <w:pPr>
            <w:pStyle w:val="Nagwek2"/>
          </w:pPr>
        </w:pPrChange>
      </w:pPr>
      <w:ins w:id="10363" w:author="Okot" w:date="2019-11-19T20:56:00Z">
        <w:r>
          <w:lastRenderedPageBreak/>
          <w:t>5</w:t>
        </w:r>
      </w:ins>
      <w:del w:id="10364" w:author="Okot" w:date="2019-11-19T20:56:00Z">
        <w:r w:rsidR="0003742D" w:rsidDel="00262253">
          <w:delText>4</w:delText>
        </w:r>
      </w:del>
      <w:r w:rsidR="0003742D">
        <w:t>.</w:t>
      </w:r>
      <w:ins w:id="10365" w:author="Okot" w:date="2019-11-19T20:56:00Z">
        <w:r>
          <w:t>3</w:t>
        </w:r>
      </w:ins>
      <w:del w:id="10366" w:author="Okot" w:date="2019-11-19T20:56:00Z">
        <w:r w:rsidR="0003742D" w:rsidDel="00262253">
          <w:delText>4</w:delText>
        </w:r>
      </w:del>
      <w:r w:rsidR="0003742D">
        <w:t>.</w:t>
      </w:r>
      <w:ins w:id="10367" w:author="Okot" w:date="2020-01-28T15:23:00Z">
        <w:r w:rsidR="00EB77F1">
          <w:t>6</w:t>
        </w:r>
      </w:ins>
      <w:del w:id="10368" w:author="Okot" w:date="2020-01-28T15:23:00Z">
        <w:r w:rsidR="0003742D" w:rsidDel="00EB77F1">
          <w:delText>5</w:delText>
        </w:r>
      </w:del>
      <w:r w:rsidR="00573E70">
        <w:t>. Testy</w:t>
      </w:r>
      <w:ins w:id="10369" w:author="Okot" w:date="2020-02-05T16:18:00Z">
        <w:r w:rsidR="00665B34">
          <w:tab/>
        </w:r>
      </w:ins>
    </w:p>
    <w:p w14:paraId="1D7414F8" w14:textId="77777777" w:rsidR="00665B34" w:rsidRDefault="00665B34">
      <w:pPr>
        <w:rPr>
          <w:ins w:id="10370" w:author="Okot" w:date="2020-02-05T16:18:00Z"/>
        </w:rPr>
        <w:pPrChange w:id="10371" w:author="Okot" w:date="2020-02-05T16:18:00Z">
          <w:pPr>
            <w:pStyle w:val="Nagwek2"/>
          </w:pPr>
        </w:pPrChange>
      </w:pPr>
    </w:p>
    <w:p w14:paraId="09552BFD" w14:textId="7B9B6DCD" w:rsidR="00665B34" w:rsidRDefault="00665B34">
      <w:pPr>
        <w:rPr>
          <w:ins w:id="10372" w:author="Okot" w:date="2020-02-05T16:19:00Z"/>
        </w:rPr>
        <w:pPrChange w:id="10373" w:author="Okot" w:date="2020-02-05T16:18:00Z">
          <w:pPr>
            <w:pStyle w:val="Nagwek2"/>
          </w:pPr>
        </w:pPrChange>
      </w:pPr>
      <w:ins w:id="10374" w:author="Okot" w:date="2020-02-05T16:18:00Z">
        <w:r>
          <w:t>Po skończonej implementacji wykonano zaprojektowane wcześniej testy. Rezultaty zostaną opisane w dalszej cz</w:t>
        </w:r>
      </w:ins>
      <w:ins w:id="10375" w:author="Okot" w:date="2020-02-05T16:19:00Z">
        <w:r>
          <w:t>ęści tego punktu.</w:t>
        </w:r>
      </w:ins>
    </w:p>
    <w:p w14:paraId="5797F4E9" w14:textId="77777777" w:rsidR="00665B34" w:rsidRPr="00665B34" w:rsidRDefault="00665B34">
      <w:pPr>
        <w:rPr>
          <w:ins w:id="10376" w:author="Okot" w:date="2020-02-05T16:16:00Z"/>
          <w:rPrChange w:id="10377" w:author="Okot" w:date="2020-02-05T16:18:00Z">
            <w:rPr>
              <w:ins w:id="10378" w:author="Okot" w:date="2020-02-05T16:16:00Z"/>
            </w:rPr>
          </w:rPrChange>
        </w:rPr>
        <w:pPrChange w:id="10379" w:author="Okot" w:date="2020-02-05T16:18:00Z">
          <w:pPr>
            <w:pStyle w:val="Nagwek2"/>
          </w:pPr>
        </w:pPrChange>
      </w:pPr>
    </w:p>
    <w:p w14:paraId="3D83F5E6" w14:textId="67D55D92" w:rsidR="00665B34" w:rsidRDefault="00665B34" w:rsidP="00665B34">
      <w:pPr>
        <w:pStyle w:val="Nagwek2"/>
        <w:rPr>
          <w:ins w:id="10380" w:author="Okot" w:date="2020-02-05T16:16:00Z"/>
        </w:rPr>
      </w:pPr>
      <w:ins w:id="10381" w:author="Okot" w:date="2020-02-05T16:16:00Z">
        <w:r>
          <w:t xml:space="preserve">5.3.6.1. </w:t>
        </w:r>
      </w:ins>
      <w:ins w:id="10382" w:author="Okot" w:date="2020-02-05T16:19:00Z">
        <w:r>
          <w:t>T</w:t>
        </w:r>
      </w:ins>
      <w:ins w:id="10383" w:author="Okot" w:date="2020-02-05T16:16:00Z">
        <w:r>
          <w:t>esty czarnej skrzynki</w:t>
        </w:r>
      </w:ins>
    </w:p>
    <w:p w14:paraId="0A7D5432" w14:textId="77777777" w:rsidR="00665B34" w:rsidRDefault="00665B34" w:rsidP="00665B34">
      <w:pPr>
        <w:rPr>
          <w:ins w:id="10384" w:author="Okot" w:date="2020-02-05T16:16:00Z"/>
        </w:rPr>
      </w:pPr>
    </w:p>
    <w:p w14:paraId="0513BB43" w14:textId="6DA7F729" w:rsidR="00665B34" w:rsidRDefault="00665B34" w:rsidP="00665B34">
      <w:pPr>
        <w:rPr>
          <w:ins w:id="10385" w:author="Okot" w:date="2020-02-05T16:16:00Z"/>
        </w:rPr>
      </w:pPr>
      <w:ins w:id="10386" w:author="Okot" w:date="2020-02-05T16:16:00Z">
        <w:r>
          <w:t xml:space="preserve">W ramach testów czarnej skrzynki przeprowadzono testy funkcjonalne </w:t>
        </w:r>
      </w:ins>
      <w:ins w:id="10387" w:author="Okot" w:date="2020-02-05T16:20:00Z">
        <w:r>
          <w:t>procesu rejestracji nowego użytkownika.</w:t>
        </w:r>
      </w:ins>
    </w:p>
    <w:p w14:paraId="6103BC8D" w14:textId="77777777" w:rsidR="00665B34" w:rsidRDefault="00665B34" w:rsidP="00665B34">
      <w:pPr>
        <w:ind w:firstLine="0"/>
        <w:rPr>
          <w:ins w:id="10388" w:author="Okot" w:date="2020-02-05T16:16:00Z"/>
        </w:rPr>
      </w:pPr>
    </w:p>
    <w:p w14:paraId="67654470" w14:textId="41F913D5" w:rsidR="00665B34" w:rsidRDefault="00665B34" w:rsidP="00665B34">
      <w:pPr>
        <w:ind w:firstLine="0"/>
        <w:rPr>
          <w:ins w:id="10389" w:author="Okot" w:date="2020-02-05T16:16:00Z"/>
        </w:rPr>
      </w:pPr>
      <w:ins w:id="10390" w:author="Okot" w:date="2020-02-05T16:16:00Z">
        <w:r>
          <w:t>Tabela 5.</w:t>
        </w:r>
      </w:ins>
      <w:r w:rsidR="00007F81">
        <w:t>6</w:t>
      </w:r>
      <w:ins w:id="10391" w:author="Okot" w:date="2020-02-05T16:16:00Z">
        <w:r>
          <w:t>.</w:t>
        </w:r>
      </w:ins>
    </w:p>
    <w:p w14:paraId="32FF6703" w14:textId="51EBF0C9" w:rsidR="00665B34" w:rsidRDefault="00665B34" w:rsidP="00665B34">
      <w:pPr>
        <w:ind w:firstLine="0"/>
        <w:rPr>
          <w:ins w:id="10392" w:author="Okot" w:date="2020-02-05T16:16:00Z"/>
        </w:rPr>
      </w:pPr>
      <w:ins w:id="10393" w:author="Okot" w:date="2020-02-05T16:20:00Z">
        <w:r>
          <w:t>T</w:t>
        </w:r>
      </w:ins>
      <w:ins w:id="10394" w:author="Okot" w:date="2020-02-05T16:16:00Z">
        <w:r>
          <w:t>esty dla przypadku użycia PU001 (Rejestracja).</w:t>
        </w:r>
      </w:ins>
    </w:p>
    <w:tbl>
      <w:tblPr>
        <w:tblStyle w:val="Tabela-Siatka"/>
        <w:tblW w:w="8992" w:type="dxa"/>
        <w:tblLayout w:type="fixed"/>
        <w:tblLook w:val="04A0" w:firstRow="1" w:lastRow="0" w:firstColumn="1" w:lastColumn="0" w:noHBand="0" w:noVBand="1"/>
      </w:tblPr>
      <w:tblGrid>
        <w:gridCol w:w="1838"/>
        <w:gridCol w:w="3110"/>
        <w:gridCol w:w="1134"/>
        <w:gridCol w:w="1568"/>
        <w:gridCol w:w="1342"/>
      </w:tblGrid>
      <w:tr w:rsidR="00665B34" w14:paraId="4B9D50D8" w14:textId="77777777" w:rsidTr="00AB2D33">
        <w:trPr>
          <w:ins w:id="10395" w:author="Okot" w:date="2020-02-05T16:16:00Z"/>
        </w:trPr>
        <w:tc>
          <w:tcPr>
            <w:tcW w:w="1838" w:type="dxa"/>
          </w:tcPr>
          <w:p w14:paraId="0B1FAE44" w14:textId="77777777" w:rsidR="00665B34" w:rsidRPr="002267A1" w:rsidRDefault="00665B34" w:rsidP="00AB2D33">
            <w:pPr>
              <w:ind w:firstLine="0"/>
              <w:rPr>
                <w:ins w:id="10396" w:author="Okot" w:date="2020-02-05T16:16:00Z"/>
                <w:b/>
              </w:rPr>
            </w:pPr>
            <w:ins w:id="10397" w:author="Okot" w:date="2020-02-05T16:16:00Z">
              <w:r>
                <w:rPr>
                  <w:b/>
                </w:rPr>
                <w:t>PT-CZ-001</w:t>
              </w:r>
            </w:ins>
          </w:p>
        </w:tc>
        <w:tc>
          <w:tcPr>
            <w:tcW w:w="7154" w:type="dxa"/>
            <w:gridSpan w:val="4"/>
          </w:tcPr>
          <w:p w14:paraId="596D27D1" w14:textId="77777777" w:rsidR="00665B34" w:rsidRDefault="00665B34" w:rsidP="00AB2D33">
            <w:pPr>
              <w:ind w:firstLine="0"/>
              <w:rPr>
                <w:ins w:id="10398" w:author="Okot" w:date="2020-02-05T16:16:00Z"/>
                <w:b/>
                <w:i/>
              </w:rPr>
            </w:pPr>
            <w:ins w:id="10399" w:author="Okot" w:date="2020-02-05T16:16:00Z">
              <w:r>
                <w:rPr>
                  <w:b/>
                  <w:i/>
                </w:rPr>
                <w:t>Rejestracja nowego użytkownika</w:t>
              </w:r>
            </w:ins>
          </w:p>
        </w:tc>
      </w:tr>
      <w:tr w:rsidR="00665B34" w14:paraId="6B084D8F" w14:textId="77777777" w:rsidTr="00AB2D33">
        <w:trPr>
          <w:ins w:id="10400" w:author="Okot" w:date="2020-02-05T16:16:00Z"/>
        </w:trPr>
        <w:tc>
          <w:tcPr>
            <w:tcW w:w="1838" w:type="dxa"/>
          </w:tcPr>
          <w:p w14:paraId="6D335917" w14:textId="77777777" w:rsidR="00665B34" w:rsidRPr="002267A1" w:rsidRDefault="00665B34" w:rsidP="00AB2D33">
            <w:pPr>
              <w:ind w:firstLine="0"/>
              <w:rPr>
                <w:ins w:id="10401" w:author="Okot" w:date="2020-02-05T16:16:00Z"/>
                <w:b/>
              </w:rPr>
            </w:pPr>
            <w:ins w:id="10402" w:author="Okot" w:date="2020-02-05T16:16:00Z">
              <w:r>
                <w:rPr>
                  <w:b/>
                </w:rPr>
                <w:t>Metodyka</w:t>
              </w:r>
            </w:ins>
          </w:p>
        </w:tc>
        <w:tc>
          <w:tcPr>
            <w:tcW w:w="7154" w:type="dxa"/>
            <w:gridSpan w:val="4"/>
          </w:tcPr>
          <w:p w14:paraId="65EDB366" w14:textId="77777777" w:rsidR="00665B34" w:rsidRDefault="00665B34" w:rsidP="00AB2D33">
            <w:pPr>
              <w:ind w:firstLine="0"/>
              <w:rPr>
                <w:ins w:id="10403" w:author="Okot" w:date="2020-02-05T16:16:00Z"/>
              </w:rPr>
            </w:pPr>
            <w:ins w:id="10404" w:author="Okot" w:date="2020-02-05T16:16:00Z">
              <w:r>
                <w:t>Podczas testu sprawdzane będą wszystkie formularze w aplikacji poprzez wprowadzanie ręcznie danych i intencjonalne wywoływanie komunikatów błędów.</w:t>
              </w:r>
            </w:ins>
          </w:p>
        </w:tc>
      </w:tr>
      <w:tr w:rsidR="00665B34" w14:paraId="33BAD555" w14:textId="77777777" w:rsidTr="00AB2D33">
        <w:trPr>
          <w:ins w:id="10405" w:author="Okot" w:date="2020-02-05T16:16:00Z"/>
        </w:trPr>
        <w:tc>
          <w:tcPr>
            <w:tcW w:w="1838" w:type="dxa"/>
          </w:tcPr>
          <w:p w14:paraId="38944A4E" w14:textId="77777777" w:rsidR="00665B34" w:rsidRPr="002267A1" w:rsidRDefault="00665B34" w:rsidP="00AB2D33">
            <w:pPr>
              <w:ind w:firstLine="0"/>
              <w:rPr>
                <w:ins w:id="10406" w:author="Okot" w:date="2020-02-05T16:16:00Z"/>
                <w:b/>
              </w:rPr>
            </w:pPr>
            <w:ins w:id="10407" w:author="Okot" w:date="2020-02-05T16:16:00Z">
              <w:r w:rsidRPr="002267A1">
                <w:rPr>
                  <w:b/>
                </w:rPr>
                <w:t>Warunki początkowe</w:t>
              </w:r>
            </w:ins>
          </w:p>
        </w:tc>
        <w:tc>
          <w:tcPr>
            <w:tcW w:w="7154" w:type="dxa"/>
            <w:gridSpan w:val="4"/>
          </w:tcPr>
          <w:p w14:paraId="2BF366C8" w14:textId="77777777" w:rsidR="00665B34" w:rsidRDefault="00665B34" w:rsidP="00AB2D33">
            <w:pPr>
              <w:ind w:firstLine="0"/>
              <w:rPr>
                <w:ins w:id="10408" w:author="Okot" w:date="2020-02-05T16:16:00Z"/>
              </w:rPr>
            </w:pPr>
            <w:ins w:id="10409" w:author="Okot" w:date="2020-02-05T16:16:00Z">
              <w:r>
                <w:t>Użytkownik niezalogowany.</w:t>
              </w:r>
            </w:ins>
          </w:p>
        </w:tc>
      </w:tr>
      <w:tr w:rsidR="00665B34" w14:paraId="697927DE" w14:textId="77777777" w:rsidTr="00AB2D33">
        <w:trPr>
          <w:ins w:id="10410" w:author="Okot" w:date="2020-02-05T16:16:00Z"/>
        </w:trPr>
        <w:tc>
          <w:tcPr>
            <w:tcW w:w="1838" w:type="dxa"/>
          </w:tcPr>
          <w:p w14:paraId="2196ED15" w14:textId="77777777" w:rsidR="00665B34" w:rsidRPr="002267A1" w:rsidRDefault="00665B34" w:rsidP="00AB2D33">
            <w:pPr>
              <w:ind w:firstLine="0"/>
              <w:rPr>
                <w:ins w:id="10411" w:author="Okot" w:date="2020-02-05T16:16:00Z"/>
                <w:b/>
              </w:rPr>
            </w:pPr>
            <w:ins w:id="10412" w:author="Okot" w:date="2020-02-05T16:16:00Z">
              <w:r w:rsidRPr="002267A1">
                <w:rPr>
                  <w:b/>
                </w:rPr>
                <w:t>Inicjacja</w:t>
              </w:r>
            </w:ins>
          </w:p>
        </w:tc>
        <w:tc>
          <w:tcPr>
            <w:tcW w:w="7154" w:type="dxa"/>
            <w:gridSpan w:val="4"/>
          </w:tcPr>
          <w:p w14:paraId="3611F1E1" w14:textId="77777777" w:rsidR="00665B34" w:rsidRDefault="00665B34" w:rsidP="00AB2D33">
            <w:pPr>
              <w:ind w:firstLine="0"/>
              <w:rPr>
                <w:ins w:id="10413" w:author="Okot" w:date="2020-02-05T16:16:00Z"/>
              </w:rPr>
            </w:pPr>
            <w:ins w:id="10414" w:author="Okot" w:date="2020-02-05T16:16:00Z">
              <w:r>
                <w:t>Kliknięcia linku do rejestracji na stronie aplikacji.</w:t>
              </w:r>
            </w:ins>
          </w:p>
        </w:tc>
      </w:tr>
      <w:tr w:rsidR="00665B34" w14:paraId="42614DA2" w14:textId="77777777" w:rsidTr="00AB2D33">
        <w:trPr>
          <w:ins w:id="10415" w:author="Okot" w:date="2020-02-05T16:16:00Z"/>
        </w:trPr>
        <w:tc>
          <w:tcPr>
            <w:tcW w:w="1838" w:type="dxa"/>
          </w:tcPr>
          <w:p w14:paraId="67FB5566" w14:textId="77777777" w:rsidR="00665B34" w:rsidRPr="002267A1" w:rsidRDefault="00665B34" w:rsidP="00AB2D33">
            <w:pPr>
              <w:ind w:firstLine="0"/>
              <w:rPr>
                <w:ins w:id="10416" w:author="Okot" w:date="2020-02-05T16:16:00Z"/>
                <w:b/>
              </w:rPr>
            </w:pPr>
            <w:ins w:id="10417" w:author="Okot" w:date="2020-02-05T16:16:00Z">
              <w:r w:rsidRPr="002267A1">
                <w:rPr>
                  <w:b/>
                </w:rPr>
                <w:t>Warunki końcowe</w:t>
              </w:r>
            </w:ins>
          </w:p>
        </w:tc>
        <w:tc>
          <w:tcPr>
            <w:tcW w:w="7154" w:type="dxa"/>
            <w:gridSpan w:val="4"/>
          </w:tcPr>
          <w:p w14:paraId="30081D85" w14:textId="77777777" w:rsidR="00665B34" w:rsidRDefault="00665B34" w:rsidP="00AB2D33">
            <w:pPr>
              <w:ind w:firstLine="0"/>
              <w:rPr>
                <w:ins w:id="10418" w:author="Okot" w:date="2020-02-05T16:16:00Z"/>
              </w:rPr>
            </w:pPr>
            <w:ins w:id="10419" w:author="Okot" w:date="2020-02-05T16:16:00Z">
              <w:r>
                <w:t>Wyświetlenie komunikatu informującego o poprawnym zarejestrowaniu nowego użytkownika.</w:t>
              </w:r>
            </w:ins>
          </w:p>
        </w:tc>
      </w:tr>
      <w:tr w:rsidR="00665B34" w14:paraId="2A3D2DE5" w14:textId="77777777" w:rsidTr="00AB2D33">
        <w:trPr>
          <w:ins w:id="10420" w:author="Okot" w:date="2020-02-05T16:16:00Z"/>
        </w:trPr>
        <w:tc>
          <w:tcPr>
            <w:tcW w:w="1838" w:type="dxa"/>
          </w:tcPr>
          <w:p w14:paraId="29EC2348" w14:textId="77777777" w:rsidR="00665B34" w:rsidRPr="002267A1" w:rsidRDefault="00665B34" w:rsidP="00AB2D33">
            <w:pPr>
              <w:ind w:firstLine="0"/>
              <w:rPr>
                <w:ins w:id="10421" w:author="Okot" w:date="2020-02-05T16:16:00Z"/>
                <w:b/>
              </w:rPr>
            </w:pPr>
            <w:ins w:id="10422" w:author="Okot" w:date="2020-02-05T16:16:00Z">
              <w:r>
                <w:rPr>
                  <w:b/>
                </w:rPr>
                <w:t>Etap</w:t>
              </w:r>
            </w:ins>
          </w:p>
        </w:tc>
        <w:tc>
          <w:tcPr>
            <w:tcW w:w="3110" w:type="dxa"/>
          </w:tcPr>
          <w:p w14:paraId="63125C6B" w14:textId="77777777" w:rsidR="00665B34" w:rsidRPr="00793B96" w:rsidRDefault="00665B34" w:rsidP="00AB2D33">
            <w:pPr>
              <w:ind w:firstLine="0"/>
              <w:rPr>
                <w:ins w:id="10423" w:author="Okot" w:date="2020-02-05T16:16:00Z"/>
                <w:b/>
              </w:rPr>
            </w:pPr>
            <w:ins w:id="10424" w:author="Okot" w:date="2020-02-05T16:16:00Z">
              <w:r w:rsidRPr="00793B96">
                <w:rPr>
                  <w:b/>
                </w:rPr>
                <w:t>O</w:t>
              </w:r>
              <w:r>
                <w:rPr>
                  <w:b/>
                </w:rPr>
                <w:t>czekiwany rezultat</w:t>
              </w:r>
            </w:ins>
          </w:p>
        </w:tc>
        <w:tc>
          <w:tcPr>
            <w:tcW w:w="1134" w:type="dxa"/>
          </w:tcPr>
          <w:p w14:paraId="527057DA" w14:textId="77777777" w:rsidR="00665B34" w:rsidRPr="00793B96" w:rsidRDefault="00665B34" w:rsidP="00AB2D33">
            <w:pPr>
              <w:ind w:firstLine="0"/>
              <w:rPr>
                <w:ins w:id="10425" w:author="Okot" w:date="2020-02-05T16:16:00Z"/>
                <w:b/>
              </w:rPr>
            </w:pPr>
            <w:ins w:id="10426" w:author="Okot" w:date="2020-02-05T16:16:00Z">
              <w:r>
                <w:rPr>
                  <w:b/>
                </w:rPr>
                <w:t>Wynik testu</w:t>
              </w:r>
            </w:ins>
          </w:p>
        </w:tc>
        <w:tc>
          <w:tcPr>
            <w:tcW w:w="1568" w:type="dxa"/>
          </w:tcPr>
          <w:p w14:paraId="3AE71E03" w14:textId="77777777" w:rsidR="00665B34" w:rsidRDefault="00665B34" w:rsidP="00AB2D33">
            <w:pPr>
              <w:ind w:firstLine="0"/>
              <w:rPr>
                <w:ins w:id="10427" w:author="Okot" w:date="2020-02-05T16:16:00Z"/>
                <w:b/>
              </w:rPr>
            </w:pPr>
            <w:ins w:id="10428" w:author="Okot" w:date="2020-02-05T16:16:00Z">
              <w:r>
                <w:rPr>
                  <w:b/>
                </w:rPr>
                <w:t>Opis błędów</w:t>
              </w:r>
            </w:ins>
          </w:p>
        </w:tc>
        <w:tc>
          <w:tcPr>
            <w:tcW w:w="1342" w:type="dxa"/>
          </w:tcPr>
          <w:p w14:paraId="4F772E6F" w14:textId="77777777" w:rsidR="00665B34" w:rsidRDefault="00665B34" w:rsidP="00AB2D33">
            <w:pPr>
              <w:ind w:firstLine="0"/>
              <w:rPr>
                <w:ins w:id="10429" w:author="Okot" w:date="2020-02-05T16:16:00Z"/>
                <w:b/>
              </w:rPr>
            </w:pPr>
            <w:ins w:id="10430" w:author="Okot" w:date="2020-02-05T16:16:00Z">
              <w:r>
                <w:rPr>
                  <w:b/>
                </w:rPr>
                <w:t>Działania naprawcze</w:t>
              </w:r>
            </w:ins>
          </w:p>
        </w:tc>
      </w:tr>
      <w:tr w:rsidR="00665B34" w14:paraId="3AC5965D" w14:textId="77777777" w:rsidTr="00AB2D33">
        <w:trPr>
          <w:ins w:id="10431" w:author="Okot" w:date="2020-02-05T16:16:00Z"/>
        </w:trPr>
        <w:tc>
          <w:tcPr>
            <w:tcW w:w="1838" w:type="dxa"/>
          </w:tcPr>
          <w:p w14:paraId="08166E4E" w14:textId="77777777" w:rsidR="00665B34" w:rsidRDefault="00665B34" w:rsidP="00AB2D33">
            <w:pPr>
              <w:ind w:firstLine="0"/>
              <w:rPr>
                <w:ins w:id="10432" w:author="Okot" w:date="2020-02-05T16:16:00Z"/>
                <w:b/>
              </w:rPr>
            </w:pPr>
            <w:ins w:id="10433" w:author="Okot" w:date="2020-02-05T16:16:00Z">
              <w:r>
                <w:rPr>
                  <w:b/>
                </w:rPr>
                <w:t>SG 1</w:t>
              </w:r>
            </w:ins>
          </w:p>
          <w:p w14:paraId="5F925E15" w14:textId="77777777" w:rsidR="00665B34" w:rsidRPr="002267A1" w:rsidRDefault="00665B34" w:rsidP="00AB2D33">
            <w:pPr>
              <w:ind w:firstLine="0"/>
              <w:rPr>
                <w:ins w:id="10434" w:author="Okot" w:date="2020-02-05T16:16:00Z"/>
                <w:b/>
              </w:rPr>
            </w:pPr>
            <w:ins w:id="10435" w:author="Okot" w:date="2020-02-05T16:16:00Z">
              <w:r w:rsidRPr="00793B96">
                <w:rPr>
                  <w:b/>
                  <w:i/>
                </w:rPr>
                <w:t>Wyświetlenie</w:t>
              </w:r>
              <w:r>
                <w:t xml:space="preserve"> </w:t>
              </w:r>
              <w:r w:rsidRPr="00793B96">
                <w:rPr>
                  <w:b/>
                  <w:i/>
                </w:rPr>
                <w:t>okna modalnego zawierające formularz rejestracji.</w:t>
              </w:r>
            </w:ins>
          </w:p>
        </w:tc>
        <w:tc>
          <w:tcPr>
            <w:tcW w:w="3110" w:type="dxa"/>
          </w:tcPr>
          <w:p w14:paraId="0D302ADE" w14:textId="77777777" w:rsidR="00665B34" w:rsidRDefault="00665B34" w:rsidP="00AB2D33">
            <w:pPr>
              <w:ind w:firstLine="0"/>
              <w:rPr>
                <w:ins w:id="10436" w:author="Okot" w:date="2020-02-05T16:16:00Z"/>
              </w:rPr>
            </w:pPr>
            <w:ins w:id="10437" w:author="Okot" w:date="2020-02-05T16:16:00Z">
              <w:r>
                <w:t>Wyświetlone zostaje okno modalne zawierające formularz rejestracji.</w:t>
              </w:r>
            </w:ins>
          </w:p>
          <w:p w14:paraId="0BE934F5" w14:textId="77777777" w:rsidR="00665B34" w:rsidRDefault="00665B34" w:rsidP="00AB2D33">
            <w:pPr>
              <w:ind w:firstLine="0"/>
              <w:rPr>
                <w:ins w:id="10438" w:author="Okot" w:date="2020-02-05T16:16:00Z"/>
              </w:rPr>
            </w:pPr>
          </w:p>
        </w:tc>
        <w:tc>
          <w:tcPr>
            <w:tcW w:w="1134" w:type="dxa"/>
          </w:tcPr>
          <w:p w14:paraId="0CA15839" w14:textId="77777777" w:rsidR="00665B34" w:rsidRDefault="00665B34" w:rsidP="00AB2D33">
            <w:pPr>
              <w:ind w:left="371" w:firstLine="0"/>
              <w:rPr>
                <w:ins w:id="10439" w:author="Okot" w:date="2020-02-05T16:16:00Z"/>
              </w:rPr>
            </w:pPr>
          </w:p>
        </w:tc>
        <w:tc>
          <w:tcPr>
            <w:tcW w:w="1568" w:type="dxa"/>
          </w:tcPr>
          <w:p w14:paraId="24C2458C" w14:textId="77777777" w:rsidR="00665B34" w:rsidRDefault="00665B34" w:rsidP="00AB2D33">
            <w:pPr>
              <w:ind w:firstLine="0"/>
              <w:rPr>
                <w:ins w:id="10440" w:author="Okot" w:date="2020-02-05T16:16:00Z"/>
              </w:rPr>
            </w:pPr>
          </w:p>
        </w:tc>
        <w:tc>
          <w:tcPr>
            <w:tcW w:w="1342" w:type="dxa"/>
          </w:tcPr>
          <w:p w14:paraId="4BF2C03C" w14:textId="77777777" w:rsidR="00665B34" w:rsidRDefault="00665B34" w:rsidP="00AB2D33">
            <w:pPr>
              <w:ind w:firstLine="0"/>
              <w:rPr>
                <w:ins w:id="10441" w:author="Okot" w:date="2020-02-05T16:16:00Z"/>
              </w:rPr>
            </w:pPr>
          </w:p>
        </w:tc>
      </w:tr>
      <w:tr w:rsidR="00665B34" w14:paraId="16666F16" w14:textId="77777777" w:rsidTr="00AB2D33">
        <w:trPr>
          <w:ins w:id="10442" w:author="Okot" w:date="2020-02-05T16:16:00Z"/>
        </w:trPr>
        <w:tc>
          <w:tcPr>
            <w:tcW w:w="1838" w:type="dxa"/>
            <w:vMerge w:val="restart"/>
          </w:tcPr>
          <w:p w14:paraId="49263C16" w14:textId="77777777" w:rsidR="00665B34" w:rsidRDefault="00665B34" w:rsidP="00AB2D33">
            <w:pPr>
              <w:ind w:firstLine="0"/>
              <w:rPr>
                <w:ins w:id="10443" w:author="Okot" w:date="2020-02-05T16:16:00Z"/>
                <w:b/>
              </w:rPr>
            </w:pPr>
            <w:ins w:id="10444" w:author="Okot" w:date="2020-02-05T16:16:00Z">
              <w:r>
                <w:rPr>
                  <w:b/>
                </w:rPr>
                <w:t>SG 2</w:t>
              </w:r>
            </w:ins>
          </w:p>
          <w:p w14:paraId="5ADBEAB6" w14:textId="77777777" w:rsidR="00665B34" w:rsidRPr="002267A1" w:rsidRDefault="00665B34" w:rsidP="00AB2D33">
            <w:pPr>
              <w:ind w:firstLine="0"/>
              <w:rPr>
                <w:ins w:id="10445" w:author="Okot" w:date="2020-02-05T16:16:00Z"/>
                <w:b/>
              </w:rPr>
            </w:pPr>
            <w:ins w:id="10446" w:author="Okot" w:date="2020-02-05T16:16:00Z">
              <w:r>
                <w:rPr>
                  <w:b/>
                  <w:i/>
                </w:rPr>
                <w:t xml:space="preserve">Użytkownik uzupełnia dane </w:t>
              </w:r>
              <w:r>
                <w:rPr>
                  <w:b/>
                  <w:i/>
                </w:rPr>
                <w:lastRenderedPageBreak/>
                <w:t>niezbędne do rejestracji</w:t>
              </w:r>
            </w:ins>
          </w:p>
        </w:tc>
        <w:tc>
          <w:tcPr>
            <w:tcW w:w="3110" w:type="dxa"/>
          </w:tcPr>
          <w:p w14:paraId="41C83656" w14:textId="77777777" w:rsidR="00665B34" w:rsidRDefault="00665B34" w:rsidP="00AB2D33">
            <w:pPr>
              <w:ind w:firstLine="0"/>
              <w:rPr>
                <w:ins w:id="10447" w:author="Okot" w:date="2020-02-05T16:16:00Z"/>
              </w:rPr>
            </w:pPr>
            <w:ins w:id="10448" w:author="Okot" w:date="2020-02-05T16:16:00Z">
              <w:r>
                <w:lastRenderedPageBreak/>
                <w:t>W polu „E-mail” wyświetlany jest wprowadzony adres e-mail użytkownika.</w:t>
              </w:r>
            </w:ins>
          </w:p>
        </w:tc>
        <w:tc>
          <w:tcPr>
            <w:tcW w:w="1134" w:type="dxa"/>
          </w:tcPr>
          <w:p w14:paraId="38D96280" w14:textId="77777777" w:rsidR="00665B34" w:rsidRDefault="00665B34" w:rsidP="00AB2D33">
            <w:pPr>
              <w:ind w:firstLine="0"/>
              <w:rPr>
                <w:ins w:id="10449" w:author="Okot" w:date="2020-02-05T16:16:00Z"/>
              </w:rPr>
            </w:pPr>
          </w:p>
        </w:tc>
        <w:tc>
          <w:tcPr>
            <w:tcW w:w="1568" w:type="dxa"/>
          </w:tcPr>
          <w:p w14:paraId="06A49980" w14:textId="77777777" w:rsidR="00665B34" w:rsidRDefault="00665B34" w:rsidP="00AB2D33">
            <w:pPr>
              <w:ind w:firstLine="0"/>
              <w:rPr>
                <w:ins w:id="10450" w:author="Okot" w:date="2020-02-05T16:16:00Z"/>
              </w:rPr>
            </w:pPr>
          </w:p>
        </w:tc>
        <w:tc>
          <w:tcPr>
            <w:tcW w:w="1342" w:type="dxa"/>
          </w:tcPr>
          <w:p w14:paraId="73A18489" w14:textId="77777777" w:rsidR="00665B34" w:rsidRDefault="00665B34" w:rsidP="00AB2D33">
            <w:pPr>
              <w:ind w:firstLine="0"/>
              <w:rPr>
                <w:ins w:id="10451" w:author="Okot" w:date="2020-02-05T16:16:00Z"/>
              </w:rPr>
            </w:pPr>
          </w:p>
        </w:tc>
      </w:tr>
      <w:tr w:rsidR="00665B34" w14:paraId="11FA3C4F" w14:textId="77777777" w:rsidTr="00AB2D33">
        <w:trPr>
          <w:ins w:id="10452" w:author="Okot" w:date="2020-02-05T16:16:00Z"/>
        </w:trPr>
        <w:tc>
          <w:tcPr>
            <w:tcW w:w="1838" w:type="dxa"/>
            <w:vMerge/>
          </w:tcPr>
          <w:p w14:paraId="72C06772" w14:textId="77777777" w:rsidR="00665B34" w:rsidRPr="002267A1" w:rsidRDefault="00665B34" w:rsidP="00AB2D33">
            <w:pPr>
              <w:ind w:firstLine="0"/>
              <w:rPr>
                <w:ins w:id="10453" w:author="Okot" w:date="2020-02-05T16:16:00Z"/>
                <w:b/>
              </w:rPr>
            </w:pPr>
          </w:p>
        </w:tc>
        <w:tc>
          <w:tcPr>
            <w:tcW w:w="3110" w:type="dxa"/>
          </w:tcPr>
          <w:p w14:paraId="5A4D730E" w14:textId="77777777" w:rsidR="00665B34" w:rsidRDefault="00665B34" w:rsidP="00AB2D33">
            <w:pPr>
              <w:ind w:firstLine="0"/>
              <w:rPr>
                <w:ins w:id="10454" w:author="Okot" w:date="2020-02-05T16:16:00Z"/>
              </w:rPr>
            </w:pPr>
            <w:ins w:id="10455" w:author="Okot" w:date="2020-02-05T16:16:00Z">
              <w:r>
                <w:t>W polach „Hasło” oraz „Powtórz hasło” wyświetlane są gwiazdki maskujące wprowadzone znaki.</w:t>
              </w:r>
            </w:ins>
          </w:p>
        </w:tc>
        <w:tc>
          <w:tcPr>
            <w:tcW w:w="1134" w:type="dxa"/>
          </w:tcPr>
          <w:p w14:paraId="6843B6A0" w14:textId="77777777" w:rsidR="00665B34" w:rsidRDefault="00665B34" w:rsidP="00AB2D33">
            <w:pPr>
              <w:ind w:firstLine="0"/>
              <w:rPr>
                <w:ins w:id="10456" w:author="Okot" w:date="2020-02-05T16:16:00Z"/>
              </w:rPr>
            </w:pPr>
          </w:p>
        </w:tc>
        <w:tc>
          <w:tcPr>
            <w:tcW w:w="1568" w:type="dxa"/>
          </w:tcPr>
          <w:p w14:paraId="08C21077" w14:textId="77777777" w:rsidR="00665B34" w:rsidRDefault="00665B34" w:rsidP="00AB2D33">
            <w:pPr>
              <w:ind w:firstLine="0"/>
              <w:rPr>
                <w:ins w:id="10457" w:author="Okot" w:date="2020-02-05T16:16:00Z"/>
              </w:rPr>
            </w:pPr>
          </w:p>
        </w:tc>
        <w:tc>
          <w:tcPr>
            <w:tcW w:w="1342" w:type="dxa"/>
          </w:tcPr>
          <w:p w14:paraId="17FE4DC5" w14:textId="77777777" w:rsidR="00665B34" w:rsidRDefault="00665B34" w:rsidP="00AB2D33">
            <w:pPr>
              <w:ind w:firstLine="0"/>
              <w:rPr>
                <w:ins w:id="10458" w:author="Okot" w:date="2020-02-05T16:16:00Z"/>
              </w:rPr>
            </w:pPr>
          </w:p>
        </w:tc>
      </w:tr>
      <w:tr w:rsidR="00665B34" w14:paraId="7CCB37C5" w14:textId="77777777" w:rsidTr="00AB2D33">
        <w:trPr>
          <w:ins w:id="10459" w:author="Okot" w:date="2020-02-05T16:16:00Z"/>
        </w:trPr>
        <w:tc>
          <w:tcPr>
            <w:tcW w:w="1838" w:type="dxa"/>
          </w:tcPr>
          <w:p w14:paraId="47E86FF3" w14:textId="77777777" w:rsidR="00665B34" w:rsidRDefault="00665B34" w:rsidP="00AB2D33">
            <w:pPr>
              <w:ind w:firstLine="0"/>
              <w:rPr>
                <w:ins w:id="10460" w:author="Okot" w:date="2020-02-05T16:16:00Z"/>
                <w:b/>
              </w:rPr>
            </w:pPr>
            <w:ins w:id="10461" w:author="Okot" w:date="2020-02-05T16:16:00Z">
              <w:r>
                <w:rPr>
                  <w:b/>
                </w:rPr>
                <w:t>SG 3</w:t>
              </w:r>
            </w:ins>
          </w:p>
          <w:p w14:paraId="3B1BA188" w14:textId="77777777" w:rsidR="00665B34" w:rsidRPr="002267A1" w:rsidRDefault="00665B34" w:rsidP="00AB2D33">
            <w:pPr>
              <w:ind w:firstLine="0"/>
              <w:rPr>
                <w:ins w:id="10462" w:author="Okot" w:date="2020-02-05T16:16:00Z"/>
                <w:b/>
              </w:rPr>
            </w:pPr>
            <w:ins w:id="10463" w:author="Okot" w:date="2020-02-05T16:16:00Z">
              <w:r>
                <w:rPr>
                  <w:b/>
                  <w:i/>
                </w:rPr>
                <w:t>Wciśnięcie przez użytkownika przycisku „Rejestruj”</w:t>
              </w:r>
            </w:ins>
          </w:p>
        </w:tc>
        <w:tc>
          <w:tcPr>
            <w:tcW w:w="3110" w:type="dxa"/>
          </w:tcPr>
          <w:p w14:paraId="2E10B998" w14:textId="77777777" w:rsidR="00665B34" w:rsidRDefault="00665B34" w:rsidP="00AB2D33">
            <w:pPr>
              <w:ind w:firstLine="0"/>
              <w:rPr>
                <w:ins w:id="10464" w:author="Okot" w:date="2020-02-05T16:16:00Z"/>
              </w:rPr>
            </w:pPr>
            <w:ins w:id="10465" w:author="Okot" w:date="2020-02-05T16:16:00Z">
              <w:r>
                <w:t>Wyświetlenie komunikatu informującego o poprawnym przebiegu rejestracji.</w:t>
              </w:r>
            </w:ins>
          </w:p>
        </w:tc>
        <w:tc>
          <w:tcPr>
            <w:tcW w:w="1134" w:type="dxa"/>
          </w:tcPr>
          <w:p w14:paraId="52ACD83B" w14:textId="77777777" w:rsidR="00665B34" w:rsidRDefault="00665B34" w:rsidP="00AB2D33">
            <w:pPr>
              <w:ind w:firstLine="0"/>
              <w:rPr>
                <w:ins w:id="10466" w:author="Okot" w:date="2020-02-05T16:16:00Z"/>
              </w:rPr>
            </w:pPr>
          </w:p>
        </w:tc>
        <w:tc>
          <w:tcPr>
            <w:tcW w:w="1568" w:type="dxa"/>
          </w:tcPr>
          <w:p w14:paraId="4BF02B5F" w14:textId="77777777" w:rsidR="00665B34" w:rsidRDefault="00665B34" w:rsidP="00AB2D33">
            <w:pPr>
              <w:ind w:firstLine="0"/>
              <w:rPr>
                <w:ins w:id="10467" w:author="Okot" w:date="2020-02-05T16:16:00Z"/>
              </w:rPr>
            </w:pPr>
          </w:p>
        </w:tc>
        <w:tc>
          <w:tcPr>
            <w:tcW w:w="1342" w:type="dxa"/>
          </w:tcPr>
          <w:p w14:paraId="57BCB07B" w14:textId="77777777" w:rsidR="00665B34" w:rsidRDefault="00665B34" w:rsidP="00AB2D33">
            <w:pPr>
              <w:ind w:firstLine="0"/>
              <w:rPr>
                <w:ins w:id="10468" w:author="Okot" w:date="2020-02-05T16:16:00Z"/>
              </w:rPr>
            </w:pPr>
          </w:p>
        </w:tc>
      </w:tr>
      <w:tr w:rsidR="00665B34" w14:paraId="1770692B" w14:textId="77777777" w:rsidTr="00AB2D33">
        <w:trPr>
          <w:ins w:id="10469" w:author="Okot" w:date="2020-02-05T16:16:00Z"/>
        </w:trPr>
        <w:tc>
          <w:tcPr>
            <w:tcW w:w="1838" w:type="dxa"/>
          </w:tcPr>
          <w:p w14:paraId="1B277FA6" w14:textId="77777777" w:rsidR="00665B34" w:rsidRDefault="00665B34" w:rsidP="00AB2D33">
            <w:pPr>
              <w:ind w:firstLine="0"/>
              <w:rPr>
                <w:ins w:id="10470" w:author="Okot" w:date="2020-02-05T16:16:00Z"/>
                <w:b/>
              </w:rPr>
            </w:pPr>
            <w:ins w:id="10471" w:author="Okot" w:date="2020-02-05T16:16:00Z">
              <w:r>
                <w:rPr>
                  <w:b/>
                </w:rPr>
                <w:t>SA (1-6).1.</w:t>
              </w:r>
            </w:ins>
          </w:p>
          <w:p w14:paraId="5558B92D" w14:textId="77777777" w:rsidR="00665B34" w:rsidRDefault="00665B34" w:rsidP="00AB2D33">
            <w:pPr>
              <w:ind w:firstLine="0"/>
              <w:rPr>
                <w:ins w:id="10472" w:author="Okot" w:date="2020-02-05T16:16:00Z"/>
                <w:b/>
              </w:rPr>
            </w:pPr>
            <w:ins w:id="10473" w:author="Okot" w:date="2020-02-05T16:16:00Z">
              <w:r>
                <w:rPr>
                  <w:b/>
                  <w:i/>
                </w:rPr>
                <w:t>Wciśnięcie przycisku zamykania  okna</w:t>
              </w:r>
            </w:ins>
          </w:p>
        </w:tc>
        <w:tc>
          <w:tcPr>
            <w:tcW w:w="3110" w:type="dxa"/>
          </w:tcPr>
          <w:p w14:paraId="47C4E431" w14:textId="77777777" w:rsidR="00665B34" w:rsidRDefault="00665B34" w:rsidP="00AB2D33">
            <w:pPr>
              <w:ind w:firstLine="0"/>
              <w:rPr>
                <w:ins w:id="10474" w:author="Okot" w:date="2020-02-05T16:16:00Z"/>
              </w:rPr>
            </w:pPr>
            <w:ins w:id="10475" w:author="Okot" w:date="2020-02-05T16:16:00Z">
              <w:r>
                <w:t>Wyświetlenie przez system okna dialogowego z pytaniem potwierdzającym chęć zamknięcia okna</w:t>
              </w:r>
            </w:ins>
          </w:p>
        </w:tc>
        <w:tc>
          <w:tcPr>
            <w:tcW w:w="1134" w:type="dxa"/>
          </w:tcPr>
          <w:p w14:paraId="6772F467" w14:textId="77777777" w:rsidR="00665B34" w:rsidRDefault="00665B34" w:rsidP="00AB2D33">
            <w:pPr>
              <w:ind w:firstLine="0"/>
              <w:rPr>
                <w:ins w:id="10476" w:author="Okot" w:date="2020-02-05T16:16:00Z"/>
              </w:rPr>
            </w:pPr>
          </w:p>
        </w:tc>
        <w:tc>
          <w:tcPr>
            <w:tcW w:w="1568" w:type="dxa"/>
          </w:tcPr>
          <w:p w14:paraId="401713FF" w14:textId="77777777" w:rsidR="00665B34" w:rsidRDefault="00665B34" w:rsidP="00AB2D33">
            <w:pPr>
              <w:ind w:firstLine="0"/>
              <w:rPr>
                <w:ins w:id="10477" w:author="Okot" w:date="2020-02-05T16:16:00Z"/>
              </w:rPr>
            </w:pPr>
          </w:p>
        </w:tc>
        <w:tc>
          <w:tcPr>
            <w:tcW w:w="1342" w:type="dxa"/>
          </w:tcPr>
          <w:p w14:paraId="5066EBC9" w14:textId="77777777" w:rsidR="00665B34" w:rsidRDefault="00665B34" w:rsidP="00AB2D33">
            <w:pPr>
              <w:ind w:firstLine="0"/>
              <w:rPr>
                <w:ins w:id="10478" w:author="Okot" w:date="2020-02-05T16:16:00Z"/>
              </w:rPr>
            </w:pPr>
          </w:p>
        </w:tc>
      </w:tr>
      <w:tr w:rsidR="00665B34" w14:paraId="0F6C4AD9" w14:textId="77777777" w:rsidTr="00AB2D33">
        <w:trPr>
          <w:ins w:id="10479" w:author="Okot" w:date="2020-02-05T16:16:00Z"/>
        </w:trPr>
        <w:tc>
          <w:tcPr>
            <w:tcW w:w="1838" w:type="dxa"/>
            <w:vMerge w:val="restart"/>
          </w:tcPr>
          <w:p w14:paraId="4E7F66B8" w14:textId="77777777" w:rsidR="00665B34" w:rsidRPr="002267A1" w:rsidRDefault="00665B34" w:rsidP="00AB2D33">
            <w:pPr>
              <w:ind w:firstLine="0"/>
              <w:rPr>
                <w:ins w:id="10480" w:author="Okot" w:date="2020-02-05T16:16:00Z"/>
                <w:b/>
              </w:rPr>
            </w:pPr>
            <w:ins w:id="10481" w:author="Okot" w:date="2020-02-05T16:16:00Z">
              <w:r w:rsidRPr="002267A1">
                <w:rPr>
                  <w:b/>
                </w:rPr>
                <w:t>SA(1-6).1.2.1. </w:t>
              </w:r>
            </w:ins>
          </w:p>
          <w:p w14:paraId="0894815B" w14:textId="77777777" w:rsidR="00665B34" w:rsidRPr="002267A1" w:rsidRDefault="00665B34" w:rsidP="00AB2D33">
            <w:pPr>
              <w:ind w:firstLine="0"/>
              <w:rPr>
                <w:ins w:id="10482" w:author="Okot" w:date="2020-02-05T16:16:00Z"/>
                <w:b/>
                <w:i/>
              </w:rPr>
            </w:pPr>
            <w:ins w:id="10483" w:author="Okot" w:date="2020-02-05T16:16:00Z">
              <w:r w:rsidRPr="002267A1">
                <w:rPr>
                  <w:b/>
                  <w:i/>
                </w:rPr>
                <w:t>Potwierdzenie</w:t>
              </w:r>
              <w:r>
                <w:t xml:space="preserve"> </w:t>
              </w:r>
              <w:r w:rsidRPr="002267A1">
                <w:rPr>
                  <w:b/>
                  <w:i/>
                </w:rPr>
                <w:t>zamknięcie okna</w:t>
              </w:r>
            </w:ins>
          </w:p>
          <w:p w14:paraId="443331BC" w14:textId="77777777" w:rsidR="00665B34" w:rsidRPr="00EC63A6" w:rsidRDefault="00665B34" w:rsidP="00AB2D33">
            <w:pPr>
              <w:ind w:firstLine="0"/>
              <w:rPr>
                <w:ins w:id="10484" w:author="Okot" w:date="2020-02-05T16:16:00Z"/>
                <w:b/>
              </w:rPr>
            </w:pPr>
          </w:p>
        </w:tc>
        <w:tc>
          <w:tcPr>
            <w:tcW w:w="3110" w:type="dxa"/>
          </w:tcPr>
          <w:p w14:paraId="7B07E38B" w14:textId="77777777" w:rsidR="00665B34" w:rsidRDefault="00665B34" w:rsidP="00AB2D33">
            <w:pPr>
              <w:ind w:firstLine="0"/>
              <w:rPr>
                <w:ins w:id="10485" w:author="Okot" w:date="2020-02-05T16:16:00Z"/>
              </w:rPr>
            </w:pPr>
            <w:ins w:id="10486" w:author="Okot" w:date="2020-02-05T16:16:00Z">
              <w:r>
                <w:t xml:space="preserve">Okno modalne zawierające formularz rejestracji zostaje zamknięte. </w:t>
              </w:r>
            </w:ins>
          </w:p>
        </w:tc>
        <w:tc>
          <w:tcPr>
            <w:tcW w:w="1134" w:type="dxa"/>
          </w:tcPr>
          <w:p w14:paraId="78B13B10" w14:textId="77777777" w:rsidR="00665B34" w:rsidRDefault="00665B34" w:rsidP="00AB2D33">
            <w:pPr>
              <w:ind w:firstLine="0"/>
              <w:rPr>
                <w:ins w:id="10487" w:author="Okot" w:date="2020-02-05T16:16:00Z"/>
              </w:rPr>
            </w:pPr>
          </w:p>
        </w:tc>
        <w:tc>
          <w:tcPr>
            <w:tcW w:w="1568" w:type="dxa"/>
          </w:tcPr>
          <w:p w14:paraId="4233C07C" w14:textId="77777777" w:rsidR="00665B34" w:rsidRDefault="00665B34" w:rsidP="00AB2D33">
            <w:pPr>
              <w:ind w:firstLine="0"/>
              <w:rPr>
                <w:ins w:id="10488" w:author="Okot" w:date="2020-02-05T16:16:00Z"/>
              </w:rPr>
            </w:pPr>
          </w:p>
        </w:tc>
        <w:tc>
          <w:tcPr>
            <w:tcW w:w="1342" w:type="dxa"/>
          </w:tcPr>
          <w:p w14:paraId="566C2FA2" w14:textId="77777777" w:rsidR="00665B34" w:rsidRDefault="00665B34" w:rsidP="00AB2D33">
            <w:pPr>
              <w:ind w:firstLine="0"/>
              <w:rPr>
                <w:ins w:id="10489" w:author="Okot" w:date="2020-02-05T16:16:00Z"/>
              </w:rPr>
            </w:pPr>
          </w:p>
        </w:tc>
      </w:tr>
      <w:tr w:rsidR="00665B34" w14:paraId="7CAB3E25" w14:textId="77777777" w:rsidTr="00AB2D33">
        <w:trPr>
          <w:ins w:id="10490" w:author="Okot" w:date="2020-02-05T16:16:00Z"/>
        </w:trPr>
        <w:tc>
          <w:tcPr>
            <w:tcW w:w="1838" w:type="dxa"/>
            <w:vMerge/>
          </w:tcPr>
          <w:p w14:paraId="48801703" w14:textId="77777777" w:rsidR="00665B34" w:rsidRPr="008C0F36" w:rsidRDefault="00665B34" w:rsidP="00AB2D33">
            <w:pPr>
              <w:ind w:firstLine="0"/>
              <w:rPr>
                <w:ins w:id="10491" w:author="Okot" w:date="2020-02-05T16:16:00Z"/>
                <w:b/>
              </w:rPr>
            </w:pPr>
          </w:p>
        </w:tc>
        <w:tc>
          <w:tcPr>
            <w:tcW w:w="3110" w:type="dxa"/>
          </w:tcPr>
          <w:p w14:paraId="74FFA00F" w14:textId="77777777" w:rsidR="00665B34" w:rsidRDefault="00665B34" w:rsidP="00AB2D33">
            <w:pPr>
              <w:ind w:firstLine="0"/>
              <w:rPr>
                <w:ins w:id="10492" w:author="Okot" w:date="2020-02-05T16:16:00Z"/>
              </w:rPr>
            </w:pPr>
            <w:ins w:id="10493" w:author="Okot" w:date="2020-02-05T16:16:00Z">
              <w:r>
                <w:t>Żadne dane nie zostały zapisane.</w:t>
              </w:r>
            </w:ins>
          </w:p>
        </w:tc>
        <w:tc>
          <w:tcPr>
            <w:tcW w:w="1134" w:type="dxa"/>
          </w:tcPr>
          <w:p w14:paraId="0DAC54B7" w14:textId="77777777" w:rsidR="00665B34" w:rsidRDefault="00665B34" w:rsidP="00AB2D33">
            <w:pPr>
              <w:ind w:firstLine="0"/>
              <w:rPr>
                <w:ins w:id="10494" w:author="Okot" w:date="2020-02-05T16:16:00Z"/>
              </w:rPr>
            </w:pPr>
          </w:p>
        </w:tc>
        <w:tc>
          <w:tcPr>
            <w:tcW w:w="1568" w:type="dxa"/>
          </w:tcPr>
          <w:p w14:paraId="273AAE4C" w14:textId="77777777" w:rsidR="00665B34" w:rsidRDefault="00665B34" w:rsidP="00AB2D33">
            <w:pPr>
              <w:ind w:firstLine="0"/>
              <w:rPr>
                <w:ins w:id="10495" w:author="Okot" w:date="2020-02-05T16:16:00Z"/>
              </w:rPr>
            </w:pPr>
          </w:p>
        </w:tc>
        <w:tc>
          <w:tcPr>
            <w:tcW w:w="1342" w:type="dxa"/>
          </w:tcPr>
          <w:p w14:paraId="113D6DD5" w14:textId="77777777" w:rsidR="00665B34" w:rsidRDefault="00665B34" w:rsidP="00AB2D33">
            <w:pPr>
              <w:ind w:firstLine="0"/>
              <w:rPr>
                <w:ins w:id="10496" w:author="Okot" w:date="2020-02-05T16:16:00Z"/>
              </w:rPr>
            </w:pPr>
          </w:p>
        </w:tc>
      </w:tr>
      <w:tr w:rsidR="00665B34" w14:paraId="0AF0049E" w14:textId="77777777" w:rsidTr="00AB2D33">
        <w:trPr>
          <w:ins w:id="10497" w:author="Okot" w:date="2020-02-05T16:16:00Z"/>
        </w:trPr>
        <w:tc>
          <w:tcPr>
            <w:tcW w:w="1838" w:type="dxa"/>
            <w:vMerge w:val="restart"/>
          </w:tcPr>
          <w:p w14:paraId="507C135E" w14:textId="77777777" w:rsidR="00665B34" w:rsidRDefault="00665B34" w:rsidP="00AB2D33">
            <w:pPr>
              <w:ind w:firstLine="0"/>
              <w:rPr>
                <w:ins w:id="10498" w:author="Okot" w:date="2020-02-05T16:16:00Z"/>
                <w:b/>
              </w:rPr>
            </w:pPr>
            <w:ins w:id="10499" w:author="Okot" w:date="2020-02-05T16:16:00Z">
              <w:r w:rsidRPr="00793B96">
                <w:rPr>
                  <w:b/>
                </w:rPr>
                <w:t>SA (1-6).1.2.2.</w:t>
              </w:r>
            </w:ins>
          </w:p>
          <w:p w14:paraId="42FFD5CA" w14:textId="77777777" w:rsidR="00665B34" w:rsidRPr="008C0F36" w:rsidRDefault="00665B34" w:rsidP="00AB2D33">
            <w:pPr>
              <w:ind w:firstLine="0"/>
              <w:rPr>
                <w:ins w:id="10500" w:author="Okot" w:date="2020-02-05T16:16:00Z"/>
                <w:b/>
                <w:i/>
              </w:rPr>
            </w:pPr>
            <w:ins w:id="10501" w:author="Okot" w:date="2020-02-05T16:16:00Z">
              <w:r>
                <w:rPr>
                  <w:b/>
                  <w:i/>
                </w:rPr>
                <w:t>Rezygnacja z zamknięcie okna</w:t>
              </w:r>
            </w:ins>
          </w:p>
        </w:tc>
        <w:tc>
          <w:tcPr>
            <w:tcW w:w="3110" w:type="dxa"/>
          </w:tcPr>
          <w:p w14:paraId="6BB97BA6" w14:textId="77777777" w:rsidR="00665B34" w:rsidRDefault="00665B34" w:rsidP="00AB2D33">
            <w:pPr>
              <w:ind w:firstLine="0"/>
              <w:rPr>
                <w:ins w:id="10502" w:author="Okot" w:date="2020-02-05T16:16:00Z"/>
              </w:rPr>
            </w:pPr>
            <w:ins w:id="10503" w:author="Okot" w:date="2020-02-05T16:16:00Z">
              <w:r>
                <w:t>Okno dialogowe zostaje zamknięte.</w:t>
              </w:r>
            </w:ins>
          </w:p>
        </w:tc>
        <w:tc>
          <w:tcPr>
            <w:tcW w:w="1134" w:type="dxa"/>
          </w:tcPr>
          <w:p w14:paraId="45C98445" w14:textId="77777777" w:rsidR="00665B34" w:rsidRDefault="00665B34" w:rsidP="00AB2D33">
            <w:pPr>
              <w:ind w:firstLine="0"/>
              <w:rPr>
                <w:ins w:id="10504" w:author="Okot" w:date="2020-02-05T16:16:00Z"/>
              </w:rPr>
            </w:pPr>
          </w:p>
        </w:tc>
        <w:tc>
          <w:tcPr>
            <w:tcW w:w="1568" w:type="dxa"/>
          </w:tcPr>
          <w:p w14:paraId="5EE4135F" w14:textId="77777777" w:rsidR="00665B34" w:rsidRDefault="00665B34" w:rsidP="00AB2D33">
            <w:pPr>
              <w:ind w:firstLine="0"/>
              <w:rPr>
                <w:ins w:id="10505" w:author="Okot" w:date="2020-02-05T16:16:00Z"/>
              </w:rPr>
            </w:pPr>
          </w:p>
        </w:tc>
        <w:tc>
          <w:tcPr>
            <w:tcW w:w="1342" w:type="dxa"/>
          </w:tcPr>
          <w:p w14:paraId="6EC80836" w14:textId="77777777" w:rsidR="00665B34" w:rsidRDefault="00665B34" w:rsidP="00AB2D33">
            <w:pPr>
              <w:ind w:firstLine="0"/>
              <w:rPr>
                <w:ins w:id="10506" w:author="Okot" w:date="2020-02-05T16:16:00Z"/>
              </w:rPr>
            </w:pPr>
          </w:p>
        </w:tc>
      </w:tr>
      <w:tr w:rsidR="00665B34" w14:paraId="0ACDFEEF" w14:textId="77777777" w:rsidTr="00AB2D33">
        <w:trPr>
          <w:ins w:id="10507" w:author="Okot" w:date="2020-02-05T16:16:00Z"/>
        </w:trPr>
        <w:tc>
          <w:tcPr>
            <w:tcW w:w="1838" w:type="dxa"/>
            <w:vMerge/>
          </w:tcPr>
          <w:p w14:paraId="34EDE4C3" w14:textId="77777777" w:rsidR="00665B34" w:rsidRPr="00EC63A6" w:rsidRDefault="00665B34" w:rsidP="00AB2D33">
            <w:pPr>
              <w:ind w:firstLine="0"/>
              <w:rPr>
                <w:ins w:id="10508" w:author="Okot" w:date="2020-02-05T16:16:00Z"/>
                <w:b/>
                <w:i/>
              </w:rPr>
            </w:pPr>
          </w:p>
        </w:tc>
        <w:tc>
          <w:tcPr>
            <w:tcW w:w="3110" w:type="dxa"/>
          </w:tcPr>
          <w:p w14:paraId="256DCBA2" w14:textId="77777777" w:rsidR="00665B34" w:rsidRDefault="00665B34" w:rsidP="00AB2D33">
            <w:pPr>
              <w:ind w:firstLine="0"/>
              <w:rPr>
                <w:ins w:id="10509" w:author="Okot" w:date="2020-02-05T16:16:00Z"/>
              </w:rPr>
            </w:pPr>
            <w:ins w:id="10510" w:author="Okot" w:date="2020-02-05T16:16:00Z">
              <w:r>
                <w:t>Powrót do okna modalnego zawierającego  formularz rejestracji.</w:t>
              </w:r>
            </w:ins>
          </w:p>
        </w:tc>
        <w:tc>
          <w:tcPr>
            <w:tcW w:w="1134" w:type="dxa"/>
          </w:tcPr>
          <w:p w14:paraId="0029C193" w14:textId="77777777" w:rsidR="00665B34" w:rsidRDefault="00665B34" w:rsidP="00AB2D33">
            <w:pPr>
              <w:ind w:firstLine="0"/>
              <w:rPr>
                <w:ins w:id="10511" w:author="Okot" w:date="2020-02-05T16:16:00Z"/>
              </w:rPr>
            </w:pPr>
          </w:p>
        </w:tc>
        <w:tc>
          <w:tcPr>
            <w:tcW w:w="1568" w:type="dxa"/>
          </w:tcPr>
          <w:p w14:paraId="5CF3CEF6" w14:textId="77777777" w:rsidR="00665B34" w:rsidRDefault="00665B34" w:rsidP="00AB2D33">
            <w:pPr>
              <w:ind w:firstLine="0"/>
              <w:rPr>
                <w:ins w:id="10512" w:author="Okot" w:date="2020-02-05T16:16:00Z"/>
              </w:rPr>
            </w:pPr>
          </w:p>
        </w:tc>
        <w:tc>
          <w:tcPr>
            <w:tcW w:w="1342" w:type="dxa"/>
          </w:tcPr>
          <w:p w14:paraId="105793CE" w14:textId="77777777" w:rsidR="00665B34" w:rsidRDefault="00665B34" w:rsidP="00AB2D33">
            <w:pPr>
              <w:ind w:firstLine="0"/>
              <w:rPr>
                <w:ins w:id="10513" w:author="Okot" w:date="2020-02-05T16:16:00Z"/>
              </w:rPr>
            </w:pPr>
          </w:p>
        </w:tc>
      </w:tr>
      <w:tr w:rsidR="00665B34" w14:paraId="6A25ACA4" w14:textId="77777777" w:rsidTr="00AB2D33">
        <w:trPr>
          <w:ins w:id="10514" w:author="Okot" w:date="2020-02-05T16:16:00Z"/>
        </w:trPr>
        <w:tc>
          <w:tcPr>
            <w:tcW w:w="1838" w:type="dxa"/>
            <w:vMerge/>
          </w:tcPr>
          <w:p w14:paraId="1BB9DA0A" w14:textId="77777777" w:rsidR="00665B34" w:rsidRPr="00EC63A6" w:rsidRDefault="00665B34" w:rsidP="00AB2D33">
            <w:pPr>
              <w:ind w:firstLine="0"/>
              <w:rPr>
                <w:ins w:id="10515" w:author="Okot" w:date="2020-02-05T16:16:00Z"/>
                <w:b/>
                <w:i/>
              </w:rPr>
            </w:pPr>
          </w:p>
        </w:tc>
        <w:tc>
          <w:tcPr>
            <w:tcW w:w="3110" w:type="dxa"/>
          </w:tcPr>
          <w:p w14:paraId="43EE627C" w14:textId="77777777" w:rsidR="00665B34" w:rsidRDefault="00665B34" w:rsidP="00AB2D33">
            <w:pPr>
              <w:ind w:firstLine="0"/>
              <w:rPr>
                <w:ins w:id="10516" w:author="Okot" w:date="2020-02-05T16:16:00Z"/>
              </w:rPr>
            </w:pPr>
            <w:ins w:id="10517" w:author="Okot" w:date="2020-02-05T16:16:00Z">
              <w:r>
                <w:t>Jeżeli przed wciśnięciem przycisku "X" do formularza zostały wprowadzone jakieś dane, nadal są w nim  wyświetlane.</w:t>
              </w:r>
            </w:ins>
          </w:p>
        </w:tc>
        <w:tc>
          <w:tcPr>
            <w:tcW w:w="1134" w:type="dxa"/>
          </w:tcPr>
          <w:p w14:paraId="2B45195F" w14:textId="77777777" w:rsidR="00665B34" w:rsidRDefault="00665B34" w:rsidP="00AB2D33">
            <w:pPr>
              <w:ind w:firstLine="0"/>
              <w:rPr>
                <w:ins w:id="10518" w:author="Okot" w:date="2020-02-05T16:16:00Z"/>
              </w:rPr>
            </w:pPr>
          </w:p>
        </w:tc>
        <w:tc>
          <w:tcPr>
            <w:tcW w:w="1568" w:type="dxa"/>
          </w:tcPr>
          <w:p w14:paraId="14EB21B0" w14:textId="77777777" w:rsidR="00665B34" w:rsidRDefault="00665B34" w:rsidP="00AB2D33">
            <w:pPr>
              <w:ind w:firstLine="0"/>
              <w:rPr>
                <w:ins w:id="10519" w:author="Okot" w:date="2020-02-05T16:16:00Z"/>
              </w:rPr>
            </w:pPr>
          </w:p>
        </w:tc>
        <w:tc>
          <w:tcPr>
            <w:tcW w:w="1342" w:type="dxa"/>
          </w:tcPr>
          <w:p w14:paraId="1B781E0E" w14:textId="77777777" w:rsidR="00665B34" w:rsidRDefault="00665B34" w:rsidP="00AB2D33">
            <w:pPr>
              <w:ind w:firstLine="0"/>
              <w:rPr>
                <w:ins w:id="10520" w:author="Okot" w:date="2020-02-05T16:16:00Z"/>
              </w:rPr>
            </w:pPr>
          </w:p>
        </w:tc>
      </w:tr>
      <w:tr w:rsidR="00665B34" w14:paraId="5F4BFD4B" w14:textId="77777777" w:rsidTr="00AB2D33">
        <w:trPr>
          <w:ins w:id="10521" w:author="Okot" w:date="2020-02-05T16:16:00Z"/>
        </w:trPr>
        <w:tc>
          <w:tcPr>
            <w:tcW w:w="1838" w:type="dxa"/>
          </w:tcPr>
          <w:p w14:paraId="425CFA34" w14:textId="77777777" w:rsidR="00665B34" w:rsidRDefault="00665B34" w:rsidP="00AB2D33">
            <w:pPr>
              <w:ind w:firstLine="0"/>
              <w:rPr>
                <w:ins w:id="10522" w:author="Okot" w:date="2020-02-05T16:16:00Z"/>
                <w:b/>
              </w:rPr>
            </w:pPr>
            <w:ins w:id="10523" w:author="Okot" w:date="2020-02-05T16:16:00Z">
              <w:r>
                <w:rPr>
                  <w:b/>
                </w:rPr>
                <w:t>SA 6.2.</w:t>
              </w:r>
            </w:ins>
          </w:p>
          <w:p w14:paraId="03F76294" w14:textId="77777777" w:rsidR="00665B34" w:rsidRPr="008C0F36" w:rsidRDefault="00665B34" w:rsidP="00AB2D33">
            <w:pPr>
              <w:ind w:firstLine="0"/>
              <w:rPr>
                <w:ins w:id="10524" w:author="Okot" w:date="2020-02-05T16:16:00Z"/>
                <w:b/>
                <w:i/>
              </w:rPr>
            </w:pPr>
            <w:ins w:id="10525" w:author="Okot" w:date="2020-02-05T16:16:00Z">
              <w:r>
                <w:rPr>
                  <w:b/>
                  <w:i/>
                </w:rPr>
                <w:t xml:space="preserve">Próba założenia konta na już </w:t>
              </w:r>
              <w:r>
                <w:rPr>
                  <w:b/>
                  <w:i/>
                </w:rPr>
                <w:lastRenderedPageBreak/>
                <w:t>zarejestrowany adres e-mail</w:t>
              </w:r>
            </w:ins>
          </w:p>
        </w:tc>
        <w:tc>
          <w:tcPr>
            <w:tcW w:w="3110" w:type="dxa"/>
          </w:tcPr>
          <w:p w14:paraId="448D7865" w14:textId="77777777" w:rsidR="00665B34" w:rsidRDefault="00665B34" w:rsidP="00AB2D33">
            <w:pPr>
              <w:ind w:firstLine="0"/>
              <w:rPr>
                <w:ins w:id="10526" w:author="Okot" w:date="2020-02-05T16:16:00Z"/>
              </w:rPr>
            </w:pPr>
            <w:ins w:id="10527" w:author="Okot" w:date="2020-02-05T16:16:00Z">
              <w:r>
                <w:lastRenderedPageBreak/>
                <w:t>Wyświetlenie stosownego komunikatu błędu.</w:t>
              </w:r>
            </w:ins>
          </w:p>
        </w:tc>
        <w:tc>
          <w:tcPr>
            <w:tcW w:w="1134" w:type="dxa"/>
          </w:tcPr>
          <w:p w14:paraId="0250901D" w14:textId="77777777" w:rsidR="00665B34" w:rsidRDefault="00665B34" w:rsidP="00AB2D33">
            <w:pPr>
              <w:ind w:firstLine="0"/>
              <w:rPr>
                <w:ins w:id="10528" w:author="Okot" w:date="2020-02-05T16:16:00Z"/>
              </w:rPr>
            </w:pPr>
          </w:p>
        </w:tc>
        <w:tc>
          <w:tcPr>
            <w:tcW w:w="1568" w:type="dxa"/>
          </w:tcPr>
          <w:p w14:paraId="67B55EB5" w14:textId="77777777" w:rsidR="00665B34" w:rsidRDefault="00665B34" w:rsidP="00AB2D33">
            <w:pPr>
              <w:ind w:firstLine="0"/>
              <w:rPr>
                <w:ins w:id="10529" w:author="Okot" w:date="2020-02-05T16:16:00Z"/>
              </w:rPr>
            </w:pPr>
          </w:p>
        </w:tc>
        <w:tc>
          <w:tcPr>
            <w:tcW w:w="1342" w:type="dxa"/>
          </w:tcPr>
          <w:p w14:paraId="33FF2C1C" w14:textId="77777777" w:rsidR="00665B34" w:rsidRDefault="00665B34" w:rsidP="00AB2D33">
            <w:pPr>
              <w:ind w:firstLine="0"/>
              <w:rPr>
                <w:ins w:id="10530" w:author="Okot" w:date="2020-02-05T16:16:00Z"/>
              </w:rPr>
            </w:pPr>
          </w:p>
        </w:tc>
      </w:tr>
      <w:tr w:rsidR="00665B34" w14:paraId="17468391" w14:textId="77777777" w:rsidTr="00AB2D33">
        <w:trPr>
          <w:ins w:id="10531" w:author="Okot" w:date="2020-02-05T16:16:00Z"/>
        </w:trPr>
        <w:tc>
          <w:tcPr>
            <w:tcW w:w="1838" w:type="dxa"/>
          </w:tcPr>
          <w:p w14:paraId="01411F42" w14:textId="77777777" w:rsidR="00665B34" w:rsidRDefault="00665B34" w:rsidP="00AB2D33">
            <w:pPr>
              <w:ind w:firstLine="0"/>
              <w:rPr>
                <w:ins w:id="10532" w:author="Okot" w:date="2020-02-05T16:16:00Z"/>
                <w:b/>
              </w:rPr>
            </w:pPr>
            <w:ins w:id="10533" w:author="Okot" w:date="2020-02-05T16:16:00Z">
              <w:r>
                <w:rPr>
                  <w:b/>
                </w:rPr>
                <w:t>SA 6.3(a)</w:t>
              </w:r>
            </w:ins>
          </w:p>
          <w:p w14:paraId="3A58E7DD" w14:textId="77777777" w:rsidR="00665B34" w:rsidRPr="00793B96" w:rsidRDefault="00665B34" w:rsidP="00AB2D33">
            <w:pPr>
              <w:ind w:firstLine="0"/>
              <w:rPr>
                <w:ins w:id="10534" w:author="Okot" w:date="2020-02-05T16:16:00Z"/>
                <w:b/>
                <w:i/>
              </w:rPr>
            </w:pPr>
            <w:ins w:id="10535" w:author="Okot" w:date="2020-02-05T16:16:00Z">
              <w:r>
                <w:rPr>
                  <w:b/>
                  <w:i/>
                </w:rPr>
                <w:t>Próba wprowadzenia hasła nie- spełniającego wymogów bezpieczeństwa</w:t>
              </w:r>
            </w:ins>
          </w:p>
        </w:tc>
        <w:tc>
          <w:tcPr>
            <w:tcW w:w="3110" w:type="dxa"/>
          </w:tcPr>
          <w:p w14:paraId="7FC3EEA9" w14:textId="77777777" w:rsidR="00665B34" w:rsidRDefault="00665B34" w:rsidP="00AB2D33">
            <w:pPr>
              <w:ind w:firstLine="0"/>
              <w:rPr>
                <w:ins w:id="10536" w:author="Okot" w:date="2020-02-05T16:16:00Z"/>
              </w:rPr>
            </w:pPr>
            <w:ins w:id="10537" w:author="Okot" w:date="2020-02-05T16:16:00Z">
              <w:r>
                <w:t>Wyświetlenie stosownego komunikatu błędu.</w:t>
              </w:r>
            </w:ins>
          </w:p>
        </w:tc>
        <w:tc>
          <w:tcPr>
            <w:tcW w:w="1134" w:type="dxa"/>
          </w:tcPr>
          <w:p w14:paraId="1AA7CBD9" w14:textId="77777777" w:rsidR="00665B34" w:rsidRDefault="00665B34" w:rsidP="00AB2D33">
            <w:pPr>
              <w:ind w:firstLine="0"/>
              <w:rPr>
                <w:ins w:id="10538" w:author="Okot" w:date="2020-02-05T16:16:00Z"/>
              </w:rPr>
            </w:pPr>
          </w:p>
        </w:tc>
        <w:tc>
          <w:tcPr>
            <w:tcW w:w="1568" w:type="dxa"/>
          </w:tcPr>
          <w:p w14:paraId="32440073" w14:textId="77777777" w:rsidR="00665B34" w:rsidRDefault="00665B34" w:rsidP="00AB2D33">
            <w:pPr>
              <w:ind w:firstLine="0"/>
              <w:rPr>
                <w:ins w:id="10539" w:author="Okot" w:date="2020-02-05T16:16:00Z"/>
              </w:rPr>
            </w:pPr>
          </w:p>
        </w:tc>
        <w:tc>
          <w:tcPr>
            <w:tcW w:w="1342" w:type="dxa"/>
          </w:tcPr>
          <w:p w14:paraId="75D21397" w14:textId="77777777" w:rsidR="00665B34" w:rsidRDefault="00665B34" w:rsidP="00AB2D33">
            <w:pPr>
              <w:ind w:firstLine="0"/>
              <w:rPr>
                <w:ins w:id="10540" w:author="Okot" w:date="2020-02-05T16:16:00Z"/>
              </w:rPr>
            </w:pPr>
          </w:p>
        </w:tc>
      </w:tr>
      <w:tr w:rsidR="00665B34" w14:paraId="589E3067" w14:textId="77777777" w:rsidTr="00AB2D33">
        <w:trPr>
          <w:ins w:id="10541" w:author="Okot" w:date="2020-02-05T16:16:00Z"/>
        </w:trPr>
        <w:tc>
          <w:tcPr>
            <w:tcW w:w="1838" w:type="dxa"/>
          </w:tcPr>
          <w:p w14:paraId="073200F6" w14:textId="77777777" w:rsidR="00665B34" w:rsidRDefault="00665B34" w:rsidP="00AB2D33">
            <w:pPr>
              <w:ind w:firstLine="0"/>
              <w:rPr>
                <w:ins w:id="10542" w:author="Okot" w:date="2020-02-05T16:16:00Z"/>
                <w:b/>
              </w:rPr>
            </w:pPr>
            <w:ins w:id="10543" w:author="Okot" w:date="2020-02-05T16:16:00Z">
              <w:r>
                <w:rPr>
                  <w:b/>
                </w:rPr>
                <w:t>SA 6.3(b)</w:t>
              </w:r>
            </w:ins>
          </w:p>
          <w:p w14:paraId="245B8216" w14:textId="77777777" w:rsidR="00665B34" w:rsidRPr="00793B96" w:rsidRDefault="00665B34" w:rsidP="00AB2D33">
            <w:pPr>
              <w:ind w:firstLine="0"/>
              <w:rPr>
                <w:ins w:id="10544" w:author="Okot" w:date="2020-02-05T16:16:00Z"/>
                <w:b/>
                <w:i/>
              </w:rPr>
            </w:pPr>
            <w:ins w:id="10545" w:author="Okot" w:date="2020-02-05T16:16:00Z">
              <w:r>
                <w:rPr>
                  <w:b/>
                  <w:i/>
                </w:rPr>
                <w:t>Wprowadzenie dwóch różnych haseł w pola „Hasło” i „Powtórz hasło”</w:t>
              </w:r>
            </w:ins>
          </w:p>
        </w:tc>
        <w:tc>
          <w:tcPr>
            <w:tcW w:w="3110" w:type="dxa"/>
          </w:tcPr>
          <w:p w14:paraId="659A399E" w14:textId="77777777" w:rsidR="00665B34" w:rsidRDefault="00665B34" w:rsidP="00AB2D33">
            <w:pPr>
              <w:ind w:firstLine="0"/>
              <w:rPr>
                <w:ins w:id="10546" w:author="Okot" w:date="2020-02-05T16:16:00Z"/>
              </w:rPr>
            </w:pPr>
            <w:ins w:id="10547" w:author="Okot" w:date="2020-02-05T16:16:00Z">
              <w:r>
                <w:t>Wyświetlenie stosownego komunikatu błędu.</w:t>
              </w:r>
            </w:ins>
          </w:p>
        </w:tc>
        <w:tc>
          <w:tcPr>
            <w:tcW w:w="1134" w:type="dxa"/>
          </w:tcPr>
          <w:p w14:paraId="68A14201" w14:textId="77777777" w:rsidR="00665B34" w:rsidRDefault="00665B34" w:rsidP="00AB2D33">
            <w:pPr>
              <w:ind w:firstLine="0"/>
              <w:rPr>
                <w:ins w:id="10548" w:author="Okot" w:date="2020-02-05T16:16:00Z"/>
              </w:rPr>
            </w:pPr>
          </w:p>
        </w:tc>
        <w:tc>
          <w:tcPr>
            <w:tcW w:w="1568" w:type="dxa"/>
          </w:tcPr>
          <w:p w14:paraId="0D6E17E1" w14:textId="77777777" w:rsidR="00665B34" w:rsidRDefault="00665B34" w:rsidP="00AB2D33">
            <w:pPr>
              <w:ind w:firstLine="0"/>
              <w:rPr>
                <w:ins w:id="10549" w:author="Okot" w:date="2020-02-05T16:16:00Z"/>
              </w:rPr>
            </w:pPr>
          </w:p>
        </w:tc>
        <w:tc>
          <w:tcPr>
            <w:tcW w:w="1342" w:type="dxa"/>
          </w:tcPr>
          <w:p w14:paraId="5396BB59" w14:textId="77777777" w:rsidR="00665B34" w:rsidRDefault="00665B34" w:rsidP="00AB2D33">
            <w:pPr>
              <w:ind w:firstLine="0"/>
              <w:rPr>
                <w:ins w:id="10550" w:author="Okot" w:date="2020-02-05T16:16:00Z"/>
              </w:rPr>
            </w:pPr>
          </w:p>
        </w:tc>
      </w:tr>
    </w:tbl>
    <w:p w14:paraId="47B3CEE9" w14:textId="77777777" w:rsidR="00665B34" w:rsidRDefault="00665B34" w:rsidP="00665B34">
      <w:pPr>
        <w:rPr>
          <w:ins w:id="10551" w:author="Okot" w:date="2020-02-05T16:16:00Z"/>
        </w:rPr>
      </w:pPr>
    </w:p>
    <w:p w14:paraId="5815A546" w14:textId="0FD438A7" w:rsidR="00665B34" w:rsidRPr="00665B34" w:rsidRDefault="00665B34" w:rsidP="00665B34">
      <w:pPr>
        <w:rPr>
          <w:ins w:id="10552" w:author="Okot" w:date="2020-02-05T16:16:00Z"/>
          <w:b/>
          <w:rPrChange w:id="10553" w:author="Okot" w:date="2020-02-05T16:21:00Z">
            <w:rPr>
              <w:ins w:id="10554" w:author="Okot" w:date="2020-02-05T16:16:00Z"/>
            </w:rPr>
          </w:rPrChange>
        </w:rPr>
      </w:pPr>
      <w:ins w:id="10555" w:author="Okot" w:date="2020-02-05T16:21:00Z">
        <w:r>
          <w:rPr>
            <w:b/>
          </w:rPr>
          <w:t xml:space="preserve">Rezultat testów: </w:t>
        </w:r>
      </w:ins>
    </w:p>
    <w:p w14:paraId="51724618" w14:textId="77777777" w:rsidR="00665B34" w:rsidRPr="00F92309" w:rsidRDefault="00665B34" w:rsidP="00665B34">
      <w:pPr>
        <w:rPr>
          <w:ins w:id="10556" w:author="Okot" w:date="2020-02-05T16:16:00Z"/>
        </w:rPr>
      </w:pPr>
    </w:p>
    <w:p w14:paraId="27F7F47E" w14:textId="127C6807" w:rsidR="00665B34" w:rsidRDefault="00665B34" w:rsidP="00665B34">
      <w:pPr>
        <w:pStyle w:val="Nagwek2"/>
        <w:rPr>
          <w:ins w:id="10557" w:author="Okot" w:date="2020-02-05T16:16:00Z"/>
        </w:rPr>
      </w:pPr>
      <w:ins w:id="10558" w:author="Okot" w:date="2020-02-05T16:16:00Z">
        <w:r>
          <w:t xml:space="preserve">5.3.6.2. </w:t>
        </w:r>
      </w:ins>
      <w:ins w:id="10559" w:author="Okot" w:date="2020-02-05T16:21:00Z">
        <w:r>
          <w:t>T</w:t>
        </w:r>
      </w:ins>
      <w:ins w:id="10560" w:author="Okot" w:date="2020-02-05T16:16:00Z">
        <w:r>
          <w:t>esty szarej skrzynki</w:t>
        </w:r>
      </w:ins>
    </w:p>
    <w:p w14:paraId="6E6B3D38" w14:textId="77777777" w:rsidR="00665B34" w:rsidRDefault="00665B34" w:rsidP="00665B34">
      <w:pPr>
        <w:rPr>
          <w:ins w:id="10561" w:author="Okot" w:date="2020-02-05T16:16:00Z"/>
        </w:rPr>
      </w:pPr>
    </w:p>
    <w:p w14:paraId="23187712" w14:textId="20AE5018" w:rsidR="00665B34" w:rsidRDefault="00665B34" w:rsidP="00665B34">
      <w:pPr>
        <w:rPr>
          <w:ins w:id="10562" w:author="Okot" w:date="2020-02-05T16:16:00Z"/>
        </w:rPr>
      </w:pPr>
      <w:ins w:id="10563" w:author="Okot" w:date="2020-02-05T16:16:00Z">
        <w:r>
          <w:t>W ramach testów szarej skrzynki zosta</w:t>
        </w:r>
      </w:ins>
      <w:ins w:id="10564" w:author="Okot" w:date="2020-02-05T16:21:00Z">
        <w:r>
          <w:t>ło</w:t>
        </w:r>
      </w:ins>
      <w:ins w:id="10565" w:author="Okot" w:date="2020-02-05T16:16:00Z">
        <w:r>
          <w:t xml:space="preserve"> wykonane sprawdzenie poprawności zapisu danych do bazy danych poprzez obserwację procesu dodawania nowego rekordu do tabeli User.</w:t>
        </w:r>
      </w:ins>
    </w:p>
    <w:p w14:paraId="7C9CAC67" w14:textId="77777777" w:rsidR="00665B34" w:rsidRDefault="00665B34" w:rsidP="00665B34">
      <w:pPr>
        <w:rPr>
          <w:ins w:id="10566" w:author="Okot" w:date="2020-02-05T16:16:00Z"/>
        </w:rPr>
      </w:pPr>
    </w:p>
    <w:p w14:paraId="218ED478" w14:textId="7AEEA05E" w:rsidR="00665B34" w:rsidRDefault="00665B34" w:rsidP="00665B34">
      <w:pPr>
        <w:spacing w:after="160" w:line="259" w:lineRule="auto"/>
        <w:ind w:firstLine="0"/>
        <w:jc w:val="left"/>
        <w:rPr>
          <w:ins w:id="10567" w:author="Okot" w:date="2020-02-05T16:16:00Z"/>
        </w:rPr>
      </w:pPr>
      <w:ins w:id="10568" w:author="Okot" w:date="2020-02-05T16:16:00Z">
        <w:r>
          <w:t>Tabela 5.</w:t>
        </w:r>
      </w:ins>
      <w:r w:rsidR="00007F81">
        <w:t>7</w:t>
      </w:r>
      <w:ins w:id="10569" w:author="Okot" w:date="2020-02-05T16:16:00Z">
        <w:r>
          <w:t>.</w:t>
        </w:r>
      </w:ins>
    </w:p>
    <w:p w14:paraId="7F79CC8B" w14:textId="5B59A1E7" w:rsidR="00665B34" w:rsidRDefault="00665B34" w:rsidP="00665B34">
      <w:pPr>
        <w:spacing w:after="160" w:line="259" w:lineRule="auto"/>
        <w:ind w:firstLine="0"/>
        <w:jc w:val="left"/>
        <w:rPr>
          <w:ins w:id="10570" w:author="Okot" w:date="2020-02-05T16:16:00Z"/>
        </w:rPr>
      </w:pPr>
      <w:ins w:id="10571" w:author="Okot" w:date="2020-02-05T16:22:00Z">
        <w:r>
          <w:t>T</w:t>
        </w:r>
      </w:ins>
      <w:ins w:id="10572" w:author="Okot" w:date="2020-02-05T16:16:00Z">
        <w:r>
          <w:t>est dodawania nowego rekordu do bazy danych.</w:t>
        </w:r>
      </w:ins>
    </w:p>
    <w:tbl>
      <w:tblPr>
        <w:tblStyle w:val="Tabela-Siatka"/>
        <w:tblW w:w="9209" w:type="dxa"/>
        <w:tblLayout w:type="fixed"/>
        <w:tblLook w:val="04A0" w:firstRow="1" w:lastRow="0" w:firstColumn="1" w:lastColumn="0" w:noHBand="0" w:noVBand="1"/>
      </w:tblPr>
      <w:tblGrid>
        <w:gridCol w:w="1838"/>
        <w:gridCol w:w="1985"/>
        <w:gridCol w:w="1984"/>
        <w:gridCol w:w="992"/>
        <w:gridCol w:w="992"/>
        <w:gridCol w:w="1418"/>
      </w:tblGrid>
      <w:tr w:rsidR="00665B34" w14:paraId="38AA0FB6" w14:textId="77777777" w:rsidTr="00AB2D33">
        <w:trPr>
          <w:ins w:id="10573" w:author="Okot" w:date="2020-02-05T16:16:00Z"/>
        </w:trPr>
        <w:tc>
          <w:tcPr>
            <w:tcW w:w="1838" w:type="dxa"/>
          </w:tcPr>
          <w:p w14:paraId="7EA8DF3D" w14:textId="77777777" w:rsidR="00665B34" w:rsidRPr="002267A1" w:rsidRDefault="00665B34" w:rsidP="00AB2D33">
            <w:pPr>
              <w:ind w:firstLine="0"/>
              <w:rPr>
                <w:ins w:id="10574" w:author="Okot" w:date="2020-02-05T16:16:00Z"/>
                <w:b/>
              </w:rPr>
            </w:pPr>
            <w:ins w:id="10575" w:author="Okot" w:date="2020-02-05T16:16:00Z">
              <w:r>
                <w:rPr>
                  <w:b/>
                </w:rPr>
                <w:t>PT-SZ-001</w:t>
              </w:r>
            </w:ins>
          </w:p>
        </w:tc>
        <w:tc>
          <w:tcPr>
            <w:tcW w:w="7371" w:type="dxa"/>
            <w:gridSpan w:val="5"/>
          </w:tcPr>
          <w:p w14:paraId="2F8912FC" w14:textId="77777777" w:rsidR="00665B34" w:rsidRDefault="00665B34" w:rsidP="00AB2D33">
            <w:pPr>
              <w:ind w:firstLine="0"/>
              <w:rPr>
                <w:ins w:id="10576" w:author="Okot" w:date="2020-02-05T16:16:00Z"/>
                <w:b/>
                <w:i/>
              </w:rPr>
            </w:pPr>
            <w:ins w:id="10577" w:author="Okot" w:date="2020-02-05T16:16:00Z">
              <w:r>
                <w:rPr>
                  <w:b/>
                  <w:i/>
                </w:rPr>
                <w:t>Dodawanie nowego rekordu do bazy danych</w:t>
              </w:r>
            </w:ins>
          </w:p>
        </w:tc>
      </w:tr>
      <w:tr w:rsidR="00665B34" w14:paraId="68AB5888" w14:textId="77777777" w:rsidTr="00AB2D33">
        <w:trPr>
          <w:ins w:id="10578" w:author="Okot" w:date="2020-02-05T16:16:00Z"/>
        </w:trPr>
        <w:tc>
          <w:tcPr>
            <w:tcW w:w="1838" w:type="dxa"/>
          </w:tcPr>
          <w:p w14:paraId="6F297B80" w14:textId="77777777" w:rsidR="00665B34" w:rsidRPr="002267A1" w:rsidRDefault="00665B34" w:rsidP="00AB2D33">
            <w:pPr>
              <w:ind w:firstLine="0"/>
              <w:rPr>
                <w:ins w:id="10579" w:author="Okot" w:date="2020-02-05T16:16:00Z"/>
                <w:b/>
              </w:rPr>
            </w:pPr>
            <w:ins w:id="10580" w:author="Okot" w:date="2020-02-05T16:16:00Z">
              <w:r>
                <w:rPr>
                  <w:b/>
                </w:rPr>
                <w:t>Metodyka</w:t>
              </w:r>
            </w:ins>
          </w:p>
        </w:tc>
        <w:tc>
          <w:tcPr>
            <w:tcW w:w="7371" w:type="dxa"/>
            <w:gridSpan w:val="5"/>
          </w:tcPr>
          <w:p w14:paraId="2573DB28" w14:textId="77777777" w:rsidR="00665B34" w:rsidRDefault="00665B34" w:rsidP="00AB2D33">
            <w:pPr>
              <w:pStyle w:val="Tekstpodstawowy"/>
              <w:jc w:val="both"/>
              <w:rPr>
                <w:ins w:id="10581" w:author="Okot" w:date="2020-02-05T16:16:00Z"/>
              </w:rPr>
            </w:pPr>
            <w:ins w:id="10582" w:author="Okot" w:date="2020-02-05T16:16:00Z">
              <w:r>
                <w:rPr>
                  <w:rFonts w:eastAsia="Liberation Serif" w:cs="Liberation Serif"/>
                </w:rPr>
                <w:t>Test będzie przeprowadzany ręcznie poprzez wprowadzanie danych do formularzy aplikacji oraz porównywanie odpowiadających rekordów pojawiających się w konsoli bazy danych.</w:t>
              </w:r>
            </w:ins>
          </w:p>
        </w:tc>
      </w:tr>
      <w:tr w:rsidR="00665B34" w14:paraId="648F704E" w14:textId="77777777" w:rsidTr="00AB2D33">
        <w:trPr>
          <w:ins w:id="10583" w:author="Okot" w:date="2020-02-05T16:16:00Z"/>
        </w:trPr>
        <w:tc>
          <w:tcPr>
            <w:tcW w:w="1838" w:type="dxa"/>
          </w:tcPr>
          <w:p w14:paraId="107052CB" w14:textId="77777777" w:rsidR="00665B34" w:rsidRPr="002267A1" w:rsidRDefault="00665B34" w:rsidP="00AB2D33">
            <w:pPr>
              <w:ind w:firstLine="0"/>
              <w:rPr>
                <w:ins w:id="10584" w:author="Okot" w:date="2020-02-05T16:16:00Z"/>
                <w:b/>
              </w:rPr>
            </w:pPr>
            <w:ins w:id="10585" w:author="Okot" w:date="2020-02-05T16:16:00Z">
              <w:r w:rsidRPr="002267A1">
                <w:rPr>
                  <w:b/>
                </w:rPr>
                <w:t>Warunki początkowe</w:t>
              </w:r>
            </w:ins>
          </w:p>
        </w:tc>
        <w:tc>
          <w:tcPr>
            <w:tcW w:w="7371" w:type="dxa"/>
            <w:gridSpan w:val="5"/>
          </w:tcPr>
          <w:p w14:paraId="4024F31D" w14:textId="77777777" w:rsidR="00665B34" w:rsidRDefault="00665B34" w:rsidP="00AB2D33">
            <w:pPr>
              <w:ind w:firstLine="0"/>
              <w:rPr>
                <w:ins w:id="10586" w:author="Okot" w:date="2020-02-05T16:16:00Z"/>
              </w:rPr>
            </w:pPr>
            <w:ins w:id="10587" w:author="Okot" w:date="2020-02-05T16:16:00Z">
              <w:r>
                <w:t>Użytkownik niezalogowany.</w:t>
              </w:r>
            </w:ins>
          </w:p>
        </w:tc>
      </w:tr>
      <w:tr w:rsidR="00665B34" w14:paraId="5EDBB1F0" w14:textId="77777777" w:rsidTr="00AB2D33">
        <w:trPr>
          <w:ins w:id="10588" w:author="Okot" w:date="2020-02-05T16:16:00Z"/>
        </w:trPr>
        <w:tc>
          <w:tcPr>
            <w:tcW w:w="1838" w:type="dxa"/>
          </w:tcPr>
          <w:p w14:paraId="6DD45931" w14:textId="77777777" w:rsidR="00665B34" w:rsidRPr="002267A1" w:rsidRDefault="00665B34" w:rsidP="00AB2D33">
            <w:pPr>
              <w:ind w:firstLine="0"/>
              <w:rPr>
                <w:ins w:id="10589" w:author="Okot" w:date="2020-02-05T16:16:00Z"/>
                <w:b/>
              </w:rPr>
            </w:pPr>
            <w:ins w:id="10590" w:author="Okot" w:date="2020-02-05T16:16:00Z">
              <w:r w:rsidRPr="002267A1">
                <w:rPr>
                  <w:b/>
                </w:rPr>
                <w:t>Inicjacja</w:t>
              </w:r>
            </w:ins>
          </w:p>
        </w:tc>
        <w:tc>
          <w:tcPr>
            <w:tcW w:w="7371" w:type="dxa"/>
            <w:gridSpan w:val="5"/>
          </w:tcPr>
          <w:p w14:paraId="066EAC7C" w14:textId="77777777" w:rsidR="00665B34" w:rsidRDefault="00665B34" w:rsidP="00AB2D33">
            <w:pPr>
              <w:ind w:firstLine="0"/>
              <w:rPr>
                <w:ins w:id="10591" w:author="Okot" w:date="2020-02-05T16:16:00Z"/>
              </w:rPr>
            </w:pPr>
            <w:ins w:id="10592" w:author="Okot" w:date="2020-02-05T16:16:00Z">
              <w:r>
                <w:t>Kliknięcia linku do rejestracji na stronie aplikacji.</w:t>
              </w:r>
            </w:ins>
          </w:p>
        </w:tc>
      </w:tr>
      <w:tr w:rsidR="00665B34" w14:paraId="72850FEE" w14:textId="77777777" w:rsidTr="00AB2D33">
        <w:trPr>
          <w:ins w:id="10593" w:author="Okot" w:date="2020-02-05T16:16:00Z"/>
        </w:trPr>
        <w:tc>
          <w:tcPr>
            <w:tcW w:w="1838" w:type="dxa"/>
          </w:tcPr>
          <w:p w14:paraId="2D463A6D" w14:textId="77777777" w:rsidR="00665B34" w:rsidRPr="002267A1" w:rsidRDefault="00665B34" w:rsidP="00AB2D33">
            <w:pPr>
              <w:ind w:firstLine="0"/>
              <w:rPr>
                <w:ins w:id="10594" w:author="Okot" w:date="2020-02-05T16:16:00Z"/>
                <w:b/>
              </w:rPr>
            </w:pPr>
            <w:ins w:id="10595" w:author="Okot" w:date="2020-02-05T16:16:00Z">
              <w:r w:rsidRPr="002267A1">
                <w:rPr>
                  <w:b/>
                </w:rPr>
                <w:t>Warunki końcowe</w:t>
              </w:r>
            </w:ins>
          </w:p>
        </w:tc>
        <w:tc>
          <w:tcPr>
            <w:tcW w:w="7371" w:type="dxa"/>
            <w:gridSpan w:val="5"/>
          </w:tcPr>
          <w:p w14:paraId="7A3C3332" w14:textId="77777777" w:rsidR="00665B34" w:rsidRDefault="00665B34" w:rsidP="00AB2D33">
            <w:pPr>
              <w:ind w:firstLine="0"/>
              <w:rPr>
                <w:ins w:id="10596" w:author="Okot" w:date="2020-02-05T16:16:00Z"/>
              </w:rPr>
            </w:pPr>
            <w:ins w:id="10597" w:author="Okot" w:date="2020-02-05T16:16:00Z">
              <w:r>
                <w:t>Na bazie danych pojawił się nowy rekord z danymi użytkownika.</w:t>
              </w:r>
            </w:ins>
          </w:p>
        </w:tc>
      </w:tr>
      <w:tr w:rsidR="00665B34" w14:paraId="1E8E092C" w14:textId="77777777" w:rsidTr="00AB2D33">
        <w:trPr>
          <w:trHeight w:val="1542"/>
          <w:ins w:id="10598" w:author="Okot" w:date="2020-02-05T16:16:00Z"/>
        </w:trPr>
        <w:tc>
          <w:tcPr>
            <w:tcW w:w="1838" w:type="dxa"/>
          </w:tcPr>
          <w:p w14:paraId="75C10695" w14:textId="77777777" w:rsidR="00665B34" w:rsidRPr="002267A1" w:rsidRDefault="00665B34" w:rsidP="00AB2D33">
            <w:pPr>
              <w:ind w:firstLine="0"/>
              <w:rPr>
                <w:ins w:id="10599" w:author="Okot" w:date="2020-02-05T16:16:00Z"/>
                <w:b/>
              </w:rPr>
            </w:pPr>
            <w:ins w:id="10600" w:author="Okot" w:date="2020-02-05T16:16:00Z">
              <w:r>
                <w:rPr>
                  <w:b/>
                </w:rPr>
                <w:lastRenderedPageBreak/>
                <w:t>Etap</w:t>
              </w:r>
            </w:ins>
          </w:p>
        </w:tc>
        <w:tc>
          <w:tcPr>
            <w:tcW w:w="1985" w:type="dxa"/>
          </w:tcPr>
          <w:p w14:paraId="09267C57" w14:textId="77777777" w:rsidR="00665B34" w:rsidRPr="002C385C" w:rsidRDefault="00665B34" w:rsidP="00AB2D33">
            <w:pPr>
              <w:ind w:firstLine="0"/>
              <w:rPr>
                <w:ins w:id="10601" w:author="Okot" w:date="2020-02-05T16:16:00Z"/>
                <w:b/>
              </w:rPr>
            </w:pPr>
            <w:ins w:id="10602" w:author="Okot" w:date="2020-02-05T16:16:00Z">
              <w:r w:rsidRPr="002C385C">
                <w:rPr>
                  <w:b/>
                </w:rPr>
                <w:t>O</w:t>
              </w:r>
              <w:r>
                <w:rPr>
                  <w:b/>
                </w:rPr>
                <w:t>czekiwany rezultat</w:t>
              </w:r>
            </w:ins>
          </w:p>
        </w:tc>
        <w:tc>
          <w:tcPr>
            <w:tcW w:w="1984" w:type="dxa"/>
          </w:tcPr>
          <w:p w14:paraId="247CD2F9" w14:textId="77777777" w:rsidR="00665B34" w:rsidRDefault="00665B34" w:rsidP="00AB2D33">
            <w:pPr>
              <w:ind w:firstLine="0"/>
              <w:rPr>
                <w:ins w:id="10603" w:author="Okot" w:date="2020-02-05T16:16:00Z"/>
                <w:b/>
              </w:rPr>
            </w:pPr>
            <w:ins w:id="10604" w:author="Okot" w:date="2020-02-05T16:16:00Z">
              <w:r>
                <w:rPr>
                  <w:b/>
                </w:rPr>
                <w:t>Dane wejściowe/</w:t>
              </w:r>
            </w:ins>
          </w:p>
          <w:p w14:paraId="63B66B3A" w14:textId="77777777" w:rsidR="00665B34" w:rsidRPr="002C385C" w:rsidRDefault="00665B34" w:rsidP="00AB2D33">
            <w:pPr>
              <w:ind w:firstLine="0"/>
              <w:rPr>
                <w:ins w:id="10605" w:author="Okot" w:date="2020-02-05T16:16:00Z"/>
                <w:b/>
              </w:rPr>
            </w:pPr>
            <w:ins w:id="10606" w:author="Okot" w:date="2020-02-05T16:16:00Z">
              <w:r>
                <w:rPr>
                  <w:b/>
                </w:rPr>
                <w:t>Dane wyjściowe</w:t>
              </w:r>
            </w:ins>
          </w:p>
        </w:tc>
        <w:tc>
          <w:tcPr>
            <w:tcW w:w="992" w:type="dxa"/>
          </w:tcPr>
          <w:p w14:paraId="683C88ED" w14:textId="77777777" w:rsidR="00665B34" w:rsidRPr="002C385C" w:rsidRDefault="00665B34" w:rsidP="00AB2D33">
            <w:pPr>
              <w:ind w:firstLine="0"/>
              <w:rPr>
                <w:ins w:id="10607" w:author="Okot" w:date="2020-02-05T16:16:00Z"/>
                <w:b/>
              </w:rPr>
            </w:pPr>
            <w:ins w:id="10608" w:author="Okot" w:date="2020-02-05T16:16:00Z">
              <w:r>
                <w:rPr>
                  <w:b/>
                </w:rPr>
                <w:t>Wynik testu</w:t>
              </w:r>
            </w:ins>
          </w:p>
        </w:tc>
        <w:tc>
          <w:tcPr>
            <w:tcW w:w="992" w:type="dxa"/>
          </w:tcPr>
          <w:p w14:paraId="755DEBC6" w14:textId="77777777" w:rsidR="00665B34" w:rsidRDefault="00665B34" w:rsidP="00AB2D33">
            <w:pPr>
              <w:ind w:firstLine="0"/>
              <w:rPr>
                <w:ins w:id="10609" w:author="Okot" w:date="2020-02-05T16:16:00Z"/>
                <w:b/>
              </w:rPr>
            </w:pPr>
            <w:ins w:id="10610" w:author="Okot" w:date="2020-02-05T16:16:00Z">
              <w:r>
                <w:rPr>
                  <w:b/>
                </w:rPr>
                <w:t>Opis błędów</w:t>
              </w:r>
            </w:ins>
          </w:p>
        </w:tc>
        <w:tc>
          <w:tcPr>
            <w:tcW w:w="1418" w:type="dxa"/>
          </w:tcPr>
          <w:p w14:paraId="2F2AF88D" w14:textId="77777777" w:rsidR="00665B34" w:rsidRDefault="00665B34" w:rsidP="00AB2D33">
            <w:pPr>
              <w:ind w:firstLine="0"/>
              <w:rPr>
                <w:ins w:id="10611" w:author="Okot" w:date="2020-02-05T16:16:00Z"/>
                <w:b/>
              </w:rPr>
            </w:pPr>
            <w:ins w:id="10612" w:author="Okot" w:date="2020-02-05T16:16:00Z">
              <w:r>
                <w:rPr>
                  <w:b/>
                </w:rPr>
                <w:t>Działania naprawcze</w:t>
              </w:r>
            </w:ins>
          </w:p>
        </w:tc>
      </w:tr>
      <w:tr w:rsidR="00665B34" w14:paraId="0623C42D" w14:textId="77777777" w:rsidTr="00AB2D33">
        <w:trPr>
          <w:ins w:id="10613" w:author="Okot" w:date="2020-02-05T16:16:00Z"/>
        </w:trPr>
        <w:tc>
          <w:tcPr>
            <w:tcW w:w="1838" w:type="dxa"/>
          </w:tcPr>
          <w:p w14:paraId="4A02AF8E" w14:textId="77777777" w:rsidR="00665B34" w:rsidRDefault="00665B34" w:rsidP="00AB2D33">
            <w:pPr>
              <w:ind w:firstLine="0"/>
              <w:rPr>
                <w:ins w:id="10614" w:author="Okot" w:date="2020-02-05T16:16:00Z"/>
                <w:b/>
              </w:rPr>
            </w:pPr>
            <w:ins w:id="10615" w:author="Okot" w:date="2020-02-05T16:16:00Z">
              <w:r>
                <w:rPr>
                  <w:b/>
                </w:rPr>
                <w:t xml:space="preserve">1. </w:t>
              </w:r>
            </w:ins>
          </w:p>
          <w:p w14:paraId="6415BADE" w14:textId="77777777" w:rsidR="00665B34" w:rsidRPr="00793B96" w:rsidRDefault="00665B34" w:rsidP="00AB2D33">
            <w:pPr>
              <w:ind w:firstLine="0"/>
              <w:rPr>
                <w:ins w:id="10616" w:author="Okot" w:date="2020-02-05T16:16:00Z"/>
                <w:b/>
                <w:i/>
              </w:rPr>
            </w:pPr>
            <w:ins w:id="10617" w:author="Okot" w:date="2020-02-05T16:16:00Z">
              <w:r>
                <w:rPr>
                  <w:b/>
                  <w:i/>
                </w:rPr>
                <w:t>Wypełnienie formularza danymi testowymi i kliknięcie przycisku „Zarejestruj”</w:t>
              </w:r>
            </w:ins>
          </w:p>
        </w:tc>
        <w:tc>
          <w:tcPr>
            <w:tcW w:w="1985" w:type="dxa"/>
          </w:tcPr>
          <w:p w14:paraId="30AEC026" w14:textId="77777777" w:rsidR="00665B34" w:rsidRPr="00807267" w:rsidRDefault="00665B34" w:rsidP="00AB2D33">
            <w:pPr>
              <w:ind w:firstLine="0"/>
              <w:rPr>
                <w:ins w:id="10618" w:author="Okot" w:date="2020-02-05T16:16:00Z"/>
              </w:rPr>
            </w:pPr>
            <w:ins w:id="10619" w:author="Okot" w:date="2020-02-05T16:16:00Z">
              <w:r>
                <w:t>Wyświetlenie komunikatu informującego o poprawnym przebiegu rejestracji.</w:t>
              </w:r>
            </w:ins>
          </w:p>
        </w:tc>
        <w:tc>
          <w:tcPr>
            <w:tcW w:w="1984" w:type="dxa"/>
          </w:tcPr>
          <w:p w14:paraId="3B0E420E" w14:textId="77777777" w:rsidR="00665B34" w:rsidRPr="00793B96" w:rsidRDefault="00665B34" w:rsidP="00AB2D33">
            <w:pPr>
              <w:ind w:firstLine="0"/>
              <w:rPr>
                <w:ins w:id="10620" w:author="Okot" w:date="2020-02-05T16:16:00Z"/>
                <w:b/>
              </w:rPr>
            </w:pPr>
            <w:ins w:id="10621" w:author="Okot" w:date="2020-02-05T16:16:00Z">
              <w:r>
                <w:rPr>
                  <w:b/>
                </w:rPr>
                <w:t>Dane testowe:</w:t>
              </w:r>
            </w:ins>
          </w:p>
        </w:tc>
        <w:tc>
          <w:tcPr>
            <w:tcW w:w="992" w:type="dxa"/>
          </w:tcPr>
          <w:p w14:paraId="2D08DB2B" w14:textId="77777777" w:rsidR="00665B34" w:rsidRDefault="00665B34" w:rsidP="00AB2D33">
            <w:pPr>
              <w:ind w:left="371" w:firstLine="0"/>
              <w:rPr>
                <w:ins w:id="10622" w:author="Okot" w:date="2020-02-05T16:16:00Z"/>
              </w:rPr>
            </w:pPr>
          </w:p>
        </w:tc>
        <w:tc>
          <w:tcPr>
            <w:tcW w:w="992" w:type="dxa"/>
          </w:tcPr>
          <w:p w14:paraId="47CCD06B" w14:textId="77777777" w:rsidR="00665B34" w:rsidRDefault="00665B34" w:rsidP="00AB2D33">
            <w:pPr>
              <w:ind w:firstLine="0"/>
              <w:rPr>
                <w:ins w:id="10623" w:author="Okot" w:date="2020-02-05T16:16:00Z"/>
              </w:rPr>
            </w:pPr>
          </w:p>
        </w:tc>
        <w:tc>
          <w:tcPr>
            <w:tcW w:w="1418" w:type="dxa"/>
          </w:tcPr>
          <w:p w14:paraId="176483DF" w14:textId="77777777" w:rsidR="00665B34" w:rsidRDefault="00665B34" w:rsidP="00AB2D33">
            <w:pPr>
              <w:ind w:firstLine="0"/>
              <w:rPr>
                <w:ins w:id="10624" w:author="Okot" w:date="2020-02-05T16:16:00Z"/>
              </w:rPr>
            </w:pPr>
          </w:p>
        </w:tc>
      </w:tr>
      <w:tr w:rsidR="00665B34" w14:paraId="4E365069" w14:textId="77777777" w:rsidTr="00AB2D33">
        <w:trPr>
          <w:ins w:id="10625" w:author="Okot" w:date="2020-02-05T16:16:00Z"/>
        </w:trPr>
        <w:tc>
          <w:tcPr>
            <w:tcW w:w="1838" w:type="dxa"/>
            <w:vMerge w:val="restart"/>
          </w:tcPr>
          <w:p w14:paraId="2529B4BC" w14:textId="77777777" w:rsidR="00665B34" w:rsidRDefault="00665B34" w:rsidP="00AB2D33">
            <w:pPr>
              <w:ind w:firstLine="0"/>
              <w:rPr>
                <w:ins w:id="10626" w:author="Okot" w:date="2020-02-05T16:16:00Z"/>
                <w:b/>
              </w:rPr>
            </w:pPr>
            <w:ins w:id="10627" w:author="Okot" w:date="2020-02-05T16:16:00Z">
              <w:r>
                <w:rPr>
                  <w:b/>
                </w:rPr>
                <w:t>2.</w:t>
              </w:r>
            </w:ins>
          </w:p>
          <w:p w14:paraId="4C076797" w14:textId="77777777" w:rsidR="00665B34" w:rsidRPr="00793B96" w:rsidRDefault="00665B34" w:rsidP="00AB2D33">
            <w:pPr>
              <w:ind w:firstLine="0"/>
              <w:rPr>
                <w:ins w:id="10628" w:author="Okot" w:date="2020-02-05T16:16:00Z"/>
                <w:b/>
                <w:i/>
              </w:rPr>
            </w:pPr>
            <w:ins w:id="10629" w:author="Okot" w:date="2020-02-05T16:16:00Z">
              <w:r>
                <w:rPr>
                  <w:b/>
                  <w:i/>
                </w:rPr>
                <w:t>Sprawdzenie poprawności danych zapisanych w bazie poprzez konsolę bazy danych</w:t>
              </w:r>
            </w:ins>
          </w:p>
        </w:tc>
        <w:tc>
          <w:tcPr>
            <w:tcW w:w="1985" w:type="dxa"/>
          </w:tcPr>
          <w:p w14:paraId="531DD6C8" w14:textId="77777777" w:rsidR="00665B34" w:rsidRDefault="00665B34" w:rsidP="00AB2D33">
            <w:pPr>
              <w:ind w:firstLine="0"/>
              <w:rPr>
                <w:ins w:id="10630" w:author="Okot" w:date="2020-02-05T16:16:00Z"/>
              </w:rPr>
            </w:pPr>
            <w:ins w:id="10631" w:author="Okot" w:date="2020-02-05T16:16:00Z">
              <w:r>
                <w:t>1. Został utworzony nowe rekord w tabeli User</w:t>
              </w:r>
            </w:ins>
          </w:p>
        </w:tc>
        <w:tc>
          <w:tcPr>
            <w:tcW w:w="1984" w:type="dxa"/>
          </w:tcPr>
          <w:p w14:paraId="3AC5A913" w14:textId="77777777" w:rsidR="00665B34" w:rsidRDefault="00665B34" w:rsidP="00AB2D33">
            <w:pPr>
              <w:ind w:firstLine="0"/>
              <w:rPr>
                <w:ins w:id="10632" w:author="Okot" w:date="2020-02-05T16:16:00Z"/>
              </w:rPr>
            </w:pPr>
          </w:p>
        </w:tc>
        <w:tc>
          <w:tcPr>
            <w:tcW w:w="992" w:type="dxa"/>
          </w:tcPr>
          <w:p w14:paraId="4BF3FF64" w14:textId="77777777" w:rsidR="00665B34" w:rsidRDefault="00665B34" w:rsidP="00AB2D33">
            <w:pPr>
              <w:ind w:firstLine="0"/>
              <w:rPr>
                <w:ins w:id="10633" w:author="Okot" w:date="2020-02-05T16:16:00Z"/>
              </w:rPr>
            </w:pPr>
          </w:p>
        </w:tc>
        <w:tc>
          <w:tcPr>
            <w:tcW w:w="992" w:type="dxa"/>
          </w:tcPr>
          <w:p w14:paraId="6A996FB9" w14:textId="77777777" w:rsidR="00665B34" w:rsidRDefault="00665B34" w:rsidP="00AB2D33">
            <w:pPr>
              <w:ind w:firstLine="0"/>
              <w:rPr>
                <w:ins w:id="10634" w:author="Okot" w:date="2020-02-05T16:16:00Z"/>
              </w:rPr>
            </w:pPr>
          </w:p>
        </w:tc>
        <w:tc>
          <w:tcPr>
            <w:tcW w:w="1418" w:type="dxa"/>
          </w:tcPr>
          <w:p w14:paraId="1B600897" w14:textId="77777777" w:rsidR="00665B34" w:rsidRDefault="00665B34" w:rsidP="00AB2D33">
            <w:pPr>
              <w:ind w:firstLine="0"/>
              <w:rPr>
                <w:ins w:id="10635" w:author="Okot" w:date="2020-02-05T16:16:00Z"/>
              </w:rPr>
            </w:pPr>
          </w:p>
        </w:tc>
      </w:tr>
      <w:tr w:rsidR="00665B34" w14:paraId="5CEA62D8" w14:textId="77777777" w:rsidTr="00AB2D33">
        <w:trPr>
          <w:ins w:id="10636" w:author="Okot" w:date="2020-02-05T16:16:00Z"/>
        </w:trPr>
        <w:tc>
          <w:tcPr>
            <w:tcW w:w="1838" w:type="dxa"/>
            <w:vMerge/>
          </w:tcPr>
          <w:p w14:paraId="14B7B7E5" w14:textId="77777777" w:rsidR="00665B34" w:rsidRPr="002267A1" w:rsidRDefault="00665B34" w:rsidP="00AB2D33">
            <w:pPr>
              <w:ind w:firstLine="0"/>
              <w:rPr>
                <w:ins w:id="10637" w:author="Okot" w:date="2020-02-05T16:16:00Z"/>
                <w:b/>
              </w:rPr>
            </w:pPr>
          </w:p>
        </w:tc>
        <w:tc>
          <w:tcPr>
            <w:tcW w:w="1985" w:type="dxa"/>
          </w:tcPr>
          <w:p w14:paraId="6716874F" w14:textId="77777777" w:rsidR="00665B34" w:rsidRDefault="00665B34" w:rsidP="00AB2D33">
            <w:pPr>
              <w:ind w:firstLine="0"/>
              <w:rPr>
                <w:ins w:id="10638" w:author="Okot" w:date="2020-02-05T16:16:00Z"/>
              </w:rPr>
            </w:pPr>
            <w:ins w:id="10639" w:author="Okot" w:date="2020-02-05T16:16:00Z">
              <w:r>
                <w:t>2. Użytkownikowi zostało nadane ID zgodnie z auto-inkrementacją</w:t>
              </w:r>
            </w:ins>
          </w:p>
        </w:tc>
        <w:tc>
          <w:tcPr>
            <w:tcW w:w="1984" w:type="dxa"/>
          </w:tcPr>
          <w:p w14:paraId="6651C79A" w14:textId="77777777" w:rsidR="00665B34" w:rsidRPr="00793B96" w:rsidRDefault="00665B34" w:rsidP="00AB2D33">
            <w:pPr>
              <w:ind w:firstLine="0"/>
              <w:rPr>
                <w:ins w:id="10640" w:author="Okot" w:date="2020-02-05T16:16:00Z"/>
                <w:b/>
              </w:rPr>
            </w:pPr>
            <w:ins w:id="10641" w:author="Okot" w:date="2020-02-05T16:16:00Z">
              <w:r>
                <w:rPr>
                  <w:b/>
                </w:rPr>
                <w:t>Nadane ID:</w:t>
              </w:r>
            </w:ins>
          </w:p>
        </w:tc>
        <w:tc>
          <w:tcPr>
            <w:tcW w:w="992" w:type="dxa"/>
          </w:tcPr>
          <w:p w14:paraId="6A6339FB" w14:textId="77777777" w:rsidR="00665B34" w:rsidRDefault="00665B34" w:rsidP="00AB2D33">
            <w:pPr>
              <w:ind w:firstLine="0"/>
              <w:rPr>
                <w:ins w:id="10642" w:author="Okot" w:date="2020-02-05T16:16:00Z"/>
              </w:rPr>
            </w:pPr>
          </w:p>
        </w:tc>
        <w:tc>
          <w:tcPr>
            <w:tcW w:w="992" w:type="dxa"/>
          </w:tcPr>
          <w:p w14:paraId="7BB4469E" w14:textId="77777777" w:rsidR="00665B34" w:rsidRDefault="00665B34" w:rsidP="00AB2D33">
            <w:pPr>
              <w:ind w:firstLine="0"/>
              <w:rPr>
                <w:ins w:id="10643" w:author="Okot" w:date="2020-02-05T16:16:00Z"/>
              </w:rPr>
            </w:pPr>
          </w:p>
        </w:tc>
        <w:tc>
          <w:tcPr>
            <w:tcW w:w="1418" w:type="dxa"/>
          </w:tcPr>
          <w:p w14:paraId="4E0625F1" w14:textId="77777777" w:rsidR="00665B34" w:rsidRDefault="00665B34" w:rsidP="00AB2D33">
            <w:pPr>
              <w:ind w:firstLine="0"/>
              <w:rPr>
                <w:ins w:id="10644" w:author="Okot" w:date="2020-02-05T16:16:00Z"/>
              </w:rPr>
            </w:pPr>
          </w:p>
        </w:tc>
      </w:tr>
      <w:tr w:rsidR="00665B34" w14:paraId="52D99D60" w14:textId="77777777" w:rsidTr="00AB2D33">
        <w:trPr>
          <w:ins w:id="10645" w:author="Okot" w:date="2020-02-05T16:16:00Z"/>
        </w:trPr>
        <w:tc>
          <w:tcPr>
            <w:tcW w:w="1838" w:type="dxa"/>
            <w:vMerge/>
          </w:tcPr>
          <w:p w14:paraId="26DEDF92" w14:textId="77777777" w:rsidR="00665B34" w:rsidRPr="002267A1" w:rsidRDefault="00665B34" w:rsidP="00AB2D33">
            <w:pPr>
              <w:ind w:firstLine="0"/>
              <w:rPr>
                <w:ins w:id="10646" w:author="Okot" w:date="2020-02-05T16:16:00Z"/>
                <w:b/>
              </w:rPr>
            </w:pPr>
          </w:p>
        </w:tc>
        <w:tc>
          <w:tcPr>
            <w:tcW w:w="1985" w:type="dxa"/>
          </w:tcPr>
          <w:p w14:paraId="4F33BB7B" w14:textId="77777777" w:rsidR="00665B34" w:rsidRDefault="00665B34" w:rsidP="00AB2D33">
            <w:pPr>
              <w:ind w:firstLine="0"/>
              <w:rPr>
                <w:ins w:id="10647" w:author="Okot" w:date="2020-02-05T16:16:00Z"/>
              </w:rPr>
            </w:pPr>
            <w:ins w:id="10648" w:author="Okot" w:date="2020-02-05T16:16:00Z">
              <w:r>
                <w:t>3. Adres e-mail podany w formularzu na etapie 1 tego scenariusza jest zgodny z adresem e-mail zapisanym w polu „Login” w tabeli „User”</w:t>
              </w:r>
            </w:ins>
          </w:p>
        </w:tc>
        <w:tc>
          <w:tcPr>
            <w:tcW w:w="1984" w:type="dxa"/>
          </w:tcPr>
          <w:p w14:paraId="0EAC368D" w14:textId="77777777" w:rsidR="00665B34" w:rsidRDefault="00665B34" w:rsidP="00AB2D33">
            <w:pPr>
              <w:ind w:firstLine="0"/>
              <w:rPr>
                <w:ins w:id="10649" w:author="Okot" w:date="2020-02-05T16:16:00Z"/>
                <w:b/>
              </w:rPr>
            </w:pPr>
            <w:ins w:id="10650" w:author="Okot" w:date="2020-02-05T16:16:00Z">
              <w:r>
                <w:rPr>
                  <w:b/>
                </w:rPr>
                <w:t>Wartość pola Login:</w:t>
              </w:r>
            </w:ins>
          </w:p>
        </w:tc>
        <w:tc>
          <w:tcPr>
            <w:tcW w:w="992" w:type="dxa"/>
          </w:tcPr>
          <w:p w14:paraId="7FB58307" w14:textId="77777777" w:rsidR="00665B34" w:rsidRDefault="00665B34" w:rsidP="00AB2D33">
            <w:pPr>
              <w:ind w:firstLine="0"/>
              <w:rPr>
                <w:ins w:id="10651" w:author="Okot" w:date="2020-02-05T16:16:00Z"/>
              </w:rPr>
            </w:pPr>
          </w:p>
        </w:tc>
        <w:tc>
          <w:tcPr>
            <w:tcW w:w="992" w:type="dxa"/>
          </w:tcPr>
          <w:p w14:paraId="7170B281" w14:textId="77777777" w:rsidR="00665B34" w:rsidRDefault="00665B34" w:rsidP="00AB2D33">
            <w:pPr>
              <w:ind w:firstLine="0"/>
              <w:rPr>
                <w:ins w:id="10652" w:author="Okot" w:date="2020-02-05T16:16:00Z"/>
              </w:rPr>
            </w:pPr>
          </w:p>
        </w:tc>
        <w:tc>
          <w:tcPr>
            <w:tcW w:w="1418" w:type="dxa"/>
          </w:tcPr>
          <w:p w14:paraId="0B7CEE96" w14:textId="77777777" w:rsidR="00665B34" w:rsidRDefault="00665B34" w:rsidP="00AB2D33">
            <w:pPr>
              <w:ind w:firstLine="0"/>
              <w:rPr>
                <w:ins w:id="10653" w:author="Okot" w:date="2020-02-05T16:16:00Z"/>
              </w:rPr>
            </w:pPr>
          </w:p>
        </w:tc>
      </w:tr>
      <w:tr w:rsidR="00665B34" w14:paraId="4AB39C62" w14:textId="77777777" w:rsidTr="00AB2D33">
        <w:trPr>
          <w:ins w:id="10654" w:author="Okot" w:date="2020-02-05T16:16:00Z"/>
        </w:trPr>
        <w:tc>
          <w:tcPr>
            <w:tcW w:w="1838" w:type="dxa"/>
            <w:vMerge/>
          </w:tcPr>
          <w:p w14:paraId="01773E27" w14:textId="77777777" w:rsidR="00665B34" w:rsidRPr="002267A1" w:rsidRDefault="00665B34" w:rsidP="00AB2D33">
            <w:pPr>
              <w:ind w:firstLine="0"/>
              <w:rPr>
                <w:ins w:id="10655" w:author="Okot" w:date="2020-02-05T16:16:00Z"/>
                <w:b/>
              </w:rPr>
            </w:pPr>
          </w:p>
        </w:tc>
        <w:tc>
          <w:tcPr>
            <w:tcW w:w="1985" w:type="dxa"/>
          </w:tcPr>
          <w:p w14:paraId="5697FC37" w14:textId="77777777" w:rsidR="00665B34" w:rsidRDefault="00665B34" w:rsidP="00AB2D33">
            <w:pPr>
              <w:ind w:firstLine="0"/>
              <w:rPr>
                <w:ins w:id="10656" w:author="Okot" w:date="2020-02-05T16:16:00Z"/>
              </w:rPr>
            </w:pPr>
            <w:ins w:id="10657" w:author="Okot" w:date="2020-02-05T16:16:00Z">
              <w:r>
                <w:t xml:space="preserve">4. Zawartość pola „Password” w tabeli „User” w bazie danych jest </w:t>
              </w:r>
              <w:r>
                <w:lastRenderedPageBreak/>
                <w:t>przedstawiona za pomocą hasha odpowiadającego wartości podanej w formularzu na etapie 1 testu po wyliczenie hasha.</w:t>
              </w:r>
            </w:ins>
          </w:p>
        </w:tc>
        <w:tc>
          <w:tcPr>
            <w:tcW w:w="1984" w:type="dxa"/>
          </w:tcPr>
          <w:p w14:paraId="1FB39D9B" w14:textId="77777777" w:rsidR="00665B34" w:rsidRDefault="00665B34" w:rsidP="00AB2D33">
            <w:pPr>
              <w:ind w:firstLine="0"/>
              <w:rPr>
                <w:ins w:id="10658" w:author="Okot" w:date="2020-02-05T16:16:00Z"/>
                <w:b/>
              </w:rPr>
            </w:pPr>
            <w:ins w:id="10659" w:author="Okot" w:date="2020-02-05T16:16:00Z">
              <w:r>
                <w:rPr>
                  <w:b/>
                </w:rPr>
                <w:lastRenderedPageBreak/>
                <w:t>Wartość pola</w:t>
              </w:r>
            </w:ins>
          </w:p>
          <w:p w14:paraId="48B1F729" w14:textId="77777777" w:rsidR="00665B34" w:rsidRPr="00807267" w:rsidRDefault="00665B34" w:rsidP="00AB2D33">
            <w:pPr>
              <w:ind w:firstLine="0"/>
              <w:rPr>
                <w:ins w:id="10660" w:author="Okot" w:date="2020-02-05T16:16:00Z"/>
                <w:b/>
              </w:rPr>
            </w:pPr>
            <w:ins w:id="10661" w:author="Okot" w:date="2020-02-05T16:16:00Z">
              <w:r>
                <w:rPr>
                  <w:b/>
                </w:rPr>
                <w:t>Password:</w:t>
              </w:r>
            </w:ins>
          </w:p>
        </w:tc>
        <w:tc>
          <w:tcPr>
            <w:tcW w:w="992" w:type="dxa"/>
          </w:tcPr>
          <w:p w14:paraId="6E63AE0B" w14:textId="77777777" w:rsidR="00665B34" w:rsidRDefault="00665B34" w:rsidP="00AB2D33">
            <w:pPr>
              <w:ind w:firstLine="0"/>
              <w:rPr>
                <w:ins w:id="10662" w:author="Okot" w:date="2020-02-05T16:16:00Z"/>
              </w:rPr>
            </w:pPr>
          </w:p>
        </w:tc>
        <w:tc>
          <w:tcPr>
            <w:tcW w:w="992" w:type="dxa"/>
          </w:tcPr>
          <w:p w14:paraId="0118C726" w14:textId="77777777" w:rsidR="00665B34" w:rsidRDefault="00665B34" w:rsidP="00AB2D33">
            <w:pPr>
              <w:ind w:firstLine="0"/>
              <w:rPr>
                <w:ins w:id="10663" w:author="Okot" w:date="2020-02-05T16:16:00Z"/>
              </w:rPr>
            </w:pPr>
          </w:p>
        </w:tc>
        <w:tc>
          <w:tcPr>
            <w:tcW w:w="1418" w:type="dxa"/>
          </w:tcPr>
          <w:p w14:paraId="2E9CA6B1" w14:textId="77777777" w:rsidR="00665B34" w:rsidRDefault="00665B34" w:rsidP="00AB2D33">
            <w:pPr>
              <w:ind w:firstLine="0"/>
              <w:rPr>
                <w:ins w:id="10664" w:author="Okot" w:date="2020-02-05T16:16:00Z"/>
              </w:rPr>
            </w:pPr>
          </w:p>
        </w:tc>
      </w:tr>
    </w:tbl>
    <w:p w14:paraId="678336E6" w14:textId="77777777" w:rsidR="00665B34" w:rsidRDefault="00665B34" w:rsidP="00665B34">
      <w:pPr>
        <w:rPr>
          <w:ins w:id="10665" w:author="Okot" w:date="2020-02-05T16:16:00Z"/>
        </w:rPr>
      </w:pPr>
    </w:p>
    <w:p w14:paraId="2FDE0F3D" w14:textId="2BEC1D29" w:rsidR="00665B34" w:rsidRPr="00665B34" w:rsidRDefault="00665B34" w:rsidP="00665B34">
      <w:pPr>
        <w:rPr>
          <w:ins w:id="10666" w:author="Okot" w:date="2020-02-05T16:16:00Z"/>
          <w:b/>
          <w:rPrChange w:id="10667" w:author="Okot" w:date="2020-02-05T16:22:00Z">
            <w:rPr>
              <w:ins w:id="10668" w:author="Okot" w:date="2020-02-05T16:16:00Z"/>
            </w:rPr>
          </w:rPrChange>
        </w:rPr>
      </w:pPr>
      <w:ins w:id="10669" w:author="Okot" w:date="2020-02-05T16:22:00Z">
        <w:r>
          <w:rPr>
            <w:b/>
          </w:rPr>
          <w:t>Rezulat testu:</w:t>
        </w:r>
      </w:ins>
    </w:p>
    <w:p w14:paraId="74FB7066" w14:textId="77777777" w:rsidR="00665B34" w:rsidRPr="00F92309" w:rsidRDefault="00665B34" w:rsidP="00665B34">
      <w:pPr>
        <w:rPr>
          <w:ins w:id="10670" w:author="Okot" w:date="2020-02-05T16:16:00Z"/>
        </w:rPr>
      </w:pPr>
    </w:p>
    <w:p w14:paraId="6D13DFB4" w14:textId="335F68C0" w:rsidR="00665B34" w:rsidRDefault="00665B34" w:rsidP="00665B34">
      <w:pPr>
        <w:pStyle w:val="Nagwek2"/>
        <w:rPr>
          <w:ins w:id="10671" w:author="Okot" w:date="2020-02-05T16:16:00Z"/>
        </w:rPr>
      </w:pPr>
      <w:ins w:id="10672" w:author="Okot" w:date="2020-02-05T16:16:00Z">
        <w:r>
          <w:t xml:space="preserve">5.3.6.3. </w:t>
        </w:r>
      </w:ins>
      <w:ins w:id="10673" w:author="Okot" w:date="2020-02-05T16:23:00Z">
        <w:r>
          <w:t>T</w:t>
        </w:r>
      </w:ins>
      <w:ins w:id="10674" w:author="Okot" w:date="2020-02-05T16:16:00Z">
        <w:r>
          <w:t>esty białej skrzynki</w:t>
        </w:r>
      </w:ins>
    </w:p>
    <w:p w14:paraId="2E79F6E6" w14:textId="77777777" w:rsidR="00665B34" w:rsidRDefault="00665B34" w:rsidP="00665B34">
      <w:pPr>
        <w:rPr>
          <w:ins w:id="10675" w:author="Okot" w:date="2020-02-05T16:16:00Z"/>
        </w:rPr>
      </w:pPr>
    </w:p>
    <w:p w14:paraId="139B8867" w14:textId="63482EE4" w:rsidR="00665B34" w:rsidRPr="00665B34" w:rsidRDefault="00665B34">
      <w:pPr>
        <w:rPr>
          <w:ins w:id="10676" w:author="Okot" w:date="2020-02-05T16:23:00Z"/>
        </w:rPr>
        <w:pPrChange w:id="10677" w:author="Okot" w:date="2020-02-05T16:23:00Z">
          <w:pPr>
            <w:ind w:firstLine="0"/>
          </w:pPr>
        </w:pPrChange>
      </w:pPr>
      <w:ins w:id="10678" w:author="Okot" w:date="2020-02-05T16:16:00Z">
        <w:r>
          <w:t>W ramach testów białej skrzynki zosta</w:t>
        </w:r>
      </w:ins>
      <w:ins w:id="10679" w:author="Okot" w:date="2020-02-05T16:23:00Z">
        <w:r>
          <w:t>ł</w:t>
        </w:r>
      </w:ins>
      <w:ins w:id="10680" w:author="Okot" w:date="2020-02-05T16:16:00Z">
        <w:r>
          <w:t xml:space="preserve"> wykona</w:t>
        </w:r>
      </w:ins>
      <w:ins w:id="10681" w:author="Okot" w:date="2020-02-05T16:23:00Z">
        <w:r>
          <w:t>ny</w:t>
        </w:r>
      </w:ins>
      <w:ins w:id="10682" w:author="Okot" w:date="2020-02-05T16:16:00Z">
        <w:r>
          <w:t xml:space="preserve"> test jednostkowy </w:t>
        </w:r>
      </w:ins>
      <w:ins w:id="10683" w:author="Okot" w:date="2020-02-05T16:23:00Z">
        <w:r>
          <w:t xml:space="preserve">metody </w:t>
        </w:r>
        <w:r>
          <w:rPr>
            <w:i/>
          </w:rPr>
          <w:t>userExists?(string)</w:t>
        </w:r>
        <w:r>
          <w:t>.</w:t>
        </w:r>
      </w:ins>
    </w:p>
    <w:p w14:paraId="283581FA" w14:textId="77777777" w:rsidR="00665B34" w:rsidRDefault="00665B34">
      <w:pPr>
        <w:rPr>
          <w:ins w:id="10684" w:author="Okot" w:date="2020-02-05T16:16:00Z"/>
        </w:rPr>
        <w:pPrChange w:id="10685" w:author="Okot" w:date="2020-02-05T16:23:00Z">
          <w:pPr>
            <w:ind w:firstLine="0"/>
          </w:pPr>
        </w:pPrChange>
      </w:pPr>
    </w:p>
    <w:p w14:paraId="50CC850C" w14:textId="0A2F9257" w:rsidR="00665B34" w:rsidRDefault="00665B34" w:rsidP="00665B34">
      <w:pPr>
        <w:ind w:firstLine="0"/>
        <w:rPr>
          <w:ins w:id="10686" w:author="Okot" w:date="2020-02-05T16:16:00Z"/>
        </w:rPr>
      </w:pPr>
      <w:ins w:id="10687" w:author="Okot" w:date="2020-02-05T16:16:00Z">
        <w:r>
          <w:t>Tabela 5.</w:t>
        </w:r>
      </w:ins>
      <w:r w:rsidR="00007F81">
        <w:t>8</w:t>
      </w:r>
      <w:ins w:id="10688" w:author="Okot" w:date="2020-02-05T16:16:00Z">
        <w:r>
          <w:t>.</w:t>
        </w:r>
      </w:ins>
    </w:p>
    <w:p w14:paraId="51190EF3" w14:textId="31FE27E2" w:rsidR="00665B34" w:rsidRDefault="00692FFC" w:rsidP="00665B34">
      <w:pPr>
        <w:ind w:firstLine="0"/>
        <w:rPr>
          <w:ins w:id="10689" w:author="Okot" w:date="2020-02-05T16:16:00Z"/>
        </w:rPr>
      </w:pPr>
      <w:ins w:id="10690" w:author="Okot" w:date="2020-02-05T17:52:00Z">
        <w:r>
          <w:t>T</w:t>
        </w:r>
      </w:ins>
      <w:ins w:id="10691" w:author="Okot" w:date="2020-02-05T16:16:00Z">
        <w:r>
          <w:t>est jednostkowy</w:t>
        </w:r>
        <w:r w:rsidR="00665B34">
          <w:t xml:space="preserve"> rejestracji nowego użytkownika.</w:t>
        </w:r>
      </w:ins>
    </w:p>
    <w:tbl>
      <w:tblPr>
        <w:tblStyle w:val="Tabela-Siatka"/>
        <w:tblW w:w="9067" w:type="dxa"/>
        <w:tblLayout w:type="fixed"/>
        <w:tblLook w:val="04A0" w:firstRow="1" w:lastRow="0" w:firstColumn="1" w:lastColumn="0" w:noHBand="0" w:noVBand="1"/>
      </w:tblPr>
      <w:tblGrid>
        <w:gridCol w:w="2016"/>
        <w:gridCol w:w="1924"/>
        <w:gridCol w:w="1158"/>
        <w:gridCol w:w="1701"/>
        <w:gridCol w:w="2268"/>
      </w:tblGrid>
      <w:tr w:rsidR="00665B34" w14:paraId="255237E0" w14:textId="77777777" w:rsidTr="00AB2D33">
        <w:trPr>
          <w:ins w:id="10692" w:author="Okot" w:date="2020-02-05T16:16:00Z"/>
        </w:trPr>
        <w:tc>
          <w:tcPr>
            <w:tcW w:w="2016" w:type="dxa"/>
          </w:tcPr>
          <w:p w14:paraId="495F6834" w14:textId="77777777" w:rsidR="00665B34" w:rsidRPr="00793B96" w:rsidRDefault="00665B34" w:rsidP="00AB2D33">
            <w:pPr>
              <w:ind w:firstLine="0"/>
              <w:rPr>
                <w:ins w:id="10693" w:author="Okot" w:date="2020-02-05T16:16:00Z"/>
                <w:b/>
              </w:rPr>
            </w:pPr>
            <w:ins w:id="10694" w:author="Okot" w:date="2020-02-05T16:16:00Z">
              <w:r>
                <w:rPr>
                  <w:b/>
                </w:rPr>
                <w:t>PU-TJ-001</w:t>
              </w:r>
            </w:ins>
          </w:p>
        </w:tc>
        <w:tc>
          <w:tcPr>
            <w:tcW w:w="7051" w:type="dxa"/>
            <w:gridSpan w:val="4"/>
          </w:tcPr>
          <w:p w14:paraId="6C2D6A41" w14:textId="77777777" w:rsidR="00665B34" w:rsidRDefault="00665B34" w:rsidP="00AB2D33">
            <w:pPr>
              <w:ind w:firstLine="0"/>
              <w:rPr>
                <w:ins w:id="10695" w:author="Okot" w:date="2020-02-05T16:16:00Z"/>
                <w:b/>
                <w:i/>
              </w:rPr>
            </w:pPr>
            <w:ins w:id="10696" w:author="Okot" w:date="2020-02-05T16:16:00Z">
              <w:r>
                <w:rPr>
                  <w:b/>
                  <w:i/>
                </w:rPr>
                <w:t>Rejestracja nowego użytkownika</w:t>
              </w:r>
            </w:ins>
          </w:p>
        </w:tc>
      </w:tr>
      <w:tr w:rsidR="00665B34" w14:paraId="4893F714" w14:textId="77777777" w:rsidTr="00AB2D33">
        <w:trPr>
          <w:ins w:id="10697" w:author="Okot" w:date="2020-02-05T16:16:00Z"/>
        </w:trPr>
        <w:tc>
          <w:tcPr>
            <w:tcW w:w="2016" w:type="dxa"/>
          </w:tcPr>
          <w:p w14:paraId="5E365461" w14:textId="77777777" w:rsidR="00665B34" w:rsidRDefault="00665B34" w:rsidP="00AB2D33">
            <w:pPr>
              <w:ind w:firstLine="0"/>
              <w:rPr>
                <w:ins w:id="10698" w:author="Okot" w:date="2020-02-05T16:16:00Z"/>
                <w:b/>
              </w:rPr>
            </w:pPr>
            <w:ins w:id="10699" w:author="Okot" w:date="2020-02-05T16:16:00Z">
              <w:r>
                <w:rPr>
                  <w:b/>
                </w:rPr>
                <w:t>Metodyka</w:t>
              </w:r>
            </w:ins>
          </w:p>
        </w:tc>
        <w:tc>
          <w:tcPr>
            <w:tcW w:w="7051" w:type="dxa"/>
            <w:gridSpan w:val="4"/>
          </w:tcPr>
          <w:p w14:paraId="654FFC6E" w14:textId="77777777" w:rsidR="00665B34" w:rsidRDefault="00665B34" w:rsidP="00AB2D33">
            <w:pPr>
              <w:tabs>
                <w:tab w:val="left" w:pos="8055"/>
              </w:tabs>
              <w:ind w:firstLine="0"/>
              <w:rPr>
                <w:ins w:id="10700" w:author="Okot" w:date="2020-02-05T16:16:00Z"/>
              </w:rPr>
            </w:pPr>
            <w:ins w:id="10701" w:author="Okot" w:date="2020-02-05T16:16:00Z">
              <w:r>
                <w:t>Test automatyczny, którzy utworzy nowego użytkownika z testowym loginem wygenerowanym na podstawie aktualnego czasu, żeby zapewnić unikalność. Następnie podjęta zostanie próba pobrania ID utworzonego użytkownika na podstawie użytego wcześniej loginu.</w:t>
              </w:r>
            </w:ins>
          </w:p>
        </w:tc>
      </w:tr>
      <w:tr w:rsidR="00665B34" w14:paraId="238D2156" w14:textId="77777777" w:rsidTr="00AB2D33">
        <w:trPr>
          <w:ins w:id="10702" w:author="Okot" w:date="2020-02-05T16:16:00Z"/>
        </w:trPr>
        <w:tc>
          <w:tcPr>
            <w:tcW w:w="2016" w:type="dxa"/>
          </w:tcPr>
          <w:p w14:paraId="6F7AA26A" w14:textId="77777777" w:rsidR="00665B34" w:rsidRDefault="00665B34" w:rsidP="00AB2D33">
            <w:pPr>
              <w:ind w:firstLine="0"/>
              <w:rPr>
                <w:ins w:id="10703" w:author="Okot" w:date="2020-02-05T16:16:00Z"/>
                <w:b/>
              </w:rPr>
            </w:pPr>
            <w:ins w:id="10704" w:author="Okot" w:date="2020-02-05T16:16:00Z">
              <w:r>
                <w:rPr>
                  <w:b/>
                </w:rPr>
                <w:t>Testowane metody</w:t>
              </w:r>
            </w:ins>
          </w:p>
        </w:tc>
        <w:tc>
          <w:tcPr>
            <w:tcW w:w="1924" w:type="dxa"/>
          </w:tcPr>
          <w:p w14:paraId="4EB5A8C7" w14:textId="77777777" w:rsidR="00665B34" w:rsidRPr="00793B96" w:rsidRDefault="00665B34" w:rsidP="00AB2D33">
            <w:pPr>
              <w:ind w:firstLine="0"/>
              <w:rPr>
                <w:ins w:id="10705" w:author="Okot" w:date="2020-02-05T16:16:00Z"/>
                <w:b/>
              </w:rPr>
            </w:pPr>
            <w:ins w:id="10706" w:author="Okot" w:date="2020-02-05T16:16:00Z">
              <w:r w:rsidRPr="00793B96">
                <w:rPr>
                  <w:b/>
                </w:rPr>
                <w:t>Warunek asercji</w:t>
              </w:r>
            </w:ins>
          </w:p>
        </w:tc>
        <w:tc>
          <w:tcPr>
            <w:tcW w:w="1158" w:type="dxa"/>
          </w:tcPr>
          <w:p w14:paraId="2A18C644" w14:textId="77777777" w:rsidR="00665B34" w:rsidRPr="00793B96" w:rsidRDefault="00665B34" w:rsidP="00AB2D33">
            <w:pPr>
              <w:ind w:firstLine="0"/>
              <w:rPr>
                <w:ins w:id="10707" w:author="Okot" w:date="2020-02-05T16:16:00Z"/>
                <w:b/>
              </w:rPr>
            </w:pPr>
            <w:ins w:id="10708" w:author="Okot" w:date="2020-02-05T16:16:00Z">
              <w:r w:rsidRPr="00793B96">
                <w:rPr>
                  <w:b/>
                </w:rPr>
                <w:t>Wynik</w:t>
              </w:r>
              <w:r>
                <w:rPr>
                  <w:b/>
                </w:rPr>
                <w:t xml:space="preserve"> </w:t>
              </w:r>
              <w:r w:rsidRPr="00793B96">
                <w:rPr>
                  <w:b/>
                </w:rPr>
                <w:t>testu</w:t>
              </w:r>
            </w:ins>
          </w:p>
        </w:tc>
        <w:tc>
          <w:tcPr>
            <w:tcW w:w="1701" w:type="dxa"/>
          </w:tcPr>
          <w:p w14:paraId="137AEEBB" w14:textId="77777777" w:rsidR="00665B34" w:rsidRDefault="00665B34" w:rsidP="00AB2D33">
            <w:pPr>
              <w:ind w:right="316" w:firstLine="0"/>
              <w:rPr>
                <w:ins w:id="10709" w:author="Okot" w:date="2020-02-05T16:16:00Z"/>
                <w:b/>
              </w:rPr>
            </w:pPr>
            <w:ins w:id="10710" w:author="Okot" w:date="2020-02-05T16:16:00Z">
              <w:r>
                <w:rPr>
                  <w:b/>
                </w:rPr>
                <w:t>Opis błędu</w:t>
              </w:r>
            </w:ins>
          </w:p>
        </w:tc>
        <w:tc>
          <w:tcPr>
            <w:tcW w:w="2268" w:type="dxa"/>
          </w:tcPr>
          <w:p w14:paraId="6E252F1B" w14:textId="77777777" w:rsidR="00665B34" w:rsidRPr="000B2E14" w:rsidRDefault="00665B34" w:rsidP="00AB2D33">
            <w:pPr>
              <w:ind w:right="316" w:firstLine="0"/>
              <w:rPr>
                <w:ins w:id="10711" w:author="Okot" w:date="2020-02-05T16:16:00Z"/>
                <w:b/>
              </w:rPr>
            </w:pPr>
            <w:ins w:id="10712" w:author="Okot" w:date="2020-02-05T16:16:00Z">
              <w:r>
                <w:rPr>
                  <w:b/>
                </w:rPr>
                <w:t>Działania naprawcze</w:t>
              </w:r>
            </w:ins>
          </w:p>
        </w:tc>
      </w:tr>
      <w:tr w:rsidR="00665B34" w14:paraId="3B8B5496" w14:textId="77777777" w:rsidTr="00AB2D33">
        <w:trPr>
          <w:ins w:id="10713" w:author="Okot" w:date="2020-02-05T16:16:00Z"/>
        </w:trPr>
        <w:tc>
          <w:tcPr>
            <w:tcW w:w="2016" w:type="dxa"/>
          </w:tcPr>
          <w:p w14:paraId="7844A3E6" w14:textId="77777777" w:rsidR="00665B34" w:rsidRPr="00793B96" w:rsidRDefault="00665B34" w:rsidP="00AB2D33">
            <w:pPr>
              <w:ind w:firstLine="0"/>
              <w:rPr>
                <w:ins w:id="10714" w:author="Okot" w:date="2020-02-05T16:16:00Z"/>
              </w:rPr>
            </w:pPr>
            <w:ins w:id="10715" w:author="Okot" w:date="2020-02-05T16:16:00Z">
              <w:r>
                <w:t>userExists?(string)</w:t>
              </w:r>
            </w:ins>
          </w:p>
        </w:tc>
        <w:tc>
          <w:tcPr>
            <w:tcW w:w="1924" w:type="dxa"/>
          </w:tcPr>
          <w:p w14:paraId="7C50AF94" w14:textId="77777777" w:rsidR="00665B34" w:rsidRDefault="00665B34" w:rsidP="00AB2D33">
            <w:pPr>
              <w:ind w:firstLine="0"/>
              <w:rPr>
                <w:ins w:id="10716" w:author="Okot" w:date="2020-02-05T16:16:00Z"/>
              </w:rPr>
            </w:pPr>
            <w:ins w:id="10717" w:author="Okot" w:date="2020-02-05T16:16:00Z">
              <w:r>
                <w:t>Zwrócona zostaje wartość „True”</w:t>
              </w:r>
            </w:ins>
          </w:p>
        </w:tc>
        <w:tc>
          <w:tcPr>
            <w:tcW w:w="1158" w:type="dxa"/>
          </w:tcPr>
          <w:p w14:paraId="3E6CB8E0" w14:textId="77777777" w:rsidR="00665B34" w:rsidRDefault="00665B34" w:rsidP="00AB2D33">
            <w:pPr>
              <w:ind w:firstLine="0"/>
              <w:rPr>
                <w:ins w:id="10718" w:author="Okot" w:date="2020-02-05T16:16:00Z"/>
              </w:rPr>
            </w:pPr>
          </w:p>
        </w:tc>
        <w:tc>
          <w:tcPr>
            <w:tcW w:w="1701" w:type="dxa"/>
          </w:tcPr>
          <w:p w14:paraId="6BFD49CE" w14:textId="77777777" w:rsidR="00665B34" w:rsidRDefault="00665B34" w:rsidP="00AB2D33">
            <w:pPr>
              <w:ind w:firstLine="0"/>
              <w:rPr>
                <w:ins w:id="10719" w:author="Okot" w:date="2020-02-05T16:16:00Z"/>
              </w:rPr>
            </w:pPr>
          </w:p>
        </w:tc>
        <w:tc>
          <w:tcPr>
            <w:tcW w:w="2268" w:type="dxa"/>
          </w:tcPr>
          <w:p w14:paraId="6F055B45" w14:textId="77777777" w:rsidR="00665B34" w:rsidRDefault="00665B34" w:rsidP="00AB2D33">
            <w:pPr>
              <w:ind w:firstLine="0"/>
              <w:rPr>
                <w:ins w:id="10720" w:author="Okot" w:date="2020-02-05T16:16:00Z"/>
              </w:rPr>
            </w:pPr>
          </w:p>
        </w:tc>
      </w:tr>
    </w:tbl>
    <w:p w14:paraId="6B38D555" w14:textId="77777777" w:rsidR="00665B34" w:rsidRPr="00F92309" w:rsidRDefault="00665B34" w:rsidP="00665B34">
      <w:pPr>
        <w:ind w:firstLine="0"/>
        <w:rPr>
          <w:ins w:id="10721" w:author="Okot" w:date="2020-02-05T16:16:00Z"/>
        </w:rPr>
      </w:pPr>
    </w:p>
    <w:p w14:paraId="1A2FF984" w14:textId="284DE1C6" w:rsidR="00665B34" w:rsidRPr="00665B34" w:rsidRDefault="00665B34">
      <w:pPr>
        <w:rPr>
          <w:rPrChange w:id="10722" w:author="Okot" w:date="2020-02-05T16:16:00Z">
            <w:rPr/>
          </w:rPrChange>
        </w:rPr>
        <w:pPrChange w:id="10723" w:author="Okot" w:date="2020-02-05T16:16:00Z">
          <w:pPr>
            <w:pStyle w:val="Nagwek2"/>
          </w:pPr>
        </w:pPrChange>
      </w:pPr>
      <w:ins w:id="10724" w:author="Okot" w:date="2020-02-05T16:24:00Z">
        <w:r>
          <w:rPr>
            <w:b/>
          </w:rPr>
          <w:t xml:space="preserve">Rezultat testu: </w:t>
        </w:r>
      </w:ins>
    </w:p>
    <w:p w14:paraId="64DAA5D7" w14:textId="77777777" w:rsidR="007E26FD" w:rsidRPr="007E26FD" w:rsidRDefault="007E26FD" w:rsidP="007E26FD"/>
    <w:p w14:paraId="4D7DE1EF" w14:textId="529B033C" w:rsidR="00573E70" w:rsidRDefault="00262253" w:rsidP="00573E70">
      <w:pPr>
        <w:pStyle w:val="Nagwek2"/>
      </w:pPr>
      <w:ins w:id="10725" w:author="Okot" w:date="2019-11-19T20:56:00Z">
        <w:r>
          <w:t>5</w:t>
        </w:r>
      </w:ins>
      <w:del w:id="10726" w:author="Okot" w:date="2019-11-19T20:56:00Z">
        <w:r w:rsidR="0003742D" w:rsidDel="00262253">
          <w:delText>4</w:delText>
        </w:r>
      </w:del>
      <w:r w:rsidR="0003742D">
        <w:t>.</w:t>
      </w:r>
      <w:ins w:id="10727" w:author="Okot" w:date="2019-11-19T20:56:00Z">
        <w:r>
          <w:t>3</w:t>
        </w:r>
      </w:ins>
      <w:ins w:id="10728" w:author="Okot" w:date="2020-01-28T15:23:00Z">
        <w:r w:rsidR="00EB77F1">
          <w:t>.</w:t>
        </w:r>
      </w:ins>
      <w:del w:id="10729" w:author="Okot" w:date="2019-11-19T20:56:00Z">
        <w:r w:rsidR="0003742D" w:rsidDel="00262253">
          <w:delText>4</w:delText>
        </w:r>
      </w:del>
      <w:ins w:id="10730" w:author="Okot" w:date="2020-01-28T15:23:00Z">
        <w:r w:rsidR="00EB77F1">
          <w:t>7</w:t>
        </w:r>
      </w:ins>
      <w:del w:id="10731" w:author="Okot" w:date="2020-01-28T15:23:00Z">
        <w:r w:rsidR="0003742D" w:rsidDel="00EB77F1">
          <w:delText>.6</w:delText>
        </w:r>
      </w:del>
      <w:r w:rsidR="00573E70">
        <w:t>. Podsumowanie I iteracji</w:t>
      </w:r>
    </w:p>
    <w:p w14:paraId="5EC5BF07" w14:textId="77777777" w:rsidR="00573E70" w:rsidRPr="00573E70" w:rsidRDefault="00573E70" w:rsidP="00573E70"/>
    <w:p w14:paraId="191F20BE" w14:textId="3AFF345A" w:rsidR="00EF6592" w:rsidRDefault="00262253" w:rsidP="00EF6592">
      <w:pPr>
        <w:pStyle w:val="Podtytu"/>
      </w:pPr>
      <w:ins w:id="10732" w:author="Okot" w:date="2019-11-19T20:56:00Z">
        <w:r>
          <w:t>5</w:t>
        </w:r>
      </w:ins>
      <w:del w:id="10733" w:author="Okot" w:date="2019-11-19T20:56:00Z">
        <w:r w:rsidR="001401C4" w:rsidDel="00262253">
          <w:delText>4</w:delText>
        </w:r>
      </w:del>
      <w:r w:rsidR="001401C4">
        <w:t>.</w:t>
      </w:r>
      <w:ins w:id="10734" w:author="Okot" w:date="2019-11-19T20:56:00Z">
        <w:r>
          <w:t>4</w:t>
        </w:r>
      </w:ins>
      <w:del w:id="10735" w:author="Okot" w:date="2019-11-19T20:56:00Z">
        <w:r w:rsidR="001401C4" w:rsidDel="00262253">
          <w:delText>5</w:delText>
        </w:r>
      </w:del>
      <w:r w:rsidR="00EF6592">
        <w:t>. II iteracja</w:t>
      </w:r>
      <w:r w:rsidR="002E7570">
        <w:t>: koncentracja na użytkowniku</w:t>
      </w:r>
    </w:p>
    <w:p w14:paraId="07CFDDD7" w14:textId="77777777" w:rsidR="00EF6592" w:rsidRDefault="00EF6592" w:rsidP="00EF6592">
      <w:pPr>
        <w:ind w:firstLine="0"/>
      </w:pPr>
    </w:p>
    <w:p w14:paraId="2CD1F7F6" w14:textId="3C92D233" w:rsidR="00EF6592" w:rsidRDefault="00EF6592" w:rsidP="00EF6592">
      <w:pPr>
        <w:ind w:firstLine="0"/>
      </w:pPr>
      <w:r>
        <w:lastRenderedPageBreak/>
        <w:tab/>
        <w:t>W drugiej iteracji postanowiono się poświęcić funkcjom związanym ze zbieraniem danych o użytkowniku, wyliczaniu PPM, CPM, ustalaniu celu żywieniowego oraz wyliczaniu, jak ten cel zrealizować zaspo</w:t>
      </w:r>
      <w:r w:rsidR="0075339C">
        <w:t>kajając jednocześnie zapotrzebowanie na wszystkie makro</w:t>
      </w:r>
      <w:r w:rsidR="001B3530">
        <w:t>- i </w:t>
      </w:r>
      <w:r w:rsidR="00945480">
        <w:t>mikroskładniki</w:t>
      </w:r>
      <w:r>
        <w:t xml:space="preserve">. </w:t>
      </w:r>
      <w:r w:rsidR="0075339C">
        <w:t>Dodatkowo postanowiono przygotować niewidoczne podwaliny pod kolejny etap: dopracować bazę danych poprzez dodanie bazy podstawowych produktów żywieniowych wraz z informacją o ich wartościach odżywczych.</w:t>
      </w:r>
    </w:p>
    <w:p w14:paraId="1B7B1363" w14:textId="67C8C255" w:rsidR="002E7570" w:rsidDel="00262253" w:rsidRDefault="002E7570" w:rsidP="00EF6592">
      <w:pPr>
        <w:ind w:firstLine="0"/>
        <w:rPr>
          <w:del w:id="10736" w:author="Okot" w:date="2019-11-19T20:56:00Z"/>
        </w:rPr>
      </w:pPr>
    </w:p>
    <w:p w14:paraId="78430F91" w14:textId="1BD42A1F" w:rsidR="007236B1" w:rsidDel="00262253" w:rsidRDefault="007236B1" w:rsidP="00EF6592">
      <w:pPr>
        <w:ind w:firstLine="0"/>
        <w:rPr>
          <w:del w:id="10737" w:author="Okot" w:date="2019-11-19T20:56:00Z"/>
        </w:rPr>
      </w:pPr>
      <w:del w:id="10738" w:author="Okot" w:date="2019-11-19T20:56:00Z">
        <w:r w:rsidDel="00262253">
          <w:rPr>
            <w:noProof/>
            <w:lang w:eastAsia="pl-PL"/>
          </w:rPr>
          <w:drawing>
            <wp:inline distT="0" distB="0" distL="0" distR="0" wp14:anchorId="5D56BDFD" wp14:editId="61ADE8CC">
              <wp:extent cx="5544000" cy="2167200"/>
              <wp:effectExtent l="133350" t="133350" r="152400" b="10033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K II iteracj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544000" cy="2167200"/>
                      </a:xfrm>
                      <a:prstGeom prst="rect">
                        <a:avLst/>
                      </a:prstGeom>
                      <a:ln>
                        <a:noFill/>
                      </a:ln>
                      <a:effectLst>
                        <a:outerShdw blurRad="190500" algn="tl" rotWithShape="0">
                          <a:srgbClr val="000000">
                            <a:alpha val="70000"/>
                          </a:srgbClr>
                        </a:outerShdw>
                      </a:effectLst>
                    </pic:spPr>
                  </pic:pic>
                </a:graphicData>
              </a:graphic>
            </wp:inline>
          </w:drawing>
        </w:r>
      </w:del>
    </w:p>
    <w:p w14:paraId="3FB91813" w14:textId="3560A8AD" w:rsidR="007236B1" w:rsidDel="00262253" w:rsidRDefault="007236B1" w:rsidP="007236B1">
      <w:pPr>
        <w:tabs>
          <w:tab w:val="left" w:pos="3433"/>
        </w:tabs>
        <w:ind w:firstLine="0"/>
        <w:rPr>
          <w:del w:id="10739" w:author="Okot" w:date="2019-11-19T20:56:00Z"/>
        </w:rPr>
      </w:pPr>
      <w:del w:id="10740" w:author="Okot" w:date="2019-11-19T20:56:00Z">
        <w:r w:rsidDel="00262253">
          <w:tab/>
        </w:r>
      </w:del>
    </w:p>
    <w:p w14:paraId="380B0179" w14:textId="252D2F02" w:rsidR="007236B1" w:rsidDel="00262253" w:rsidRDefault="007236B1" w:rsidP="007236B1">
      <w:pPr>
        <w:ind w:firstLine="0"/>
        <w:jc w:val="center"/>
        <w:rPr>
          <w:del w:id="10741" w:author="Okot" w:date="2019-11-19T20:56:00Z"/>
        </w:rPr>
      </w:pPr>
      <w:del w:id="10742" w:author="Okot" w:date="2019-11-19T20:56:00Z">
        <w:r w:rsidDel="00262253">
          <w:delText>Rys. 4.</w:delText>
        </w:r>
        <w:r w:rsidR="00C146A7" w:rsidDel="00262253">
          <w:delText>5</w:delText>
        </w:r>
        <w:r w:rsidDel="00262253">
          <w:delText>. Przykładowe opowieści klienta wybrane do realizacji w II iteracji.</w:delText>
        </w:r>
      </w:del>
    </w:p>
    <w:p w14:paraId="12DDB718" w14:textId="7331EFB2" w:rsidR="00573E70" w:rsidRDefault="00573E70">
      <w:pPr>
        <w:pPrChange w:id="10743" w:author="Okot" w:date="2019-11-27T10:36:00Z">
          <w:pPr>
            <w:pStyle w:val="Nagwek2"/>
          </w:pPr>
        </w:pPrChange>
      </w:pPr>
    </w:p>
    <w:p w14:paraId="0708CB96" w14:textId="7D309E92" w:rsidR="00573E70" w:rsidRDefault="00262253" w:rsidP="00573E70">
      <w:pPr>
        <w:pStyle w:val="Nagwek2"/>
      </w:pPr>
      <w:ins w:id="10744" w:author="Okot" w:date="2019-11-19T20:56:00Z">
        <w:r>
          <w:t>5</w:t>
        </w:r>
      </w:ins>
      <w:del w:id="10745" w:author="Okot" w:date="2019-11-19T20:56:00Z">
        <w:r w:rsidR="0003742D" w:rsidDel="00262253">
          <w:delText>4</w:delText>
        </w:r>
      </w:del>
      <w:r w:rsidR="0003742D">
        <w:t>.</w:t>
      </w:r>
      <w:ins w:id="10746" w:author="Okot" w:date="2019-11-19T20:56:00Z">
        <w:r>
          <w:t>4</w:t>
        </w:r>
      </w:ins>
      <w:del w:id="10747" w:author="Okot" w:date="2019-11-19T20:56:00Z">
        <w:r w:rsidR="0003742D" w:rsidDel="00262253">
          <w:delText>5</w:delText>
        </w:r>
      </w:del>
      <w:r w:rsidR="00573E70">
        <w:t>.1. Projekt bazy danych</w:t>
      </w:r>
    </w:p>
    <w:p w14:paraId="4B71CAC1" w14:textId="77777777" w:rsidR="00C56083" w:rsidRDefault="00C56083" w:rsidP="00C56083"/>
    <w:p w14:paraId="0BE44E31" w14:textId="6287385D" w:rsidR="006D43AA" w:rsidRDefault="00C56083" w:rsidP="00C56083">
      <w:r>
        <w:t>W tej iteracji prace nad bazą danych będą bardziej zaawansowane. Należy stworzyć możliwość przechowywania danych użytkownika – zarówno wprowadzanych przez niego informacji na jego temat oraz wyliczonych przez system zapotrzebowań.</w:t>
      </w:r>
    </w:p>
    <w:p w14:paraId="5098762E" w14:textId="3862AAC6" w:rsidR="006D43AA" w:rsidRDefault="006D43AA" w:rsidP="00C56083">
      <w:r>
        <w:t>Tabela Target</w:t>
      </w:r>
      <w:r w:rsidR="004D3CF4">
        <w:t>s</w:t>
      </w:r>
      <w:r>
        <w:t xml:space="preserve"> będzie przechowywała informacje o możliwych do zrealizowania </w:t>
      </w:r>
      <w:r w:rsidR="004D3CF4">
        <w:t>pr</w:t>
      </w:r>
      <w:r>
        <w:t>z</w:t>
      </w:r>
      <w:r w:rsidR="004D3CF4">
        <w:t>e</w:t>
      </w:r>
      <w:r>
        <w:t>z użytkownika celach.</w:t>
      </w:r>
    </w:p>
    <w:p w14:paraId="7833A2DC" w14:textId="77777777" w:rsidR="00C146A7" w:rsidRDefault="00C146A7" w:rsidP="00C56083"/>
    <w:p w14:paraId="698A029C" w14:textId="52AC5604" w:rsidR="006D43AA" w:rsidRDefault="006D43AA" w:rsidP="006D43AA">
      <w:pPr>
        <w:ind w:firstLine="0"/>
      </w:pPr>
      <w:r>
        <w:t xml:space="preserve">Tabela Tabela </w:t>
      </w:r>
      <w:ins w:id="10748" w:author="Okot" w:date="2019-11-19T20:56:00Z">
        <w:r w:rsidR="00262253">
          <w:t>5</w:t>
        </w:r>
      </w:ins>
      <w:del w:id="10749" w:author="Okot" w:date="2019-11-19T20:56:00Z">
        <w:r w:rsidDel="00262253">
          <w:delText>4</w:delText>
        </w:r>
      </w:del>
      <w:r>
        <w:t>.</w:t>
      </w:r>
      <w:r w:rsidR="00007F81">
        <w:t>9</w:t>
      </w:r>
      <w:del w:id="10750" w:author="Okot" w:date="2020-01-29T13:24:00Z">
        <w:r w:rsidDel="00ED5F16">
          <w:delText>2</w:delText>
        </w:r>
      </w:del>
      <w:r>
        <w:t>.</w:t>
      </w:r>
    </w:p>
    <w:p w14:paraId="6E9312A1" w14:textId="14C8A63B" w:rsidR="006D43AA" w:rsidRDefault="006D43AA" w:rsidP="006D43AA">
      <w:pPr>
        <w:ind w:firstLine="0"/>
      </w:pPr>
      <w:r>
        <w:t>Wykaz pól w tabeli Target</w:t>
      </w:r>
      <w:r w:rsidR="004D3CF4">
        <w:t>s</w:t>
      </w:r>
      <w:r w:rsidR="00757B38">
        <w:t>.</w:t>
      </w:r>
    </w:p>
    <w:tbl>
      <w:tblPr>
        <w:tblStyle w:val="Tabela-Siatka"/>
        <w:tblW w:w="0" w:type="auto"/>
        <w:tblLook w:val="04A0" w:firstRow="1" w:lastRow="0" w:firstColumn="1" w:lastColumn="0" w:noHBand="0" w:noVBand="1"/>
      </w:tblPr>
      <w:tblGrid>
        <w:gridCol w:w="548"/>
        <w:gridCol w:w="858"/>
        <w:gridCol w:w="1336"/>
        <w:gridCol w:w="1455"/>
        <w:gridCol w:w="798"/>
        <w:gridCol w:w="4066"/>
      </w:tblGrid>
      <w:tr w:rsidR="006D43AA" w:rsidRPr="00DF64C5" w14:paraId="5CF8BE01" w14:textId="77777777" w:rsidTr="0013245B">
        <w:tc>
          <w:tcPr>
            <w:tcW w:w="551" w:type="dxa"/>
          </w:tcPr>
          <w:p w14:paraId="74C6CAB8" w14:textId="77777777" w:rsidR="006D43AA" w:rsidRPr="00DF64C5" w:rsidRDefault="006D43AA" w:rsidP="0013245B">
            <w:pPr>
              <w:ind w:firstLine="0"/>
              <w:jc w:val="center"/>
              <w:rPr>
                <w:b/>
              </w:rPr>
            </w:pPr>
            <w:r w:rsidRPr="00DF64C5">
              <w:rPr>
                <w:b/>
              </w:rPr>
              <w:t>Nr</w:t>
            </w:r>
          </w:p>
        </w:tc>
        <w:tc>
          <w:tcPr>
            <w:tcW w:w="861" w:type="dxa"/>
          </w:tcPr>
          <w:p w14:paraId="095BFD71" w14:textId="77777777" w:rsidR="006D43AA" w:rsidRPr="00DF64C5" w:rsidRDefault="006D43AA" w:rsidP="0013245B">
            <w:pPr>
              <w:ind w:firstLine="0"/>
              <w:jc w:val="center"/>
              <w:rPr>
                <w:b/>
              </w:rPr>
            </w:pPr>
            <w:r w:rsidRPr="00DF64C5">
              <w:rPr>
                <w:b/>
              </w:rPr>
              <w:t>Klucz</w:t>
            </w:r>
          </w:p>
        </w:tc>
        <w:tc>
          <w:tcPr>
            <w:tcW w:w="1163" w:type="dxa"/>
          </w:tcPr>
          <w:p w14:paraId="291690A0" w14:textId="77777777" w:rsidR="006D43AA" w:rsidRPr="00DF64C5" w:rsidRDefault="006D43AA" w:rsidP="0013245B">
            <w:pPr>
              <w:ind w:firstLine="0"/>
              <w:jc w:val="center"/>
              <w:rPr>
                <w:b/>
              </w:rPr>
            </w:pPr>
            <w:r w:rsidRPr="00DF64C5">
              <w:rPr>
                <w:b/>
              </w:rPr>
              <w:t>Nazwa</w:t>
            </w:r>
          </w:p>
        </w:tc>
        <w:tc>
          <w:tcPr>
            <w:tcW w:w="1463" w:type="dxa"/>
          </w:tcPr>
          <w:p w14:paraId="61B702EB" w14:textId="77777777" w:rsidR="006D43AA" w:rsidRPr="00DF64C5" w:rsidRDefault="006D43AA" w:rsidP="0013245B">
            <w:pPr>
              <w:ind w:firstLine="0"/>
              <w:jc w:val="center"/>
              <w:rPr>
                <w:b/>
              </w:rPr>
            </w:pPr>
            <w:r w:rsidRPr="00DF64C5">
              <w:rPr>
                <w:b/>
              </w:rPr>
              <w:t>Typ</w:t>
            </w:r>
          </w:p>
        </w:tc>
        <w:tc>
          <w:tcPr>
            <w:tcW w:w="807" w:type="dxa"/>
          </w:tcPr>
          <w:p w14:paraId="44F7E56F" w14:textId="77777777" w:rsidR="006D43AA" w:rsidRPr="00DF64C5" w:rsidRDefault="006D43AA" w:rsidP="0013245B">
            <w:pPr>
              <w:ind w:firstLine="0"/>
              <w:jc w:val="center"/>
              <w:rPr>
                <w:b/>
              </w:rPr>
            </w:pPr>
            <w:r w:rsidRPr="00DF64C5">
              <w:rPr>
                <w:b/>
              </w:rPr>
              <w:t>Null</w:t>
            </w:r>
          </w:p>
        </w:tc>
        <w:tc>
          <w:tcPr>
            <w:tcW w:w="4216" w:type="dxa"/>
          </w:tcPr>
          <w:p w14:paraId="7529BB06" w14:textId="77777777" w:rsidR="006D43AA" w:rsidRPr="00DF64C5" w:rsidRDefault="006D43AA" w:rsidP="0013245B">
            <w:pPr>
              <w:ind w:firstLine="0"/>
              <w:jc w:val="center"/>
              <w:rPr>
                <w:b/>
              </w:rPr>
            </w:pPr>
            <w:r w:rsidRPr="00DF64C5">
              <w:rPr>
                <w:b/>
              </w:rPr>
              <w:t>Opis</w:t>
            </w:r>
          </w:p>
        </w:tc>
      </w:tr>
      <w:tr w:rsidR="006D43AA" w14:paraId="272CEC98" w14:textId="77777777" w:rsidTr="0013245B">
        <w:tc>
          <w:tcPr>
            <w:tcW w:w="551" w:type="dxa"/>
          </w:tcPr>
          <w:p w14:paraId="4D9E0AB3" w14:textId="77777777" w:rsidR="006D43AA" w:rsidRDefault="006D43AA" w:rsidP="0013245B">
            <w:pPr>
              <w:ind w:firstLine="0"/>
              <w:jc w:val="center"/>
            </w:pPr>
            <w:r>
              <w:t>1</w:t>
            </w:r>
          </w:p>
        </w:tc>
        <w:tc>
          <w:tcPr>
            <w:tcW w:w="861" w:type="dxa"/>
          </w:tcPr>
          <w:p w14:paraId="430D42CE" w14:textId="77777777" w:rsidR="006D43AA" w:rsidRDefault="006D43AA" w:rsidP="0013245B">
            <w:pPr>
              <w:ind w:firstLine="0"/>
              <w:jc w:val="center"/>
            </w:pPr>
            <w:r>
              <w:t>PK</w:t>
            </w:r>
          </w:p>
        </w:tc>
        <w:tc>
          <w:tcPr>
            <w:tcW w:w="1163" w:type="dxa"/>
          </w:tcPr>
          <w:p w14:paraId="6EC8A124" w14:textId="77777777" w:rsidR="006D43AA" w:rsidRDefault="006D43AA" w:rsidP="0013245B">
            <w:pPr>
              <w:ind w:firstLine="0"/>
              <w:jc w:val="center"/>
            </w:pPr>
            <w:r>
              <w:t>ID</w:t>
            </w:r>
          </w:p>
        </w:tc>
        <w:tc>
          <w:tcPr>
            <w:tcW w:w="1463" w:type="dxa"/>
          </w:tcPr>
          <w:p w14:paraId="21DAC6C9" w14:textId="77777777" w:rsidR="006D43AA" w:rsidRDefault="006D43AA" w:rsidP="0013245B">
            <w:pPr>
              <w:ind w:firstLine="0"/>
              <w:jc w:val="center"/>
            </w:pPr>
            <w:r>
              <w:t>int</w:t>
            </w:r>
          </w:p>
        </w:tc>
        <w:tc>
          <w:tcPr>
            <w:tcW w:w="807" w:type="dxa"/>
          </w:tcPr>
          <w:p w14:paraId="6108C54A" w14:textId="77777777" w:rsidR="006D43AA" w:rsidRDefault="006D43AA" w:rsidP="0013245B">
            <w:pPr>
              <w:ind w:firstLine="0"/>
              <w:jc w:val="center"/>
            </w:pPr>
          </w:p>
        </w:tc>
        <w:tc>
          <w:tcPr>
            <w:tcW w:w="4216" w:type="dxa"/>
          </w:tcPr>
          <w:p w14:paraId="28859189" w14:textId="0ED073B3" w:rsidR="006D43AA" w:rsidRDefault="006D43AA" w:rsidP="0013245B">
            <w:pPr>
              <w:ind w:firstLine="0"/>
              <w:jc w:val="center"/>
            </w:pPr>
            <w:r>
              <w:rPr>
                <w:rFonts w:eastAsia="LiberationSerif"/>
                <w:lang w:eastAsia="en-US"/>
              </w:rPr>
              <w:t>Numer identyfikacyjny celu w systemie</w:t>
            </w:r>
          </w:p>
        </w:tc>
      </w:tr>
      <w:tr w:rsidR="006D43AA" w14:paraId="1CF3C824" w14:textId="77777777" w:rsidTr="0013245B">
        <w:tc>
          <w:tcPr>
            <w:tcW w:w="551" w:type="dxa"/>
          </w:tcPr>
          <w:p w14:paraId="017D4310" w14:textId="77777777" w:rsidR="006D43AA" w:rsidRDefault="006D43AA" w:rsidP="0013245B">
            <w:pPr>
              <w:ind w:firstLine="0"/>
              <w:jc w:val="center"/>
            </w:pPr>
            <w:r>
              <w:t>2</w:t>
            </w:r>
          </w:p>
        </w:tc>
        <w:tc>
          <w:tcPr>
            <w:tcW w:w="861" w:type="dxa"/>
          </w:tcPr>
          <w:p w14:paraId="3D8266FF" w14:textId="39FF2707" w:rsidR="006D43AA" w:rsidRDefault="006D43AA" w:rsidP="006D43AA">
            <w:pPr>
              <w:ind w:firstLine="0"/>
            </w:pPr>
          </w:p>
        </w:tc>
        <w:tc>
          <w:tcPr>
            <w:tcW w:w="1163" w:type="dxa"/>
          </w:tcPr>
          <w:p w14:paraId="4EB62897" w14:textId="5AF1A999" w:rsidR="006D43AA" w:rsidRDefault="00981506" w:rsidP="00381D9E">
            <w:pPr>
              <w:ind w:firstLine="0"/>
              <w:jc w:val="center"/>
            </w:pPr>
            <w:r>
              <w:t>Description</w:t>
            </w:r>
          </w:p>
        </w:tc>
        <w:tc>
          <w:tcPr>
            <w:tcW w:w="1463" w:type="dxa"/>
          </w:tcPr>
          <w:p w14:paraId="3D4019FF" w14:textId="1A856C51" w:rsidR="006D43AA" w:rsidRDefault="006D43AA" w:rsidP="0013245B">
            <w:pPr>
              <w:ind w:firstLine="0"/>
              <w:jc w:val="center"/>
            </w:pPr>
            <w:r>
              <w:t>varchar(20)</w:t>
            </w:r>
          </w:p>
        </w:tc>
        <w:tc>
          <w:tcPr>
            <w:tcW w:w="807" w:type="dxa"/>
          </w:tcPr>
          <w:p w14:paraId="5F32301D" w14:textId="77777777" w:rsidR="006D43AA" w:rsidRDefault="006D43AA" w:rsidP="0013245B">
            <w:pPr>
              <w:ind w:firstLine="0"/>
              <w:jc w:val="center"/>
            </w:pPr>
          </w:p>
        </w:tc>
        <w:tc>
          <w:tcPr>
            <w:tcW w:w="4216" w:type="dxa"/>
          </w:tcPr>
          <w:p w14:paraId="236CB8A1" w14:textId="2392F293" w:rsidR="006D43AA" w:rsidRDefault="006D43AA" w:rsidP="0013245B">
            <w:pPr>
              <w:ind w:firstLine="0"/>
              <w:jc w:val="center"/>
              <w:rPr>
                <w:rFonts w:eastAsia="LiberationSerif"/>
                <w:lang w:eastAsia="en-US"/>
              </w:rPr>
            </w:pPr>
            <w:r>
              <w:rPr>
                <w:rFonts w:eastAsia="LiberationSerif"/>
                <w:lang w:eastAsia="en-US"/>
              </w:rPr>
              <w:t>Słowny opis celu</w:t>
            </w:r>
          </w:p>
        </w:tc>
      </w:tr>
    </w:tbl>
    <w:p w14:paraId="755A1446" w14:textId="77777777" w:rsidR="006D43AA" w:rsidRDefault="006D43AA" w:rsidP="006D43AA">
      <w:pPr>
        <w:ind w:firstLine="0"/>
      </w:pPr>
    </w:p>
    <w:p w14:paraId="2A29AE3C" w14:textId="739BAE9E" w:rsidR="006D43AA" w:rsidRDefault="006D43AA" w:rsidP="006D43AA">
      <w:pPr>
        <w:rPr>
          <w:ins w:id="10751" w:author="Okot" w:date="2020-01-17T16:13:00Z"/>
        </w:rPr>
      </w:pPr>
      <w:r>
        <w:t xml:space="preserve">Tabela Activity będzie przechowywała informacje o dostępnych do wybrania stopniach aktywności użytkownika oraz ich wartości jako </w:t>
      </w:r>
      <w:r w:rsidR="00D27351">
        <w:t>współczynnik aktywności fizycznej.</w:t>
      </w:r>
    </w:p>
    <w:p w14:paraId="1E5627A5" w14:textId="77777777" w:rsidR="00AB184B" w:rsidRDefault="00AB184B" w:rsidP="006D43AA"/>
    <w:p w14:paraId="61B868E1" w14:textId="7207E110" w:rsidR="006D43AA" w:rsidDel="00CA3A47" w:rsidRDefault="006D43AA" w:rsidP="006D43AA">
      <w:pPr>
        <w:rPr>
          <w:del w:id="10752" w:author="Okot" w:date="2020-01-17T12:23:00Z"/>
        </w:rPr>
      </w:pPr>
    </w:p>
    <w:p w14:paraId="358F1473" w14:textId="3B9B4A46" w:rsidR="006D43AA" w:rsidRDefault="00D149BE" w:rsidP="006D43AA">
      <w:pPr>
        <w:ind w:firstLine="0"/>
      </w:pPr>
      <w:r>
        <w:t xml:space="preserve">Tabela </w:t>
      </w:r>
      <w:ins w:id="10753" w:author="Okot" w:date="2019-11-19T20:57:00Z">
        <w:r w:rsidR="00262253">
          <w:t>5</w:t>
        </w:r>
      </w:ins>
      <w:del w:id="10754" w:author="Okot" w:date="2019-11-19T20:57:00Z">
        <w:r w:rsidR="00D27351" w:rsidDel="00262253">
          <w:delText>4</w:delText>
        </w:r>
      </w:del>
      <w:r w:rsidR="00D27351">
        <w:t>.</w:t>
      </w:r>
      <w:del w:id="10755" w:author="Okot" w:date="2020-01-29T13:24:00Z">
        <w:r w:rsidR="00D27351" w:rsidDel="00ED5F16">
          <w:delText>3</w:delText>
        </w:r>
      </w:del>
      <w:r w:rsidR="00007F81">
        <w:t>10</w:t>
      </w:r>
      <w:r w:rsidR="006D43AA">
        <w:t>.</w:t>
      </w:r>
    </w:p>
    <w:p w14:paraId="4D103F8A" w14:textId="709DDFBA" w:rsidR="006D43AA" w:rsidRDefault="006D43AA" w:rsidP="006D43AA">
      <w:pPr>
        <w:ind w:firstLine="0"/>
      </w:pPr>
      <w:r>
        <w:t xml:space="preserve">Wykaz pól w tabeli </w:t>
      </w:r>
      <w:r w:rsidR="00D27351">
        <w:t>Activity</w:t>
      </w:r>
      <w:r w:rsidR="00757B38">
        <w:t>.</w:t>
      </w:r>
    </w:p>
    <w:tbl>
      <w:tblPr>
        <w:tblStyle w:val="Tabela-Siatka"/>
        <w:tblW w:w="0" w:type="auto"/>
        <w:tblLook w:val="04A0" w:firstRow="1" w:lastRow="0" w:firstColumn="1" w:lastColumn="0" w:noHBand="0" w:noVBand="1"/>
      </w:tblPr>
      <w:tblGrid>
        <w:gridCol w:w="547"/>
        <w:gridCol w:w="858"/>
        <w:gridCol w:w="1336"/>
        <w:gridCol w:w="1463"/>
        <w:gridCol w:w="798"/>
        <w:gridCol w:w="4059"/>
      </w:tblGrid>
      <w:tr w:rsidR="00D27351" w:rsidRPr="00DF64C5" w14:paraId="4BA5F7DE" w14:textId="77777777" w:rsidTr="0013245B">
        <w:tc>
          <w:tcPr>
            <w:tcW w:w="551" w:type="dxa"/>
          </w:tcPr>
          <w:p w14:paraId="03628114" w14:textId="77777777" w:rsidR="006D43AA" w:rsidRPr="00DF64C5" w:rsidRDefault="006D43AA" w:rsidP="0013245B">
            <w:pPr>
              <w:ind w:firstLine="0"/>
              <w:jc w:val="center"/>
              <w:rPr>
                <w:b/>
              </w:rPr>
            </w:pPr>
            <w:r w:rsidRPr="00DF64C5">
              <w:rPr>
                <w:b/>
              </w:rPr>
              <w:t>Nr</w:t>
            </w:r>
          </w:p>
        </w:tc>
        <w:tc>
          <w:tcPr>
            <w:tcW w:w="861" w:type="dxa"/>
          </w:tcPr>
          <w:p w14:paraId="74FE9DFA" w14:textId="77777777" w:rsidR="006D43AA" w:rsidRPr="00DF64C5" w:rsidRDefault="006D43AA" w:rsidP="0013245B">
            <w:pPr>
              <w:ind w:firstLine="0"/>
              <w:jc w:val="center"/>
              <w:rPr>
                <w:b/>
              </w:rPr>
            </w:pPr>
            <w:r w:rsidRPr="00DF64C5">
              <w:rPr>
                <w:b/>
              </w:rPr>
              <w:t>Klucz</w:t>
            </w:r>
          </w:p>
        </w:tc>
        <w:tc>
          <w:tcPr>
            <w:tcW w:w="1163" w:type="dxa"/>
          </w:tcPr>
          <w:p w14:paraId="66FF651F" w14:textId="77777777" w:rsidR="006D43AA" w:rsidRPr="00DF64C5" w:rsidRDefault="006D43AA" w:rsidP="0013245B">
            <w:pPr>
              <w:ind w:firstLine="0"/>
              <w:jc w:val="center"/>
              <w:rPr>
                <w:b/>
              </w:rPr>
            </w:pPr>
            <w:r w:rsidRPr="00DF64C5">
              <w:rPr>
                <w:b/>
              </w:rPr>
              <w:t>Nazwa</w:t>
            </w:r>
          </w:p>
        </w:tc>
        <w:tc>
          <w:tcPr>
            <w:tcW w:w="1463" w:type="dxa"/>
          </w:tcPr>
          <w:p w14:paraId="6ED74647" w14:textId="77777777" w:rsidR="006D43AA" w:rsidRPr="00DF64C5" w:rsidRDefault="006D43AA" w:rsidP="0013245B">
            <w:pPr>
              <w:ind w:firstLine="0"/>
              <w:jc w:val="center"/>
              <w:rPr>
                <w:b/>
              </w:rPr>
            </w:pPr>
            <w:r w:rsidRPr="00DF64C5">
              <w:rPr>
                <w:b/>
              </w:rPr>
              <w:t>Typ</w:t>
            </w:r>
          </w:p>
        </w:tc>
        <w:tc>
          <w:tcPr>
            <w:tcW w:w="807" w:type="dxa"/>
          </w:tcPr>
          <w:p w14:paraId="53B000D6" w14:textId="77777777" w:rsidR="006D43AA" w:rsidRPr="00DF64C5" w:rsidRDefault="006D43AA" w:rsidP="0013245B">
            <w:pPr>
              <w:ind w:firstLine="0"/>
              <w:jc w:val="center"/>
              <w:rPr>
                <w:b/>
              </w:rPr>
            </w:pPr>
            <w:r w:rsidRPr="00DF64C5">
              <w:rPr>
                <w:b/>
              </w:rPr>
              <w:t>Null</w:t>
            </w:r>
          </w:p>
        </w:tc>
        <w:tc>
          <w:tcPr>
            <w:tcW w:w="4216" w:type="dxa"/>
          </w:tcPr>
          <w:p w14:paraId="221CF314" w14:textId="77777777" w:rsidR="006D43AA" w:rsidRPr="00DF64C5" w:rsidRDefault="006D43AA" w:rsidP="0013245B">
            <w:pPr>
              <w:ind w:firstLine="0"/>
              <w:jc w:val="center"/>
              <w:rPr>
                <w:b/>
              </w:rPr>
            </w:pPr>
            <w:r w:rsidRPr="00DF64C5">
              <w:rPr>
                <w:b/>
              </w:rPr>
              <w:t>Opis</w:t>
            </w:r>
          </w:p>
        </w:tc>
      </w:tr>
      <w:tr w:rsidR="00D27351" w14:paraId="3F1A48C9" w14:textId="77777777" w:rsidTr="0013245B">
        <w:tc>
          <w:tcPr>
            <w:tcW w:w="551" w:type="dxa"/>
          </w:tcPr>
          <w:p w14:paraId="3922E2EE" w14:textId="77777777" w:rsidR="006D43AA" w:rsidRDefault="006D43AA" w:rsidP="0013245B">
            <w:pPr>
              <w:ind w:firstLine="0"/>
              <w:jc w:val="center"/>
            </w:pPr>
            <w:r>
              <w:t>1</w:t>
            </w:r>
          </w:p>
        </w:tc>
        <w:tc>
          <w:tcPr>
            <w:tcW w:w="861" w:type="dxa"/>
          </w:tcPr>
          <w:p w14:paraId="0A6891CA" w14:textId="77777777" w:rsidR="006D43AA" w:rsidRDefault="006D43AA" w:rsidP="0013245B">
            <w:pPr>
              <w:ind w:firstLine="0"/>
              <w:jc w:val="center"/>
            </w:pPr>
            <w:r>
              <w:t>PK</w:t>
            </w:r>
          </w:p>
        </w:tc>
        <w:tc>
          <w:tcPr>
            <w:tcW w:w="1163" w:type="dxa"/>
          </w:tcPr>
          <w:p w14:paraId="68ADB73D" w14:textId="77777777" w:rsidR="006D43AA" w:rsidRDefault="006D43AA" w:rsidP="0013245B">
            <w:pPr>
              <w:ind w:firstLine="0"/>
              <w:jc w:val="center"/>
            </w:pPr>
            <w:r>
              <w:t>ID</w:t>
            </w:r>
          </w:p>
        </w:tc>
        <w:tc>
          <w:tcPr>
            <w:tcW w:w="1463" w:type="dxa"/>
          </w:tcPr>
          <w:p w14:paraId="6B5B9C96" w14:textId="77777777" w:rsidR="006D43AA" w:rsidRDefault="006D43AA" w:rsidP="0013245B">
            <w:pPr>
              <w:ind w:firstLine="0"/>
              <w:jc w:val="center"/>
            </w:pPr>
            <w:r>
              <w:t>int</w:t>
            </w:r>
          </w:p>
        </w:tc>
        <w:tc>
          <w:tcPr>
            <w:tcW w:w="807" w:type="dxa"/>
          </w:tcPr>
          <w:p w14:paraId="3493293E" w14:textId="77777777" w:rsidR="006D43AA" w:rsidRDefault="006D43AA" w:rsidP="0013245B">
            <w:pPr>
              <w:ind w:firstLine="0"/>
              <w:jc w:val="center"/>
            </w:pPr>
          </w:p>
        </w:tc>
        <w:tc>
          <w:tcPr>
            <w:tcW w:w="4216" w:type="dxa"/>
          </w:tcPr>
          <w:p w14:paraId="0CA20804" w14:textId="3BA79BBC" w:rsidR="006D43AA" w:rsidRDefault="006D43AA" w:rsidP="0013245B">
            <w:pPr>
              <w:ind w:firstLine="0"/>
              <w:jc w:val="center"/>
            </w:pPr>
            <w:r>
              <w:rPr>
                <w:rFonts w:eastAsia="LiberationSerif"/>
                <w:lang w:eastAsia="en-US"/>
              </w:rPr>
              <w:t xml:space="preserve">Numer identyfikacyjny </w:t>
            </w:r>
            <w:r w:rsidR="00D27351">
              <w:rPr>
                <w:rFonts w:eastAsia="LiberationSerif"/>
                <w:lang w:eastAsia="en-US"/>
              </w:rPr>
              <w:t>stopnia aktywności</w:t>
            </w:r>
            <w:r>
              <w:rPr>
                <w:rFonts w:eastAsia="LiberationSerif"/>
                <w:lang w:eastAsia="en-US"/>
              </w:rPr>
              <w:t xml:space="preserve"> w systemie</w:t>
            </w:r>
          </w:p>
        </w:tc>
      </w:tr>
      <w:tr w:rsidR="00D27351" w14:paraId="72EA8628" w14:textId="77777777" w:rsidTr="0013245B">
        <w:tc>
          <w:tcPr>
            <w:tcW w:w="551" w:type="dxa"/>
          </w:tcPr>
          <w:p w14:paraId="6E671DDC" w14:textId="77777777" w:rsidR="006D43AA" w:rsidRDefault="006D43AA" w:rsidP="0013245B">
            <w:pPr>
              <w:ind w:firstLine="0"/>
              <w:jc w:val="center"/>
            </w:pPr>
            <w:r>
              <w:t>2</w:t>
            </w:r>
          </w:p>
        </w:tc>
        <w:tc>
          <w:tcPr>
            <w:tcW w:w="861" w:type="dxa"/>
          </w:tcPr>
          <w:p w14:paraId="04F16EC5" w14:textId="77777777" w:rsidR="006D43AA" w:rsidRDefault="006D43AA" w:rsidP="0013245B">
            <w:pPr>
              <w:ind w:firstLine="0"/>
            </w:pPr>
          </w:p>
        </w:tc>
        <w:tc>
          <w:tcPr>
            <w:tcW w:w="1163" w:type="dxa"/>
          </w:tcPr>
          <w:p w14:paraId="3D333A22" w14:textId="144397BD" w:rsidR="006D43AA" w:rsidRDefault="00D27351" w:rsidP="0013245B">
            <w:pPr>
              <w:ind w:firstLine="0"/>
              <w:jc w:val="center"/>
            </w:pPr>
            <w:r>
              <w:t>Description</w:t>
            </w:r>
          </w:p>
        </w:tc>
        <w:tc>
          <w:tcPr>
            <w:tcW w:w="1463" w:type="dxa"/>
          </w:tcPr>
          <w:p w14:paraId="7149F786" w14:textId="0A8914F3" w:rsidR="006D43AA" w:rsidRDefault="006D43AA" w:rsidP="0013245B">
            <w:pPr>
              <w:ind w:firstLine="0"/>
              <w:jc w:val="center"/>
            </w:pPr>
            <w:r>
              <w:t>varchar(</w:t>
            </w:r>
            <w:r w:rsidR="00D27351">
              <w:t>3</w:t>
            </w:r>
            <w:r>
              <w:t>0)</w:t>
            </w:r>
          </w:p>
        </w:tc>
        <w:tc>
          <w:tcPr>
            <w:tcW w:w="807" w:type="dxa"/>
          </w:tcPr>
          <w:p w14:paraId="3DA9D354" w14:textId="77777777" w:rsidR="006D43AA" w:rsidRDefault="006D43AA" w:rsidP="0013245B">
            <w:pPr>
              <w:ind w:firstLine="0"/>
              <w:jc w:val="center"/>
            </w:pPr>
          </w:p>
        </w:tc>
        <w:tc>
          <w:tcPr>
            <w:tcW w:w="4216" w:type="dxa"/>
          </w:tcPr>
          <w:p w14:paraId="371D1CE6" w14:textId="2471058C" w:rsidR="006D43AA" w:rsidRDefault="006D43AA" w:rsidP="0013245B">
            <w:pPr>
              <w:ind w:firstLine="0"/>
              <w:jc w:val="center"/>
              <w:rPr>
                <w:rFonts w:eastAsia="LiberationSerif"/>
                <w:lang w:eastAsia="en-US"/>
              </w:rPr>
            </w:pPr>
            <w:r>
              <w:rPr>
                <w:rFonts w:eastAsia="LiberationSerif"/>
                <w:lang w:eastAsia="en-US"/>
              </w:rPr>
              <w:t>Sł</w:t>
            </w:r>
            <w:r w:rsidR="00D27351">
              <w:rPr>
                <w:rFonts w:eastAsia="LiberationSerif"/>
                <w:lang w:eastAsia="en-US"/>
              </w:rPr>
              <w:t>owny opis stopnia aktywności</w:t>
            </w:r>
          </w:p>
        </w:tc>
      </w:tr>
      <w:tr w:rsidR="00D27351" w14:paraId="5BB1D9BF" w14:textId="77777777" w:rsidTr="0013245B">
        <w:tc>
          <w:tcPr>
            <w:tcW w:w="551" w:type="dxa"/>
          </w:tcPr>
          <w:p w14:paraId="2D9AA78E" w14:textId="50FB6E4B" w:rsidR="00D27351" w:rsidRDefault="00D27351" w:rsidP="0013245B">
            <w:pPr>
              <w:ind w:firstLine="0"/>
              <w:jc w:val="center"/>
            </w:pPr>
            <w:r>
              <w:t>3</w:t>
            </w:r>
          </w:p>
        </w:tc>
        <w:tc>
          <w:tcPr>
            <w:tcW w:w="861" w:type="dxa"/>
          </w:tcPr>
          <w:p w14:paraId="211ABC8B" w14:textId="77777777" w:rsidR="00D27351" w:rsidRDefault="00D27351" w:rsidP="0013245B">
            <w:pPr>
              <w:ind w:firstLine="0"/>
            </w:pPr>
          </w:p>
        </w:tc>
        <w:tc>
          <w:tcPr>
            <w:tcW w:w="1163" w:type="dxa"/>
          </w:tcPr>
          <w:p w14:paraId="19BFDEB0" w14:textId="58C32164" w:rsidR="00D27351" w:rsidRDefault="00D27351" w:rsidP="0013245B">
            <w:pPr>
              <w:ind w:firstLine="0"/>
              <w:jc w:val="center"/>
            </w:pPr>
            <w:r>
              <w:t>PAL</w:t>
            </w:r>
          </w:p>
        </w:tc>
        <w:tc>
          <w:tcPr>
            <w:tcW w:w="1463" w:type="dxa"/>
          </w:tcPr>
          <w:p w14:paraId="70CED6A2" w14:textId="74FA523F" w:rsidR="00D27351" w:rsidRDefault="002F10AE" w:rsidP="0013245B">
            <w:pPr>
              <w:ind w:firstLine="0"/>
              <w:jc w:val="center"/>
            </w:pPr>
            <w:r>
              <w:t>n</w:t>
            </w:r>
            <w:r w:rsidR="00D27351">
              <w:t>umeric(2,1)</w:t>
            </w:r>
          </w:p>
        </w:tc>
        <w:tc>
          <w:tcPr>
            <w:tcW w:w="807" w:type="dxa"/>
          </w:tcPr>
          <w:p w14:paraId="4A0CF6BE" w14:textId="77777777" w:rsidR="00D27351" w:rsidRDefault="00D27351" w:rsidP="0013245B">
            <w:pPr>
              <w:ind w:firstLine="0"/>
              <w:jc w:val="center"/>
            </w:pPr>
          </w:p>
        </w:tc>
        <w:tc>
          <w:tcPr>
            <w:tcW w:w="4216" w:type="dxa"/>
          </w:tcPr>
          <w:p w14:paraId="6E62B475" w14:textId="5ED4BE4D" w:rsidR="00D27351" w:rsidRDefault="00D27351" w:rsidP="0013245B">
            <w:pPr>
              <w:ind w:firstLine="0"/>
              <w:jc w:val="center"/>
              <w:rPr>
                <w:rFonts w:eastAsia="LiberationSerif"/>
                <w:lang w:eastAsia="en-US"/>
              </w:rPr>
            </w:pPr>
            <w:r>
              <w:rPr>
                <w:rFonts w:eastAsia="LiberationSerif"/>
                <w:lang w:eastAsia="en-US"/>
              </w:rPr>
              <w:t>Wartość współczynnika aktywności fizycznej</w:t>
            </w:r>
          </w:p>
        </w:tc>
      </w:tr>
    </w:tbl>
    <w:p w14:paraId="1BC8C275" w14:textId="77777777" w:rsidR="006D43AA" w:rsidRDefault="006D43AA" w:rsidP="006D43AA">
      <w:pPr>
        <w:ind w:firstLine="0"/>
      </w:pPr>
    </w:p>
    <w:p w14:paraId="641FBC15" w14:textId="6EAAC8FD" w:rsidR="006D43AA" w:rsidRDefault="006D43AA" w:rsidP="006D43AA">
      <w:r>
        <w:lastRenderedPageBreak/>
        <w:t xml:space="preserve">UsersData będzie przechowywała </w:t>
      </w:r>
      <w:r w:rsidR="00775565">
        <w:t>niezmienne dane na temat użytkownika: jego płeć, datę urodzenia, wzrost oraz informację o jego aktywności fizycznej i aktualnym celu.</w:t>
      </w:r>
    </w:p>
    <w:p w14:paraId="7C63AA19" w14:textId="77777777" w:rsidR="00170E26" w:rsidRDefault="00170E26" w:rsidP="00C56083"/>
    <w:p w14:paraId="4E6DB30B" w14:textId="77777777" w:rsidR="00EF5ADB" w:rsidRDefault="00EF5ADB">
      <w:pPr>
        <w:spacing w:after="160" w:line="259" w:lineRule="auto"/>
        <w:ind w:firstLine="0"/>
        <w:jc w:val="left"/>
        <w:rPr>
          <w:ins w:id="10756" w:author="Okot" w:date="2020-01-30T17:04:00Z"/>
        </w:rPr>
      </w:pPr>
      <w:ins w:id="10757" w:author="Okot" w:date="2020-01-30T17:04:00Z">
        <w:r>
          <w:br w:type="page"/>
        </w:r>
      </w:ins>
    </w:p>
    <w:p w14:paraId="08C02850" w14:textId="11898390" w:rsidR="00170E26" w:rsidRDefault="00170E26" w:rsidP="00E55A87">
      <w:pPr>
        <w:ind w:firstLine="0"/>
      </w:pPr>
      <w:r>
        <w:lastRenderedPageBreak/>
        <w:t>Ta</w:t>
      </w:r>
      <w:r w:rsidR="00026961">
        <w:t xml:space="preserve">bela </w:t>
      </w:r>
      <w:ins w:id="10758" w:author="Okot" w:date="2019-11-19T20:57:00Z">
        <w:r w:rsidR="00262253">
          <w:t>5</w:t>
        </w:r>
      </w:ins>
      <w:del w:id="10759" w:author="Okot" w:date="2019-11-19T20:57:00Z">
        <w:r w:rsidR="00026961" w:rsidDel="00262253">
          <w:delText>4</w:delText>
        </w:r>
      </w:del>
      <w:r w:rsidR="00026961">
        <w:t>.</w:t>
      </w:r>
      <w:ins w:id="10760" w:author="Okot" w:date="2020-01-29T13:24:00Z">
        <w:r w:rsidR="006C2F53">
          <w:t>1</w:t>
        </w:r>
      </w:ins>
      <w:r w:rsidR="00007F81">
        <w:t>1</w:t>
      </w:r>
      <w:del w:id="10761" w:author="Okot" w:date="2020-01-29T13:24:00Z">
        <w:r w:rsidR="00026961" w:rsidDel="00ED5F16">
          <w:delText>4</w:delText>
        </w:r>
      </w:del>
      <w:r w:rsidR="00E55A87">
        <w:t>.</w:t>
      </w:r>
    </w:p>
    <w:p w14:paraId="08A15B9D" w14:textId="739CC88B" w:rsidR="001E4F18" w:rsidRDefault="00026961" w:rsidP="001E4F18">
      <w:pPr>
        <w:ind w:firstLine="0"/>
      </w:pPr>
      <w:r>
        <w:t>Wykaz pól w tabeli User</w:t>
      </w:r>
      <w:r w:rsidR="001E4F18">
        <w:t>Data</w:t>
      </w:r>
      <w:r w:rsidR="00757B38">
        <w:t>.</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170E26" w:rsidRPr="00DF64C5" w14:paraId="71D17BA7" w14:textId="77777777" w:rsidTr="0011578E">
        <w:tc>
          <w:tcPr>
            <w:tcW w:w="551" w:type="dxa"/>
          </w:tcPr>
          <w:p w14:paraId="34B4745F" w14:textId="77777777" w:rsidR="00170E26" w:rsidRPr="00DF64C5" w:rsidRDefault="00170E26" w:rsidP="00170E26">
            <w:pPr>
              <w:ind w:firstLine="0"/>
              <w:jc w:val="center"/>
              <w:rPr>
                <w:b/>
              </w:rPr>
            </w:pPr>
            <w:r w:rsidRPr="00DF64C5">
              <w:rPr>
                <w:b/>
              </w:rPr>
              <w:t>Nr</w:t>
            </w:r>
          </w:p>
        </w:tc>
        <w:tc>
          <w:tcPr>
            <w:tcW w:w="861" w:type="dxa"/>
          </w:tcPr>
          <w:p w14:paraId="09E12945" w14:textId="77777777" w:rsidR="00170E26" w:rsidRPr="00DF64C5" w:rsidRDefault="00170E26" w:rsidP="00170E26">
            <w:pPr>
              <w:ind w:firstLine="0"/>
              <w:jc w:val="center"/>
              <w:rPr>
                <w:b/>
              </w:rPr>
            </w:pPr>
            <w:r w:rsidRPr="00DF64C5">
              <w:rPr>
                <w:b/>
              </w:rPr>
              <w:t>Klucz</w:t>
            </w:r>
          </w:p>
        </w:tc>
        <w:tc>
          <w:tcPr>
            <w:tcW w:w="1163" w:type="dxa"/>
          </w:tcPr>
          <w:p w14:paraId="1DF8FDDB" w14:textId="77777777" w:rsidR="00170E26" w:rsidRPr="00DF64C5" w:rsidRDefault="00170E26" w:rsidP="00170E26">
            <w:pPr>
              <w:ind w:firstLine="0"/>
              <w:jc w:val="center"/>
              <w:rPr>
                <w:b/>
              </w:rPr>
            </w:pPr>
            <w:r w:rsidRPr="00DF64C5">
              <w:rPr>
                <w:b/>
              </w:rPr>
              <w:t>Nazwa</w:t>
            </w:r>
          </w:p>
        </w:tc>
        <w:tc>
          <w:tcPr>
            <w:tcW w:w="1463" w:type="dxa"/>
          </w:tcPr>
          <w:p w14:paraId="742F8077" w14:textId="77777777" w:rsidR="00170E26" w:rsidRPr="00DF64C5" w:rsidRDefault="00170E26" w:rsidP="00170E26">
            <w:pPr>
              <w:ind w:firstLine="0"/>
              <w:jc w:val="center"/>
              <w:rPr>
                <w:b/>
              </w:rPr>
            </w:pPr>
            <w:r w:rsidRPr="00DF64C5">
              <w:rPr>
                <w:b/>
              </w:rPr>
              <w:t>Typ</w:t>
            </w:r>
          </w:p>
        </w:tc>
        <w:tc>
          <w:tcPr>
            <w:tcW w:w="807" w:type="dxa"/>
          </w:tcPr>
          <w:p w14:paraId="5D604120" w14:textId="77777777" w:rsidR="00170E26" w:rsidRPr="00DF64C5" w:rsidRDefault="00170E26" w:rsidP="00170E26">
            <w:pPr>
              <w:ind w:firstLine="0"/>
              <w:jc w:val="center"/>
              <w:rPr>
                <w:b/>
              </w:rPr>
            </w:pPr>
            <w:r w:rsidRPr="00DF64C5">
              <w:rPr>
                <w:b/>
              </w:rPr>
              <w:t>Null</w:t>
            </w:r>
          </w:p>
        </w:tc>
        <w:tc>
          <w:tcPr>
            <w:tcW w:w="4216" w:type="dxa"/>
          </w:tcPr>
          <w:p w14:paraId="50AF580B" w14:textId="77777777" w:rsidR="00170E26" w:rsidRPr="00DF64C5" w:rsidRDefault="00170E26" w:rsidP="00170E26">
            <w:pPr>
              <w:ind w:firstLine="0"/>
              <w:jc w:val="center"/>
              <w:rPr>
                <w:b/>
              </w:rPr>
            </w:pPr>
            <w:r w:rsidRPr="00DF64C5">
              <w:rPr>
                <w:b/>
              </w:rPr>
              <w:t>Opis</w:t>
            </w:r>
          </w:p>
        </w:tc>
      </w:tr>
      <w:tr w:rsidR="00170E26" w14:paraId="419FC1F2" w14:textId="77777777" w:rsidTr="0011578E">
        <w:tc>
          <w:tcPr>
            <w:tcW w:w="551" w:type="dxa"/>
          </w:tcPr>
          <w:p w14:paraId="0C81B7D2" w14:textId="77777777" w:rsidR="00170E26" w:rsidRDefault="00170E26" w:rsidP="00170E26">
            <w:pPr>
              <w:ind w:firstLine="0"/>
              <w:jc w:val="center"/>
            </w:pPr>
            <w:r>
              <w:t>1</w:t>
            </w:r>
          </w:p>
        </w:tc>
        <w:tc>
          <w:tcPr>
            <w:tcW w:w="861" w:type="dxa"/>
          </w:tcPr>
          <w:p w14:paraId="6775BA65" w14:textId="77777777" w:rsidR="00170E26" w:rsidRDefault="00170E26" w:rsidP="00170E26">
            <w:pPr>
              <w:ind w:firstLine="0"/>
              <w:jc w:val="center"/>
            </w:pPr>
            <w:r>
              <w:t>PK</w:t>
            </w:r>
          </w:p>
        </w:tc>
        <w:tc>
          <w:tcPr>
            <w:tcW w:w="1163" w:type="dxa"/>
          </w:tcPr>
          <w:p w14:paraId="2A7C9CFE" w14:textId="77777777" w:rsidR="00170E26" w:rsidRDefault="00170E26" w:rsidP="00170E26">
            <w:pPr>
              <w:ind w:firstLine="0"/>
              <w:jc w:val="center"/>
            </w:pPr>
            <w:r>
              <w:t>ID</w:t>
            </w:r>
          </w:p>
        </w:tc>
        <w:tc>
          <w:tcPr>
            <w:tcW w:w="1463" w:type="dxa"/>
          </w:tcPr>
          <w:p w14:paraId="099F901F" w14:textId="77777777" w:rsidR="00170E26" w:rsidRDefault="00170E26" w:rsidP="00170E26">
            <w:pPr>
              <w:ind w:firstLine="0"/>
              <w:jc w:val="center"/>
            </w:pPr>
            <w:r>
              <w:t>int</w:t>
            </w:r>
          </w:p>
        </w:tc>
        <w:tc>
          <w:tcPr>
            <w:tcW w:w="807" w:type="dxa"/>
          </w:tcPr>
          <w:p w14:paraId="4968B28E" w14:textId="77777777" w:rsidR="00170E26" w:rsidRDefault="00170E26" w:rsidP="00170E26">
            <w:pPr>
              <w:ind w:firstLine="0"/>
              <w:jc w:val="center"/>
            </w:pPr>
          </w:p>
        </w:tc>
        <w:tc>
          <w:tcPr>
            <w:tcW w:w="4216" w:type="dxa"/>
          </w:tcPr>
          <w:p w14:paraId="5096BB64" w14:textId="05819159" w:rsidR="00170E26" w:rsidRDefault="00170E26" w:rsidP="001E4F18">
            <w:pPr>
              <w:ind w:firstLine="0"/>
              <w:jc w:val="center"/>
            </w:pPr>
            <w:r>
              <w:rPr>
                <w:rFonts w:eastAsia="LiberationSerif"/>
                <w:lang w:eastAsia="en-US"/>
              </w:rPr>
              <w:t xml:space="preserve">Numer identyfikacyjny </w:t>
            </w:r>
            <w:r w:rsidR="001E4F18">
              <w:rPr>
                <w:rFonts w:eastAsia="LiberationSerif"/>
                <w:lang w:eastAsia="en-US"/>
              </w:rPr>
              <w:t>wpisu</w:t>
            </w:r>
            <w:r>
              <w:rPr>
                <w:rFonts w:eastAsia="LiberationSerif"/>
                <w:lang w:eastAsia="en-US"/>
              </w:rPr>
              <w:t xml:space="preserve"> w systemie</w:t>
            </w:r>
          </w:p>
        </w:tc>
      </w:tr>
      <w:tr w:rsidR="001E4F18" w14:paraId="79BC57E7" w14:textId="77777777" w:rsidTr="0011578E">
        <w:tc>
          <w:tcPr>
            <w:tcW w:w="551" w:type="dxa"/>
          </w:tcPr>
          <w:p w14:paraId="269A69F4" w14:textId="790A9A92" w:rsidR="001E4F18" w:rsidRDefault="001E4F18" w:rsidP="00170E26">
            <w:pPr>
              <w:ind w:firstLine="0"/>
              <w:jc w:val="center"/>
            </w:pPr>
            <w:r>
              <w:t>2</w:t>
            </w:r>
          </w:p>
        </w:tc>
        <w:tc>
          <w:tcPr>
            <w:tcW w:w="861" w:type="dxa"/>
          </w:tcPr>
          <w:p w14:paraId="0CDF8345" w14:textId="26D8CDD9" w:rsidR="001E4F18" w:rsidRDefault="001E4F18" w:rsidP="00170E26">
            <w:pPr>
              <w:ind w:firstLine="0"/>
              <w:jc w:val="center"/>
            </w:pPr>
            <w:r>
              <w:t>FK</w:t>
            </w:r>
          </w:p>
        </w:tc>
        <w:tc>
          <w:tcPr>
            <w:tcW w:w="1163" w:type="dxa"/>
          </w:tcPr>
          <w:p w14:paraId="75BBA86F" w14:textId="025BA71B" w:rsidR="001E4F18" w:rsidRDefault="001E4F18" w:rsidP="00170E26">
            <w:pPr>
              <w:ind w:firstLine="0"/>
              <w:jc w:val="center"/>
            </w:pPr>
            <w:r>
              <w:t>IDU</w:t>
            </w:r>
          </w:p>
        </w:tc>
        <w:tc>
          <w:tcPr>
            <w:tcW w:w="1463" w:type="dxa"/>
          </w:tcPr>
          <w:p w14:paraId="3B399745" w14:textId="112673F4" w:rsidR="001E4F18" w:rsidRDefault="001E4F18" w:rsidP="00170E26">
            <w:pPr>
              <w:ind w:firstLine="0"/>
              <w:jc w:val="center"/>
            </w:pPr>
            <w:r>
              <w:t>int</w:t>
            </w:r>
          </w:p>
        </w:tc>
        <w:tc>
          <w:tcPr>
            <w:tcW w:w="807" w:type="dxa"/>
          </w:tcPr>
          <w:p w14:paraId="2B6D101A" w14:textId="77777777" w:rsidR="001E4F18" w:rsidRDefault="001E4F18" w:rsidP="00170E26">
            <w:pPr>
              <w:ind w:firstLine="0"/>
              <w:jc w:val="center"/>
            </w:pPr>
          </w:p>
        </w:tc>
        <w:tc>
          <w:tcPr>
            <w:tcW w:w="4216" w:type="dxa"/>
          </w:tcPr>
          <w:p w14:paraId="120F8DB7" w14:textId="25EF5F26" w:rsidR="001E4F18" w:rsidRDefault="001E4F18" w:rsidP="001E4F18">
            <w:pPr>
              <w:ind w:firstLine="0"/>
              <w:jc w:val="center"/>
              <w:rPr>
                <w:rFonts w:eastAsia="LiberationSerif"/>
                <w:lang w:eastAsia="en-US"/>
              </w:rPr>
            </w:pPr>
            <w:r>
              <w:rPr>
                <w:rFonts w:eastAsia="LiberationSerif"/>
                <w:lang w:eastAsia="en-US"/>
              </w:rPr>
              <w:t>Numer identyfikacyjny użytkownika (autora wpisu) w systemie</w:t>
            </w:r>
          </w:p>
        </w:tc>
      </w:tr>
      <w:tr w:rsidR="001E4F18" w14:paraId="71879276" w14:textId="77777777" w:rsidTr="0011578E">
        <w:tc>
          <w:tcPr>
            <w:tcW w:w="551" w:type="dxa"/>
          </w:tcPr>
          <w:p w14:paraId="20C6C6FD" w14:textId="2D045E37" w:rsidR="001E4F18" w:rsidRDefault="00775565" w:rsidP="00170E26">
            <w:pPr>
              <w:ind w:firstLine="0"/>
              <w:jc w:val="center"/>
            </w:pPr>
            <w:r>
              <w:t>3</w:t>
            </w:r>
          </w:p>
        </w:tc>
        <w:tc>
          <w:tcPr>
            <w:tcW w:w="861" w:type="dxa"/>
          </w:tcPr>
          <w:p w14:paraId="04CCAD2F" w14:textId="77777777" w:rsidR="001E4F18" w:rsidRDefault="001E4F18" w:rsidP="00170E26">
            <w:pPr>
              <w:ind w:firstLine="0"/>
              <w:jc w:val="center"/>
            </w:pPr>
          </w:p>
        </w:tc>
        <w:tc>
          <w:tcPr>
            <w:tcW w:w="1163" w:type="dxa"/>
          </w:tcPr>
          <w:p w14:paraId="3B1C8C50" w14:textId="1C21DB67" w:rsidR="001E4F18" w:rsidRDefault="001E4F18" w:rsidP="00170E26">
            <w:pPr>
              <w:ind w:firstLine="0"/>
              <w:jc w:val="center"/>
            </w:pPr>
            <w:r>
              <w:t>BirthDate</w:t>
            </w:r>
          </w:p>
        </w:tc>
        <w:tc>
          <w:tcPr>
            <w:tcW w:w="1463" w:type="dxa"/>
          </w:tcPr>
          <w:p w14:paraId="513FA14B" w14:textId="59EAD110" w:rsidR="001E4F18" w:rsidRDefault="001E4F18" w:rsidP="00170E26">
            <w:pPr>
              <w:ind w:firstLine="0"/>
              <w:jc w:val="center"/>
            </w:pPr>
            <w:r>
              <w:t>date</w:t>
            </w:r>
          </w:p>
        </w:tc>
        <w:tc>
          <w:tcPr>
            <w:tcW w:w="807" w:type="dxa"/>
          </w:tcPr>
          <w:p w14:paraId="6D5D5ACD" w14:textId="77777777" w:rsidR="0011578E" w:rsidRPr="0011578E" w:rsidRDefault="0011578E" w:rsidP="00170E26">
            <w:pPr>
              <w:ind w:firstLine="0"/>
              <w:jc w:val="center"/>
              <w:rPr>
                <w:position w:val="-6"/>
                <w:sz w:val="8"/>
                <w:szCs w:val="8"/>
              </w:rPr>
            </w:pPr>
          </w:p>
          <w:p w14:paraId="111B97FC" w14:textId="4C33857A" w:rsidR="001E4F18" w:rsidRDefault="001E4F18" w:rsidP="00775565">
            <w:pPr>
              <w:ind w:firstLine="0"/>
            </w:pPr>
          </w:p>
        </w:tc>
        <w:tc>
          <w:tcPr>
            <w:tcW w:w="4216" w:type="dxa"/>
          </w:tcPr>
          <w:p w14:paraId="6AA25AF0" w14:textId="6300A728" w:rsidR="001E4F18" w:rsidRDefault="001E4F18" w:rsidP="001E4F18">
            <w:pPr>
              <w:ind w:firstLine="0"/>
              <w:jc w:val="center"/>
              <w:rPr>
                <w:rFonts w:eastAsia="LiberationSerif"/>
                <w:lang w:eastAsia="en-US"/>
              </w:rPr>
            </w:pPr>
            <w:r>
              <w:rPr>
                <w:rFonts w:eastAsia="LiberationSerif"/>
                <w:lang w:eastAsia="en-US"/>
              </w:rPr>
              <w:t>Data urodzenia użytkownika</w:t>
            </w:r>
          </w:p>
        </w:tc>
      </w:tr>
      <w:tr w:rsidR="00D149BE" w14:paraId="2FE3A33F" w14:textId="77777777" w:rsidTr="0011578E">
        <w:tc>
          <w:tcPr>
            <w:tcW w:w="551" w:type="dxa"/>
          </w:tcPr>
          <w:p w14:paraId="783CA08E" w14:textId="445BD242" w:rsidR="00D149BE" w:rsidRDefault="00775565" w:rsidP="00170E26">
            <w:pPr>
              <w:ind w:firstLine="0"/>
              <w:jc w:val="center"/>
            </w:pPr>
            <w:r>
              <w:t>4</w:t>
            </w:r>
          </w:p>
        </w:tc>
        <w:tc>
          <w:tcPr>
            <w:tcW w:w="861" w:type="dxa"/>
          </w:tcPr>
          <w:p w14:paraId="48E863E4" w14:textId="77777777" w:rsidR="00D149BE" w:rsidRDefault="00D149BE" w:rsidP="00170E26">
            <w:pPr>
              <w:ind w:firstLine="0"/>
              <w:jc w:val="center"/>
            </w:pPr>
          </w:p>
        </w:tc>
        <w:tc>
          <w:tcPr>
            <w:tcW w:w="1163" w:type="dxa"/>
          </w:tcPr>
          <w:p w14:paraId="164D08DB" w14:textId="59D69E3D" w:rsidR="00D149BE" w:rsidRDefault="00DD6DB8" w:rsidP="00170E26">
            <w:pPr>
              <w:ind w:firstLine="0"/>
              <w:jc w:val="center"/>
            </w:pPr>
            <w:r>
              <w:t>I</w:t>
            </w:r>
            <w:r w:rsidR="00D149BE">
              <w:t>sWoman</w:t>
            </w:r>
          </w:p>
        </w:tc>
        <w:tc>
          <w:tcPr>
            <w:tcW w:w="1463" w:type="dxa"/>
          </w:tcPr>
          <w:p w14:paraId="24598A09" w14:textId="77709A42" w:rsidR="00D149BE" w:rsidRDefault="00D149BE" w:rsidP="00170E26">
            <w:pPr>
              <w:ind w:firstLine="0"/>
              <w:jc w:val="center"/>
            </w:pPr>
            <w:r>
              <w:t>boolean</w:t>
            </w:r>
          </w:p>
        </w:tc>
        <w:tc>
          <w:tcPr>
            <w:tcW w:w="807" w:type="dxa"/>
          </w:tcPr>
          <w:p w14:paraId="1A1131E5" w14:textId="77777777" w:rsidR="00D149BE" w:rsidRPr="0011578E" w:rsidRDefault="00D149BE" w:rsidP="00170E26">
            <w:pPr>
              <w:ind w:firstLine="0"/>
              <w:jc w:val="center"/>
              <w:rPr>
                <w:position w:val="-6"/>
                <w:sz w:val="8"/>
                <w:szCs w:val="8"/>
              </w:rPr>
            </w:pPr>
          </w:p>
        </w:tc>
        <w:tc>
          <w:tcPr>
            <w:tcW w:w="4216" w:type="dxa"/>
          </w:tcPr>
          <w:p w14:paraId="20B3E1A1" w14:textId="180D0992" w:rsidR="00D149BE" w:rsidRDefault="00D149BE" w:rsidP="001E4F18">
            <w:pPr>
              <w:ind w:firstLine="0"/>
              <w:jc w:val="center"/>
              <w:rPr>
                <w:rFonts w:eastAsia="LiberationSerif"/>
                <w:lang w:eastAsia="en-US"/>
              </w:rPr>
            </w:pPr>
            <w:r>
              <w:rPr>
                <w:rFonts w:eastAsia="LiberationSerif"/>
                <w:lang w:eastAsia="en-US"/>
              </w:rPr>
              <w:t>Płeć użytkownika</w:t>
            </w:r>
          </w:p>
        </w:tc>
      </w:tr>
      <w:tr w:rsidR="00775565" w14:paraId="4BA33A89" w14:textId="77777777" w:rsidTr="00942409">
        <w:tc>
          <w:tcPr>
            <w:tcW w:w="551" w:type="dxa"/>
          </w:tcPr>
          <w:p w14:paraId="7D869C2B" w14:textId="7687AFA1" w:rsidR="00775565" w:rsidRDefault="00775565" w:rsidP="00775565">
            <w:pPr>
              <w:ind w:firstLine="0"/>
              <w:jc w:val="center"/>
            </w:pPr>
            <w:r>
              <w:t>5</w:t>
            </w:r>
          </w:p>
        </w:tc>
        <w:tc>
          <w:tcPr>
            <w:tcW w:w="861" w:type="dxa"/>
          </w:tcPr>
          <w:p w14:paraId="30220925" w14:textId="33667896" w:rsidR="00775565" w:rsidRDefault="00775565" w:rsidP="00775565">
            <w:pPr>
              <w:ind w:firstLine="0"/>
              <w:jc w:val="center"/>
            </w:pPr>
          </w:p>
        </w:tc>
        <w:tc>
          <w:tcPr>
            <w:tcW w:w="1163" w:type="dxa"/>
          </w:tcPr>
          <w:p w14:paraId="24C59D18" w14:textId="3043A5C3" w:rsidR="00775565" w:rsidRDefault="00775565" w:rsidP="00775565">
            <w:pPr>
              <w:ind w:firstLine="0"/>
              <w:jc w:val="center"/>
            </w:pPr>
            <w:r>
              <w:t>Height</w:t>
            </w:r>
          </w:p>
        </w:tc>
        <w:tc>
          <w:tcPr>
            <w:tcW w:w="1463" w:type="dxa"/>
          </w:tcPr>
          <w:p w14:paraId="4C287497" w14:textId="2E3AF8F7" w:rsidR="00775565" w:rsidRDefault="00775565" w:rsidP="00775565">
            <w:pPr>
              <w:ind w:firstLine="0"/>
              <w:jc w:val="center"/>
            </w:pPr>
            <w:r>
              <w:t>int</w:t>
            </w:r>
          </w:p>
        </w:tc>
        <w:tc>
          <w:tcPr>
            <w:tcW w:w="807" w:type="dxa"/>
            <w:vAlign w:val="center"/>
          </w:tcPr>
          <w:p w14:paraId="470D9AA6" w14:textId="30FD7101" w:rsidR="00775565" w:rsidRPr="0011578E" w:rsidRDefault="00775565" w:rsidP="00775565">
            <w:pPr>
              <w:ind w:firstLine="0"/>
              <w:jc w:val="center"/>
              <w:rPr>
                <w:position w:val="-6"/>
                <w:sz w:val="8"/>
                <w:szCs w:val="8"/>
              </w:rPr>
            </w:pPr>
          </w:p>
        </w:tc>
        <w:tc>
          <w:tcPr>
            <w:tcW w:w="4216" w:type="dxa"/>
          </w:tcPr>
          <w:p w14:paraId="6FF2AB51" w14:textId="3F5EC020" w:rsidR="00775565" w:rsidRDefault="00775565" w:rsidP="00775565">
            <w:pPr>
              <w:ind w:firstLine="0"/>
              <w:jc w:val="center"/>
              <w:rPr>
                <w:rFonts w:eastAsia="LiberationSerif"/>
                <w:lang w:eastAsia="en-US"/>
              </w:rPr>
            </w:pPr>
            <w:r>
              <w:rPr>
                <w:rFonts w:eastAsia="LiberationSerif"/>
                <w:lang w:eastAsia="en-US"/>
              </w:rPr>
              <w:t>Wzrost użytkownika w centymetrach</w:t>
            </w:r>
          </w:p>
        </w:tc>
      </w:tr>
      <w:tr w:rsidR="00775565" w14:paraId="0EB2A6E2" w14:textId="77777777" w:rsidTr="0011578E">
        <w:tc>
          <w:tcPr>
            <w:tcW w:w="551" w:type="dxa"/>
          </w:tcPr>
          <w:p w14:paraId="59DC2039" w14:textId="473F2923" w:rsidR="00775565" w:rsidRDefault="00775565" w:rsidP="00775565">
            <w:pPr>
              <w:ind w:firstLine="0"/>
              <w:jc w:val="center"/>
            </w:pPr>
            <w:r>
              <w:t>6</w:t>
            </w:r>
          </w:p>
        </w:tc>
        <w:tc>
          <w:tcPr>
            <w:tcW w:w="861" w:type="dxa"/>
          </w:tcPr>
          <w:p w14:paraId="6CCCFE40" w14:textId="649FF131" w:rsidR="00775565" w:rsidRDefault="00775565" w:rsidP="00775565">
            <w:pPr>
              <w:ind w:firstLine="0"/>
              <w:jc w:val="center"/>
            </w:pPr>
            <w:r>
              <w:t>FK</w:t>
            </w:r>
          </w:p>
        </w:tc>
        <w:tc>
          <w:tcPr>
            <w:tcW w:w="1163" w:type="dxa"/>
          </w:tcPr>
          <w:p w14:paraId="0F42CB66" w14:textId="57030296" w:rsidR="00775565" w:rsidRDefault="00775565" w:rsidP="00775565">
            <w:pPr>
              <w:ind w:firstLine="0"/>
              <w:jc w:val="center"/>
            </w:pPr>
            <w:r>
              <w:t>IDT</w:t>
            </w:r>
          </w:p>
        </w:tc>
        <w:tc>
          <w:tcPr>
            <w:tcW w:w="1463" w:type="dxa"/>
          </w:tcPr>
          <w:p w14:paraId="1081BC22" w14:textId="3C0A1264" w:rsidR="00775565" w:rsidRDefault="00775565" w:rsidP="00775565">
            <w:pPr>
              <w:ind w:firstLine="0"/>
              <w:jc w:val="center"/>
            </w:pPr>
            <w:r>
              <w:t>int</w:t>
            </w:r>
          </w:p>
        </w:tc>
        <w:tc>
          <w:tcPr>
            <w:tcW w:w="807" w:type="dxa"/>
          </w:tcPr>
          <w:p w14:paraId="5C1B210B" w14:textId="77777777" w:rsidR="00775565" w:rsidRPr="0011578E" w:rsidRDefault="00775565" w:rsidP="00775565">
            <w:pPr>
              <w:ind w:firstLine="0"/>
              <w:jc w:val="center"/>
              <w:rPr>
                <w:position w:val="-6"/>
                <w:sz w:val="8"/>
                <w:szCs w:val="8"/>
              </w:rPr>
            </w:pPr>
          </w:p>
        </w:tc>
        <w:tc>
          <w:tcPr>
            <w:tcW w:w="4216" w:type="dxa"/>
          </w:tcPr>
          <w:p w14:paraId="17CF81C8" w14:textId="142C6591" w:rsidR="00775565" w:rsidRDefault="00775565" w:rsidP="00775565">
            <w:pPr>
              <w:ind w:firstLine="0"/>
              <w:jc w:val="center"/>
              <w:rPr>
                <w:rFonts w:eastAsia="LiberationSerif"/>
                <w:lang w:eastAsia="en-US"/>
              </w:rPr>
            </w:pPr>
            <w:r>
              <w:rPr>
                <w:rFonts w:eastAsia="LiberationSerif"/>
                <w:lang w:eastAsia="en-US"/>
              </w:rPr>
              <w:t>Numer identyfikacyjny celu, który użytkownik aktualnie realizuje</w:t>
            </w:r>
          </w:p>
        </w:tc>
      </w:tr>
      <w:tr w:rsidR="00775565" w14:paraId="0488283D" w14:textId="77777777" w:rsidTr="0011578E">
        <w:tc>
          <w:tcPr>
            <w:tcW w:w="551" w:type="dxa"/>
          </w:tcPr>
          <w:p w14:paraId="7AA4A70A" w14:textId="7D2CE9EE" w:rsidR="00775565" w:rsidRDefault="00775565" w:rsidP="00775565">
            <w:pPr>
              <w:ind w:firstLine="0"/>
              <w:jc w:val="center"/>
            </w:pPr>
            <w:r>
              <w:t>7</w:t>
            </w:r>
          </w:p>
        </w:tc>
        <w:tc>
          <w:tcPr>
            <w:tcW w:w="861" w:type="dxa"/>
          </w:tcPr>
          <w:p w14:paraId="19A927D7" w14:textId="767C53F2" w:rsidR="00775565" w:rsidRDefault="00775565" w:rsidP="00775565">
            <w:pPr>
              <w:ind w:firstLine="0"/>
              <w:jc w:val="center"/>
            </w:pPr>
            <w:r>
              <w:t>FK</w:t>
            </w:r>
          </w:p>
        </w:tc>
        <w:tc>
          <w:tcPr>
            <w:tcW w:w="1163" w:type="dxa"/>
          </w:tcPr>
          <w:p w14:paraId="096A2AAA" w14:textId="1AAD5610" w:rsidR="00775565" w:rsidRDefault="00775565" w:rsidP="00775565">
            <w:pPr>
              <w:ind w:firstLine="0"/>
              <w:jc w:val="center"/>
            </w:pPr>
            <w:r>
              <w:t>IDA</w:t>
            </w:r>
          </w:p>
        </w:tc>
        <w:tc>
          <w:tcPr>
            <w:tcW w:w="1463" w:type="dxa"/>
          </w:tcPr>
          <w:p w14:paraId="48F38124" w14:textId="06CB7411" w:rsidR="00775565" w:rsidRDefault="00775565" w:rsidP="00775565">
            <w:pPr>
              <w:ind w:firstLine="0"/>
              <w:jc w:val="center"/>
            </w:pPr>
            <w:r>
              <w:t>int</w:t>
            </w:r>
          </w:p>
        </w:tc>
        <w:tc>
          <w:tcPr>
            <w:tcW w:w="807" w:type="dxa"/>
          </w:tcPr>
          <w:p w14:paraId="40AE238F" w14:textId="77777777" w:rsidR="00775565" w:rsidRPr="0011578E" w:rsidRDefault="00775565" w:rsidP="00775565">
            <w:pPr>
              <w:ind w:firstLine="0"/>
              <w:jc w:val="center"/>
              <w:rPr>
                <w:position w:val="-6"/>
                <w:sz w:val="8"/>
                <w:szCs w:val="8"/>
              </w:rPr>
            </w:pPr>
          </w:p>
        </w:tc>
        <w:tc>
          <w:tcPr>
            <w:tcW w:w="4216" w:type="dxa"/>
          </w:tcPr>
          <w:p w14:paraId="73970AD9" w14:textId="463051E5" w:rsidR="00775565" w:rsidRDefault="00775565" w:rsidP="00775565">
            <w:pPr>
              <w:ind w:firstLine="0"/>
              <w:jc w:val="center"/>
              <w:rPr>
                <w:rFonts w:eastAsia="LiberationSerif"/>
                <w:lang w:eastAsia="en-US"/>
              </w:rPr>
            </w:pPr>
            <w:r>
              <w:rPr>
                <w:rFonts w:eastAsia="LiberationSerif"/>
                <w:lang w:eastAsia="en-US"/>
              </w:rPr>
              <w:t>Numer identyfikacyjny aktualnego stopnia aktywności użytkownika</w:t>
            </w:r>
          </w:p>
        </w:tc>
      </w:tr>
    </w:tbl>
    <w:p w14:paraId="404F0502" w14:textId="77777777" w:rsidR="00775565" w:rsidRDefault="00775565" w:rsidP="00C14436"/>
    <w:p w14:paraId="327FF7B7" w14:textId="69720B2B" w:rsidR="00775565" w:rsidRDefault="00775565" w:rsidP="00C14436">
      <w:r>
        <w:t>Tabela UserMeasurements będzie przechowywała dane dotyczące pomiarów użytkownika</w:t>
      </w:r>
    </w:p>
    <w:p w14:paraId="09DC87D8" w14:textId="77777777" w:rsidR="00775565" w:rsidRDefault="00775565" w:rsidP="00C14436"/>
    <w:p w14:paraId="73626E26" w14:textId="13D228D4" w:rsidR="00775565" w:rsidRDefault="00775565" w:rsidP="00775565">
      <w:pPr>
        <w:ind w:firstLine="0"/>
      </w:pPr>
      <w:r>
        <w:t xml:space="preserve">Tabela </w:t>
      </w:r>
      <w:ins w:id="10762" w:author="Okot" w:date="2019-11-19T20:57:00Z">
        <w:r w:rsidR="00262253">
          <w:t>5</w:t>
        </w:r>
      </w:ins>
      <w:del w:id="10763" w:author="Okot" w:date="2019-11-19T20:57:00Z">
        <w:r w:rsidDel="00262253">
          <w:delText>4</w:delText>
        </w:r>
      </w:del>
      <w:r>
        <w:t>.</w:t>
      </w:r>
      <w:del w:id="10764" w:author="Okot" w:date="2020-01-29T13:24:00Z">
        <w:r w:rsidDel="00ED5F16">
          <w:delText>5</w:delText>
        </w:r>
      </w:del>
      <w:ins w:id="10765" w:author="Okot" w:date="2020-01-29T13:24:00Z">
        <w:r w:rsidR="006C2F53">
          <w:t>1</w:t>
        </w:r>
      </w:ins>
      <w:r w:rsidR="00007F81">
        <w:t>2</w:t>
      </w:r>
      <w:r>
        <w:t>.</w:t>
      </w:r>
    </w:p>
    <w:p w14:paraId="5E9E0A9F" w14:textId="4CF9C7A8" w:rsidR="00775565" w:rsidRDefault="00775565" w:rsidP="00775565">
      <w:pPr>
        <w:ind w:firstLine="0"/>
      </w:pPr>
      <w:r>
        <w:t>Wykaz pól w tabeli UserMeasurements.</w:t>
      </w:r>
    </w:p>
    <w:tbl>
      <w:tblPr>
        <w:tblStyle w:val="Tabela-Siatka"/>
        <w:tblW w:w="0" w:type="auto"/>
        <w:tblLook w:val="04A0" w:firstRow="1" w:lastRow="0" w:firstColumn="1" w:lastColumn="0" w:noHBand="0" w:noVBand="1"/>
      </w:tblPr>
      <w:tblGrid>
        <w:gridCol w:w="551"/>
        <w:gridCol w:w="861"/>
        <w:gridCol w:w="1163"/>
        <w:gridCol w:w="1463"/>
        <w:gridCol w:w="807"/>
        <w:gridCol w:w="4216"/>
      </w:tblGrid>
      <w:tr w:rsidR="00775565" w14:paraId="4B910E91" w14:textId="77777777" w:rsidTr="00942409">
        <w:tc>
          <w:tcPr>
            <w:tcW w:w="551" w:type="dxa"/>
          </w:tcPr>
          <w:p w14:paraId="59E112FB" w14:textId="3EEC86E5" w:rsidR="00775565" w:rsidRDefault="00775565" w:rsidP="00775565">
            <w:pPr>
              <w:ind w:firstLine="0"/>
              <w:jc w:val="center"/>
            </w:pPr>
            <w:r w:rsidRPr="00DF64C5">
              <w:rPr>
                <w:b/>
              </w:rPr>
              <w:t>Nr</w:t>
            </w:r>
          </w:p>
        </w:tc>
        <w:tc>
          <w:tcPr>
            <w:tcW w:w="861" w:type="dxa"/>
          </w:tcPr>
          <w:p w14:paraId="2AA21D0C" w14:textId="12FFE6BD" w:rsidR="00775565" w:rsidRDefault="00775565" w:rsidP="00775565">
            <w:pPr>
              <w:ind w:firstLine="0"/>
              <w:jc w:val="center"/>
            </w:pPr>
            <w:r w:rsidRPr="00DF64C5">
              <w:rPr>
                <w:b/>
              </w:rPr>
              <w:t>Klucz</w:t>
            </w:r>
          </w:p>
        </w:tc>
        <w:tc>
          <w:tcPr>
            <w:tcW w:w="1163" w:type="dxa"/>
          </w:tcPr>
          <w:p w14:paraId="2841247C" w14:textId="7E43A870" w:rsidR="00775565" w:rsidRDefault="00775565" w:rsidP="00775565">
            <w:pPr>
              <w:ind w:firstLine="0"/>
              <w:jc w:val="center"/>
            </w:pPr>
            <w:r w:rsidRPr="00DF64C5">
              <w:rPr>
                <w:b/>
              </w:rPr>
              <w:t>Nazwa</w:t>
            </w:r>
          </w:p>
        </w:tc>
        <w:tc>
          <w:tcPr>
            <w:tcW w:w="1463" w:type="dxa"/>
          </w:tcPr>
          <w:p w14:paraId="66217BB1" w14:textId="04A1D158" w:rsidR="00775565" w:rsidRDefault="00775565" w:rsidP="00775565">
            <w:pPr>
              <w:ind w:firstLine="0"/>
              <w:jc w:val="center"/>
            </w:pPr>
            <w:r w:rsidRPr="00DF64C5">
              <w:rPr>
                <w:b/>
              </w:rPr>
              <w:t>Typ</w:t>
            </w:r>
          </w:p>
        </w:tc>
        <w:tc>
          <w:tcPr>
            <w:tcW w:w="807" w:type="dxa"/>
          </w:tcPr>
          <w:p w14:paraId="2D931C8E" w14:textId="4EE8CBCC" w:rsidR="00775565" w:rsidRPr="0011578E" w:rsidRDefault="00775565" w:rsidP="00775565">
            <w:pPr>
              <w:spacing w:before="80"/>
              <w:ind w:firstLine="0"/>
              <w:jc w:val="center"/>
              <w:rPr>
                <w:position w:val="-6"/>
              </w:rPr>
            </w:pPr>
            <w:r w:rsidRPr="00DF64C5">
              <w:rPr>
                <w:b/>
              </w:rPr>
              <w:t>Null</w:t>
            </w:r>
          </w:p>
        </w:tc>
        <w:tc>
          <w:tcPr>
            <w:tcW w:w="4216" w:type="dxa"/>
          </w:tcPr>
          <w:p w14:paraId="7FBB3299" w14:textId="53DF3F1A" w:rsidR="00775565" w:rsidRDefault="00775565" w:rsidP="00775565">
            <w:pPr>
              <w:ind w:firstLine="0"/>
              <w:jc w:val="center"/>
              <w:rPr>
                <w:rFonts w:eastAsia="LiberationSerif"/>
                <w:lang w:eastAsia="en-US"/>
              </w:rPr>
            </w:pPr>
            <w:r w:rsidRPr="00DF64C5">
              <w:rPr>
                <w:b/>
              </w:rPr>
              <w:t>Opis</w:t>
            </w:r>
          </w:p>
        </w:tc>
      </w:tr>
      <w:tr w:rsidR="00241286" w14:paraId="6675A70C" w14:textId="77777777" w:rsidTr="00942409">
        <w:tc>
          <w:tcPr>
            <w:tcW w:w="551" w:type="dxa"/>
          </w:tcPr>
          <w:p w14:paraId="270A3D62" w14:textId="0CC23F6B" w:rsidR="00241286" w:rsidRPr="00DF64C5" w:rsidRDefault="00241286" w:rsidP="00241286">
            <w:pPr>
              <w:ind w:firstLine="0"/>
              <w:jc w:val="center"/>
              <w:rPr>
                <w:b/>
              </w:rPr>
            </w:pPr>
            <w:r>
              <w:t>1</w:t>
            </w:r>
          </w:p>
        </w:tc>
        <w:tc>
          <w:tcPr>
            <w:tcW w:w="861" w:type="dxa"/>
          </w:tcPr>
          <w:p w14:paraId="4EE1A3AE" w14:textId="130793A9" w:rsidR="00241286" w:rsidRPr="00DF64C5" w:rsidRDefault="00241286" w:rsidP="00241286">
            <w:pPr>
              <w:ind w:firstLine="0"/>
              <w:jc w:val="center"/>
              <w:rPr>
                <w:b/>
              </w:rPr>
            </w:pPr>
            <w:r>
              <w:t>PK</w:t>
            </w:r>
          </w:p>
        </w:tc>
        <w:tc>
          <w:tcPr>
            <w:tcW w:w="1163" w:type="dxa"/>
          </w:tcPr>
          <w:p w14:paraId="41512433" w14:textId="24B87F2E" w:rsidR="00241286" w:rsidRPr="00DF64C5" w:rsidRDefault="00241286" w:rsidP="00241286">
            <w:pPr>
              <w:ind w:firstLine="0"/>
              <w:jc w:val="center"/>
              <w:rPr>
                <w:b/>
              </w:rPr>
            </w:pPr>
            <w:r>
              <w:t>ID</w:t>
            </w:r>
          </w:p>
        </w:tc>
        <w:tc>
          <w:tcPr>
            <w:tcW w:w="1463" w:type="dxa"/>
          </w:tcPr>
          <w:p w14:paraId="60E69822" w14:textId="54F3D7CF" w:rsidR="00241286" w:rsidRPr="00DF64C5" w:rsidRDefault="00241286" w:rsidP="00241286">
            <w:pPr>
              <w:ind w:firstLine="0"/>
              <w:jc w:val="center"/>
              <w:rPr>
                <w:b/>
              </w:rPr>
            </w:pPr>
            <w:r>
              <w:t>int</w:t>
            </w:r>
          </w:p>
        </w:tc>
        <w:tc>
          <w:tcPr>
            <w:tcW w:w="807" w:type="dxa"/>
          </w:tcPr>
          <w:p w14:paraId="096747DE" w14:textId="77777777" w:rsidR="00241286" w:rsidRPr="00DF64C5" w:rsidRDefault="00241286" w:rsidP="00241286">
            <w:pPr>
              <w:spacing w:before="80"/>
              <w:ind w:firstLine="0"/>
              <w:jc w:val="center"/>
              <w:rPr>
                <w:b/>
              </w:rPr>
            </w:pPr>
          </w:p>
        </w:tc>
        <w:tc>
          <w:tcPr>
            <w:tcW w:w="4216" w:type="dxa"/>
          </w:tcPr>
          <w:p w14:paraId="5A3CB842" w14:textId="29AB00B5" w:rsidR="00241286" w:rsidRPr="00DF64C5" w:rsidRDefault="00241286" w:rsidP="00241286">
            <w:pPr>
              <w:ind w:firstLine="0"/>
              <w:jc w:val="center"/>
              <w:rPr>
                <w:b/>
              </w:rPr>
            </w:pPr>
            <w:r>
              <w:rPr>
                <w:rFonts w:eastAsia="LiberationSerif"/>
                <w:lang w:eastAsia="en-US"/>
              </w:rPr>
              <w:t>Numer identyfikacyjny wpisu w systemie</w:t>
            </w:r>
          </w:p>
        </w:tc>
      </w:tr>
      <w:tr w:rsidR="00241286" w14:paraId="58700E7D" w14:textId="77777777" w:rsidTr="00942409">
        <w:tc>
          <w:tcPr>
            <w:tcW w:w="551" w:type="dxa"/>
          </w:tcPr>
          <w:p w14:paraId="4AACBCC2" w14:textId="2046F7CC" w:rsidR="00241286" w:rsidRPr="00DF64C5" w:rsidRDefault="00241286" w:rsidP="00241286">
            <w:pPr>
              <w:ind w:firstLine="0"/>
              <w:jc w:val="center"/>
              <w:rPr>
                <w:b/>
              </w:rPr>
            </w:pPr>
            <w:r>
              <w:t>2</w:t>
            </w:r>
          </w:p>
        </w:tc>
        <w:tc>
          <w:tcPr>
            <w:tcW w:w="861" w:type="dxa"/>
          </w:tcPr>
          <w:p w14:paraId="5FD23192" w14:textId="5D9D10FE" w:rsidR="00241286" w:rsidRPr="00DF64C5" w:rsidRDefault="00241286" w:rsidP="00241286">
            <w:pPr>
              <w:ind w:firstLine="0"/>
              <w:jc w:val="center"/>
              <w:rPr>
                <w:b/>
              </w:rPr>
            </w:pPr>
            <w:r>
              <w:t>FK</w:t>
            </w:r>
          </w:p>
        </w:tc>
        <w:tc>
          <w:tcPr>
            <w:tcW w:w="1163" w:type="dxa"/>
          </w:tcPr>
          <w:p w14:paraId="1DC498BD" w14:textId="6DA1CFD7" w:rsidR="00241286" w:rsidRPr="00DF64C5" w:rsidRDefault="00241286" w:rsidP="00241286">
            <w:pPr>
              <w:ind w:firstLine="0"/>
              <w:jc w:val="center"/>
              <w:rPr>
                <w:b/>
              </w:rPr>
            </w:pPr>
            <w:r>
              <w:t>IDU</w:t>
            </w:r>
          </w:p>
        </w:tc>
        <w:tc>
          <w:tcPr>
            <w:tcW w:w="1463" w:type="dxa"/>
          </w:tcPr>
          <w:p w14:paraId="1A245750" w14:textId="73AF56B3" w:rsidR="00241286" w:rsidRPr="00DF64C5" w:rsidRDefault="00241286" w:rsidP="00241286">
            <w:pPr>
              <w:ind w:firstLine="0"/>
              <w:jc w:val="center"/>
              <w:rPr>
                <w:b/>
              </w:rPr>
            </w:pPr>
            <w:r>
              <w:t>int</w:t>
            </w:r>
          </w:p>
        </w:tc>
        <w:tc>
          <w:tcPr>
            <w:tcW w:w="807" w:type="dxa"/>
          </w:tcPr>
          <w:p w14:paraId="7F366AEE" w14:textId="77777777" w:rsidR="00241286" w:rsidRPr="00DF64C5" w:rsidRDefault="00241286" w:rsidP="00241286">
            <w:pPr>
              <w:spacing w:before="80"/>
              <w:ind w:firstLine="0"/>
              <w:jc w:val="center"/>
              <w:rPr>
                <w:b/>
              </w:rPr>
            </w:pPr>
          </w:p>
        </w:tc>
        <w:tc>
          <w:tcPr>
            <w:tcW w:w="4216" w:type="dxa"/>
          </w:tcPr>
          <w:p w14:paraId="65B1289D" w14:textId="289E0AF0" w:rsidR="00241286" w:rsidRPr="00DF64C5" w:rsidRDefault="00241286" w:rsidP="00241286">
            <w:pPr>
              <w:ind w:firstLine="0"/>
              <w:jc w:val="center"/>
              <w:rPr>
                <w:b/>
              </w:rPr>
            </w:pPr>
            <w:r>
              <w:rPr>
                <w:rFonts w:eastAsia="LiberationSerif"/>
                <w:lang w:eastAsia="en-US"/>
              </w:rPr>
              <w:t>Numer identyfikacyjny użytkownika (autora wpisu) w systemie</w:t>
            </w:r>
          </w:p>
        </w:tc>
      </w:tr>
      <w:tr w:rsidR="00241286" w14:paraId="4E3BC012" w14:textId="77777777" w:rsidTr="00942409">
        <w:tc>
          <w:tcPr>
            <w:tcW w:w="551" w:type="dxa"/>
          </w:tcPr>
          <w:p w14:paraId="16E8BB9A" w14:textId="3F95C441" w:rsidR="00241286" w:rsidRDefault="00241286" w:rsidP="00241286">
            <w:pPr>
              <w:ind w:firstLine="0"/>
              <w:jc w:val="center"/>
            </w:pPr>
            <w:r>
              <w:t>3</w:t>
            </w:r>
          </w:p>
        </w:tc>
        <w:tc>
          <w:tcPr>
            <w:tcW w:w="861" w:type="dxa"/>
          </w:tcPr>
          <w:p w14:paraId="7971BE23" w14:textId="77777777" w:rsidR="00241286" w:rsidRDefault="00241286" w:rsidP="00241286">
            <w:pPr>
              <w:ind w:firstLine="0"/>
              <w:jc w:val="center"/>
            </w:pPr>
          </w:p>
        </w:tc>
        <w:tc>
          <w:tcPr>
            <w:tcW w:w="1163" w:type="dxa"/>
          </w:tcPr>
          <w:p w14:paraId="1B983197" w14:textId="77777777" w:rsidR="00241286" w:rsidRDefault="00241286" w:rsidP="00241286">
            <w:pPr>
              <w:ind w:firstLine="0"/>
              <w:jc w:val="center"/>
            </w:pPr>
            <w:r>
              <w:t>Weight</w:t>
            </w:r>
          </w:p>
        </w:tc>
        <w:tc>
          <w:tcPr>
            <w:tcW w:w="1463" w:type="dxa"/>
          </w:tcPr>
          <w:p w14:paraId="38B31E7C" w14:textId="77777777" w:rsidR="00241286" w:rsidRDefault="00241286" w:rsidP="00241286">
            <w:pPr>
              <w:ind w:firstLine="0"/>
              <w:jc w:val="center"/>
            </w:pPr>
            <w:r>
              <w:t>numeric(5,2)</w:t>
            </w:r>
          </w:p>
        </w:tc>
        <w:tc>
          <w:tcPr>
            <w:tcW w:w="807" w:type="dxa"/>
          </w:tcPr>
          <w:p w14:paraId="4AA55077" w14:textId="77777777" w:rsidR="00241286" w:rsidRPr="0011578E" w:rsidRDefault="00241286" w:rsidP="00241286">
            <w:pPr>
              <w:ind w:firstLine="0"/>
              <w:jc w:val="center"/>
              <w:rPr>
                <w:position w:val="-6"/>
                <w:sz w:val="8"/>
                <w:szCs w:val="8"/>
              </w:rPr>
            </w:pPr>
          </w:p>
          <w:p w14:paraId="430CC1C4" w14:textId="77777777" w:rsidR="00241286" w:rsidRDefault="00241286" w:rsidP="00241286">
            <w:pPr>
              <w:ind w:firstLine="0"/>
              <w:jc w:val="center"/>
            </w:pPr>
            <w:r w:rsidRPr="0011578E">
              <w:rPr>
                <w:position w:val="-6"/>
              </w:rPr>
              <w:t>√</w:t>
            </w:r>
          </w:p>
        </w:tc>
        <w:tc>
          <w:tcPr>
            <w:tcW w:w="4216" w:type="dxa"/>
          </w:tcPr>
          <w:p w14:paraId="5B72628E" w14:textId="77777777" w:rsidR="00241286" w:rsidRDefault="00241286" w:rsidP="00241286">
            <w:pPr>
              <w:ind w:firstLine="0"/>
              <w:jc w:val="center"/>
              <w:rPr>
                <w:rFonts w:eastAsia="LiberationSerif"/>
                <w:lang w:eastAsia="en-US"/>
              </w:rPr>
            </w:pPr>
            <w:r>
              <w:rPr>
                <w:rFonts w:eastAsia="LiberationSerif"/>
                <w:lang w:eastAsia="en-US"/>
              </w:rPr>
              <w:t>Waga użytkownika w kilogramach</w:t>
            </w:r>
          </w:p>
        </w:tc>
      </w:tr>
      <w:tr w:rsidR="00241286" w14:paraId="3BB6FD89" w14:textId="77777777" w:rsidTr="00942409">
        <w:tc>
          <w:tcPr>
            <w:tcW w:w="551" w:type="dxa"/>
          </w:tcPr>
          <w:p w14:paraId="65444E40" w14:textId="05B4C214" w:rsidR="00241286" w:rsidRDefault="00241286" w:rsidP="00241286">
            <w:pPr>
              <w:ind w:firstLine="0"/>
              <w:jc w:val="center"/>
            </w:pPr>
            <w:r>
              <w:t>4</w:t>
            </w:r>
          </w:p>
        </w:tc>
        <w:tc>
          <w:tcPr>
            <w:tcW w:w="861" w:type="dxa"/>
          </w:tcPr>
          <w:p w14:paraId="087AD3AE" w14:textId="77777777" w:rsidR="00241286" w:rsidRDefault="00241286" w:rsidP="00241286">
            <w:pPr>
              <w:ind w:firstLine="0"/>
              <w:jc w:val="center"/>
            </w:pPr>
          </w:p>
        </w:tc>
        <w:tc>
          <w:tcPr>
            <w:tcW w:w="1163" w:type="dxa"/>
          </w:tcPr>
          <w:p w14:paraId="6B17794C" w14:textId="77777777" w:rsidR="00241286" w:rsidRDefault="00241286" w:rsidP="00241286">
            <w:pPr>
              <w:ind w:firstLine="0"/>
              <w:jc w:val="center"/>
            </w:pPr>
            <w:r>
              <w:t>Waist</w:t>
            </w:r>
          </w:p>
        </w:tc>
        <w:tc>
          <w:tcPr>
            <w:tcW w:w="1463" w:type="dxa"/>
          </w:tcPr>
          <w:p w14:paraId="7E95568F" w14:textId="77777777" w:rsidR="00241286" w:rsidRDefault="00241286" w:rsidP="00241286">
            <w:pPr>
              <w:ind w:firstLine="0"/>
              <w:jc w:val="center"/>
            </w:pPr>
            <w:r>
              <w:t>numeric(5,2)</w:t>
            </w:r>
          </w:p>
        </w:tc>
        <w:tc>
          <w:tcPr>
            <w:tcW w:w="807" w:type="dxa"/>
          </w:tcPr>
          <w:p w14:paraId="4226B930" w14:textId="77777777" w:rsidR="00241286" w:rsidRPr="0011578E" w:rsidRDefault="00241286" w:rsidP="00241286">
            <w:pPr>
              <w:ind w:firstLine="0"/>
              <w:jc w:val="center"/>
              <w:rPr>
                <w:position w:val="-6"/>
                <w:sz w:val="8"/>
                <w:szCs w:val="8"/>
              </w:rPr>
            </w:pPr>
          </w:p>
          <w:p w14:paraId="629B4F69"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B425B56" w14:textId="77777777" w:rsidR="00241286" w:rsidRDefault="00241286" w:rsidP="00241286">
            <w:pPr>
              <w:ind w:firstLine="0"/>
              <w:jc w:val="center"/>
              <w:rPr>
                <w:rFonts w:eastAsia="LiberationSerif"/>
                <w:lang w:eastAsia="en-US"/>
              </w:rPr>
            </w:pPr>
            <w:r>
              <w:rPr>
                <w:rFonts w:eastAsia="LiberationSerif"/>
                <w:lang w:eastAsia="en-US"/>
              </w:rPr>
              <w:t>Obwód talii użytkownika w centymetrach</w:t>
            </w:r>
          </w:p>
        </w:tc>
      </w:tr>
      <w:tr w:rsidR="00241286" w14:paraId="687ADB14" w14:textId="77777777" w:rsidTr="00942409">
        <w:tc>
          <w:tcPr>
            <w:tcW w:w="551" w:type="dxa"/>
          </w:tcPr>
          <w:p w14:paraId="76293E05" w14:textId="6E80DCF0" w:rsidR="00241286" w:rsidRDefault="00241286" w:rsidP="00241286">
            <w:pPr>
              <w:ind w:firstLine="0"/>
              <w:jc w:val="center"/>
            </w:pPr>
            <w:r>
              <w:t>5</w:t>
            </w:r>
          </w:p>
        </w:tc>
        <w:tc>
          <w:tcPr>
            <w:tcW w:w="861" w:type="dxa"/>
          </w:tcPr>
          <w:p w14:paraId="273D2A13" w14:textId="77777777" w:rsidR="00241286" w:rsidRDefault="00241286" w:rsidP="00241286">
            <w:pPr>
              <w:ind w:firstLine="0"/>
              <w:jc w:val="center"/>
            </w:pPr>
          </w:p>
        </w:tc>
        <w:tc>
          <w:tcPr>
            <w:tcW w:w="1163" w:type="dxa"/>
          </w:tcPr>
          <w:p w14:paraId="7083CFE0" w14:textId="77777777" w:rsidR="00241286" w:rsidRDefault="00241286" w:rsidP="00241286">
            <w:pPr>
              <w:ind w:firstLine="0"/>
              <w:jc w:val="center"/>
            </w:pPr>
            <w:r>
              <w:t>Hips</w:t>
            </w:r>
          </w:p>
        </w:tc>
        <w:tc>
          <w:tcPr>
            <w:tcW w:w="1463" w:type="dxa"/>
          </w:tcPr>
          <w:p w14:paraId="0BCAAE54" w14:textId="77777777" w:rsidR="00241286" w:rsidRDefault="00241286" w:rsidP="00241286">
            <w:pPr>
              <w:ind w:firstLine="0"/>
              <w:jc w:val="center"/>
            </w:pPr>
            <w:r>
              <w:t>numeric(5,2)</w:t>
            </w:r>
          </w:p>
        </w:tc>
        <w:tc>
          <w:tcPr>
            <w:tcW w:w="807" w:type="dxa"/>
          </w:tcPr>
          <w:p w14:paraId="798E79FE" w14:textId="77777777" w:rsidR="00241286" w:rsidRPr="0011578E" w:rsidRDefault="00241286" w:rsidP="00241286">
            <w:pPr>
              <w:ind w:firstLine="0"/>
              <w:jc w:val="center"/>
              <w:rPr>
                <w:position w:val="-6"/>
                <w:sz w:val="8"/>
                <w:szCs w:val="8"/>
              </w:rPr>
            </w:pPr>
          </w:p>
          <w:p w14:paraId="69EB0F4A" w14:textId="77777777" w:rsidR="00241286" w:rsidRPr="0011578E" w:rsidRDefault="00241286" w:rsidP="00241286">
            <w:pPr>
              <w:ind w:firstLine="0"/>
              <w:jc w:val="center"/>
              <w:rPr>
                <w:position w:val="-6"/>
                <w:sz w:val="8"/>
                <w:szCs w:val="8"/>
              </w:rPr>
            </w:pPr>
            <w:r w:rsidRPr="0011578E">
              <w:rPr>
                <w:position w:val="-6"/>
              </w:rPr>
              <w:t>√</w:t>
            </w:r>
          </w:p>
        </w:tc>
        <w:tc>
          <w:tcPr>
            <w:tcW w:w="4216" w:type="dxa"/>
          </w:tcPr>
          <w:p w14:paraId="79B67A32" w14:textId="77777777" w:rsidR="00241286" w:rsidRDefault="00241286" w:rsidP="00241286">
            <w:pPr>
              <w:ind w:firstLine="0"/>
              <w:jc w:val="center"/>
              <w:rPr>
                <w:rFonts w:eastAsia="LiberationSerif"/>
                <w:lang w:eastAsia="en-US"/>
              </w:rPr>
            </w:pPr>
            <w:r>
              <w:rPr>
                <w:rFonts w:eastAsia="LiberationSerif"/>
                <w:lang w:eastAsia="en-US"/>
              </w:rPr>
              <w:t>Obwód bioder użytkownika w centymetrach</w:t>
            </w:r>
          </w:p>
        </w:tc>
      </w:tr>
    </w:tbl>
    <w:p w14:paraId="700A6567" w14:textId="77777777" w:rsidR="00775565" w:rsidRDefault="00775565" w:rsidP="00C14436"/>
    <w:p w14:paraId="667F5668" w14:textId="6123615F" w:rsidR="00775565" w:rsidRDefault="00775565" w:rsidP="00775565">
      <w:r w:rsidRPr="003379AA">
        <w:rPr>
          <w:b/>
        </w:rPr>
        <w:t>Uwagi:</w:t>
      </w:r>
      <w:r>
        <w:t xml:space="preserve"> Pola: Weight, Waist i Hips dopuszczają wartość NULL ze względu na to, że założono, że nie za każdym razem gdy użytkownik będzie chciał dodać nowy wpis ze swoim aktualnym pomiarem wagi lub obwodu, będzie również chciał uaktualnić pozostałe.</w:t>
      </w:r>
      <w:r w:rsidR="00942409">
        <w:t xml:space="preserve"> Uznano, </w:t>
      </w:r>
      <w:r w:rsidR="00942409">
        <w:lastRenderedPageBreak/>
        <w:t>że chociaż wybrane rozwiązanie nie jest najbardziej eleganckie, wydaje się być lepsze niż tworzenie z każdego pomiaru osobnej tabeli.</w:t>
      </w:r>
    </w:p>
    <w:p w14:paraId="468A442C" w14:textId="2D6F4DAB" w:rsidR="00B15D8F" w:rsidRDefault="00B15D8F" w:rsidP="00C14436">
      <w:r>
        <w:t>Tabela UserRequisition będzie przechowywała dane na temat wyliczonych PPM, CPM oraz ustalonej dla niego kaloryczności, dystrybucji makroelementów</w:t>
      </w:r>
      <w:r w:rsidR="00E94FF9">
        <w:t xml:space="preserve"> oraz ich składowych</w:t>
      </w:r>
      <w:r>
        <w:t xml:space="preserve"> oraz odczytanym zapotrzebowaniu na witaminy i składniki mineralne.</w:t>
      </w:r>
    </w:p>
    <w:p w14:paraId="0152C116" w14:textId="77777777" w:rsidR="00703012" w:rsidRDefault="00703012" w:rsidP="00C14436"/>
    <w:p w14:paraId="20645E70" w14:textId="2244E319" w:rsidR="00C63660" w:rsidRDefault="00C63660" w:rsidP="00C63660">
      <w:pPr>
        <w:ind w:firstLine="0"/>
      </w:pPr>
      <w:r>
        <w:t>Ta</w:t>
      </w:r>
      <w:r w:rsidR="00775565">
        <w:t xml:space="preserve">bela </w:t>
      </w:r>
      <w:del w:id="10766" w:author="Okot" w:date="2019-11-19T20:57:00Z">
        <w:r w:rsidR="00775565" w:rsidDel="00262253">
          <w:delText>4</w:delText>
        </w:r>
      </w:del>
      <w:ins w:id="10767" w:author="Okot" w:date="2019-11-19T20:57:00Z">
        <w:r w:rsidR="00262253">
          <w:t>5</w:t>
        </w:r>
      </w:ins>
      <w:r w:rsidR="00775565">
        <w:t>.</w:t>
      </w:r>
      <w:del w:id="10768" w:author="Okot" w:date="2020-01-29T13:24:00Z">
        <w:r w:rsidR="00775565" w:rsidDel="00ED5F16">
          <w:delText>6</w:delText>
        </w:r>
      </w:del>
      <w:ins w:id="10769" w:author="Okot" w:date="2020-01-29T13:24:00Z">
        <w:r w:rsidR="006C2F53">
          <w:t>1</w:t>
        </w:r>
      </w:ins>
      <w:r w:rsidR="00007F81">
        <w:t>3</w:t>
      </w:r>
      <w:r>
        <w:t>.</w:t>
      </w:r>
    </w:p>
    <w:p w14:paraId="771CA149" w14:textId="60C684F0" w:rsidR="00C63660" w:rsidRDefault="00B15D8F" w:rsidP="00716CC5">
      <w:pPr>
        <w:ind w:firstLine="0"/>
      </w:pPr>
      <w:r>
        <w:t>Wykaz pól w tabeli User</w:t>
      </w:r>
      <w:r w:rsidR="00C63660">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D2131B" w:rsidRPr="00DF64C5" w14:paraId="5F35B2A7" w14:textId="77777777" w:rsidTr="00381D9E">
        <w:tc>
          <w:tcPr>
            <w:tcW w:w="562" w:type="dxa"/>
          </w:tcPr>
          <w:p w14:paraId="0B9BDF5D" w14:textId="77777777" w:rsidR="00C63660" w:rsidRPr="00DF64C5" w:rsidRDefault="00C63660" w:rsidP="0013245B">
            <w:pPr>
              <w:ind w:firstLine="0"/>
              <w:jc w:val="center"/>
              <w:rPr>
                <w:b/>
              </w:rPr>
            </w:pPr>
            <w:r w:rsidRPr="00DF64C5">
              <w:rPr>
                <w:b/>
              </w:rPr>
              <w:t>Nr</w:t>
            </w:r>
          </w:p>
        </w:tc>
        <w:tc>
          <w:tcPr>
            <w:tcW w:w="851" w:type="dxa"/>
          </w:tcPr>
          <w:p w14:paraId="75D4B817" w14:textId="77777777" w:rsidR="00C63660" w:rsidRPr="00DF64C5" w:rsidRDefault="00C63660" w:rsidP="0013245B">
            <w:pPr>
              <w:ind w:firstLine="0"/>
              <w:jc w:val="center"/>
              <w:rPr>
                <w:b/>
              </w:rPr>
            </w:pPr>
            <w:r w:rsidRPr="00DF64C5">
              <w:rPr>
                <w:b/>
              </w:rPr>
              <w:t>Klucz</w:t>
            </w:r>
          </w:p>
        </w:tc>
        <w:tc>
          <w:tcPr>
            <w:tcW w:w="2126" w:type="dxa"/>
          </w:tcPr>
          <w:p w14:paraId="7CA74B3B" w14:textId="77777777" w:rsidR="00C63660" w:rsidRPr="00DF64C5" w:rsidRDefault="00C63660" w:rsidP="0013245B">
            <w:pPr>
              <w:ind w:firstLine="0"/>
              <w:jc w:val="center"/>
              <w:rPr>
                <w:b/>
              </w:rPr>
            </w:pPr>
            <w:r w:rsidRPr="00DF64C5">
              <w:rPr>
                <w:b/>
              </w:rPr>
              <w:t>Nazwa</w:t>
            </w:r>
          </w:p>
        </w:tc>
        <w:tc>
          <w:tcPr>
            <w:tcW w:w="1485" w:type="dxa"/>
          </w:tcPr>
          <w:p w14:paraId="38FE0075" w14:textId="77777777" w:rsidR="00C63660" w:rsidRPr="00DF64C5" w:rsidRDefault="00C63660" w:rsidP="0013245B">
            <w:pPr>
              <w:ind w:firstLine="0"/>
              <w:jc w:val="center"/>
              <w:rPr>
                <w:b/>
              </w:rPr>
            </w:pPr>
            <w:r w:rsidRPr="00DF64C5">
              <w:rPr>
                <w:b/>
              </w:rPr>
              <w:t>Typ</w:t>
            </w:r>
          </w:p>
        </w:tc>
        <w:tc>
          <w:tcPr>
            <w:tcW w:w="746" w:type="dxa"/>
          </w:tcPr>
          <w:p w14:paraId="0364633F" w14:textId="77777777" w:rsidR="00C63660" w:rsidRPr="00DF64C5" w:rsidRDefault="00C63660" w:rsidP="0013245B">
            <w:pPr>
              <w:ind w:firstLine="0"/>
              <w:jc w:val="center"/>
              <w:rPr>
                <w:b/>
              </w:rPr>
            </w:pPr>
            <w:r w:rsidRPr="00DF64C5">
              <w:rPr>
                <w:b/>
              </w:rPr>
              <w:t>Null</w:t>
            </w:r>
          </w:p>
        </w:tc>
        <w:tc>
          <w:tcPr>
            <w:tcW w:w="3291" w:type="dxa"/>
          </w:tcPr>
          <w:p w14:paraId="3D401A17" w14:textId="77777777" w:rsidR="00C63660" w:rsidRPr="00DF64C5" w:rsidRDefault="00C63660" w:rsidP="0013245B">
            <w:pPr>
              <w:ind w:firstLine="0"/>
              <w:jc w:val="center"/>
              <w:rPr>
                <w:b/>
              </w:rPr>
            </w:pPr>
            <w:r w:rsidRPr="00DF64C5">
              <w:rPr>
                <w:b/>
              </w:rPr>
              <w:t>Opis</w:t>
            </w:r>
          </w:p>
        </w:tc>
      </w:tr>
      <w:tr w:rsidR="00D2131B" w14:paraId="329C2F5A" w14:textId="77777777" w:rsidTr="00381D9E">
        <w:tc>
          <w:tcPr>
            <w:tcW w:w="562" w:type="dxa"/>
          </w:tcPr>
          <w:p w14:paraId="2A13A9C1" w14:textId="77777777" w:rsidR="00C63660" w:rsidRDefault="00C63660" w:rsidP="0013245B">
            <w:pPr>
              <w:ind w:firstLine="0"/>
              <w:jc w:val="center"/>
            </w:pPr>
            <w:r>
              <w:t>1</w:t>
            </w:r>
          </w:p>
        </w:tc>
        <w:tc>
          <w:tcPr>
            <w:tcW w:w="851" w:type="dxa"/>
          </w:tcPr>
          <w:p w14:paraId="4F6418F8" w14:textId="77777777" w:rsidR="00C63660" w:rsidRDefault="00C63660" w:rsidP="0013245B">
            <w:pPr>
              <w:ind w:firstLine="0"/>
              <w:jc w:val="center"/>
            </w:pPr>
            <w:r>
              <w:t>PK</w:t>
            </w:r>
          </w:p>
        </w:tc>
        <w:tc>
          <w:tcPr>
            <w:tcW w:w="2126" w:type="dxa"/>
          </w:tcPr>
          <w:p w14:paraId="4E1EC35A" w14:textId="77777777" w:rsidR="00C63660" w:rsidRDefault="00C63660" w:rsidP="0013245B">
            <w:pPr>
              <w:ind w:firstLine="0"/>
              <w:jc w:val="center"/>
            </w:pPr>
            <w:r>
              <w:t>ID</w:t>
            </w:r>
          </w:p>
        </w:tc>
        <w:tc>
          <w:tcPr>
            <w:tcW w:w="1485" w:type="dxa"/>
          </w:tcPr>
          <w:p w14:paraId="0D3924B2" w14:textId="77777777" w:rsidR="00C63660" w:rsidRDefault="00C63660" w:rsidP="0013245B">
            <w:pPr>
              <w:ind w:firstLine="0"/>
              <w:jc w:val="center"/>
            </w:pPr>
            <w:r>
              <w:t>int</w:t>
            </w:r>
          </w:p>
        </w:tc>
        <w:tc>
          <w:tcPr>
            <w:tcW w:w="746" w:type="dxa"/>
          </w:tcPr>
          <w:p w14:paraId="644181B3" w14:textId="77777777" w:rsidR="00C63660" w:rsidRDefault="00C63660" w:rsidP="0013245B">
            <w:pPr>
              <w:ind w:firstLine="0"/>
              <w:jc w:val="center"/>
            </w:pPr>
          </w:p>
        </w:tc>
        <w:tc>
          <w:tcPr>
            <w:tcW w:w="3291" w:type="dxa"/>
          </w:tcPr>
          <w:p w14:paraId="4019A358" w14:textId="77777777" w:rsidR="00C63660" w:rsidRDefault="00C63660" w:rsidP="0013245B">
            <w:pPr>
              <w:ind w:firstLine="0"/>
              <w:jc w:val="center"/>
            </w:pPr>
            <w:r>
              <w:rPr>
                <w:rFonts w:eastAsia="LiberationSerif"/>
                <w:lang w:eastAsia="en-US"/>
              </w:rPr>
              <w:t>Numer identyfikacyjny wpisu w systemie</w:t>
            </w:r>
          </w:p>
        </w:tc>
      </w:tr>
      <w:tr w:rsidR="00D2131B" w14:paraId="79494C81" w14:textId="77777777" w:rsidTr="00381D9E">
        <w:tc>
          <w:tcPr>
            <w:tcW w:w="562" w:type="dxa"/>
          </w:tcPr>
          <w:p w14:paraId="2CD15501" w14:textId="77777777" w:rsidR="00C63660" w:rsidRDefault="00C63660" w:rsidP="0013245B">
            <w:pPr>
              <w:ind w:firstLine="0"/>
              <w:jc w:val="center"/>
            </w:pPr>
            <w:r>
              <w:t>2</w:t>
            </w:r>
          </w:p>
        </w:tc>
        <w:tc>
          <w:tcPr>
            <w:tcW w:w="851" w:type="dxa"/>
          </w:tcPr>
          <w:p w14:paraId="75B6E1E0" w14:textId="77777777" w:rsidR="00C63660" w:rsidRDefault="00C63660" w:rsidP="0013245B">
            <w:pPr>
              <w:ind w:firstLine="0"/>
              <w:jc w:val="center"/>
            </w:pPr>
            <w:r>
              <w:t>FK</w:t>
            </w:r>
          </w:p>
        </w:tc>
        <w:tc>
          <w:tcPr>
            <w:tcW w:w="2126" w:type="dxa"/>
          </w:tcPr>
          <w:p w14:paraId="04043867" w14:textId="77777777" w:rsidR="00C63660" w:rsidRDefault="00C63660" w:rsidP="0013245B">
            <w:pPr>
              <w:ind w:firstLine="0"/>
              <w:jc w:val="center"/>
            </w:pPr>
            <w:r>
              <w:t>IDU</w:t>
            </w:r>
          </w:p>
        </w:tc>
        <w:tc>
          <w:tcPr>
            <w:tcW w:w="1485" w:type="dxa"/>
          </w:tcPr>
          <w:p w14:paraId="30F47BCB" w14:textId="77777777" w:rsidR="00C63660" w:rsidRDefault="00C63660" w:rsidP="0013245B">
            <w:pPr>
              <w:ind w:firstLine="0"/>
              <w:jc w:val="center"/>
            </w:pPr>
            <w:r>
              <w:t>int</w:t>
            </w:r>
          </w:p>
        </w:tc>
        <w:tc>
          <w:tcPr>
            <w:tcW w:w="746" w:type="dxa"/>
          </w:tcPr>
          <w:p w14:paraId="2E3DF350" w14:textId="77777777" w:rsidR="00C63660" w:rsidRDefault="00C63660" w:rsidP="0013245B">
            <w:pPr>
              <w:ind w:firstLine="0"/>
              <w:jc w:val="center"/>
            </w:pPr>
          </w:p>
        </w:tc>
        <w:tc>
          <w:tcPr>
            <w:tcW w:w="3291" w:type="dxa"/>
          </w:tcPr>
          <w:p w14:paraId="19AC125D" w14:textId="77777777" w:rsidR="00C63660" w:rsidRDefault="00C63660" w:rsidP="0013245B">
            <w:pPr>
              <w:ind w:firstLine="0"/>
              <w:jc w:val="center"/>
              <w:rPr>
                <w:rFonts w:eastAsia="LiberationSerif"/>
                <w:lang w:eastAsia="en-US"/>
              </w:rPr>
            </w:pPr>
            <w:r>
              <w:rPr>
                <w:rFonts w:eastAsia="LiberationSerif"/>
                <w:lang w:eastAsia="en-US"/>
              </w:rPr>
              <w:t>Numer identyfikacyjny użytkownika (autora wpisu) w systemie</w:t>
            </w:r>
          </w:p>
        </w:tc>
      </w:tr>
      <w:tr w:rsidR="00D2131B" w14:paraId="44C90DD0" w14:textId="77777777" w:rsidTr="00381D9E">
        <w:tc>
          <w:tcPr>
            <w:tcW w:w="562" w:type="dxa"/>
          </w:tcPr>
          <w:p w14:paraId="76F2D568" w14:textId="4714BF70" w:rsidR="00C63660" w:rsidRDefault="00241286" w:rsidP="0013245B">
            <w:pPr>
              <w:ind w:firstLine="0"/>
              <w:jc w:val="center"/>
            </w:pPr>
            <w:r>
              <w:t>3</w:t>
            </w:r>
          </w:p>
        </w:tc>
        <w:tc>
          <w:tcPr>
            <w:tcW w:w="851" w:type="dxa"/>
          </w:tcPr>
          <w:p w14:paraId="5CF1F58F" w14:textId="77777777" w:rsidR="00C63660" w:rsidRDefault="00C63660" w:rsidP="0013245B">
            <w:pPr>
              <w:ind w:firstLine="0"/>
              <w:jc w:val="center"/>
            </w:pPr>
          </w:p>
        </w:tc>
        <w:tc>
          <w:tcPr>
            <w:tcW w:w="2126" w:type="dxa"/>
          </w:tcPr>
          <w:p w14:paraId="496655AD" w14:textId="66E24DF7" w:rsidR="00C63660" w:rsidRDefault="00E36220" w:rsidP="0013245B">
            <w:pPr>
              <w:ind w:firstLine="0"/>
              <w:jc w:val="center"/>
            </w:pPr>
            <w:r>
              <w:t>PPM</w:t>
            </w:r>
          </w:p>
        </w:tc>
        <w:tc>
          <w:tcPr>
            <w:tcW w:w="1485" w:type="dxa"/>
          </w:tcPr>
          <w:p w14:paraId="75F1A8CF" w14:textId="1620CF9A" w:rsidR="00C63660" w:rsidRDefault="00E36220" w:rsidP="0013245B">
            <w:pPr>
              <w:ind w:firstLine="0"/>
              <w:jc w:val="center"/>
            </w:pPr>
            <w:r>
              <w:t>int</w:t>
            </w:r>
          </w:p>
        </w:tc>
        <w:tc>
          <w:tcPr>
            <w:tcW w:w="746" w:type="dxa"/>
          </w:tcPr>
          <w:p w14:paraId="52E5FAAB" w14:textId="77777777" w:rsidR="00C63660" w:rsidRPr="0011578E" w:rsidRDefault="00C63660" w:rsidP="0013245B">
            <w:pPr>
              <w:ind w:firstLine="0"/>
              <w:jc w:val="center"/>
              <w:rPr>
                <w:position w:val="-6"/>
                <w:sz w:val="8"/>
                <w:szCs w:val="8"/>
              </w:rPr>
            </w:pPr>
          </w:p>
          <w:p w14:paraId="5BCE5A7F" w14:textId="5422ACA9" w:rsidR="00C63660" w:rsidRDefault="00C63660" w:rsidP="0013245B">
            <w:pPr>
              <w:ind w:firstLine="0"/>
              <w:jc w:val="center"/>
            </w:pPr>
          </w:p>
        </w:tc>
        <w:tc>
          <w:tcPr>
            <w:tcW w:w="3291" w:type="dxa"/>
          </w:tcPr>
          <w:p w14:paraId="167294F4" w14:textId="559E69E9" w:rsidR="00C63660" w:rsidRDefault="00E36220" w:rsidP="0013245B">
            <w:pPr>
              <w:ind w:firstLine="0"/>
              <w:jc w:val="center"/>
              <w:rPr>
                <w:rFonts w:eastAsia="LiberationSerif"/>
                <w:lang w:eastAsia="en-US"/>
              </w:rPr>
            </w:pPr>
            <w:r>
              <w:rPr>
                <w:rFonts w:eastAsia="LiberationSerif"/>
                <w:lang w:eastAsia="en-US"/>
              </w:rPr>
              <w:t>Wyliczone PPM użytkownika</w:t>
            </w:r>
          </w:p>
        </w:tc>
      </w:tr>
      <w:tr w:rsidR="002C1017" w14:paraId="2D4156ED" w14:textId="77777777" w:rsidTr="00381D9E">
        <w:tc>
          <w:tcPr>
            <w:tcW w:w="562" w:type="dxa"/>
          </w:tcPr>
          <w:p w14:paraId="6CC84D79" w14:textId="7D4EF16D" w:rsidR="00E36220" w:rsidRDefault="00241286" w:rsidP="00E36220">
            <w:pPr>
              <w:ind w:firstLine="0"/>
              <w:jc w:val="center"/>
            </w:pPr>
            <w:r>
              <w:t>4</w:t>
            </w:r>
          </w:p>
        </w:tc>
        <w:tc>
          <w:tcPr>
            <w:tcW w:w="851" w:type="dxa"/>
          </w:tcPr>
          <w:p w14:paraId="5B50FFF6" w14:textId="77777777" w:rsidR="00E36220" w:rsidRDefault="00E36220" w:rsidP="00E36220">
            <w:pPr>
              <w:ind w:firstLine="0"/>
              <w:jc w:val="center"/>
            </w:pPr>
          </w:p>
        </w:tc>
        <w:tc>
          <w:tcPr>
            <w:tcW w:w="2126" w:type="dxa"/>
          </w:tcPr>
          <w:p w14:paraId="4D785483" w14:textId="55AEE520" w:rsidR="00E36220" w:rsidRDefault="00E36220" w:rsidP="00E36220">
            <w:pPr>
              <w:ind w:firstLine="0"/>
              <w:jc w:val="center"/>
            </w:pPr>
            <w:r>
              <w:t>CPM</w:t>
            </w:r>
          </w:p>
        </w:tc>
        <w:tc>
          <w:tcPr>
            <w:tcW w:w="1485" w:type="dxa"/>
          </w:tcPr>
          <w:p w14:paraId="1C4EFEC2" w14:textId="600157E6" w:rsidR="00E36220" w:rsidRDefault="00E36220" w:rsidP="00E36220">
            <w:pPr>
              <w:ind w:firstLine="0"/>
              <w:jc w:val="center"/>
            </w:pPr>
            <w:r>
              <w:t>int</w:t>
            </w:r>
          </w:p>
        </w:tc>
        <w:tc>
          <w:tcPr>
            <w:tcW w:w="746" w:type="dxa"/>
          </w:tcPr>
          <w:p w14:paraId="1D9011CD" w14:textId="5266FDC7" w:rsidR="00E36220" w:rsidRPr="0011578E" w:rsidRDefault="00E36220" w:rsidP="00E36220">
            <w:pPr>
              <w:ind w:firstLine="0"/>
              <w:jc w:val="center"/>
              <w:rPr>
                <w:position w:val="-6"/>
                <w:sz w:val="8"/>
                <w:szCs w:val="8"/>
              </w:rPr>
            </w:pPr>
          </w:p>
        </w:tc>
        <w:tc>
          <w:tcPr>
            <w:tcW w:w="3291" w:type="dxa"/>
          </w:tcPr>
          <w:p w14:paraId="3B07973A" w14:textId="34A27A44" w:rsidR="00E36220" w:rsidRDefault="00E36220" w:rsidP="00E36220">
            <w:pPr>
              <w:ind w:firstLine="0"/>
              <w:jc w:val="center"/>
              <w:rPr>
                <w:rFonts w:eastAsia="LiberationSerif"/>
                <w:lang w:eastAsia="en-US"/>
              </w:rPr>
            </w:pPr>
            <w:r>
              <w:rPr>
                <w:rFonts w:eastAsia="LiberationSerif"/>
                <w:lang w:eastAsia="en-US"/>
              </w:rPr>
              <w:t>Wyliczone rzeczywiste CPM użytkownika</w:t>
            </w:r>
          </w:p>
        </w:tc>
      </w:tr>
      <w:tr w:rsidR="002E7894" w14:paraId="7A7DB924" w14:textId="77777777" w:rsidTr="00381D9E">
        <w:tc>
          <w:tcPr>
            <w:tcW w:w="562" w:type="dxa"/>
          </w:tcPr>
          <w:p w14:paraId="787FC064" w14:textId="0B8E93D4" w:rsidR="00E36220" w:rsidRDefault="00241286" w:rsidP="00E36220">
            <w:pPr>
              <w:ind w:firstLine="0"/>
              <w:jc w:val="center"/>
            </w:pPr>
            <w:r>
              <w:t>5</w:t>
            </w:r>
          </w:p>
        </w:tc>
        <w:tc>
          <w:tcPr>
            <w:tcW w:w="851" w:type="dxa"/>
          </w:tcPr>
          <w:p w14:paraId="5804BA22" w14:textId="77777777" w:rsidR="00E36220" w:rsidRDefault="00E36220" w:rsidP="00E36220">
            <w:pPr>
              <w:ind w:firstLine="0"/>
              <w:jc w:val="center"/>
            </w:pPr>
          </w:p>
        </w:tc>
        <w:tc>
          <w:tcPr>
            <w:tcW w:w="2126" w:type="dxa"/>
          </w:tcPr>
          <w:p w14:paraId="4865834B" w14:textId="56005E2F" w:rsidR="00E36220" w:rsidRDefault="00E36220" w:rsidP="00E36220">
            <w:pPr>
              <w:ind w:firstLine="0"/>
              <w:jc w:val="center"/>
            </w:pPr>
            <w:r>
              <w:t>TargetCalories</w:t>
            </w:r>
          </w:p>
        </w:tc>
        <w:tc>
          <w:tcPr>
            <w:tcW w:w="1485" w:type="dxa"/>
          </w:tcPr>
          <w:p w14:paraId="796A9F05" w14:textId="5A1B7341" w:rsidR="00E36220" w:rsidRDefault="00E36220" w:rsidP="00E36220">
            <w:pPr>
              <w:ind w:firstLine="0"/>
              <w:jc w:val="center"/>
            </w:pPr>
            <w:r>
              <w:t>int</w:t>
            </w:r>
          </w:p>
        </w:tc>
        <w:tc>
          <w:tcPr>
            <w:tcW w:w="746" w:type="dxa"/>
          </w:tcPr>
          <w:p w14:paraId="0A638DAA" w14:textId="4A87AF90" w:rsidR="00E36220" w:rsidRPr="0011578E" w:rsidRDefault="00E36220" w:rsidP="00E36220">
            <w:pPr>
              <w:ind w:firstLine="0"/>
              <w:jc w:val="center"/>
              <w:rPr>
                <w:position w:val="-6"/>
              </w:rPr>
            </w:pPr>
          </w:p>
        </w:tc>
        <w:tc>
          <w:tcPr>
            <w:tcW w:w="3291" w:type="dxa"/>
          </w:tcPr>
          <w:p w14:paraId="283E5633" w14:textId="3A51441D" w:rsidR="00E36220" w:rsidRDefault="00E36220" w:rsidP="00E36220">
            <w:pPr>
              <w:ind w:firstLine="0"/>
              <w:jc w:val="center"/>
              <w:rPr>
                <w:rFonts w:eastAsia="LiberationSerif"/>
                <w:lang w:eastAsia="en-US"/>
              </w:rPr>
            </w:pPr>
            <w:r>
              <w:rPr>
                <w:rFonts w:eastAsia="LiberationSerif"/>
                <w:lang w:eastAsia="en-US"/>
              </w:rPr>
              <w:t>Wyliczone przez system i zaakceptowane przez użytkownika zapotrzebowanie kaloryczne umożliwiające realizację wybranego celu</w:t>
            </w:r>
          </w:p>
        </w:tc>
      </w:tr>
      <w:tr w:rsidR="002F10AE" w14:paraId="109FA4A4" w14:textId="77777777" w:rsidTr="00381D9E">
        <w:tc>
          <w:tcPr>
            <w:tcW w:w="562" w:type="dxa"/>
          </w:tcPr>
          <w:p w14:paraId="3BBB1794" w14:textId="187B4055" w:rsidR="00E07840" w:rsidRDefault="00241286" w:rsidP="00E36220">
            <w:pPr>
              <w:ind w:firstLine="0"/>
              <w:jc w:val="center"/>
            </w:pPr>
            <w:r>
              <w:t>6</w:t>
            </w:r>
          </w:p>
        </w:tc>
        <w:tc>
          <w:tcPr>
            <w:tcW w:w="851" w:type="dxa"/>
          </w:tcPr>
          <w:p w14:paraId="13844F47" w14:textId="77777777" w:rsidR="00E07840" w:rsidRDefault="00E07840" w:rsidP="00E36220">
            <w:pPr>
              <w:ind w:firstLine="0"/>
              <w:jc w:val="center"/>
            </w:pPr>
          </w:p>
        </w:tc>
        <w:tc>
          <w:tcPr>
            <w:tcW w:w="2126" w:type="dxa"/>
          </w:tcPr>
          <w:p w14:paraId="55E20758" w14:textId="0CF94AEC" w:rsidR="00E07840" w:rsidRDefault="00A1229E" w:rsidP="00E36220">
            <w:pPr>
              <w:ind w:firstLine="0"/>
              <w:jc w:val="center"/>
            </w:pPr>
            <w:r>
              <w:t>Protein</w:t>
            </w:r>
          </w:p>
        </w:tc>
        <w:tc>
          <w:tcPr>
            <w:tcW w:w="1485" w:type="dxa"/>
          </w:tcPr>
          <w:p w14:paraId="5B40AFC8" w14:textId="1BB0E757" w:rsidR="00E07840" w:rsidRDefault="00A1229E" w:rsidP="00E36220">
            <w:pPr>
              <w:ind w:firstLine="0"/>
              <w:jc w:val="center"/>
            </w:pPr>
            <w:r>
              <w:t>int</w:t>
            </w:r>
          </w:p>
        </w:tc>
        <w:tc>
          <w:tcPr>
            <w:tcW w:w="746" w:type="dxa"/>
          </w:tcPr>
          <w:p w14:paraId="5BA46C50" w14:textId="77777777" w:rsidR="00E07840" w:rsidRPr="0011578E" w:rsidRDefault="00E07840" w:rsidP="00E36220">
            <w:pPr>
              <w:ind w:firstLine="0"/>
              <w:jc w:val="center"/>
              <w:rPr>
                <w:position w:val="-6"/>
              </w:rPr>
            </w:pPr>
          </w:p>
        </w:tc>
        <w:tc>
          <w:tcPr>
            <w:tcW w:w="3291" w:type="dxa"/>
          </w:tcPr>
          <w:p w14:paraId="4DDC1F0A" w14:textId="22C14834" w:rsidR="00E07840" w:rsidRDefault="00A1229E" w:rsidP="00E36220">
            <w:pPr>
              <w:ind w:firstLine="0"/>
              <w:jc w:val="center"/>
              <w:rPr>
                <w:rFonts w:eastAsia="LiberationSerif"/>
                <w:lang w:eastAsia="en-US"/>
              </w:rPr>
            </w:pPr>
            <w:r>
              <w:rPr>
                <w:rFonts w:eastAsia="LiberationSerif"/>
                <w:lang w:eastAsia="en-US"/>
              </w:rPr>
              <w:t>Dzienne zapotrzebowanie użytkownika na białko wyrażone w gramach</w:t>
            </w:r>
          </w:p>
        </w:tc>
      </w:tr>
      <w:tr w:rsidR="002F10AE" w14:paraId="0C0FFE08" w14:textId="77777777" w:rsidTr="00381D9E">
        <w:tc>
          <w:tcPr>
            <w:tcW w:w="562" w:type="dxa"/>
          </w:tcPr>
          <w:p w14:paraId="0B7DFAF4" w14:textId="348F7B9B" w:rsidR="00E07840" w:rsidRDefault="00241286" w:rsidP="00E36220">
            <w:pPr>
              <w:ind w:firstLine="0"/>
              <w:jc w:val="center"/>
            </w:pPr>
            <w:r>
              <w:t>7</w:t>
            </w:r>
          </w:p>
        </w:tc>
        <w:tc>
          <w:tcPr>
            <w:tcW w:w="851" w:type="dxa"/>
          </w:tcPr>
          <w:p w14:paraId="7B111C7B" w14:textId="77777777" w:rsidR="00E07840" w:rsidRDefault="00E07840" w:rsidP="00E36220">
            <w:pPr>
              <w:ind w:firstLine="0"/>
              <w:jc w:val="center"/>
            </w:pPr>
          </w:p>
        </w:tc>
        <w:tc>
          <w:tcPr>
            <w:tcW w:w="2126" w:type="dxa"/>
          </w:tcPr>
          <w:p w14:paraId="5A7EA394" w14:textId="24CB287D" w:rsidR="00E07840" w:rsidRDefault="00A1229E" w:rsidP="00E36220">
            <w:pPr>
              <w:ind w:firstLine="0"/>
              <w:jc w:val="center"/>
            </w:pPr>
            <w:r>
              <w:t>Carbs</w:t>
            </w:r>
          </w:p>
        </w:tc>
        <w:tc>
          <w:tcPr>
            <w:tcW w:w="1485" w:type="dxa"/>
          </w:tcPr>
          <w:p w14:paraId="47563936" w14:textId="76D10055" w:rsidR="00E07840" w:rsidRDefault="00A1229E" w:rsidP="00E36220">
            <w:pPr>
              <w:ind w:firstLine="0"/>
              <w:jc w:val="center"/>
            </w:pPr>
            <w:r>
              <w:t>int</w:t>
            </w:r>
          </w:p>
        </w:tc>
        <w:tc>
          <w:tcPr>
            <w:tcW w:w="746" w:type="dxa"/>
          </w:tcPr>
          <w:p w14:paraId="51DD9B4B" w14:textId="77777777" w:rsidR="00E07840" w:rsidRPr="0011578E" w:rsidRDefault="00E07840" w:rsidP="00E36220">
            <w:pPr>
              <w:ind w:firstLine="0"/>
              <w:jc w:val="center"/>
              <w:rPr>
                <w:position w:val="-6"/>
              </w:rPr>
            </w:pPr>
          </w:p>
        </w:tc>
        <w:tc>
          <w:tcPr>
            <w:tcW w:w="3291" w:type="dxa"/>
          </w:tcPr>
          <w:p w14:paraId="3D9B5B72" w14:textId="49CDFDCD" w:rsidR="00E07840" w:rsidRDefault="00A1229E" w:rsidP="00E36220">
            <w:pPr>
              <w:ind w:firstLine="0"/>
              <w:jc w:val="center"/>
              <w:rPr>
                <w:rFonts w:eastAsia="LiberationSerif"/>
                <w:lang w:eastAsia="en-US"/>
              </w:rPr>
            </w:pPr>
            <w:r>
              <w:rPr>
                <w:rFonts w:eastAsia="LiberationSerif"/>
                <w:lang w:eastAsia="en-US"/>
              </w:rPr>
              <w:t>Dzienne zapotrzebowanie użytkownika na węglowodany wyrażone w gramach</w:t>
            </w:r>
          </w:p>
        </w:tc>
      </w:tr>
      <w:tr w:rsidR="002F10AE" w14:paraId="69A6BA77" w14:textId="77777777" w:rsidTr="00381D9E">
        <w:tc>
          <w:tcPr>
            <w:tcW w:w="562" w:type="dxa"/>
          </w:tcPr>
          <w:p w14:paraId="532981DD" w14:textId="489F65DB" w:rsidR="002F10AE" w:rsidRDefault="00241286" w:rsidP="002F10AE">
            <w:pPr>
              <w:ind w:firstLine="0"/>
              <w:jc w:val="center"/>
            </w:pPr>
            <w:r>
              <w:t>8</w:t>
            </w:r>
          </w:p>
        </w:tc>
        <w:tc>
          <w:tcPr>
            <w:tcW w:w="851" w:type="dxa"/>
          </w:tcPr>
          <w:p w14:paraId="7A67DEF0" w14:textId="77777777" w:rsidR="002F10AE" w:rsidRDefault="002F10AE" w:rsidP="002F10AE">
            <w:pPr>
              <w:ind w:firstLine="0"/>
              <w:jc w:val="center"/>
            </w:pPr>
          </w:p>
        </w:tc>
        <w:tc>
          <w:tcPr>
            <w:tcW w:w="2126" w:type="dxa"/>
          </w:tcPr>
          <w:p w14:paraId="7DE08D5A" w14:textId="06D6220C" w:rsidR="002F10AE" w:rsidRDefault="00757B38" w:rsidP="002F10AE">
            <w:pPr>
              <w:ind w:firstLine="0"/>
              <w:jc w:val="center"/>
            </w:pPr>
            <w:r>
              <w:t>Valine</w:t>
            </w:r>
          </w:p>
        </w:tc>
        <w:tc>
          <w:tcPr>
            <w:tcW w:w="1485" w:type="dxa"/>
          </w:tcPr>
          <w:p w14:paraId="2A9BB2C1" w14:textId="57F88784" w:rsidR="002F10AE" w:rsidRDefault="00AD631F" w:rsidP="002F10AE">
            <w:pPr>
              <w:ind w:firstLine="0"/>
              <w:jc w:val="center"/>
            </w:pPr>
            <w:r>
              <w:t>int</w:t>
            </w:r>
          </w:p>
        </w:tc>
        <w:tc>
          <w:tcPr>
            <w:tcW w:w="746" w:type="dxa"/>
          </w:tcPr>
          <w:p w14:paraId="32254FBC" w14:textId="77777777" w:rsidR="002F10AE" w:rsidRPr="0011578E" w:rsidRDefault="002F10AE" w:rsidP="002F10AE">
            <w:pPr>
              <w:ind w:firstLine="0"/>
              <w:jc w:val="center"/>
              <w:rPr>
                <w:position w:val="-6"/>
              </w:rPr>
            </w:pPr>
          </w:p>
        </w:tc>
        <w:tc>
          <w:tcPr>
            <w:tcW w:w="3291" w:type="dxa"/>
          </w:tcPr>
          <w:p w14:paraId="5C70ACEC" w14:textId="02C47170"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4424856" w14:textId="77777777" w:rsidTr="00381D9E">
        <w:tc>
          <w:tcPr>
            <w:tcW w:w="562" w:type="dxa"/>
          </w:tcPr>
          <w:p w14:paraId="12744B15" w14:textId="525BE93D" w:rsidR="002F10AE" w:rsidRDefault="00241286" w:rsidP="002F10AE">
            <w:pPr>
              <w:ind w:firstLine="0"/>
              <w:jc w:val="center"/>
            </w:pPr>
            <w:r>
              <w:lastRenderedPageBreak/>
              <w:t>9</w:t>
            </w:r>
          </w:p>
        </w:tc>
        <w:tc>
          <w:tcPr>
            <w:tcW w:w="851" w:type="dxa"/>
          </w:tcPr>
          <w:p w14:paraId="12712B4B" w14:textId="77777777" w:rsidR="002F10AE" w:rsidRDefault="002F10AE" w:rsidP="002F10AE">
            <w:pPr>
              <w:ind w:firstLine="0"/>
              <w:jc w:val="center"/>
            </w:pPr>
          </w:p>
        </w:tc>
        <w:tc>
          <w:tcPr>
            <w:tcW w:w="2126" w:type="dxa"/>
          </w:tcPr>
          <w:p w14:paraId="1A968B61" w14:textId="43795527" w:rsidR="002F10AE" w:rsidRDefault="002F10AE" w:rsidP="002F10AE">
            <w:pPr>
              <w:ind w:firstLine="0"/>
              <w:jc w:val="center"/>
            </w:pPr>
            <w:ins w:id="10770" w:author="Okot" w:date="2019-03-28T23:12:00Z">
              <w:r>
                <w:t>I</w:t>
              </w:r>
            </w:ins>
            <w:r w:rsidR="00757B38">
              <w:t>soleucine</w:t>
            </w:r>
          </w:p>
        </w:tc>
        <w:tc>
          <w:tcPr>
            <w:tcW w:w="1485" w:type="dxa"/>
          </w:tcPr>
          <w:p w14:paraId="1C6DC562" w14:textId="5D9B7C35" w:rsidR="002F10AE" w:rsidRDefault="00AD631F" w:rsidP="002F10AE">
            <w:pPr>
              <w:ind w:firstLine="0"/>
              <w:jc w:val="center"/>
            </w:pPr>
            <w:r>
              <w:t>int</w:t>
            </w:r>
          </w:p>
        </w:tc>
        <w:tc>
          <w:tcPr>
            <w:tcW w:w="746" w:type="dxa"/>
          </w:tcPr>
          <w:p w14:paraId="3A39FC78" w14:textId="77777777" w:rsidR="002F10AE" w:rsidRPr="0011578E" w:rsidRDefault="002F10AE" w:rsidP="002F10AE">
            <w:pPr>
              <w:ind w:firstLine="0"/>
              <w:jc w:val="center"/>
              <w:rPr>
                <w:position w:val="-6"/>
              </w:rPr>
            </w:pPr>
          </w:p>
        </w:tc>
        <w:tc>
          <w:tcPr>
            <w:tcW w:w="3291" w:type="dxa"/>
          </w:tcPr>
          <w:p w14:paraId="5D976674" w14:textId="454091C8"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A9749FD" w14:textId="77777777" w:rsidTr="00381D9E">
        <w:tc>
          <w:tcPr>
            <w:tcW w:w="562" w:type="dxa"/>
          </w:tcPr>
          <w:p w14:paraId="22BAA3EF" w14:textId="14C727D3" w:rsidR="002F10AE" w:rsidRDefault="00241286" w:rsidP="002F10AE">
            <w:pPr>
              <w:ind w:firstLine="0"/>
              <w:jc w:val="center"/>
            </w:pPr>
            <w:r>
              <w:t>10</w:t>
            </w:r>
          </w:p>
        </w:tc>
        <w:tc>
          <w:tcPr>
            <w:tcW w:w="851" w:type="dxa"/>
          </w:tcPr>
          <w:p w14:paraId="6D2FC124" w14:textId="77777777" w:rsidR="002F10AE" w:rsidRDefault="002F10AE" w:rsidP="002F10AE">
            <w:pPr>
              <w:ind w:firstLine="0"/>
              <w:jc w:val="center"/>
            </w:pPr>
          </w:p>
        </w:tc>
        <w:tc>
          <w:tcPr>
            <w:tcW w:w="2126" w:type="dxa"/>
          </w:tcPr>
          <w:p w14:paraId="5C11808E" w14:textId="05F5EA96" w:rsidR="002F10AE" w:rsidRDefault="00757B38" w:rsidP="002F10AE">
            <w:pPr>
              <w:ind w:firstLine="0"/>
              <w:jc w:val="center"/>
            </w:pPr>
            <w:r>
              <w:t>Leucine</w:t>
            </w:r>
          </w:p>
        </w:tc>
        <w:tc>
          <w:tcPr>
            <w:tcW w:w="1485" w:type="dxa"/>
          </w:tcPr>
          <w:p w14:paraId="267DB8CE" w14:textId="30F8E867" w:rsidR="002F10AE" w:rsidRDefault="00AD631F" w:rsidP="002F10AE">
            <w:pPr>
              <w:ind w:firstLine="0"/>
              <w:jc w:val="center"/>
            </w:pPr>
            <w:r>
              <w:t>int</w:t>
            </w:r>
          </w:p>
        </w:tc>
        <w:tc>
          <w:tcPr>
            <w:tcW w:w="746" w:type="dxa"/>
          </w:tcPr>
          <w:p w14:paraId="40277BEC" w14:textId="77777777" w:rsidR="002F10AE" w:rsidRPr="0011578E" w:rsidRDefault="002F10AE" w:rsidP="002F10AE">
            <w:pPr>
              <w:ind w:firstLine="0"/>
              <w:jc w:val="center"/>
              <w:rPr>
                <w:position w:val="-6"/>
              </w:rPr>
            </w:pPr>
          </w:p>
        </w:tc>
        <w:tc>
          <w:tcPr>
            <w:tcW w:w="3291" w:type="dxa"/>
          </w:tcPr>
          <w:p w14:paraId="45C9D258" w14:textId="5925730F"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2CD0F194" w14:textId="77777777" w:rsidTr="00381D9E">
        <w:tc>
          <w:tcPr>
            <w:tcW w:w="562" w:type="dxa"/>
          </w:tcPr>
          <w:p w14:paraId="50A0F3FB" w14:textId="0643116D" w:rsidR="002F10AE" w:rsidRDefault="00241286" w:rsidP="002F10AE">
            <w:pPr>
              <w:ind w:firstLine="0"/>
              <w:jc w:val="center"/>
            </w:pPr>
            <w:r>
              <w:t>11</w:t>
            </w:r>
          </w:p>
        </w:tc>
        <w:tc>
          <w:tcPr>
            <w:tcW w:w="851" w:type="dxa"/>
          </w:tcPr>
          <w:p w14:paraId="49BCD6C0" w14:textId="77777777" w:rsidR="002F10AE" w:rsidRDefault="002F10AE" w:rsidP="002F10AE">
            <w:pPr>
              <w:ind w:firstLine="0"/>
              <w:jc w:val="center"/>
            </w:pPr>
          </w:p>
        </w:tc>
        <w:tc>
          <w:tcPr>
            <w:tcW w:w="2126" w:type="dxa"/>
          </w:tcPr>
          <w:p w14:paraId="6C87532C" w14:textId="5AF235B7" w:rsidR="002F10AE" w:rsidRDefault="002F10AE" w:rsidP="002F10AE">
            <w:pPr>
              <w:ind w:firstLine="0"/>
              <w:jc w:val="center"/>
            </w:pPr>
            <w:ins w:id="10771" w:author="Okot" w:date="2019-03-28T23:12:00Z">
              <w:r>
                <w:t>L</w:t>
              </w:r>
            </w:ins>
            <w:r w:rsidR="00757B38">
              <w:t>ysine</w:t>
            </w:r>
          </w:p>
        </w:tc>
        <w:tc>
          <w:tcPr>
            <w:tcW w:w="1485" w:type="dxa"/>
          </w:tcPr>
          <w:p w14:paraId="1E8EAD82" w14:textId="72402B25" w:rsidR="002F10AE" w:rsidRDefault="00F04547" w:rsidP="002F10AE">
            <w:pPr>
              <w:ind w:firstLine="0"/>
              <w:jc w:val="center"/>
            </w:pPr>
            <w:r>
              <w:t>int</w:t>
            </w:r>
          </w:p>
        </w:tc>
        <w:tc>
          <w:tcPr>
            <w:tcW w:w="746" w:type="dxa"/>
          </w:tcPr>
          <w:p w14:paraId="62A304B4" w14:textId="77777777" w:rsidR="002F10AE" w:rsidRPr="0011578E" w:rsidRDefault="002F10AE" w:rsidP="002F10AE">
            <w:pPr>
              <w:ind w:firstLine="0"/>
              <w:jc w:val="center"/>
              <w:rPr>
                <w:position w:val="-6"/>
              </w:rPr>
            </w:pPr>
          </w:p>
        </w:tc>
        <w:tc>
          <w:tcPr>
            <w:tcW w:w="3291" w:type="dxa"/>
          </w:tcPr>
          <w:p w14:paraId="22F85B3D" w14:textId="0CBBE948"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1FD9510E" w14:textId="77777777" w:rsidTr="00381D9E">
        <w:tc>
          <w:tcPr>
            <w:tcW w:w="562" w:type="dxa"/>
          </w:tcPr>
          <w:p w14:paraId="30AB676C" w14:textId="62609A7A" w:rsidR="002F10AE" w:rsidRDefault="00241286" w:rsidP="002F10AE">
            <w:pPr>
              <w:ind w:firstLine="0"/>
              <w:jc w:val="center"/>
            </w:pPr>
            <w:r>
              <w:t>12</w:t>
            </w:r>
          </w:p>
        </w:tc>
        <w:tc>
          <w:tcPr>
            <w:tcW w:w="851" w:type="dxa"/>
          </w:tcPr>
          <w:p w14:paraId="3AAB57AD" w14:textId="77777777" w:rsidR="002F10AE" w:rsidRDefault="002F10AE" w:rsidP="002F10AE">
            <w:pPr>
              <w:ind w:firstLine="0"/>
              <w:jc w:val="center"/>
            </w:pPr>
          </w:p>
        </w:tc>
        <w:tc>
          <w:tcPr>
            <w:tcW w:w="2126" w:type="dxa"/>
          </w:tcPr>
          <w:p w14:paraId="5A4F5F96" w14:textId="08E03C24" w:rsidR="002F10AE" w:rsidRDefault="002F10AE" w:rsidP="002F10AE">
            <w:pPr>
              <w:ind w:firstLine="0"/>
              <w:jc w:val="center"/>
            </w:pPr>
            <w:ins w:id="10772" w:author="Okot" w:date="2019-03-28T23:12:00Z">
              <w:r>
                <w:t>Met</w:t>
              </w:r>
            </w:ins>
            <w:r w:rsidR="00757B38">
              <w:t>hionine</w:t>
            </w:r>
          </w:p>
        </w:tc>
        <w:tc>
          <w:tcPr>
            <w:tcW w:w="1485" w:type="dxa"/>
          </w:tcPr>
          <w:p w14:paraId="3212F23B" w14:textId="7F91EFC9" w:rsidR="002F10AE" w:rsidRDefault="00F04547" w:rsidP="002F10AE">
            <w:pPr>
              <w:ind w:firstLine="0"/>
              <w:jc w:val="center"/>
            </w:pPr>
            <w:r>
              <w:t>int</w:t>
            </w:r>
          </w:p>
        </w:tc>
        <w:tc>
          <w:tcPr>
            <w:tcW w:w="746" w:type="dxa"/>
          </w:tcPr>
          <w:p w14:paraId="1BE39B20" w14:textId="77777777" w:rsidR="002F10AE" w:rsidRPr="0011578E" w:rsidRDefault="002F10AE" w:rsidP="002F10AE">
            <w:pPr>
              <w:ind w:firstLine="0"/>
              <w:jc w:val="center"/>
              <w:rPr>
                <w:position w:val="-6"/>
              </w:rPr>
            </w:pPr>
          </w:p>
        </w:tc>
        <w:tc>
          <w:tcPr>
            <w:tcW w:w="3291" w:type="dxa"/>
          </w:tcPr>
          <w:p w14:paraId="05C2DE5D" w14:textId="1FF1390A"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65B66676" w14:textId="77777777" w:rsidTr="00381D9E">
        <w:tc>
          <w:tcPr>
            <w:tcW w:w="562" w:type="dxa"/>
          </w:tcPr>
          <w:p w14:paraId="0EF0FD72" w14:textId="0AB87566" w:rsidR="002F10AE" w:rsidRDefault="00241286" w:rsidP="00241286">
            <w:pPr>
              <w:ind w:firstLine="0"/>
              <w:jc w:val="center"/>
            </w:pPr>
            <w:r>
              <w:t>13</w:t>
            </w:r>
          </w:p>
        </w:tc>
        <w:tc>
          <w:tcPr>
            <w:tcW w:w="851" w:type="dxa"/>
          </w:tcPr>
          <w:p w14:paraId="4E37B3FD" w14:textId="77777777" w:rsidR="002F10AE" w:rsidRDefault="002F10AE" w:rsidP="002F10AE">
            <w:pPr>
              <w:ind w:firstLine="0"/>
              <w:jc w:val="center"/>
            </w:pPr>
          </w:p>
        </w:tc>
        <w:tc>
          <w:tcPr>
            <w:tcW w:w="2126" w:type="dxa"/>
          </w:tcPr>
          <w:p w14:paraId="4A00C5E1" w14:textId="3EC4749E" w:rsidR="002F10AE" w:rsidRDefault="002F10AE" w:rsidP="002F10AE">
            <w:pPr>
              <w:ind w:firstLine="0"/>
              <w:jc w:val="center"/>
            </w:pPr>
            <w:ins w:id="10773" w:author="Okot" w:date="2019-03-28T23:02:00Z">
              <w:r>
                <w:t>T</w:t>
              </w:r>
            </w:ins>
            <w:r w:rsidR="00757B38">
              <w:t>h</w:t>
            </w:r>
            <w:ins w:id="10774" w:author="Okot" w:date="2019-03-28T23:02:00Z">
              <w:r>
                <w:t>reonin</w:t>
              </w:r>
            </w:ins>
            <w:r w:rsidR="00757B38">
              <w:t>e</w:t>
            </w:r>
          </w:p>
        </w:tc>
        <w:tc>
          <w:tcPr>
            <w:tcW w:w="1485" w:type="dxa"/>
          </w:tcPr>
          <w:p w14:paraId="1AB421D5" w14:textId="15B88DE9" w:rsidR="002F10AE" w:rsidRDefault="00AD631F" w:rsidP="002F10AE">
            <w:pPr>
              <w:ind w:firstLine="0"/>
              <w:jc w:val="center"/>
            </w:pPr>
            <w:r>
              <w:t>int</w:t>
            </w:r>
          </w:p>
        </w:tc>
        <w:tc>
          <w:tcPr>
            <w:tcW w:w="746" w:type="dxa"/>
          </w:tcPr>
          <w:p w14:paraId="0B829ABC" w14:textId="77777777" w:rsidR="002F10AE" w:rsidRPr="0011578E" w:rsidRDefault="002F10AE" w:rsidP="002F10AE">
            <w:pPr>
              <w:ind w:firstLine="0"/>
              <w:jc w:val="center"/>
              <w:rPr>
                <w:position w:val="-6"/>
              </w:rPr>
            </w:pPr>
          </w:p>
        </w:tc>
        <w:tc>
          <w:tcPr>
            <w:tcW w:w="3291" w:type="dxa"/>
          </w:tcPr>
          <w:p w14:paraId="2C76D42C" w14:textId="0425EBDC"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2F10AE" w14:paraId="351EE6D1" w14:textId="77777777" w:rsidTr="00381D9E">
        <w:tc>
          <w:tcPr>
            <w:tcW w:w="562" w:type="dxa"/>
          </w:tcPr>
          <w:p w14:paraId="5A2BE191" w14:textId="02D11A96" w:rsidR="002F10AE" w:rsidRDefault="00241286" w:rsidP="002F10AE">
            <w:pPr>
              <w:ind w:firstLine="0"/>
              <w:jc w:val="center"/>
            </w:pPr>
            <w:r>
              <w:t>14</w:t>
            </w:r>
          </w:p>
        </w:tc>
        <w:tc>
          <w:tcPr>
            <w:tcW w:w="851" w:type="dxa"/>
          </w:tcPr>
          <w:p w14:paraId="6079673E" w14:textId="77777777" w:rsidR="002F10AE" w:rsidRDefault="002F10AE" w:rsidP="002F10AE">
            <w:pPr>
              <w:ind w:firstLine="0"/>
              <w:jc w:val="center"/>
            </w:pPr>
          </w:p>
        </w:tc>
        <w:tc>
          <w:tcPr>
            <w:tcW w:w="2126" w:type="dxa"/>
          </w:tcPr>
          <w:p w14:paraId="2C7AA11F" w14:textId="40707E88" w:rsidR="002F10AE" w:rsidRDefault="002F10AE" w:rsidP="002F10AE">
            <w:pPr>
              <w:ind w:firstLine="0"/>
              <w:jc w:val="center"/>
            </w:pPr>
            <w:ins w:id="10775" w:author="Okot" w:date="2019-03-28T23:02:00Z">
              <w:r>
                <w:t>Trypto</w:t>
              </w:r>
            </w:ins>
            <w:r w:rsidR="00757B38">
              <w:t>ph</w:t>
            </w:r>
            <w:ins w:id="10776" w:author="Okot" w:date="2019-03-28T23:02:00Z">
              <w:r>
                <w:t>an</w:t>
              </w:r>
            </w:ins>
          </w:p>
        </w:tc>
        <w:tc>
          <w:tcPr>
            <w:tcW w:w="1485" w:type="dxa"/>
          </w:tcPr>
          <w:p w14:paraId="7783F5CE" w14:textId="7F6E4748" w:rsidR="002F10AE" w:rsidRDefault="00AD631F" w:rsidP="002F10AE">
            <w:pPr>
              <w:ind w:firstLine="0"/>
              <w:jc w:val="center"/>
            </w:pPr>
            <w:r>
              <w:t>numeric(2,1)</w:t>
            </w:r>
          </w:p>
        </w:tc>
        <w:tc>
          <w:tcPr>
            <w:tcW w:w="746" w:type="dxa"/>
          </w:tcPr>
          <w:p w14:paraId="1C79CDFC" w14:textId="77777777" w:rsidR="002F10AE" w:rsidRPr="0011578E" w:rsidRDefault="002F10AE" w:rsidP="002F10AE">
            <w:pPr>
              <w:ind w:firstLine="0"/>
              <w:jc w:val="center"/>
              <w:rPr>
                <w:position w:val="-6"/>
              </w:rPr>
            </w:pPr>
          </w:p>
        </w:tc>
        <w:tc>
          <w:tcPr>
            <w:tcW w:w="3291" w:type="dxa"/>
          </w:tcPr>
          <w:p w14:paraId="07DFF0A0" w14:textId="3DD60561" w:rsidR="002F10AE" w:rsidRDefault="00F04547" w:rsidP="002F10AE">
            <w:pPr>
              <w:ind w:firstLine="0"/>
              <w:jc w:val="center"/>
              <w:rPr>
                <w:rFonts w:eastAsia="LiberationSerif"/>
                <w:lang w:eastAsia="en-US"/>
              </w:rPr>
            </w:pPr>
            <w:r>
              <w:rPr>
                <w:rFonts w:eastAsia="LiberationSerif"/>
                <w:lang w:eastAsia="en-US"/>
              </w:rPr>
              <w:t>Dzienne zapotrzebowanie użytkownika na aminokwas wyraż</w:t>
            </w:r>
            <w:r w:rsidR="00AD631F">
              <w:rPr>
                <w:rFonts w:eastAsia="LiberationSerif"/>
                <w:lang w:eastAsia="en-US"/>
              </w:rPr>
              <w:t>one w mg</w:t>
            </w:r>
          </w:p>
        </w:tc>
      </w:tr>
      <w:tr w:rsidR="002F10AE" w14:paraId="58EB7E37" w14:textId="77777777" w:rsidTr="00381D9E">
        <w:tc>
          <w:tcPr>
            <w:tcW w:w="562" w:type="dxa"/>
          </w:tcPr>
          <w:p w14:paraId="4D331BE4" w14:textId="2CFB13C7" w:rsidR="002F10AE" w:rsidRDefault="00241286" w:rsidP="002F10AE">
            <w:pPr>
              <w:ind w:firstLine="0"/>
              <w:jc w:val="center"/>
            </w:pPr>
            <w:r>
              <w:t>15</w:t>
            </w:r>
          </w:p>
        </w:tc>
        <w:tc>
          <w:tcPr>
            <w:tcW w:w="851" w:type="dxa"/>
          </w:tcPr>
          <w:p w14:paraId="3CC1C5F5" w14:textId="77777777" w:rsidR="002F10AE" w:rsidRDefault="002F10AE" w:rsidP="002F10AE">
            <w:pPr>
              <w:ind w:firstLine="0"/>
              <w:jc w:val="center"/>
            </w:pPr>
          </w:p>
        </w:tc>
        <w:tc>
          <w:tcPr>
            <w:tcW w:w="2126" w:type="dxa"/>
          </w:tcPr>
          <w:p w14:paraId="70D41075" w14:textId="5EA2D719" w:rsidR="002F10AE" w:rsidRDefault="00757B38" w:rsidP="00757B38">
            <w:pPr>
              <w:ind w:firstLine="0"/>
              <w:jc w:val="center"/>
            </w:pPr>
            <w:r>
              <w:t>Phenylalanine</w:t>
            </w:r>
          </w:p>
        </w:tc>
        <w:tc>
          <w:tcPr>
            <w:tcW w:w="1485" w:type="dxa"/>
          </w:tcPr>
          <w:p w14:paraId="12884B26" w14:textId="1049F57C" w:rsidR="002F10AE" w:rsidRDefault="00AD631F" w:rsidP="002F10AE">
            <w:pPr>
              <w:ind w:firstLine="0"/>
              <w:jc w:val="center"/>
            </w:pPr>
            <w:r>
              <w:t>int</w:t>
            </w:r>
          </w:p>
        </w:tc>
        <w:tc>
          <w:tcPr>
            <w:tcW w:w="746" w:type="dxa"/>
          </w:tcPr>
          <w:p w14:paraId="11B7A0FD" w14:textId="77777777" w:rsidR="002F10AE" w:rsidRPr="0011578E" w:rsidRDefault="002F10AE" w:rsidP="002F10AE">
            <w:pPr>
              <w:ind w:firstLine="0"/>
              <w:jc w:val="center"/>
              <w:rPr>
                <w:position w:val="-6"/>
              </w:rPr>
            </w:pPr>
          </w:p>
        </w:tc>
        <w:tc>
          <w:tcPr>
            <w:tcW w:w="3291" w:type="dxa"/>
          </w:tcPr>
          <w:p w14:paraId="4CA7B585" w14:textId="56992564" w:rsidR="002F10AE" w:rsidRDefault="00AD631F" w:rsidP="002F10AE">
            <w:pPr>
              <w:ind w:firstLine="0"/>
              <w:jc w:val="center"/>
              <w:rPr>
                <w:rFonts w:eastAsia="LiberationSerif"/>
                <w:lang w:eastAsia="en-US"/>
              </w:rPr>
            </w:pPr>
            <w:r>
              <w:rPr>
                <w:rFonts w:eastAsia="LiberationSerif"/>
                <w:lang w:eastAsia="en-US"/>
              </w:rPr>
              <w:t>Dzienne zapotrzebowanie użytkownika na aminokwas wyrażone w mg</w:t>
            </w:r>
          </w:p>
        </w:tc>
      </w:tr>
      <w:tr w:rsidR="00942FA8" w14:paraId="047095A7" w14:textId="77777777" w:rsidTr="00381D9E">
        <w:tc>
          <w:tcPr>
            <w:tcW w:w="562" w:type="dxa"/>
          </w:tcPr>
          <w:p w14:paraId="341371E9" w14:textId="272434FA" w:rsidR="00942FA8" w:rsidRDefault="00241286" w:rsidP="002F10AE">
            <w:pPr>
              <w:ind w:firstLine="0"/>
              <w:jc w:val="center"/>
            </w:pPr>
            <w:r>
              <w:t>16</w:t>
            </w:r>
          </w:p>
        </w:tc>
        <w:tc>
          <w:tcPr>
            <w:tcW w:w="851" w:type="dxa"/>
          </w:tcPr>
          <w:p w14:paraId="6905B994" w14:textId="77777777" w:rsidR="00942FA8" w:rsidRDefault="00942FA8" w:rsidP="002F10AE">
            <w:pPr>
              <w:ind w:firstLine="0"/>
              <w:jc w:val="center"/>
            </w:pPr>
          </w:p>
        </w:tc>
        <w:tc>
          <w:tcPr>
            <w:tcW w:w="2126" w:type="dxa"/>
          </w:tcPr>
          <w:p w14:paraId="1BAD5CFA" w14:textId="004E8E22" w:rsidR="00942FA8" w:rsidRDefault="00942FA8" w:rsidP="00942FA8">
            <w:pPr>
              <w:ind w:firstLine="0"/>
              <w:jc w:val="center"/>
            </w:pPr>
            <w:r>
              <w:t>WitA</w:t>
            </w:r>
          </w:p>
        </w:tc>
        <w:tc>
          <w:tcPr>
            <w:tcW w:w="1485" w:type="dxa"/>
          </w:tcPr>
          <w:p w14:paraId="64D4A01C" w14:textId="60AF51F1" w:rsidR="00942FA8" w:rsidRDefault="00942FA8" w:rsidP="002F10AE">
            <w:pPr>
              <w:ind w:firstLine="0"/>
              <w:jc w:val="center"/>
            </w:pPr>
            <w:r>
              <w:t>int</w:t>
            </w:r>
          </w:p>
        </w:tc>
        <w:tc>
          <w:tcPr>
            <w:tcW w:w="746" w:type="dxa"/>
          </w:tcPr>
          <w:p w14:paraId="4C0F4257" w14:textId="77777777" w:rsidR="00942FA8" w:rsidRPr="0011578E" w:rsidRDefault="00942FA8" w:rsidP="002F10AE">
            <w:pPr>
              <w:ind w:firstLine="0"/>
              <w:jc w:val="center"/>
              <w:rPr>
                <w:position w:val="-6"/>
              </w:rPr>
            </w:pPr>
          </w:p>
        </w:tc>
        <w:tc>
          <w:tcPr>
            <w:tcW w:w="3291" w:type="dxa"/>
          </w:tcPr>
          <w:p w14:paraId="0070DA3A" w14:textId="437266D2" w:rsidR="00942FA8" w:rsidRDefault="00942FA8" w:rsidP="002F10AE">
            <w:pPr>
              <w:ind w:firstLine="0"/>
              <w:jc w:val="center"/>
              <w:rPr>
                <w:rFonts w:eastAsia="LiberationSerif"/>
                <w:lang w:eastAsia="en-US"/>
              </w:rPr>
            </w:pPr>
            <w:r>
              <w:rPr>
                <w:rFonts w:eastAsia="LiberationSerif"/>
                <w:lang w:eastAsia="en-US"/>
              </w:rPr>
              <w:t>Dzienne zapotrzebowanie na witaminę A wyrażone w RE</w:t>
            </w:r>
          </w:p>
        </w:tc>
      </w:tr>
      <w:tr w:rsidR="00E73D2D" w14:paraId="3EEC476B" w14:textId="77777777" w:rsidTr="00381D9E">
        <w:tc>
          <w:tcPr>
            <w:tcW w:w="562" w:type="dxa"/>
          </w:tcPr>
          <w:p w14:paraId="311F492A" w14:textId="354392E5" w:rsidR="00E73D2D" w:rsidRDefault="00241286" w:rsidP="0013245B">
            <w:pPr>
              <w:ind w:firstLine="0"/>
              <w:jc w:val="center"/>
            </w:pPr>
            <w:r>
              <w:t>17</w:t>
            </w:r>
          </w:p>
        </w:tc>
        <w:tc>
          <w:tcPr>
            <w:tcW w:w="851" w:type="dxa"/>
          </w:tcPr>
          <w:p w14:paraId="1846A514" w14:textId="77777777" w:rsidR="00E73D2D" w:rsidRDefault="00E73D2D" w:rsidP="0013245B">
            <w:pPr>
              <w:ind w:firstLine="0"/>
              <w:jc w:val="center"/>
            </w:pPr>
          </w:p>
        </w:tc>
        <w:tc>
          <w:tcPr>
            <w:tcW w:w="2126" w:type="dxa"/>
          </w:tcPr>
          <w:p w14:paraId="6937BB6B" w14:textId="77777777" w:rsidR="00E73D2D" w:rsidRDefault="00E73D2D" w:rsidP="0013245B">
            <w:pPr>
              <w:ind w:firstLine="0"/>
              <w:jc w:val="center"/>
            </w:pPr>
            <w:r>
              <w:t>WitB1</w:t>
            </w:r>
          </w:p>
        </w:tc>
        <w:tc>
          <w:tcPr>
            <w:tcW w:w="1485" w:type="dxa"/>
          </w:tcPr>
          <w:p w14:paraId="1A1DD8D5" w14:textId="77777777" w:rsidR="00E73D2D" w:rsidRDefault="00E73D2D" w:rsidP="0013245B">
            <w:pPr>
              <w:ind w:firstLine="0"/>
              <w:jc w:val="center"/>
            </w:pPr>
            <w:r>
              <w:t>numeric(2,1)</w:t>
            </w:r>
          </w:p>
        </w:tc>
        <w:tc>
          <w:tcPr>
            <w:tcW w:w="746" w:type="dxa"/>
          </w:tcPr>
          <w:p w14:paraId="06141882" w14:textId="77777777" w:rsidR="00E73D2D" w:rsidRPr="0011578E" w:rsidRDefault="00E73D2D" w:rsidP="0013245B">
            <w:pPr>
              <w:ind w:firstLine="0"/>
              <w:jc w:val="center"/>
              <w:rPr>
                <w:position w:val="-6"/>
              </w:rPr>
            </w:pPr>
          </w:p>
        </w:tc>
        <w:tc>
          <w:tcPr>
            <w:tcW w:w="3291" w:type="dxa"/>
          </w:tcPr>
          <w:p w14:paraId="4BFCDE63" w14:textId="0B0C1813"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CDB97A9" w14:textId="77777777" w:rsidTr="00381D9E">
        <w:tc>
          <w:tcPr>
            <w:tcW w:w="562" w:type="dxa"/>
          </w:tcPr>
          <w:p w14:paraId="72418C8C" w14:textId="1F4A7B7E" w:rsidR="00E73D2D" w:rsidRDefault="00241286" w:rsidP="002F10AE">
            <w:pPr>
              <w:ind w:firstLine="0"/>
              <w:jc w:val="center"/>
            </w:pPr>
            <w:r>
              <w:t>18</w:t>
            </w:r>
          </w:p>
        </w:tc>
        <w:tc>
          <w:tcPr>
            <w:tcW w:w="851" w:type="dxa"/>
          </w:tcPr>
          <w:p w14:paraId="57B9D962" w14:textId="77777777" w:rsidR="00E73D2D" w:rsidRDefault="00E73D2D" w:rsidP="002F10AE">
            <w:pPr>
              <w:ind w:firstLine="0"/>
              <w:jc w:val="center"/>
            </w:pPr>
          </w:p>
        </w:tc>
        <w:tc>
          <w:tcPr>
            <w:tcW w:w="2126" w:type="dxa"/>
          </w:tcPr>
          <w:p w14:paraId="0FD56EA1" w14:textId="007C7EAF" w:rsidR="00E73D2D" w:rsidRDefault="00E73D2D" w:rsidP="00942FA8">
            <w:pPr>
              <w:ind w:firstLine="0"/>
              <w:jc w:val="center"/>
            </w:pPr>
            <w:r>
              <w:t>WitB2</w:t>
            </w:r>
          </w:p>
        </w:tc>
        <w:tc>
          <w:tcPr>
            <w:tcW w:w="1485" w:type="dxa"/>
          </w:tcPr>
          <w:p w14:paraId="0A01CACB" w14:textId="613FE055" w:rsidR="00E73D2D" w:rsidRDefault="00E73D2D" w:rsidP="002F10AE">
            <w:pPr>
              <w:ind w:firstLine="0"/>
              <w:jc w:val="center"/>
            </w:pPr>
            <w:r>
              <w:t>numeric(2,1)</w:t>
            </w:r>
          </w:p>
        </w:tc>
        <w:tc>
          <w:tcPr>
            <w:tcW w:w="746" w:type="dxa"/>
          </w:tcPr>
          <w:p w14:paraId="01CD78FC" w14:textId="77777777" w:rsidR="00E73D2D" w:rsidRPr="0011578E" w:rsidRDefault="00E73D2D" w:rsidP="002F10AE">
            <w:pPr>
              <w:ind w:firstLine="0"/>
              <w:jc w:val="center"/>
              <w:rPr>
                <w:position w:val="-6"/>
              </w:rPr>
            </w:pPr>
          </w:p>
        </w:tc>
        <w:tc>
          <w:tcPr>
            <w:tcW w:w="3291" w:type="dxa"/>
          </w:tcPr>
          <w:p w14:paraId="42A7079B" w14:textId="3FAEFB32" w:rsidR="00E73D2D" w:rsidRDefault="00E73D2D" w:rsidP="002F10AE">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21B0EA50" w14:textId="77777777" w:rsidTr="00381D9E">
        <w:tc>
          <w:tcPr>
            <w:tcW w:w="562" w:type="dxa"/>
          </w:tcPr>
          <w:p w14:paraId="4F484833" w14:textId="7C77F492" w:rsidR="00E73D2D" w:rsidRDefault="00241286" w:rsidP="0013245B">
            <w:pPr>
              <w:ind w:firstLine="0"/>
              <w:jc w:val="center"/>
            </w:pPr>
            <w:r>
              <w:t>19</w:t>
            </w:r>
          </w:p>
        </w:tc>
        <w:tc>
          <w:tcPr>
            <w:tcW w:w="851" w:type="dxa"/>
          </w:tcPr>
          <w:p w14:paraId="2306B2F5" w14:textId="77777777" w:rsidR="00E73D2D" w:rsidRDefault="00E73D2D" w:rsidP="0013245B">
            <w:pPr>
              <w:ind w:firstLine="0"/>
              <w:jc w:val="center"/>
            </w:pPr>
          </w:p>
        </w:tc>
        <w:tc>
          <w:tcPr>
            <w:tcW w:w="2126" w:type="dxa"/>
          </w:tcPr>
          <w:p w14:paraId="530C2018" w14:textId="351A9844" w:rsidR="00E73D2D" w:rsidRDefault="00E73D2D" w:rsidP="0013245B">
            <w:pPr>
              <w:ind w:firstLine="0"/>
              <w:jc w:val="center"/>
            </w:pPr>
            <w:r>
              <w:t>WitB3</w:t>
            </w:r>
          </w:p>
        </w:tc>
        <w:tc>
          <w:tcPr>
            <w:tcW w:w="1485" w:type="dxa"/>
          </w:tcPr>
          <w:p w14:paraId="13381050" w14:textId="5343ACB3" w:rsidR="00E73D2D" w:rsidRDefault="00E73D2D" w:rsidP="0013245B">
            <w:pPr>
              <w:ind w:firstLine="0"/>
              <w:jc w:val="center"/>
            </w:pPr>
            <w:r>
              <w:t>int</w:t>
            </w:r>
          </w:p>
        </w:tc>
        <w:tc>
          <w:tcPr>
            <w:tcW w:w="746" w:type="dxa"/>
          </w:tcPr>
          <w:p w14:paraId="68D68D80" w14:textId="77777777" w:rsidR="00E73D2D" w:rsidRPr="0011578E" w:rsidRDefault="00E73D2D" w:rsidP="0013245B">
            <w:pPr>
              <w:ind w:firstLine="0"/>
              <w:jc w:val="center"/>
              <w:rPr>
                <w:position w:val="-6"/>
              </w:rPr>
            </w:pPr>
          </w:p>
        </w:tc>
        <w:tc>
          <w:tcPr>
            <w:tcW w:w="3291" w:type="dxa"/>
          </w:tcPr>
          <w:p w14:paraId="09FF496F" w14:textId="2046E617"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7229136F" w14:textId="77777777" w:rsidTr="00381D9E">
        <w:tc>
          <w:tcPr>
            <w:tcW w:w="562" w:type="dxa"/>
          </w:tcPr>
          <w:p w14:paraId="366136C8" w14:textId="7672502F" w:rsidR="00E73D2D" w:rsidRDefault="00241286" w:rsidP="0013245B">
            <w:pPr>
              <w:ind w:firstLine="0"/>
              <w:jc w:val="center"/>
            </w:pPr>
            <w:r>
              <w:lastRenderedPageBreak/>
              <w:t>20</w:t>
            </w:r>
          </w:p>
        </w:tc>
        <w:tc>
          <w:tcPr>
            <w:tcW w:w="851" w:type="dxa"/>
          </w:tcPr>
          <w:p w14:paraId="4A7F64A8" w14:textId="77777777" w:rsidR="00E73D2D" w:rsidRDefault="00E73D2D" w:rsidP="0013245B">
            <w:pPr>
              <w:ind w:firstLine="0"/>
              <w:jc w:val="center"/>
            </w:pPr>
          </w:p>
        </w:tc>
        <w:tc>
          <w:tcPr>
            <w:tcW w:w="2126" w:type="dxa"/>
          </w:tcPr>
          <w:p w14:paraId="14455E3F" w14:textId="3CC9C8F2" w:rsidR="00E73D2D" w:rsidRDefault="00E73D2D" w:rsidP="0013245B">
            <w:pPr>
              <w:ind w:firstLine="0"/>
              <w:jc w:val="center"/>
            </w:pPr>
            <w:r>
              <w:t>WitB4</w:t>
            </w:r>
          </w:p>
        </w:tc>
        <w:tc>
          <w:tcPr>
            <w:tcW w:w="1485" w:type="dxa"/>
          </w:tcPr>
          <w:p w14:paraId="443D48DD" w14:textId="10EE21B9" w:rsidR="00E73D2D" w:rsidRDefault="00E73D2D" w:rsidP="0013245B">
            <w:pPr>
              <w:ind w:firstLine="0"/>
              <w:jc w:val="center"/>
            </w:pPr>
            <w:r>
              <w:t>int</w:t>
            </w:r>
          </w:p>
        </w:tc>
        <w:tc>
          <w:tcPr>
            <w:tcW w:w="746" w:type="dxa"/>
          </w:tcPr>
          <w:p w14:paraId="7E21260A" w14:textId="77777777" w:rsidR="00E73D2D" w:rsidRPr="0011578E" w:rsidRDefault="00E73D2D" w:rsidP="0013245B">
            <w:pPr>
              <w:ind w:firstLine="0"/>
              <w:jc w:val="center"/>
              <w:rPr>
                <w:position w:val="-6"/>
              </w:rPr>
            </w:pPr>
          </w:p>
        </w:tc>
        <w:tc>
          <w:tcPr>
            <w:tcW w:w="3291" w:type="dxa"/>
          </w:tcPr>
          <w:p w14:paraId="58BD5314" w14:textId="321EE5A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1AB1577B" w14:textId="77777777" w:rsidTr="00381D9E">
        <w:tc>
          <w:tcPr>
            <w:tcW w:w="562" w:type="dxa"/>
          </w:tcPr>
          <w:p w14:paraId="61FA3884" w14:textId="00D218F6" w:rsidR="00E73D2D" w:rsidRDefault="00241286" w:rsidP="0013245B">
            <w:pPr>
              <w:ind w:firstLine="0"/>
              <w:jc w:val="center"/>
            </w:pPr>
            <w:r>
              <w:t>21</w:t>
            </w:r>
          </w:p>
        </w:tc>
        <w:tc>
          <w:tcPr>
            <w:tcW w:w="851" w:type="dxa"/>
          </w:tcPr>
          <w:p w14:paraId="57571630" w14:textId="77777777" w:rsidR="00E73D2D" w:rsidRDefault="00E73D2D" w:rsidP="0013245B">
            <w:pPr>
              <w:ind w:firstLine="0"/>
              <w:jc w:val="center"/>
            </w:pPr>
          </w:p>
        </w:tc>
        <w:tc>
          <w:tcPr>
            <w:tcW w:w="2126" w:type="dxa"/>
          </w:tcPr>
          <w:p w14:paraId="42FB2167" w14:textId="7BBE1D44" w:rsidR="00E73D2D" w:rsidRDefault="00E73D2D" w:rsidP="0013245B">
            <w:pPr>
              <w:ind w:firstLine="0"/>
              <w:jc w:val="center"/>
            </w:pPr>
            <w:r>
              <w:t>WitB5</w:t>
            </w:r>
          </w:p>
        </w:tc>
        <w:tc>
          <w:tcPr>
            <w:tcW w:w="1485" w:type="dxa"/>
          </w:tcPr>
          <w:p w14:paraId="373D50D3" w14:textId="6685365D" w:rsidR="00E73D2D" w:rsidRDefault="00E73D2D" w:rsidP="0013245B">
            <w:pPr>
              <w:ind w:firstLine="0"/>
              <w:jc w:val="center"/>
            </w:pPr>
            <w:r>
              <w:t>int</w:t>
            </w:r>
          </w:p>
        </w:tc>
        <w:tc>
          <w:tcPr>
            <w:tcW w:w="746" w:type="dxa"/>
          </w:tcPr>
          <w:p w14:paraId="4652716A" w14:textId="77777777" w:rsidR="00E73D2D" w:rsidRPr="0011578E" w:rsidRDefault="00E73D2D" w:rsidP="0013245B">
            <w:pPr>
              <w:ind w:firstLine="0"/>
              <w:jc w:val="center"/>
              <w:rPr>
                <w:position w:val="-6"/>
              </w:rPr>
            </w:pPr>
          </w:p>
        </w:tc>
        <w:tc>
          <w:tcPr>
            <w:tcW w:w="3291" w:type="dxa"/>
          </w:tcPr>
          <w:p w14:paraId="63D5C347" w14:textId="13C2E1E8"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52B10C92" w14:textId="77777777" w:rsidTr="00381D9E">
        <w:tc>
          <w:tcPr>
            <w:tcW w:w="562" w:type="dxa"/>
          </w:tcPr>
          <w:p w14:paraId="6645274A" w14:textId="7CF11E08" w:rsidR="00E73D2D" w:rsidRDefault="00241286" w:rsidP="0013245B">
            <w:pPr>
              <w:ind w:firstLine="0"/>
              <w:jc w:val="center"/>
            </w:pPr>
            <w:r>
              <w:t>22</w:t>
            </w:r>
          </w:p>
        </w:tc>
        <w:tc>
          <w:tcPr>
            <w:tcW w:w="851" w:type="dxa"/>
          </w:tcPr>
          <w:p w14:paraId="0601410A" w14:textId="77777777" w:rsidR="00E73D2D" w:rsidRDefault="00E73D2D" w:rsidP="0013245B">
            <w:pPr>
              <w:ind w:firstLine="0"/>
              <w:jc w:val="center"/>
            </w:pPr>
          </w:p>
        </w:tc>
        <w:tc>
          <w:tcPr>
            <w:tcW w:w="2126" w:type="dxa"/>
          </w:tcPr>
          <w:p w14:paraId="7928D979" w14:textId="2E7D1ACA" w:rsidR="00E73D2D" w:rsidRDefault="00E73D2D" w:rsidP="0013245B">
            <w:pPr>
              <w:ind w:firstLine="0"/>
              <w:jc w:val="center"/>
            </w:pPr>
            <w:r>
              <w:t>WitB6</w:t>
            </w:r>
          </w:p>
        </w:tc>
        <w:tc>
          <w:tcPr>
            <w:tcW w:w="1485" w:type="dxa"/>
          </w:tcPr>
          <w:p w14:paraId="2F2BE3AE" w14:textId="77777777" w:rsidR="00E73D2D" w:rsidRDefault="00E73D2D" w:rsidP="0013245B">
            <w:pPr>
              <w:ind w:firstLine="0"/>
              <w:jc w:val="center"/>
            </w:pPr>
            <w:r>
              <w:t>numeric(2,1)</w:t>
            </w:r>
          </w:p>
        </w:tc>
        <w:tc>
          <w:tcPr>
            <w:tcW w:w="746" w:type="dxa"/>
          </w:tcPr>
          <w:p w14:paraId="41CA5344" w14:textId="77777777" w:rsidR="00E73D2D" w:rsidRPr="0011578E" w:rsidRDefault="00E73D2D" w:rsidP="0013245B">
            <w:pPr>
              <w:ind w:firstLine="0"/>
              <w:jc w:val="center"/>
              <w:rPr>
                <w:position w:val="-6"/>
              </w:rPr>
            </w:pPr>
          </w:p>
        </w:tc>
        <w:tc>
          <w:tcPr>
            <w:tcW w:w="3291" w:type="dxa"/>
          </w:tcPr>
          <w:p w14:paraId="09E9355E" w14:textId="23CF0CB4"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mg</w:t>
            </w:r>
          </w:p>
        </w:tc>
      </w:tr>
      <w:tr w:rsidR="00E73D2D" w14:paraId="4AB2CA11" w14:textId="77777777" w:rsidTr="00381D9E">
        <w:tc>
          <w:tcPr>
            <w:tcW w:w="562" w:type="dxa"/>
          </w:tcPr>
          <w:p w14:paraId="4BE9BAA0" w14:textId="07E4D899" w:rsidR="00E73D2D" w:rsidRDefault="00241286" w:rsidP="0013245B">
            <w:pPr>
              <w:ind w:firstLine="0"/>
              <w:jc w:val="center"/>
            </w:pPr>
            <w:r>
              <w:t>23</w:t>
            </w:r>
          </w:p>
        </w:tc>
        <w:tc>
          <w:tcPr>
            <w:tcW w:w="851" w:type="dxa"/>
          </w:tcPr>
          <w:p w14:paraId="60A96CDB" w14:textId="77777777" w:rsidR="00E73D2D" w:rsidRDefault="00E73D2D" w:rsidP="0013245B">
            <w:pPr>
              <w:ind w:firstLine="0"/>
              <w:jc w:val="center"/>
            </w:pPr>
          </w:p>
        </w:tc>
        <w:tc>
          <w:tcPr>
            <w:tcW w:w="2126" w:type="dxa"/>
          </w:tcPr>
          <w:p w14:paraId="5EC1FA81" w14:textId="38D2E26D" w:rsidR="00E73D2D" w:rsidRDefault="00E73D2D" w:rsidP="0013245B">
            <w:pPr>
              <w:ind w:firstLine="0"/>
              <w:jc w:val="center"/>
            </w:pPr>
            <w:r>
              <w:t>WitB9</w:t>
            </w:r>
          </w:p>
        </w:tc>
        <w:tc>
          <w:tcPr>
            <w:tcW w:w="1485" w:type="dxa"/>
          </w:tcPr>
          <w:p w14:paraId="52B404BF" w14:textId="22A560BD" w:rsidR="00E73D2D" w:rsidRDefault="00E73D2D" w:rsidP="0013245B">
            <w:pPr>
              <w:ind w:firstLine="0"/>
              <w:jc w:val="center"/>
            </w:pPr>
            <w:r>
              <w:t>int</w:t>
            </w:r>
          </w:p>
        </w:tc>
        <w:tc>
          <w:tcPr>
            <w:tcW w:w="746" w:type="dxa"/>
          </w:tcPr>
          <w:p w14:paraId="5F270414" w14:textId="77777777" w:rsidR="00E73D2D" w:rsidRPr="0011578E" w:rsidRDefault="00E73D2D" w:rsidP="0013245B">
            <w:pPr>
              <w:ind w:firstLine="0"/>
              <w:jc w:val="center"/>
              <w:rPr>
                <w:position w:val="-6"/>
              </w:rPr>
            </w:pPr>
          </w:p>
        </w:tc>
        <w:tc>
          <w:tcPr>
            <w:tcW w:w="3291" w:type="dxa"/>
          </w:tcPr>
          <w:p w14:paraId="76D4544B" w14:textId="159EBBAB"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2C29E000" w14:textId="77777777" w:rsidTr="00381D9E">
        <w:tc>
          <w:tcPr>
            <w:tcW w:w="562" w:type="dxa"/>
          </w:tcPr>
          <w:p w14:paraId="30637471" w14:textId="0FCCBD76" w:rsidR="00E73D2D" w:rsidRDefault="00241286" w:rsidP="00E73D2D">
            <w:pPr>
              <w:tabs>
                <w:tab w:val="center" w:pos="156"/>
              </w:tabs>
              <w:ind w:firstLine="0"/>
            </w:pPr>
            <w:r>
              <w:tab/>
              <w:t>24</w:t>
            </w:r>
          </w:p>
          <w:p w14:paraId="47AA08D2" w14:textId="77777777" w:rsidR="00942FA8" w:rsidRPr="00E73D2D" w:rsidRDefault="00942FA8" w:rsidP="00E73D2D"/>
        </w:tc>
        <w:tc>
          <w:tcPr>
            <w:tcW w:w="851" w:type="dxa"/>
          </w:tcPr>
          <w:p w14:paraId="7276F07C" w14:textId="77777777" w:rsidR="00942FA8" w:rsidRDefault="00942FA8" w:rsidP="002F10AE">
            <w:pPr>
              <w:ind w:firstLine="0"/>
              <w:jc w:val="center"/>
            </w:pPr>
          </w:p>
        </w:tc>
        <w:tc>
          <w:tcPr>
            <w:tcW w:w="2126" w:type="dxa"/>
          </w:tcPr>
          <w:p w14:paraId="57F4B24B" w14:textId="0F99E8BD" w:rsidR="00942FA8" w:rsidRDefault="00942FA8" w:rsidP="002F10AE">
            <w:pPr>
              <w:ind w:firstLine="0"/>
              <w:jc w:val="center"/>
            </w:pPr>
            <w:r>
              <w:t>WitB12</w:t>
            </w:r>
          </w:p>
        </w:tc>
        <w:tc>
          <w:tcPr>
            <w:tcW w:w="1485" w:type="dxa"/>
          </w:tcPr>
          <w:p w14:paraId="6168BACA" w14:textId="657AC8C7" w:rsidR="00942FA8" w:rsidRDefault="00E73D2D" w:rsidP="002F10AE">
            <w:pPr>
              <w:ind w:firstLine="0"/>
              <w:jc w:val="center"/>
            </w:pPr>
            <w:r>
              <w:t>n</w:t>
            </w:r>
            <w:r w:rsidR="00942FA8">
              <w:t>umeric(2,1)</w:t>
            </w:r>
          </w:p>
        </w:tc>
        <w:tc>
          <w:tcPr>
            <w:tcW w:w="746" w:type="dxa"/>
          </w:tcPr>
          <w:p w14:paraId="09D2C588" w14:textId="77777777" w:rsidR="00942FA8" w:rsidRPr="0011578E" w:rsidRDefault="00942FA8" w:rsidP="002F10AE">
            <w:pPr>
              <w:ind w:firstLine="0"/>
              <w:jc w:val="center"/>
              <w:rPr>
                <w:position w:val="-6"/>
              </w:rPr>
            </w:pPr>
          </w:p>
        </w:tc>
        <w:tc>
          <w:tcPr>
            <w:tcW w:w="3291" w:type="dxa"/>
          </w:tcPr>
          <w:p w14:paraId="75F0A654" w14:textId="11E63C8A" w:rsidR="00942FA8" w:rsidRDefault="00E73D2D" w:rsidP="00942FA8">
            <w:pPr>
              <w:ind w:firstLine="0"/>
              <w:jc w:val="center"/>
              <w:rPr>
                <w:rFonts w:eastAsia="LiberationSerif"/>
                <w:lang w:eastAsia="en-US"/>
              </w:rPr>
            </w:pPr>
            <w:r>
              <w:rPr>
                <w:rFonts w:eastAsia="LiberationSerif"/>
                <w:lang w:eastAsia="en-US"/>
              </w:rPr>
              <w:t>D</w:t>
            </w:r>
            <w:r w:rsidR="00942FA8">
              <w:rPr>
                <w:rFonts w:eastAsia="LiberationSerif"/>
                <w:lang w:eastAsia="en-US"/>
              </w:rPr>
              <w:t>ziennie zapotrzebowanie użytkownika na witaminę wyrażone w µg</w:t>
            </w:r>
          </w:p>
        </w:tc>
      </w:tr>
      <w:tr w:rsidR="00E73D2D" w14:paraId="4DCB7021" w14:textId="77777777" w:rsidTr="00381D9E">
        <w:tc>
          <w:tcPr>
            <w:tcW w:w="562" w:type="dxa"/>
          </w:tcPr>
          <w:p w14:paraId="2B7C0282" w14:textId="08C84E5A" w:rsidR="00E73D2D" w:rsidRDefault="00241286" w:rsidP="0013245B">
            <w:pPr>
              <w:ind w:firstLine="0"/>
              <w:jc w:val="center"/>
            </w:pPr>
            <w:r>
              <w:t>25</w:t>
            </w:r>
          </w:p>
        </w:tc>
        <w:tc>
          <w:tcPr>
            <w:tcW w:w="851" w:type="dxa"/>
          </w:tcPr>
          <w:p w14:paraId="4F7906FA" w14:textId="77777777" w:rsidR="00E73D2D" w:rsidRDefault="00E73D2D" w:rsidP="0013245B">
            <w:pPr>
              <w:ind w:firstLine="0"/>
              <w:jc w:val="center"/>
            </w:pPr>
          </w:p>
        </w:tc>
        <w:tc>
          <w:tcPr>
            <w:tcW w:w="2126" w:type="dxa"/>
          </w:tcPr>
          <w:p w14:paraId="710D75D1" w14:textId="16680359" w:rsidR="00E73D2D" w:rsidRDefault="00E73D2D" w:rsidP="0013245B">
            <w:pPr>
              <w:ind w:firstLine="0"/>
              <w:jc w:val="center"/>
            </w:pPr>
            <w:r>
              <w:t>WitD</w:t>
            </w:r>
          </w:p>
        </w:tc>
        <w:tc>
          <w:tcPr>
            <w:tcW w:w="1485" w:type="dxa"/>
          </w:tcPr>
          <w:p w14:paraId="2C6DBA54" w14:textId="721788A2" w:rsidR="00E73D2D" w:rsidRDefault="00E73D2D" w:rsidP="0013245B">
            <w:pPr>
              <w:ind w:firstLine="0"/>
              <w:jc w:val="center"/>
            </w:pPr>
            <w:r>
              <w:t>int</w:t>
            </w:r>
          </w:p>
        </w:tc>
        <w:tc>
          <w:tcPr>
            <w:tcW w:w="746" w:type="dxa"/>
          </w:tcPr>
          <w:p w14:paraId="0891F578" w14:textId="77777777" w:rsidR="00E73D2D" w:rsidRPr="0011578E" w:rsidRDefault="00E73D2D" w:rsidP="0013245B">
            <w:pPr>
              <w:ind w:firstLine="0"/>
              <w:jc w:val="center"/>
              <w:rPr>
                <w:position w:val="-6"/>
              </w:rPr>
            </w:pPr>
          </w:p>
        </w:tc>
        <w:tc>
          <w:tcPr>
            <w:tcW w:w="3291" w:type="dxa"/>
          </w:tcPr>
          <w:p w14:paraId="6282C4F9" w14:textId="2836927E"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942FA8" w14:paraId="1E55BEAE" w14:textId="77777777" w:rsidTr="00381D9E">
        <w:tc>
          <w:tcPr>
            <w:tcW w:w="562" w:type="dxa"/>
          </w:tcPr>
          <w:p w14:paraId="42192A58" w14:textId="51B9FED3" w:rsidR="00942FA8" w:rsidRDefault="00241286" w:rsidP="002F10AE">
            <w:pPr>
              <w:ind w:firstLine="0"/>
              <w:jc w:val="center"/>
            </w:pPr>
            <w:r>
              <w:t>26</w:t>
            </w:r>
          </w:p>
        </w:tc>
        <w:tc>
          <w:tcPr>
            <w:tcW w:w="851" w:type="dxa"/>
          </w:tcPr>
          <w:p w14:paraId="5A7A4EE1" w14:textId="77777777" w:rsidR="00942FA8" w:rsidRDefault="00942FA8" w:rsidP="002F10AE">
            <w:pPr>
              <w:ind w:firstLine="0"/>
              <w:jc w:val="center"/>
            </w:pPr>
          </w:p>
        </w:tc>
        <w:tc>
          <w:tcPr>
            <w:tcW w:w="2126" w:type="dxa"/>
          </w:tcPr>
          <w:p w14:paraId="2130F092" w14:textId="497B864E" w:rsidR="00942FA8" w:rsidRDefault="00E73D2D" w:rsidP="002F10AE">
            <w:pPr>
              <w:ind w:firstLine="0"/>
              <w:jc w:val="center"/>
            </w:pPr>
            <w:r>
              <w:t>WitE</w:t>
            </w:r>
          </w:p>
        </w:tc>
        <w:tc>
          <w:tcPr>
            <w:tcW w:w="1485" w:type="dxa"/>
          </w:tcPr>
          <w:p w14:paraId="6D89DAEA" w14:textId="22DC4CEF" w:rsidR="00942FA8" w:rsidRDefault="00E73D2D" w:rsidP="002F10AE">
            <w:pPr>
              <w:ind w:firstLine="0"/>
              <w:jc w:val="center"/>
            </w:pPr>
            <w:r>
              <w:t>int</w:t>
            </w:r>
          </w:p>
        </w:tc>
        <w:tc>
          <w:tcPr>
            <w:tcW w:w="746" w:type="dxa"/>
          </w:tcPr>
          <w:p w14:paraId="5CA046F5" w14:textId="77777777" w:rsidR="00942FA8" w:rsidRPr="0011578E" w:rsidRDefault="00942FA8" w:rsidP="002F10AE">
            <w:pPr>
              <w:ind w:firstLine="0"/>
              <w:jc w:val="center"/>
              <w:rPr>
                <w:position w:val="-6"/>
              </w:rPr>
            </w:pPr>
          </w:p>
        </w:tc>
        <w:tc>
          <w:tcPr>
            <w:tcW w:w="3291" w:type="dxa"/>
          </w:tcPr>
          <w:p w14:paraId="0BCEF9E7" w14:textId="226C7647" w:rsidR="00942FA8" w:rsidRDefault="00E73D2D" w:rsidP="002F10AE">
            <w:pPr>
              <w:ind w:firstLine="0"/>
              <w:jc w:val="center"/>
              <w:rPr>
                <w:rFonts w:eastAsia="LiberationSerif"/>
                <w:lang w:eastAsia="en-US"/>
              </w:rPr>
            </w:pPr>
            <w:r>
              <w:rPr>
                <w:rFonts w:eastAsia="LiberationSerif"/>
                <w:lang w:eastAsia="en-US"/>
              </w:rPr>
              <w:t>Dzienne zapotrzebowanie użytkownika na witaminę wyrażone w mg</w:t>
            </w:r>
          </w:p>
        </w:tc>
      </w:tr>
      <w:tr w:rsidR="00E73D2D" w14:paraId="7EFEBF8C" w14:textId="77777777" w:rsidTr="00381D9E">
        <w:tc>
          <w:tcPr>
            <w:tcW w:w="562" w:type="dxa"/>
          </w:tcPr>
          <w:p w14:paraId="0DA5A4DC" w14:textId="13BC6165" w:rsidR="00E73D2D" w:rsidRDefault="00241286" w:rsidP="0013245B">
            <w:pPr>
              <w:ind w:firstLine="0"/>
              <w:jc w:val="center"/>
            </w:pPr>
            <w:r>
              <w:t>27</w:t>
            </w:r>
          </w:p>
        </w:tc>
        <w:tc>
          <w:tcPr>
            <w:tcW w:w="851" w:type="dxa"/>
          </w:tcPr>
          <w:p w14:paraId="26B248EA" w14:textId="77777777" w:rsidR="00E73D2D" w:rsidRDefault="00E73D2D" w:rsidP="0013245B">
            <w:pPr>
              <w:ind w:firstLine="0"/>
              <w:jc w:val="center"/>
            </w:pPr>
          </w:p>
        </w:tc>
        <w:tc>
          <w:tcPr>
            <w:tcW w:w="2126" w:type="dxa"/>
          </w:tcPr>
          <w:p w14:paraId="20A40D4E" w14:textId="6EF64573" w:rsidR="00E73D2D" w:rsidRDefault="00E73D2D" w:rsidP="0013245B">
            <w:pPr>
              <w:ind w:firstLine="0"/>
              <w:jc w:val="center"/>
            </w:pPr>
            <w:r>
              <w:t>WitH</w:t>
            </w:r>
          </w:p>
        </w:tc>
        <w:tc>
          <w:tcPr>
            <w:tcW w:w="1485" w:type="dxa"/>
          </w:tcPr>
          <w:p w14:paraId="509F2A13" w14:textId="19E2B52F" w:rsidR="00E73D2D" w:rsidRDefault="00E73D2D" w:rsidP="0013245B">
            <w:pPr>
              <w:ind w:firstLine="0"/>
              <w:jc w:val="center"/>
            </w:pPr>
            <w:r>
              <w:t>int</w:t>
            </w:r>
          </w:p>
        </w:tc>
        <w:tc>
          <w:tcPr>
            <w:tcW w:w="746" w:type="dxa"/>
          </w:tcPr>
          <w:p w14:paraId="051DF259" w14:textId="77777777" w:rsidR="00E73D2D" w:rsidRPr="0011578E" w:rsidRDefault="00E73D2D" w:rsidP="0013245B">
            <w:pPr>
              <w:ind w:firstLine="0"/>
              <w:jc w:val="center"/>
              <w:rPr>
                <w:position w:val="-6"/>
              </w:rPr>
            </w:pPr>
          </w:p>
        </w:tc>
        <w:tc>
          <w:tcPr>
            <w:tcW w:w="3291" w:type="dxa"/>
          </w:tcPr>
          <w:p w14:paraId="68E6F2D5" w14:textId="20E73C1F"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E73D2D" w14:paraId="4D483687" w14:textId="77777777" w:rsidTr="00381D9E">
        <w:tc>
          <w:tcPr>
            <w:tcW w:w="562" w:type="dxa"/>
          </w:tcPr>
          <w:p w14:paraId="5C05C48A" w14:textId="0784A9C8" w:rsidR="00E73D2D" w:rsidRDefault="00241286" w:rsidP="0013245B">
            <w:pPr>
              <w:ind w:firstLine="0"/>
              <w:jc w:val="center"/>
            </w:pPr>
            <w:r>
              <w:t>28</w:t>
            </w:r>
          </w:p>
        </w:tc>
        <w:tc>
          <w:tcPr>
            <w:tcW w:w="851" w:type="dxa"/>
          </w:tcPr>
          <w:p w14:paraId="6451C017" w14:textId="77777777" w:rsidR="00E73D2D" w:rsidRDefault="00E73D2D" w:rsidP="0013245B">
            <w:pPr>
              <w:ind w:firstLine="0"/>
              <w:jc w:val="center"/>
            </w:pPr>
          </w:p>
        </w:tc>
        <w:tc>
          <w:tcPr>
            <w:tcW w:w="2126" w:type="dxa"/>
          </w:tcPr>
          <w:p w14:paraId="2F432A04" w14:textId="2F43641E" w:rsidR="00E73D2D" w:rsidRDefault="00E73D2D" w:rsidP="0013245B">
            <w:pPr>
              <w:ind w:firstLine="0"/>
              <w:jc w:val="center"/>
            </w:pPr>
            <w:r>
              <w:t>WitK</w:t>
            </w:r>
          </w:p>
        </w:tc>
        <w:tc>
          <w:tcPr>
            <w:tcW w:w="1485" w:type="dxa"/>
          </w:tcPr>
          <w:p w14:paraId="3EAFB85D" w14:textId="203D5ED7" w:rsidR="00E73D2D" w:rsidRDefault="00E73D2D" w:rsidP="0013245B">
            <w:pPr>
              <w:ind w:firstLine="0"/>
              <w:jc w:val="center"/>
            </w:pPr>
            <w:r>
              <w:t>int</w:t>
            </w:r>
          </w:p>
        </w:tc>
        <w:tc>
          <w:tcPr>
            <w:tcW w:w="746" w:type="dxa"/>
          </w:tcPr>
          <w:p w14:paraId="7640AA9D" w14:textId="77777777" w:rsidR="00E73D2D" w:rsidRPr="0011578E" w:rsidRDefault="00E73D2D" w:rsidP="0013245B">
            <w:pPr>
              <w:ind w:firstLine="0"/>
              <w:jc w:val="center"/>
              <w:rPr>
                <w:position w:val="-6"/>
              </w:rPr>
            </w:pPr>
          </w:p>
        </w:tc>
        <w:tc>
          <w:tcPr>
            <w:tcW w:w="3291" w:type="dxa"/>
          </w:tcPr>
          <w:p w14:paraId="29DE3948" w14:textId="0702D536" w:rsidR="00E73D2D" w:rsidRDefault="00E73D2D" w:rsidP="0013245B">
            <w:pPr>
              <w:ind w:firstLine="0"/>
              <w:jc w:val="center"/>
              <w:rPr>
                <w:rFonts w:eastAsia="LiberationSerif"/>
                <w:lang w:eastAsia="en-US"/>
              </w:rPr>
            </w:pPr>
            <w:r>
              <w:rPr>
                <w:rFonts w:eastAsia="LiberationSerif"/>
                <w:lang w:eastAsia="en-US"/>
              </w:rPr>
              <w:t>Dziennie zapotrzebowanie użytkownika na witaminę wyrażone w µg</w:t>
            </w:r>
          </w:p>
        </w:tc>
      </w:tr>
      <w:tr w:rsidR="00692B68" w14:paraId="3A9EBD38" w14:textId="77777777" w:rsidTr="00381D9E">
        <w:tc>
          <w:tcPr>
            <w:tcW w:w="562" w:type="dxa"/>
          </w:tcPr>
          <w:p w14:paraId="0F85A3F0" w14:textId="3B7E7440" w:rsidR="00692B68" w:rsidRDefault="00241286" w:rsidP="0013245B">
            <w:pPr>
              <w:ind w:firstLine="0"/>
              <w:jc w:val="center"/>
            </w:pPr>
            <w:r>
              <w:t>29</w:t>
            </w:r>
          </w:p>
        </w:tc>
        <w:tc>
          <w:tcPr>
            <w:tcW w:w="851" w:type="dxa"/>
          </w:tcPr>
          <w:p w14:paraId="14EEDDB2" w14:textId="77777777" w:rsidR="00692B68" w:rsidRDefault="00692B68" w:rsidP="0013245B">
            <w:pPr>
              <w:ind w:firstLine="0"/>
              <w:jc w:val="center"/>
            </w:pPr>
          </w:p>
        </w:tc>
        <w:tc>
          <w:tcPr>
            <w:tcW w:w="2126" w:type="dxa"/>
          </w:tcPr>
          <w:p w14:paraId="2ABBAF49" w14:textId="20F4172A" w:rsidR="00692B68" w:rsidRDefault="007E4A3D" w:rsidP="0013245B">
            <w:pPr>
              <w:ind w:firstLine="0"/>
              <w:jc w:val="center"/>
            </w:pPr>
            <w:r>
              <w:t>Cl</w:t>
            </w:r>
          </w:p>
        </w:tc>
        <w:tc>
          <w:tcPr>
            <w:tcW w:w="1485" w:type="dxa"/>
          </w:tcPr>
          <w:p w14:paraId="7D405124" w14:textId="6B10C28A" w:rsidR="00692B68" w:rsidRDefault="00692B68" w:rsidP="0013245B">
            <w:pPr>
              <w:ind w:firstLine="0"/>
              <w:jc w:val="center"/>
            </w:pPr>
            <w:r>
              <w:t>int</w:t>
            </w:r>
          </w:p>
        </w:tc>
        <w:tc>
          <w:tcPr>
            <w:tcW w:w="746" w:type="dxa"/>
          </w:tcPr>
          <w:p w14:paraId="2775D92D" w14:textId="77777777" w:rsidR="00692B68" w:rsidRPr="0011578E" w:rsidRDefault="00692B68" w:rsidP="0013245B">
            <w:pPr>
              <w:ind w:firstLine="0"/>
              <w:jc w:val="center"/>
              <w:rPr>
                <w:position w:val="-6"/>
              </w:rPr>
            </w:pPr>
          </w:p>
        </w:tc>
        <w:tc>
          <w:tcPr>
            <w:tcW w:w="3291" w:type="dxa"/>
          </w:tcPr>
          <w:p w14:paraId="6F195A01" w14:textId="2D61325D" w:rsidR="00692B68" w:rsidRDefault="00692B68" w:rsidP="0013245B">
            <w:pPr>
              <w:ind w:firstLine="0"/>
              <w:jc w:val="center"/>
              <w:rPr>
                <w:rFonts w:eastAsia="LiberationSerif"/>
                <w:lang w:eastAsia="en-US"/>
              </w:rPr>
            </w:pPr>
            <w:r>
              <w:rPr>
                <w:rFonts w:eastAsia="LiberationSerif"/>
                <w:lang w:eastAsia="en-US"/>
              </w:rPr>
              <w:t>Dzienne zapotrzebowanie użytkownika na chlor wyrażone w mg</w:t>
            </w:r>
          </w:p>
        </w:tc>
      </w:tr>
      <w:tr w:rsidR="00942FA8" w14:paraId="5C49721B" w14:textId="77777777" w:rsidTr="00381D9E">
        <w:tc>
          <w:tcPr>
            <w:tcW w:w="562" w:type="dxa"/>
          </w:tcPr>
          <w:p w14:paraId="7B640B9C" w14:textId="66715370" w:rsidR="00942FA8" w:rsidRDefault="00241286" w:rsidP="002F10AE">
            <w:pPr>
              <w:ind w:firstLine="0"/>
              <w:jc w:val="center"/>
            </w:pPr>
            <w:r>
              <w:t>30</w:t>
            </w:r>
          </w:p>
        </w:tc>
        <w:tc>
          <w:tcPr>
            <w:tcW w:w="851" w:type="dxa"/>
          </w:tcPr>
          <w:p w14:paraId="481E4CC4" w14:textId="77777777" w:rsidR="00942FA8" w:rsidRDefault="00942FA8" w:rsidP="002F10AE">
            <w:pPr>
              <w:ind w:firstLine="0"/>
              <w:jc w:val="center"/>
            </w:pPr>
          </w:p>
        </w:tc>
        <w:tc>
          <w:tcPr>
            <w:tcW w:w="2126" w:type="dxa"/>
          </w:tcPr>
          <w:p w14:paraId="4D73E706" w14:textId="0CF5D509" w:rsidR="00942FA8" w:rsidRDefault="007E4A3D" w:rsidP="002F10AE">
            <w:pPr>
              <w:ind w:firstLine="0"/>
              <w:jc w:val="center"/>
            </w:pPr>
            <w:r>
              <w:t>Zn</w:t>
            </w:r>
          </w:p>
        </w:tc>
        <w:tc>
          <w:tcPr>
            <w:tcW w:w="1485" w:type="dxa"/>
          </w:tcPr>
          <w:p w14:paraId="7272B9A1" w14:textId="7B4950B1" w:rsidR="00942FA8" w:rsidRDefault="00942FA8" w:rsidP="002F10AE">
            <w:pPr>
              <w:ind w:firstLine="0"/>
              <w:jc w:val="center"/>
            </w:pPr>
            <w:r>
              <w:t>int</w:t>
            </w:r>
          </w:p>
        </w:tc>
        <w:tc>
          <w:tcPr>
            <w:tcW w:w="746" w:type="dxa"/>
          </w:tcPr>
          <w:p w14:paraId="36483745" w14:textId="77777777" w:rsidR="00942FA8" w:rsidRPr="0011578E" w:rsidRDefault="00942FA8" w:rsidP="002F10AE">
            <w:pPr>
              <w:ind w:firstLine="0"/>
              <w:jc w:val="center"/>
              <w:rPr>
                <w:position w:val="-6"/>
              </w:rPr>
            </w:pPr>
          </w:p>
        </w:tc>
        <w:tc>
          <w:tcPr>
            <w:tcW w:w="3291" w:type="dxa"/>
          </w:tcPr>
          <w:p w14:paraId="0B7D2D8F" w14:textId="0E56E60A" w:rsidR="00942FA8" w:rsidRDefault="00942FA8" w:rsidP="002F10AE">
            <w:pPr>
              <w:ind w:firstLine="0"/>
              <w:jc w:val="center"/>
              <w:rPr>
                <w:rFonts w:eastAsia="LiberationSerif"/>
                <w:lang w:eastAsia="en-US"/>
              </w:rPr>
            </w:pPr>
            <w:r>
              <w:rPr>
                <w:rFonts w:eastAsia="LiberationSerif"/>
                <w:lang w:eastAsia="en-US"/>
              </w:rPr>
              <w:t xml:space="preserve">Dzienne </w:t>
            </w:r>
            <w:r w:rsidR="00AF7A05">
              <w:rPr>
                <w:rFonts w:eastAsia="LiberationSerif"/>
                <w:lang w:eastAsia="en-US"/>
              </w:rPr>
              <w:t>zapotrzebowanie użytkownika na c</w:t>
            </w:r>
            <w:r>
              <w:rPr>
                <w:rFonts w:eastAsia="LiberationSerif"/>
                <w:lang w:eastAsia="en-US"/>
              </w:rPr>
              <w:t>ynk wyrażone w mg</w:t>
            </w:r>
          </w:p>
        </w:tc>
      </w:tr>
      <w:tr w:rsidR="00692B68" w14:paraId="7E6D0CBB" w14:textId="77777777" w:rsidTr="00381D9E">
        <w:tc>
          <w:tcPr>
            <w:tcW w:w="562" w:type="dxa"/>
          </w:tcPr>
          <w:p w14:paraId="69A9E0BD" w14:textId="6365785D" w:rsidR="00692B68" w:rsidRDefault="00241286" w:rsidP="002F10AE">
            <w:pPr>
              <w:ind w:firstLine="0"/>
              <w:jc w:val="center"/>
            </w:pPr>
            <w:r>
              <w:lastRenderedPageBreak/>
              <w:t>31</w:t>
            </w:r>
          </w:p>
        </w:tc>
        <w:tc>
          <w:tcPr>
            <w:tcW w:w="851" w:type="dxa"/>
          </w:tcPr>
          <w:p w14:paraId="351F9D22" w14:textId="77777777" w:rsidR="00692B68" w:rsidRDefault="00692B68" w:rsidP="002F10AE">
            <w:pPr>
              <w:ind w:firstLine="0"/>
              <w:jc w:val="center"/>
            </w:pPr>
          </w:p>
        </w:tc>
        <w:tc>
          <w:tcPr>
            <w:tcW w:w="2126" w:type="dxa"/>
          </w:tcPr>
          <w:p w14:paraId="18DBFF77" w14:textId="1A0F188C" w:rsidR="00692B68" w:rsidRDefault="007E4A3D" w:rsidP="002F10AE">
            <w:pPr>
              <w:ind w:firstLine="0"/>
              <w:jc w:val="center"/>
            </w:pPr>
            <w:r>
              <w:t>F</w:t>
            </w:r>
          </w:p>
        </w:tc>
        <w:tc>
          <w:tcPr>
            <w:tcW w:w="1485" w:type="dxa"/>
          </w:tcPr>
          <w:p w14:paraId="4AE4311A" w14:textId="35878070" w:rsidR="00692B68" w:rsidRDefault="00716CC5" w:rsidP="00716CC5">
            <w:pPr>
              <w:ind w:firstLine="0"/>
              <w:jc w:val="center"/>
            </w:pPr>
            <w:r>
              <w:t>n</w:t>
            </w:r>
            <w:r w:rsidR="00692B68">
              <w:t>umeric(2,1)</w:t>
            </w:r>
          </w:p>
        </w:tc>
        <w:tc>
          <w:tcPr>
            <w:tcW w:w="746" w:type="dxa"/>
          </w:tcPr>
          <w:p w14:paraId="2F3C871E" w14:textId="77777777" w:rsidR="00692B68" w:rsidRPr="0011578E" w:rsidRDefault="00692B68" w:rsidP="002F10AE">
            <w:pPr>
              <w:ind w:firstLine="0"/>
              <w:jc w:val="center"/>
              <w:rPr>
                <w:position w:val="-6"/>
              </w:rPr>
            </w:pPr>
          </w:p>
        </w:tc>
        <w:tc>
          <w:tcPr>
            <w:tcW w:w="3291" w:type="dxa"/>
          </w:tcPr>
          <w:p w14:paraId="4018471D" w14:textId="7F55675F" w:rsidR="00692B68" w:rsidRDefault="00692B68" w:rsidP="002F10AE">
            <w:pPr>
              <w:ind w:firstLine="0"/>
              <w:jc w:val="center"/>
              <w:rPr>
                <w:rFonts w:eastAsia="LiberationSerif"/>
                <w:lang w:eastAsia="en-US"/>
              </w:rPr>
            </w:pPr>
            <w:r>
              <w:rPr>
                <w:rFonts w:eastAsia="LiberationSerif"/>
                <w:lang w:eastAsia="en-US"/>
              </w:rPr>
              <w:t>Dzienne zapotrzebowanie użytkownika na fluor wyrażone w mg</w:t>
            </w:r>
          </w:p>
        </w:tc>
      </w:tr>
      <w:tr w:rsidR="00942FA8" w14:paraId="1451954C" w14:textId="77777777" w:rsidTr="00381D9E">
        <w:tc>
          <w:tcPr>
            <w:tcW w:w="562" w:type="dxa"/>
          </w:tcPr>
          <w:p w14:paraId="3872E0E2" w14:textId="6F570AFA" w:rsidR="00942FA8" w:rsidRDefault="00241286" w:rsidP="002F10AE">
            <w:pPr>
              <w:ind w:firstLine="0"/>
              <w:jc w:val="center"/>
            </w:pPr>
            <w:r>
              <w:t>32</w:t>
            </w:r>
          </w:p>
        </w:tc>
        <w:tc>
          <w:tcPr>
            <w:tcW w:w="851" w:type="dxa"/>
          </w:tcPr>
          <w:p w14:paraId="2A2A177E" w14:textId="77777777" w:rsidR="00942FA8" w:rsidRDefault="00942FA8" w:rsidP="002F10AE">
            <w:pPr>
              <w:ind w:firstLine="0"/>
              <w:jc w:val="center"/>
            </w:pPr>
          </w:p>
        </w:tc>
        <w:tc>
          <w:tcPr>
            <w:tcW w:w="2126" w:type="dxa"/>
          </w:tcPr>
          <w:p w14:paraId="2BD40B00" w14:textId="78D8819E" w:rsidR="00942FA8" w:rsidRDefault="007E4A3D" w:rsidP="002F10AE">
            <w:pPr>
              <w:ind w:firstLine="0"/>
              <w:jc w:val="center"/>
            </w:pPr>
            <w:r>
              <w:t>P</w:t>
            </w:r>
          </w:p>
        </w:tc>
        <w:tc>
          <w:tcPr>
            <w:tcW w:w="1485" w:type="dxa"/>
          </w:tcPr>
          <w:p w14:paraId="00B6CAC2" w14:textId="0431E2DF" w:rsidR="00942FA8" w:rsidRDefault="002254AA" w:rsidP="002F10AE">
            <w:pPr>
              <w:ind w:firstLine="0"/>
              <w:jc w:val="center"/>
            </w:pPr>
            <w:r>
              <w:t>int</w:t>
            </w:r>
          </w:p>
        </w:tc>
        <w:tc>
          <w:tcPr>
            <w:tcW w:w="746" w:type="dxa"/>
          </w:tcPr>
          <w:p w14:paraId="7F8D1A16" w14:textId="77777777" w:rsidR="00942FA8" w:rsidRPr="0011578E" w:rsidRDefault="00942FA8" w:rsidP="002F10AE">
            <w:pPr>
              <w:ind w:firstLine="0"/>
              <w:jc w:val="center"/>
              <w:rPr>
                <w:position w:val="-6"/>
              </w:rPr>
            </w:pPr>
          </w:p>
        </w:tc>
        <w:tc>
          <w:tcPr>
            <w:tcW w:w="3291" w:type="dxa"/>
          </w:tcPr>
          <w:p w14:paraId="632EC53D" w14:textId="48E81DF2" w:rsidR="00942FA8" w:rsidRDefault="002254AA" w:rsidP="002F10AE">
            <w:pPr>
              <w:ind w:firstLine="0"/>
              <w:jc w:val="center"/>
              <w:rPr>
                <w:rFonts w:eastAsia="LiberationSerif"/>
                <w:lang w:eastAsia="en-US"/>
              </w:rPr>
            </w:pPr>
            <w:r>
              <w:rPr>
                <w:rFonts w:eastAsia="LiberationSerif"/>
                <w:lang w:eastAsia="en-US"/>
              </w:rPr>
              <w:t>Dzienne zapotrzebowanie użytkownika na fosfor wyrażone w mg</w:t>
            </w:r>
          </w:p>
        </w:tc>
      </w:tr>
      <w:tr w:rsidR="002254AA" w14:paraId="37952DAD" w14:textId="77777777" w:rsidTr="00381D9E">
        <w:tc>
          <w:tcPr>
            <w:tcW w:w="562" w:type="dxa"/>
          </w:tcPr>
          <w:p w14:paraId="3B7CE003" w14:textId="679D0D2B" w:rsidR="002254AA" w:rsidRDefault="00241286" w:rsidP="002F10AE">
            <w:pPr>
              <w:ind w:firstLine="0"/>
              <w:jc w:val="center"/>
            </w:pPr>
            <w:r>
              <w:t>33</w:t>
            </w:r>
          </w:p>
        </w:tc>
        <w:tc>
          <w:tcPr>
            <w:tcW w:w="851" w:type="dxa"/>
          </w:tcPr>
          <w:p w14:paraId="40AAAFC7" w14:textId="77777777" w:rsidR="002254AA" w:rsidRDefault="002254AA" w:rsidP="002F10AE">
            <w:pPr>
              <w:ind w:firstLine="0"/>
              <w:jc w:val="center"/>
            </w:pPr>
          </w:p>
        </w:tc>
        <w:tc>
          <w:tcPr>
            <w:tcW w:w="2126" w:type="dxa"/>
          </w:tcPr>
          <w:p w14:paraId="6F263337" w14:textId="60E08D61" w:rsidR="002254AA" w:rsidRDefault="007E4A3D" w:rsidP="002F10AE">
            <w:pPr>
              <w:ind w:firstLine="0"/>
              <w:jc w:val="center"/>
            </w:pPr>
            <w:r>
              <w:t>I</w:t>
            </w:r>
          </w:p>
        </w:tc>
        <w:tc>
          <w:tcPr>
            <w:tcW w:w="1485" w:type="dxa"/>
          </w:tcPr>
          <w:p w14:paraId="2787C197" w14:textId="07DD7F50" w:rsidR="002254AA" w:rsidRDefault="002254AA" w:rsidP="002F10AE">
            <w:pPr>
              <w:ind w:firstLine="0"/>
              <w:jc w:val="center"/>
            </w:pPr>
            <w:r>
              <w:t>int</w:t>
            </w:r>
          </w:p>
        </w:tc>
        <w:tc>
          <w:tcPr>
            <w:tcW w:w="746" w:type="dxa"/>
          </w:tcPr>
          <w:p w14:paraId="1E1A7408" w14:textId="77777777" w:rsidR="002254AA" w:rsidRPr="0011578E" w:rsidRDefault="002254AA" w:rsidP="002F10AE">
            <w:pPr>
              <w:ind w:firstLine="0"/>
              <w:jc w:val="center"/>
              <w:rPr>
                <w:position w:val="-6"/>
              </w:rPr>
            </w:pPr>
          </w:p>
        </w:tc>
        <w:tc>
          <w:tcPr>
            <w:tcW w:w="3291" w:type="dxa"/>
          </w:tcPr>
          <w:p w14:paraId="77E216E4" w14:textId="70CB389C" w:rsidR="002254AA" w:rsidRDefault="002254AA" w:rsidP="002F10AE">
            <w:pPr>
              <w:ind w:firstLine="0"/>
              <w:jc w:val="center"/>
              <w:rPr>
                <w:rFonts w:eastAsia="LiberationSerif"/>
                <w:lang w:eastAsia="en-US"/>
              </w:rPr>
            </w:pPr>
            <w:r>
              <w:rPr>
                <w:rFonts w:eastAsia="LiberationSerif"/>
                <w:lang w:eastAsia="en-US"/>
              </w:rPr>
              <w:t>Dzienne zapotrzebowanie użytkownika na jod wyrażone w µg</w:t>
            </w:r>
          </w:p>
        </w:tc>
      </w:tr>
      <w:tr w:rsidR="00692B68" w14:paraId="3BA392FE" w14:textId="77777777" w:rsidTr="00381D9E">
        <w:tc>
          <w:tcPr>
            <w:tcW w:w="562" w:type="dxa"/>
          </w:tcPr>
          <w:p w14:paraId="7ADF0DF8" w14:textId="509D9858" w:rsidR="00692B68" w:rsidRDefault="00241286" w:rsidP="002F10AE">
            <w:pPr>
              <w:ind w:firstLine="0"/>
              <w:jc w:val="center"/>
            </w:pPr>
            <w:r>
              <w:t>34</w:t>
            </w:r>
          </w:p>
        </w:tc>
        <w:tc>
          <w:tcPr>
            <w:tcW w:w="851" w:type="dxa"/>
          </w:tcPr>
          <w:p w14:paraId="5A27D090" w14:textId="77777777" w:rsidR="00692B68" w:rsidRDefault="00692B68" w:rsidP="002F10AE">
            <w:pPr>
              <w:ind w:firstLine="0"/>
              <w:jc w:val="center"/>
            </w:pPr>
          </w:p>
        </w:tc>
        <w:tc>
          <w:tcPr>
            <w:tcW w:w="2126" w:type="dxa"/>
          </w:tcPr>
          <w:p w14:paraId="44790CB0" w14:textId="1543E194" w:rsidR="00692B68" w:rsidRDefault="007E4A3D" w:rsidP="002F10AE">
            <w:pPr>
              <w:ind w:firstLine="0"/>
              <w:jc w:val="center"/>
            </w:pPr>
            <w:r>
              <w:t>Mg</w:t>
            </w:r>
          </w:p>
        </w:tc>
        <w:tc>
          <w:tcPr>
            <w:tcW w:w="1485" w:type="dxa"/>
          </w:tcPr>
          <w:p w14:paraId="72E896BF" w14:textId="500433E8" w:rsidR="00692B68" w:rsidRDefault="00692B68" w:rsidP="002F10AE">
            <w:pPr>
              <w:ind w:firstLine="0"/>
              <w:jc w:val="center"/>
            </w:pPr>
            <w:r>
              <w:t>int</w:t>
            </w:r>
          </w:p>
        </w:tc>
        <w:tc>
          <w:tcPr>
            <w:tcW w:w="746" w:type="dxa"/>
          </w:tcPr>
          <w:p w14:paraId="5FEC2348" w14:textId="77777777" w:rsidR="00692B68" w:rsidRPr="0011578E" w:rsidRDefault="00692B68" w:rsidP="002F10AE">
            <w:pPr>
              <w:ind w:firstLine="0"/>
              <w:jc w:val="center"/>
              <w:rPr>
                <w:position w:val="-6"/>
              </w:rPr>
            </w:pPr>
          </w:p>
        </w:tc>
        <w:tc>
          <w:tcPr>
            <w:tcW w:w="3291" w:type="dxa"/>
          </w:tcPr>
          <w:p w14:paraId="011271C7" w14:textId="4E730605" w:rsidR="00692B68" w:rsidRDefault="00692B68" w:rsidP="002F10AE">
            <w:pPr>
              <w:ind w:firstLine="0"/>
              <w:jc w:val="center"/>
              <w:rPr>
                <w:rFonts w:eastAsia="LiberationSerif"/>
                <w:lang w:eastAsia="en-US"/>
              </w:rPr>
            </w:pPr>
            <w:r>
              <w:rPr>
                <w:rFonts w:eastAsia="LiberationSerif"/>
                <w:lang w:eastAsia="en-US"/>
              </w:rPr>
              <w:t>Dzienne zapotrzebowanie użytkownika na magnez wyrażone w mg</w:t>
            </w:r>
          </w:p>
        </w:tc>
      </w:tr>
      <w:tr w:rsidR="00692B68" w14:paraId="195B21BD" w14:textId="77777777" w:rsidTr="00381D9E">
        <w:tc>
          <w:tcPr>
            <w:tcW w:w="562" w:type="dxa"/>
          </w:tcPr>
          <w:p w14:paraId="0813888D" w14:textId="6132CE1B" w:rsidR="00692B68" w:rsidRDefault="00241286" w:rsidP="002F10AE">
            <w:pPr>
              <w:ind w:firstLine="0"/>
              <w:jc w:val="center"/>
            </w:pPr>
            <w:r>
              <w:t>35</w:t>
            </w:r>
          </w:p>
        </w:tc>
        <w:tc>
          <w:tcPr>
            <w:tcW w:w="851" w:type="dxa"/>
          </w:tcPr>
          <w:p w14:paraId="706A49A9" w14:textId="77777777" w:rsidR="00692B68" w:rsidRDefault="00692B68" w:rsidP="002F10AE">
            <w:pPr>
              <w:ind w:firstLine="0"/>
              <w:jc w:val="center"/>
            </w:pPr>
          </w:p>
        </w:tc>
        <w:tc>
          <w:tcPr>
            <w:tcW w:w="2126" w:type="dxa"/>
          </w:tcPr>
          <w:p w14:paraId="3898BA54" w14:textId="62DDED65" w:rsidR="00692B68" w:rsidRDefault="007E4A3D" w:rsidP="002F10AE">
            <w:pPr>
              <w:ind w:firstLine="0"/>
              <w:jc w:val="center"/>
            </w:pPr>
            <w:r>
              <w:t>Cu</w:t>
            </w:r>
          </w:p>
        </w:tc>
        <w:tc>
          <w:tcPr>
            <w:tcW w:w="1485" w:type="dxa"/>
          </w:tcPr>
          <w:p w14:paraId="5630EB93" w14:textId="65855D3D" w:rsidR="00692B68" w:rsidRDefault="00692B68" w:rsidP="002F10AE">
            <w:pPr>
              <w:ind w:firstLine="0"/>
              <w:jc w:val="center"/>
            </w:pPr>
            <w:r>
              <w:t>numeric(2,1)</w:t>
            </w:r>
          </w:p>
        </w:tc>
        <w:tc>
          <w:tcPr>
            <w:tcW w:w="746" w:type="dxa"/>
          </w:tcPr>
          <w:p w14:paraId="2DCA560C" w14:textId="77777777" w:rsidR="00692B68" w:rsidRPr="0011578E" w:rsidRDefault="00692B68" w:rsidP="002F10AE">
            <w:pPr>
              <w:ind w:firstLine="0"/>
              <w:jc w:val="center"/>
              <w:rPr>
                <w:position w:val="-6"/>
              </w:rPr>
            </w:pPr>
          </w:p>
        </w:tc>
        <w:tc>
          <w:tcPr>
            <w:tcW w:w="3291" w:type="dxa"/>
          </w:tcPr>
          <w:p w14:paraId="4653D690" w14:textId="6EA5BD49" w:rsidR="00692B68" w:rsidRDefault="00692B68" w:rsidP="00692B68">
            <w:pPr>
              <w:ind w:firstLine="0"/>
              <w:jc w:val="center"/>
              <w:rPr>
                <w:rFonts w:eastAsia="LiberationSerif"/>
                <w:lang w:eastAsia="en-US"/>
              </w:rPr>
            </w:pPr>
            <w:r>
              <w:rPr>
                <w:rFonts w:eastAsia="LiberationSerif"/>
                <w:lang w:eastAsia="en-US"/>
              </w:rPr>
              <w:t>Dzienne zapotrzebowanie użytkownika na miedź wyrażone w mg</w:t>
            </w:r>
          </w:p>
        </w:tc>
      </w:tr>
      <w:tr w:rsidR="00692B68" w14:paraId="462B4F6A" w14:textId="77777777" w:rsidTr="00381D9E">
        <w:tc>
          <w:tcPr>
            <w:tcW w:w="562" w:type="dxa"/>
          </w:tcPr>
          <w:p w14:paraId="1816F032" w14:textId="7AD2B7D9" w:rsidR="00692B68" w:rsidRDefault="00241286" w:rsidP="002F10AE">
            <w:pPr>
              <w:ind w:firstLine="0"/>
              <w:jc w:val="center"/>
            </w:pPr>
            <w:r>
              <w:t>36</w:t>
            </w:r>
          </w:p>
        </w:tc>
        <w:tc>
          <w:tcPr>
            <w:tcW w:w="851" w:type="dxa"/>
          </w:tcPr>
          <w:p w14:paraId="43096862" w14:textId="77777777" w:rsidR="00692B68" w:rsidRDefault="00692B68" w:rsidP="002F10AE">
            <w:pPr>
              <w:ind w:firstLine="0"/>
              <w:jc w:val="center"/>
            </w:pPr>
          </w:p>
        </w:tc>
        <w:tc>
          <w:tcPr>
            <w:tcW w:w="2126" w:type="dxa"/>
          </w:tcPr>
          <w:p w14:paraId="5AF6569C" w14:textId="67870D18" w:rsidR="00692B68" w:rsidRDefault="007E4A3D" w:rsidP="002F10AE">
            <w:pPr>
              <w:ind w:firstLine="0"/>
              <w:jc w:val="center"/>
            </w:pPr>
            <w:r>
              <w:t>K</w:t>
            </w:r>
          </w:p>
        </w:tc>
        <w:tc>
          <w:tcPr>
            <w:tcW w:w="1485" w:type="dxa"/>
          </w:tcPr>
          <w:p w14:paraId="376584CD" w14:textId="07FE448B" w:rsidR="00692B68" w:rsidRDefault="00692B68" w:rsidP="002F10AE">
            <w:pPr>
              <w:ind w:firstLine="0"/>
              <w:jc w:val="center"/>
            </w:pPr>
            <w:r>
              <w:t>int</w:t>
            </w:r>
          </w:p>
        </w:tc>
        <w:tc>
          <w:tcPr>
            <w:tcW w:w="746" w:type="dxa"/>
          </w:tcPr>
          <w:p w14:paraId="4CA4760D" w14:textId="77777777" w:rsidR="00692B68" w:rsidRPr="0011578E" w:rsidRDefault="00692B68" w:rsidP="002F10AE">
            <w:pPr>
              <w:ind w:firstLine="0"/>
              <w:jc w:val="center"/>
              <w:rPr>
                <w:position w:val="-6"/>
              </w:rPr>
            </w:pPr>
          </w:p>
        </w:tc>
        <w:tc>
          <w:tcPr>
            <w:tcW w:w="3291" w:type="dxa"/>
          </w:tcPr>
          <w:p w14:paraId="5C51B8CC" w14:textId="36531693" w:rsidR="00692B68" w:rsidRDefault="00692B68" w:rsidP="00692B68">
            <w:pPr>
              <w:ind w:firstLine="0"/>
              <w:jc w:val="center"/>
              <w:rPr>
                <w:rFonts w:eastAsia="LiberationSerif"/>
                <w:lang w:eastAsia="en-US"/>
              </w:rPr>
            </w:pPr>
            <w:r>
              <w:rPr>
                <w:rFonts w:eastAsia="LiberationSerif"/>
                <w:lang w:eastAsia="en-US"/>
              </w:rPr>
              <w:t>Dzienne zapotrzebowanie użytkownika na potas wyrażone w mg</w:t>
            </w:r>
          </w:p>
        </w:tc>
      </w:tr>
      <w:tr w:rsidR="00692B68" w14:paraId="71AF1D78" w14:textId="77777777" w:rsidTr="00381D9E">
        <w:tc>
          <w:tcPr>
            <w:tcW w:w="562" w:type="dxa"/>
          </w:tcPr>
          <w:p w14:paraId="03826FF4" w14:textId="44E53666" w:rsidR="00692B68" w:rsidRDefault="00241286" w:rsidP="002F10AE">
            <w:pPr>
              <w:ind w:firstLine="0"/>
              <w:jc w:val="center"/>
            </w:pPr>
            <w:r>
              <w:t>37</w:t>
            </w:r>
          </w:p>
        </w:tc>
        <w:tc>
          <w:tcPr>
            <w:tcW w:w="851" w:type="dxa"/>
          </w:tcPr>
          <w:p w14:paraId="3E0D9D90" w14:textId="77777777" w:rsidR="00692B68" w:rsidRDefault="00692B68" w:rsidP="002F10AE">
            <w:pPr>
              <w:ind w:firstLine="0"/>
              <w:jc w:val="center"/>
            </w:pPr>
          </w:p>
        </w:tc>
        <w:tc>
          <w:tcPr>
            <w:tcW w:w="2126" w:type="dxa"/>
          </w:tcPr>
          <w:p w14:paraId="2B626073" w14:textId="12BDD235" w:rsidR="00692B68" w:rsidRDefault="007E4A3D" w:rsidP="002F10AE">
            <w:pPr>
              <w:ind w:firstLine="0"/>
              <w:jc w:val="center"/>
            </w:pPr>
            <w:r>
              <w:t>Se</w:t>
            </w:r>
          </w:p>
        </w:tc>
        <w:tc>
          <w:tcPr>
            <w:tcW w:w="1485" w:type="dxa"/>
          </w:tcPr>
          <w:p w14:paraId="781AEC06" w14:textId="1A2E8EEA" w:rsidR="00692B68" w:rsidRDefault="00692B68" w:rsidP="002F10AE">
            <w:pPr>
              <w:ind w:firstLine="0"/>
              <w:jc w:val="center"/>
            </w:pPr>
            <w:r>
              <w:t>int</w:t>
            </w:r>
          </w:p>
        </w:tc>
        <w:tc>
          <w:tcPr>
            <w:tcW w:w="746" w:type="dxa"/>
          </w:tcPr>
          <w:p w14:paraId="3BDD90A0" w14:textId="77777777" w:rsidR="00692B68" w:rsidRPr="0011578E" w:rsidRDefault="00692B68" w:rsidP="002F10AE">
            <w:pPr>
              <w:ind w:firstLine="0"/>
              <w:jc w:val="center"/>
              <w:rPr>
                <w:position w:val="-6"/>
              </w:rPr>
            </w:pPr>
          </w:p>
        </w:tc>
        <w:tc>
          <w:tcPr>
            <w:tcW w:w="3291" w:type="dxa"/>
          </w:tcPr>
          <w:p w14:paraId="3E021A13" w14:textId="2F3D1983" w:rsidR="00692B68" w:rsidRDefault="00692B68" w:rsidP="002F10AE">
            <w:pPr>
              <w:ind w:firstLine="0"/>
              <w:jc w:val="center"/>
              <w:rPr>
                <w:rFonts w:eastAsia="LiberationSerif"/>
                <w:lang w:eastAsia="en-US"/>
              </w:rPr>
            </w:pPr>
            <w:r>
              <w:rPr>
                <w:rFonts w:eastAsia="LiberationSerif"/>
                <w:lang w:eastAsia="en-US"/>
              </w:rPr>
              <w:t>Dzienne zapotrzebowanie użytkownika na selen wyrażone w µg</w:t>
            </w:r>
          </w:p>
        </w:tc>
      </w:tr>
      <w:tr w:rsidR="00692B68" w14:paraId="2F248CE5" w14:textId="77777777" w:rsidTr="00381D9E">
        <w:tc>
          <w:tcPr>
            <w:tcW w:w="562" w:type="dxa"/>
          </w:tcPr>
          <w:p w14:paraId="23991FF5" w14:textId="7B23BA35" w:rsidR="00692B68" w:rsidRDefault="00241286" w:rsidP="00241286">
            <w:pPr>
              <w:ind w:firstLine="0"/>
              <w:jc w:val="center"/>
            </w:pPr>
            <w:r>
              <w:t>38</w:t>
            </w:r>
          </w:p>
        </w:tc>
        <w:tc>
          <w:tcPr>
            <w:tcW w:w="851" w:type="dxa"/>
          </w:tcPr>
          <w:p w14:paraId="446BC635" w14:textId="77777777" w:rsidR="00692B68" w:rsidRDefault="00692B68" w:rsidP="002F10AE">
            <w:pPr>
              <w:ind w:firstLine="0"/>
              <w:jc w:val="center"/>
            </w:pPr>
          </w:p>
        </w:tc>
        <w:tc>
          <w:tcPr>
            <w:tcW w:w="2126" w:type="dxa"/>
          </w:tcPr>
          <w:p w14:paraId="759FAEAD" w14:textId="301D2ADE" w:rsidR="00692B68" w:rsidRDefault="007E4A3D" w:rsidP="002F10AE">
            <w:pPr>
              <w:ind w:firstLine="0"/>
              <w:jc w:val="center"/>
            </w:pPr>
            <w:r>
              <w:t>Na</w:t>
            </w:r>
          </w:p>
        </w:tc>
        <w:tc>
          <w:tcPr>
            <w:tcW w:w="1485" w:type="dxa"/>
          </w:tcPr>
          <w:p w14:paraId="09FD115F" w14:textId="63C19C3C" w:rsidR="00692B68" w:rsidRDefault="00692B68" w:rsidP="002F10AE">
            <w:pPr>
              <w:ind w:firstLine="0"/>
              <w:jc w:val="center"/>
            </w:pPr>
            <w:r>
              <w:t>int</w:t>
            </w:r>
          </w:p>
        </w:tc>
        <w:tc>
          <w:tcPr>
            <w:tcW w:w="746" w:type="dxa"/>
          </w:tcPr>
          <w:p w14:paraId="4C9019FD" w14:textId="77777777" w:rsidR="00692B68" w:rsidRPr="0011578E" w:rsidRDefault="00692B68" w:rsidP="002F10AE">
            <w:pPr>
              <w:ind w:firstLine="0"/>
              <w:jc w:val="center"/>
              <w:rPr>
                <w:position w:val="-6"/>
              </w:rPr>
            </w:pPr>
          </w:p>
        </w:tc>
        <w:tc>
          <w:tcPr>
            <w:tcW w:w="3291" w:type="dxa"/>
          </w:tcPr>
          <w:p w14:paraId="4F41ECC1" w14:textId="474C6370" w:rsidR="00692B68" w:rsidRDefault="00692B68" w:rsidP="002F10AE">
            <w:pPr>
              <w:ind w:firstLine="0"/>
              <w:jc w:val="center"/>
              <w:rPr>
                <w:rFonts w:eastAsia="LiberationSerif"/>
                <w:lang w:eastAsia="en-US"/>
              </w:rPr>
            </w:pPr>
            <w:r>
              <w:rPr>
                <w:rFonts w:eastAsia="LiberationSerif"/>
                <w:lang w:eastAsia="en-US"/>
              </w:rPr>
              <w:t>Dzienne zapotrzebowanie użytkownika na sód wyrażone w mg</w:t>
            </w:r>
          </w:p>
        </w:tc>
      </w:tr>
      <w:tr w:rsidR="00942FA8" w14:paraId="79C31F15" w14:textId="77777777" w:rsidTr="00381D9E">
        <w:tc>
          <w:tcPr>
            <w:tcW w:w="562" w:type="dxa"/>
          </w:tcPr>
          <w:p w14:paraId="50E6A5F2" w14:textId="61F8FB98" w:rsidR="00942FA8" w:rsidRDefault="00241286" w:rsidP="002F10AE">
            <w:pPr>
              <w:ind w:firstLine="0"/>
              <w:jc w:val="center"/>
            </w:pPr>
            <w:r>
              <w:t>39</w:t>
            </w:r>
          </w:p>
        </w:tc>
        <w:tc>
          <w:tcPr>
            <w:tcW w:w="851" w:type="dxa"/>
          </w:tcPr>
          <w:p w14:paraId="3B791A71" w14:textId="77777777" w:rsidR="00942FA8" w:rsidRDefault="00942FA8" w:rsidP="002F10AE">
            <w:pPr>
              <w:ind w:firstLine="0"/>
              <w:jc w:val="center"/>
            </w:pPr>
          </w:p>
        </w:tc>
        <w:tc>
          <w:tcPr>
            <w:tcW w:w="2126" w:type="dxa"/>
          </w:tcPr>
          <w:p w14:paraId="2FF83F9D" w14:textId="0DEBB9C2" w:rsidR="00942FA8" w:rsidRDefault="007E4A3D" w:rsidP="002F10AE">
            <w:pPr>
              <w:ind w:firstLine="0"/>
              <w:jc w:val="center"/>
            </w:pPr>
            <w:r>
              <w:t>Ca</w:t>
            </w:r>
          </w:p>
        </w:tc>
        <w:tc>
          <w:tcPr>
            <w:tcW w:w="1485" w:type="dxa"/>
          </w:tcPr>
          <w:p w14:paraId="61AD265A" w14:textId="3FEE0FEE" w:rsidR="00942FA8" w:rsidRDefault="00942FA8" w:rsidP="002F10AE">
            <w:pPr>
              <w:ind w:firstLine="0"/>
              <w:jc w:val="center"/>
            </w:pPr>
            <w:r>
              <w:t>int</w:t>
            </w:r>
          </w:p>
        </w:tc>
        <w:tc>
          <w:tcPr>
            <w:tcW w:w="746" w:type="dxa"/>
          </w:tcPr>
          <w:p w14:paraId="4AA52D00" w14:textId="77777777" w:rsidR="00942FA8" w:rsidRPr="0011578E" w:rsidRDefault="00942FA8" w:rsidP="002F10AE">
            <w:pPr>
              <w:ind w:firstLine="0"/>
              <w:jc w:val="center"/>
              <w:rPr>
                <w:position w:val="-6"/>
              </w:rPr>
            </w:pPr>
          </w:p>
        </w:tc>
        <w:tc>
          <w:tcPr>
            <w:tcW w:w="3291" w:type="dxa"/>
          </w:tcPr>
          <w:p w14:paraId="3DBC3ED4" w14:textId="67A9012F" w:rsidR="00942FA8" w:rsidRDefault="00942FA8" w:rsidP="002F10AE">
            <w:pPr>
              <w:ind w:firstLine="0"/>
              <w:jc w:val="center"/>
              <w:rPr>
                <w:rFonts w:eastAsia="LiberationSerif"/>
                <w:lang w:eastAsia="en-US"/>
              </w:rPr>
            </w:pPr>
            <w:r>
              <w:rPr>
                <w:rFonts w:eastAsia="LiberationSerif"/>
                <w:lang w:eastAsia="en-US"/>
              </w:rPr>
              <w:t>Dzienne zapotrzebowanie użytkownika na wapń wyrażone w mg</w:t>
            </w:r>
          </w:p>
        </w:tc>
      </w:tr>
      <w:tr w:rsidR="00942FA8" w14:paraId="14ED314A" w14:textId="77777777" w:rsidTr="00381D9E">
        <w:tc>
          <w:tcPr>
            <w:tcW w:w="562" w:type="dxa"/>
          </w:tcPr>
          <w:p w14:paraId="5FD739E0" w14:textId="48168E8E" w:rsidR="00942FA8" w:rsidRDefault="00241286" w:rsidP="002F10AE">
            <w:pPr>
              <w:ind w:firstLine="0"/>
              <w:jc w:val="center"/>
            </w:pPr>
            <w:r>
              <w:t>40</w:t>
            </w:r>
          </w:p>
        </w:tc>
        <w:tc>
          <w:tcPr>
            <w:tcW w:w="851" w:type="dxa"/>
          </w:tcPr>
          <w:p w14:paraId="5ED4296E" w14:textId="77777777" w:rsidR="00942FA8" w:rsidRDefault="00942FA8" w:rsidP="002F10AE">
            <w:pPr>
              <w:ind w:firstLine="0"/>
              <w:jc w:val="center"/>
            </w:pPr>
          </w:p>
        </w:tc>
        <w:tc>
          <w:tcPr>
            <w:tcW w:w="2126" w:type="dxa"/>
          </w:tcPr>
          <w:p w14:paraId="0C463FC0" w14:textId="19F54615" w:rsidR="00942FA8" w:rsidRDefault="007E4A3D" w:rsidP="002F10AE">
            <w:pPr>
              <w:ind w:firstLine="0"/>
              <w:jc w:val="center"/>
            </w:pPr>
            <w:r>
              <w:t>Fe</w:t>
            </w:r>
          </w:p>
        </w:tc>
        <w:tc>
          <w:tcPr>
            <w:tcW w:w="1485" w:type="dxa"/>
          </w:tcPr>
          <w:p w14:paraId="7E08539B" w14:textId="05D30D24" w:rsidR="00942FA8" w:rsidRDefault="00942FA8" w:rsidP="002F10AE">
            <w:pPr>
              <w:ind w:firstLine="0"/>
              <w:jc w:val="center"/>
            </w:pPr>
            <w:r>
              <w:t>int</w:t>
            </w:r>
          </w:p>
        </w:tc>
        <w:tc>
          <w:tcPr>
            <w:tcW w:w="746" w:type="dxa"/>
          </w:tcPr>
          <w:p w14:paraId="207C5D9E" w14:textId="77777777" w:rsidR="00942FA8" w:rsidRPr="0011578E" w:rsidRDefault="00942FA8" w:rsidP="002F10AE">
            <w:pPr>
              <w:ind w:firstLine="0"/>
              <w:jc w:val="center"/>
              <w:rPr>
                <w:position w:val="-6"/>
              </w:rPr>
            </w:pPr>
          </w:p>
        </w:tc>
        <w:tc>
          <w:tcPr>
            <w:tcW w:w="3291" w:type="dxa"/>
          </w:tcPr>
          <w:p w14:paraId="5E20370F" w14:textId="27B9D64E" w:rsidR="00942FA8" w:rsidRDefault="00942FA8" w:rsidP="002F10AE">
            <w:pPr>
              <w:ind w:firstLine="0"/>
              <w:jc w:val="center"/>
              <w:rPr>
                <w:rFonts w:eastAsia="LiberationSerif"/>
                <w:lang w:eastAsia="en-US"/>
              </w:rPr>
            </w:pPr>
            <w:r>
              <w:rPr>
                <w:rFonts w:eastAsia="LiberationSerif"/>
                <w:lang w:eastAsia="en-US"/>
              </w:rPr>
              <w:t xml:space="preserve">Dzienne zapotrzebowanie użytkownika na żelazo wyrażone w mg </w:t>
            </w:r>
          </w:p>
        </w:tc>
      </w:tr>
    </w:tbl>
    <w:p w14:paraId="6080DE04" w14:textId="77777777" w:rsidR="00C63660" w:rsidRDefault="00C63660" w:rsidP="00C63660">
      <w:pPr>
        <w:ind w:firstLine="0"/>
      </w:pPr>
    </w:p>
    <w:p w14:paraId="6D95D254" w14:textId="1632536B" w:rsidR="002756C9" w:rsidRDefault="002756C9" w:rsidP="00C14436">
      <w:r>
        <w:rPr>
          <w:b/>
        </w:rPr>
        <w:t xml:space="preserve">Uwagi: </w:t>
      </w:r>
      <w:r>
        <w:t xml:space="preserve">Można by zwrócić uwagę na zmienność jednostek wagi dla poszczególnych elementów. Należy uspokoić dociekliwych, że są to ogólne standardy wyrażania zawartości danych substancji </w:t>
      </w:r>
      <w:r w:rsidR="00A21F81">
        <w:t>odżywczych, wobec czego</w:t>
      </w:r>
      <w:r>
        <w:t xml:space="preserve"> jeśli zapotrzebowanie jest wyrażane w mg, to </w:t>
      </w:r>
      <w:r>
        <w:lastRenderedPageBreak/>
        <w:t xml:space="preserve">zawartość składnika w danym pożywieniu w bazie produktów również będzie wyrażona w mg. Dzięki temu porównywane będą jedynie wartości liczbowe bez konieczności przeliczania. </w:t>
      </w:r>
      <w:r w:rsidR="00D56150">
        <w:t>Można też zauważyć brak np.: informacji o procentowej dystrybucji makroskładników. Początkowo chciano dodać kolumny takie jak „ProteinPercentMin” czy „ProteinPercentMax”, ale po przemyśleniach uzyskano wniosek, że z racji tego, że są to wartości stałe dla wszystkich ludzi, to będę przechowywane po stronie aplikacji.</w:t>
      </w:r>
    </w:p>
    <w:p w14:paraId="4E15B24E" w14:textId="08994FD6" w:rsidR="00C02F3E" w:rsidRDefault="00C02F3E" w:rsidP="00C14436">
      <w:r>
        <w:t>Tabela ProteinRequisition będzie przedstawiać zapotrzebowanie</w:t>
      </w:r>
      <w:r w:rsidR="00A84687">
        <w:t xml:space="preserve"> człowieka</w:t>
      </w:r>
      <w:r>
        <w:t xml:space="preserve"> na białko zgodne z wytycznymi IŻŻ.</w:t>
      </w:r>
      <w:r w:rsidR="00A84687">
        <w:t xml:space="preserve"> To z niej będzie odczytywane zapotrzebowanie konkretnego użytkownika, na podstawie danych, które wprowadził.</w:t>
      </w:r>
    </w:p>
    <w:p w14:paraId="255B6E07" w14:textId="77777777" w:rsidR="00942409" w:rsidRDefault="00942409" w:rsidP="00C14436"/>
    <w:p w14:paraId="5687ED87" w14:textId="01A0D108" w:rsidR="00093DD1" w:rsidRDefault="006A1C53" w:rsidP="00093DD1">
      <w:pPr>
        <w:ind w:firstLine="0"/>
      </w:pPr>
      <w:r>
        <w:t xml:space="preserve">Tabela </w:t>
      </w:r>
      <w:ins w:id="10777" w:author="Okot" w:date="2019-11-19T20:57:00Z">
        <w:r w:rsidR="00262253">
          <w:t>5</w:t>
        </w:r>
      </w:ins>
      <w:del w:id="10778" w:author="Okot" w:date="2019-11-19T20:57:00Z">
        <w:r w:rsidDel="00262253">
          <w:delText>4</w:delText>
        </w:r>
      </w:del>
      <w:r>
        <w:t>.</w:t>
      </w:r>
      <w:ins w:id="10779" w:author="Okot" w:date="2020-01-29T13:24:00Z">
        <w:r w:rsidR="006C2F53">
          <w:t>1</w:t>
        </w:r>
      </w:ins>
      <w:r w:rsidR="00007F81">
        <w:t>4</w:t>
      </w:r>
      <w:del w:id="10780" w:author="Okot" w:date="2020-01-29T13:24:00Z">
        <w:r w:rsidDel="00ED5F16">
          <w:delText>7</w:delText>
        </w:r>
      </w:del>
      <w:r w:rsidR="00093DD1">
        <w:t>.</w:t>
      </w:r>
    </w:p>
    <w:p w14:paraId="37B04543" w14:textId="3AE6E28D" w:rsidR="00093DD1" w:rsidRDefault="00A84687" w:rsidP="00093DD1">
      <w:pPr>
        <w:ind w:firstLine="0"/>
      </w:pPr>
      <w:r>
        <w:t>Wykaz pól w tabeli Protein</w:t>
      </w:r>
      <w:r w:rsidR="00093DD1">
        <w:t>Requisition</w:t>
      </w:r>
      <w:r w:rsidR="00757B38">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093DD1" w:rsidRPr="00DF64C5" w14:paraId="4F2CDFA5" w14:textId="77777777" w:rsidTr="00093DD1">
        <w:tc>
          <w:tcPr>
            <w:tcW w:w="562" w:type="dxa"/>
          </w:tcPr>
          <w:p w14:paraId="005DE06E" w14:textId="77777777" w:rsidR="00093DD1" w:rsidRPr="00DF64C5" w:rsidRDefault="00093DD1" w:rsidP="00093DD1">
            <w:pPr>
              <w:ind w:firstLine="0"/>
              <w:jc w:val="center"/>
              <w:rPr>
                <w:b/>
              </w:rPr>
            </w:pPr>
            <w:r w:rsidRPr="00DF64C5">
              <w:rPr>
                <w:b/>
              </w:rPr>
              <w:t>Nr</w:t>
            </w:r>
          </w:p>
        </w:tc>
        <w:tc>
          <w:tcPr>
            <w:tcW w:w="851" w:type="dxa"/>
          </w:tcPr>
          <w:p w14:paraId="2C777B35" w14:textId="77777777" w:rsidR="00093DD1" w:rsidRPr="00DF64C5" w:rsidRDefault="00093DD1" w:rsidP="00093DD1">
            <w:pPr>
              <w:ind w:firstLine="0"/>
              <w:jc w:val="center"/>
              <w:rPr>
                <w:b/>
              </w:rPr>
            </w:pPr>
            <w:r w:rsidRPr="00DF64C5">
              <w:rPr>
                <w:b/>
              </w:rPr>
              <w:t>Klucz</w:t>
            </w:r>
          </w:p>
        </w:tc>
        <w:tc>
          <w:tcPr>
            <w:tcW w:w="2126" w:type="dxa"/>
          </w:tcPr>
          <w:p w14:paraId="7EBE7046" w14:textId="77777777" w:rsidR="00093DD1" w:rsidRPr="00DF64C5" w:rsidRDefault="00093DD1" w:rsidP="00093DD1">
            <w:pPr>
              <w:ind w:firstLine="0"/>
              <w:jc w:val="center"/>
              <w:rPr>
                <w:b/>
              </w:rPr>
            </w:pPr>
            <w:r w:rsidRPr="00DF64C5">
              <w:rPr>
                <w:b/>
              </w:rPr>
              <w:t>Nazwa</w:t>
            </w:r>
          </w:p>
        </w:tc>
        <w:tc>
          <w:tcPr>
            <w:tcW w:w="1485" w:type="dxa"/>
          </w:tcPr>
          <w:p w14:paraId="6AE63BB7" w14:textId="77777777" w:rsidR="00093DD1" w:rsidRPr="00DF64C5" w:rsidRDefault="00093DD1" w:rsidP="00093DD1">
            <w:pPr>
              <w:ind w:firstLine="0"/>
              <w:jc w:val="center"/>
              <w:rPr>
                <w:b/>
              </w:rPr>
            </w:pPr>
            <w:r w:rsidRPr="00DF64C5">
              <w:rPr>
                <w:b/>
              </w:rPr>
              <w:t>Typ</w:t>
            </w:r>
          </w:p>
        </w:tc>
        <w:tc>
          <w:tcPr>
            <w:tcW w:w="746" w:type="dxa"/>
          </w:tcPr>
          <w:p w14:paraId="1D8DD94A" w14:textId="77777777" w:rsidR="00093DD1" w:rsidRPr="00DF64C5" w:rsidRDefault="00093DD1" w:rsidP="00093DD1">
            <w:pPr>
              <w:ind w:firstLine="0"/>
              <w:jc w:val="center"/>
              <w:rPr>
                <w:b/>
              </w:rPr>
            </w:pPr>
            <w:r w:rsidRPr="00DF64C5">
              <w:rPr>
                <w:b/>
              </w:rPr>
              <w:t>Null</w:t>
            </w:r>
          </w:p>
        </w:tc>
        <w:tc>
          <w:tcPr>
            <w:tcW w:w="3291" w:type="dxa"/>
          </w:tcPr>
          <w:p w14:paraId="65D59E75" w14:textId="77777777" w:rsidR="00093DD1" w:rsidRPr="00DF64C5" w:rsidRDefault="00093DD1" w:rsidP="00093DD1">
            <w:pPr>
              <w:ind w:firstLine="0"/>
              <w:jc w:val="center"/>
              <w:rPr>
                <w:b/>
              </w:rPr>
            </w:pPr>
            <w:r w:rsidRPr="00DF64C5">
              <w:rPr>
                <w:b/>
              </w:rPr>
              <w:t>Opis</w:t>
            </w:r>
          </w:p>
        </w:tc>
      </w:tr>
      <w:tr w:rsidR="00A84687" w:rsidRPr="00DF64C5" w14:paraId="1BB6A576" w14:textId="77777777" w:rsidTr="00093DD1">
        <w:tc>
          <w:tcPr>
            <w:tcW w:w="562" w:type="dxa"/>
          </w:tcPr>
          <w:p w14:paraId="048CF618" w14:textId="6C3BC34E" w:rsidR="00A84687" w:rsidRPr="00A84687" w:rsidRDefault="00A84687" w:rsidP="00093DD1">
            <w:pPr>
              <w:ind w:firstLine="0"/>
              <w:jc w:val="center"/>
            </w:pPr>
            <w:r>
              <w:t>1</w:t>
            </w:r>
          </w:p>
        </w:tc>
        <w:tc>
          <w:tcPr>
            <w:tcW w:w="851" w:type="dxa"/>
          </w:tcPr>
          <w:p w14:paraId="2EC9BA15" w14:textId="3CC47FFE" w:rsidR="00A84687" w:rsidRPr="00A84687" w:rsidRDefault="00A84687" w:rsidP="00093DD1">
            <w:pPr>
              <w:ind w:firstLine="0"/>
              <w:jc w:val="center"/>
            </w:pPr>
            <w:r>
              <w:t>PK</w:t>
            </w:r>
          </w:p>
        </w:tc>
        <w:tc>
          <w:tcPr>
            <w:tcW w:w="2126" w:type="dxa"/>
          </w:tcPr>
          <w:p w14:paraId="0BF4766C" w14:textId="66BA9A22" w:rsidR="00A84687" w:rsidRPr="00A84687" w:rsidRDefault="00A84687" w:rsidP="00093DD1">
            <w:pPr>
              <w:ind w:firstLine="0"/>
              <w:jc w:val="center"/>
            </w:pPr>
            <w:r>
              <w:t>ID</w:t>
            </w:r>
          </w:p>
        </w:tc>
        <w:tc>
          <w:tcPr>
            <w:tcW w:w="1485" w:type="dxa"/>
          </w:tcPr>
          <w:p w14:paraId="3C6FC8F4" w14:textId="1FB7F7C0" w:rsidR="00A84687" w:rsidRPr="00A84687" w:rsidRDefault="00A84687" w:rsidP="00093DD1">
            <w:pPr>
              <w:ind w:firstLine="0"/>
              <w:jc w:val="center"/>
            </w:pPr>
            <w:r>
              <w:t>int</w:t>
            </w:r>
          </w:p>
        </w:tc>
        <w:tc>
          <w:tcPr>
            <w:tcW w:w="746" w:type="dxa"/>
          </w:tcPr>
          <w:p w14:paraId="277D0991" w14:textId="77777777" w:rsidR="00A84687" w:rsidRPr="00A84687" w:rsidRDefault="00A84687" w:rsidP="00093DD1">
            <w:pPr>
              <w:ind w:firstLine="0"/>
              <w:jc w:val="center"/>
            </w:pPr>
          </w:p>
        </w:tc>
        <w:tc>
          <w:tcPr>
            <w:tcW w:w="3291" w:type="dxa"/>
          </w:tcPr>
          <w:p w14:paraId="02E4B9C0" w14:textId="2407D9D0" w:rsidR="00A84687" w:rsidRPr="00A84687" w:rsidRDefault="00A84687" w:rsidP="00093DD1">
            <w:pPr>
              <w:ind w:firstLine="0"/>
              <w:jc w:val="center"/>
            </w:pPr>
            <w:r>
              <w:t>Numer identyfikacyjny wpisu w systemie</w:t>
            </w:r>
          </w:p>
        </w:tc>
      </w:tr>
      <w:tr w:rsidR="00A84687" w:rsidRPr="00DF64C5" w14:paraId="76195865" w14:textId="77777777" w:rsidTr="00093DD1">
        <w:tc>
          <w:tcPr>
            <w:tcW w:w="562" w:type="dxa"/>
          </w:tcPr>
          <w:p w14:paraId="2153D545" w14:textId="456109CF" w:rsidR="00A84687" w:rsidRDefault="00A84687" w:rsidP="00093DD1">
            <w:pPr>
              <w:ind w:firstLine="0"/>
              <w:jc w:val="center"/>
            </w:pPr>
            <w:r>
              <w:t>2</w:t>
            </w:r>
          </w:p>
        </w:tc>
        <w:tc>
          <w:tcPr>
            <w:tcW w:w="851" w:type="dxa"/>
          </w:tcPr>
          <w:p w14:paraId="282973C9" w14:textId="77777777" w:rsidR="00A84687" w:rsidRDefault="00A84687" w:rsidP="00093DD1">
            <w:pPr>
              <w:ind w:firstLine="0"/>
              <w:jc w:val="center"/>
            </w:pPr>
          </w:p>
        </w:tc>
        <w:tc>
          <w:tcPr>
            <w:tcW w:w="2126" w:type="dxa"/>
          </w:tcPr>
          <w:p w14:paraId="594BB6F1" w14:textId="67B7FB14" w:rsidR="00A84687" w:rsidRDefault="00A84687" w:rsidP="00093DD1">
            <w:pPr>
              <w:ind w:firstLine="0"/>
              <w:jc w:val="center"/>
            </w:pPr>
            <w:r>
              <w:t>FromAge</w:t>
            </w:r>
          </w:p>
        </w:tc>
        <w:tc>
          <w:tcPr>
            <w:tcW w:w="1485" w:type="dxa"/>
          </w:tcPr>
          <w:p w14:paraId="48B61BFC" w14:textId="18281F8F" w:rsidR="00A84687" w:rsidRDefault="00A84687" w:rsidP="00093DD1">
            <w:pPr>
              <w:ind w:firstLine="0"/>
              <w:jc w:val="center"/>
            </w:pPr>
            <w:r>
              <w:t>int</w:t>
            </w:r>
          </w:p>
        </w:tc>
        <w:tc>
          <w:tcPr>
            <w:tcW w:w="746" w:type="dxa"/>
          </w:tcPr>
          <w:p w14:paraId="0D5C639F" w14:textId="77777777" w:rsidR="00A84687" w:rsidRPr="00A84687" w:rsidRDefault="00A84687" w:rsidP="00093DD1">
            <w:pPr>
              <w:ind w:firstLine="0"/>
              <w:jc w:val="center"/>
            </w:pPr>
          </w:p>
        </w:tc>
        <w:tc>
          <w:tcPr>
            <w:tcW w:w="3291" w:type="dxa"/>
          </w:tcPr>
          <w:p w14:paraId="2C6692C5" w14:textId="4606B321" w:rsidR="00A84687" w:rsidRDefault="00A84687" w:rsidP="00093DD1">
            <w:pPr>
              <w:ind w:firstLine="0"/>
              <w:jc w:val="center"/>
            </w:pPr>
            <w:r>
              <w:t>Dolna granica wieku, dla którego obowiązuje dane zapotrzebowanie</w:t>
            </w:r>
          </w:p>
        </w:tc>
      </w:tr>
      <w:tr w:rsidR="00A84687" w:rsidRPr="00DF64C5" w14:paraId="3E0FEE01" w14:textId="77777777" w:rsidTr="00093DD1">
        <w:tc>
          <w:tcPr>
            <w:tcW w:w="562" w:type="dxa"/>
          </w:tcPr>
          <w:p w14:paraId="6F970EBA" w14:textId="042A7994" w:rsidR="00A84687" w:rsidRDefault="00A84687" w:rsidP="00093DD1">
            <w:pPr>
              <w:ind w:firstLine="0"/>
              <w:jc w:val="center"/>
            </w:pPr>
            <w:r>
              <w:t>3</w:t>
            </w:r>
          </w:p>
        </w:tc>
        <w:tc>
          <w:tcPr>
            <w:tcW w:w="851" w:type="dxa"/>
          </w:tcPr>
          <w:p w14:paraId="111CF7E0" w14:textId="77777777" w:rsidR="00A84687" w:rsidRDefault="00A84687" w:rsidP="00093DD1">
            <w:pPr>
              <w:ind w:firstLine="0"/>
              <w:jc w:val="center"/>
            </w:pPr>
          </w:p>
        </w:tc>
        <w:tc>
          <w:tcPr>
            <w:tcW w:w="2126" w:type="dxa"/>
          </w:tcPr>
          <w:p w14:paraId="1F5DFB0F" w14:textId="07595680" w:rsidR="00A84687" w:rsidRDefault="00A84687" w:rsidP="00093DD1">
            <w:pPr>
              <w:ind w:firstLine="0"/>
              <w:jc w:val="center"/>
            </w:pPr>
            <w:r>
              <w:t>ToAge</w:t>
            </w:r>
          </w:p>
        </w:tc>
        <w:tc>
          <w:tcPr>
            <w:tcW w:w="1485" w:type="dxa"/>
          </w:tcPr>
          <w:p w14:paraId="73752824" w14:textId="095829B8" w:rsidR="00A84687" w:rsidRDefault="00A84687" w:rsidP="00093DD1">
            <w:pPr>
              <w:ind w:firstLine="0"/>
              <w:jc w:val="center"/>
            </w:pPr>
            <w:r>
              <w:t>int</w:t>
            </w:r>
          </w:p>
        </w:tc>
        <w:tc>
          <w:tcPr>
            <w:tcW w:w="746" w:type="dxa"/>
          </w:tcPr>
          <w:p w14:paraId="7091E808" w14:textId="77777777" w:rsidR="00A84687" w:rsidRPr="00A84687" w:rsidRDefault="00A84687" w:rsidP="00093DD1">
            <w:pPr>
              <w:ind w:firstLine="0"/>
              <w:jc w:val="center"/>
            </w:pPr>
          </w:p>
        </w:tc>
        <w:tc>
          <w:tcPr>
            <w:tcW w:w="3291" w:type="dxa"/>
          </w:tcPr>
          <w:p w14:paraId="287F7DF5" w14:textId="1EDB72A2" w:rsidR="00A84687" w:rsidRDefault="00A84687" w:rsidP="00093DD1">
            <w:pPr>
              <w:ind w:firstLine="0"/>
              <w:jc w:val="center"/>
            </w:pPr>
            <w:r>
              <w:t>Dolna granica wieku, dla którego obowiązuje dane zapotrzebowanie</w:t>
            </w:r>
          </w:p>
        </w:tc>
      </w:tr>
      <w:tr w:rsidR="00A84687" w:rsidRPr="00DF64C5" w14:paraId="382B227D" w14:textId="77777777" w:rsidTr="00093DD1">
        <w:tc>
          <w:tcPr>
            <w:tcW w:w="562" w:type="dxa"/>
          </w:tcPr>
          <w:p w14:paraId="3E361720" w14:textId="69D6F817" w:rsidR="00A84687" w:rsidRDefault="00A84687" w:rsidP="00093DD1">
            <w:pPr>
              <w:ind w:firstLine="0"/>
              <w:jc w:val="center"/>
            </w:pPr>
            <w:r>
              <w:t>4</w:t>
            </w:r>
          </w:p>
        </w:tc>
        <w:tc>
          <w:tcPr>
            <w:tcW w:w="851" w:type="dxa"/>
          </w:tcPr>
          <w:p w14:paraId="3C21FD9E" w14:textId="77777777" w:rsidR="00A84687" w:rsidRDefault="00A84687" w:rsidP="00093DD1">
            <w:pPr>
              <w:ind w:firstLine="0"/>
              <w:jc w:val="center"/>
            </w:pPr>
          </w:p>
        </w:tc>
        <w:tc>
          <w:tcPr>
            <w:tcW w:w="2126" w:type="dxa"/>
          </w:tcPr>
          <w:p w14:paraId="7F0B6BD0" w14:textId="336D7539" w:rsidR="00A84687" w:rsidRDefault="00A84687" w:rsidP="00093DD1">
            <w:pPr>
              <w:ind w:firstLine="0"/>
              <w:jc w:val="center"/>
            </w:pPr>
            <w:r>
              <w:t>Requirement</w:t>
            </w:r>
          </w:p>
        </w:tc>
        <w:tc>
          <w:tcPr>
            <w:tcW w:w="1485" w:type="dxa"/>
          </w:tcPr>
          <w:p w14:paraId="74340D76" w14:textId="16EDAAED" w:rsidR="00A84687" w:rsidRDefault="00412161" w:rsidP="00093DD1">
            <w:pPr>
              <w:ind w:firstLine="0"/>
              <w:jc w:val="center"/>
            </w:pPr>
            <w:r>
              <w:t>numeric(3,2)</w:t>
            </w:r>
          </w:p>
        </w:tc>
        <w:tc>
          <w:tcPr>
            <w:tcW w:w="746" w:type="dxa"/>
          </w:tcPr>
          <w:p w14:paraId="0BF54E4C" w14:textId="77777777" w:rsidR="00A84687" w:rsidRPr="00A84687" w:rsidRDefault="00A84687" w:rsidP="00093DD1">
            <w:pPr>
              <w:ind w:firstLine="0"/>
              <w:jc w:val="center"/>
            </w:pPr>
          </w:p>
        </w:tc>
        <w:tc>
          <w:tcPr>
            <w:tcW w:w="3291" w:type="dxa"/>
          </w:tcPr>
          <w:p w14:paraId="5CC978C6" w14:textId="3B830030" w:rsidR="00A84687" w:rsidRDefault="005F0FBE" w:rsidP="005F0FBE">
            <w:pPr>
              <w:ind w:firstLine="0"/>
              <w:jc w:val="center"/>
            </w:pPr>
            <w:r>
              <w:t>Dzienne zapotrzebowanie na białko danej grupy populacji wyrażone w gramach na kilogram masy ciała</w:t>
            </w:r>
          </w:p>
        </w:tc>
      </w:tr>
    </w:tbl>
    <w:p w14:paraId="3E3B1B88" w14:textId="77777777" w:rsidR="00166252" w:rsidRDefault="00166252" w:rsidP="00C14436"/>
    <w:p w14:paraId="2531D57F" w14:textId="7A81672A" w:rsidR="00AC6880" w:rsidRDefault="00AC6880" w:rsidP="00412161">
      <w:r>
        <w:t>Tabela AminoAcidsRequisition będzie przedstawiać zapotrzebowanie człowieka na aminokwasy egzogenne zgodne z wytycznymi IŻŻ.</w:t>
      </w:r>
      <w:r w:rsidRPr="00AC6880">
        <w:t xml:space="preserve"> </w:t>
      </w:r>
      <w:r>
        <w:t>To z niej będzie odczytywane zapotrzebowanie konkretnego użytkownika, na podstawie danych, które wprowadził.</w:t>
      </w:r>
    </w:p>
    <w:p w14:paraId="03D8272E" w14:textId="77777777" w:rsidR="00AC6880" w:rsidRDefault="00AC6880" w:rsidP="00412161"/>
    <w:p w14:paraId="450BF1D3" w14:textId="77777777" w:rsidR="00E05B96" w:rsidRDefault="00E05B96">
      <w:pPr>
        <w:spacing w:after="160" w:line="259" w:lineRule="auto"/>
        <w:ind w:firstLine="0"/>
        <w:jc w:val="left"/>
        <w:rPr>
          <w:ins w:id="10781" w:author="Okot" w:date="2020-01-30T17:04:00Z"/>
        </w:rPr>
      </w:pPr>
      <w:ins w:id="10782" w:author="Okot" w:date="2020-01-30T17:04:00Z">
        <w:r>
          <w:br w:type="page"/>
        </w:r>
      </w:ins>
    </w:p>
    <w:p w14:paraId="2919C890" w14:textId="70924020" w:rsidR="00AC6880" w:rsidRDefault="006A1C53" w:rsidP="00AC6880">
      <w:pPr>
        <w:ind w:firstLine="0"/>
      </w:pPr>
      <w:r>
        <w:lastRenderedPageBreak/>
        <w:t xml:space="preserve">Tabela </w:t>
      </w:r>
      <w:ins w:id="10783" w:author="Okot" w:date="2019-11-19T20:58:00Z">
        <w:r w:rsidR="00262253">
          <w:t>5</w:t>
        </w:r>
      </w:ins>
      <w:del w:id="10784" w:author="Okot" w:date="2019-11-19T20:58:00Z">
        <w:r w:rsidDel="00262253">
          <w:delText>4</w:delText>
        </w:r>
      </w:del>
      <w:r>
        <w:t>.</w:t>
      </w:r>
      <w:ins w:id="10785" w:author="Okot" w:date="2020-01-29T13:24:00Z">
        <w:r w:rsidR="00ED5F16">
          <w:t>1</w:t>
        </w:r>
      </w:ins>
      <w:r w:rsidR="00007F81">
        <w:t>5</w:t>
      </w:r>
      <w:del w:id="10786" w:author="Okot" w:date="2020-01-29T13:24:00Z">
        <w:r w:rsidDel="00ED5F16">
          <w:delText>8</w:delText>
        </w:r>
      </w:del>
      <w:r w:rsidR="00AC6880">
        <w:t>.</w:t>
      </w:r>
    </w:p>
    <w:p w14:paraId="5D2FFDCC" w14:textId="75A2B735" w:rsidR="00AC6880" w:rsidRDefault="00AC6880" w:rsidP="00AC6880">
      <w:pPr>
        <w:ind w:firstLine="0"/>
      </w:pPr>
      <w:r>
        <w:t>Wykaz pól w tabeli AminoAcidsRequisition.</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C6880" w:rsidRPr="00DF64C5" w14:paraId="7A7DD0B0" w14:textId="77777777" w:rsidTr="00C8595C">
        <w:tc>
          <w:tcPr>
            <w:tcW w:w="562" w:type="dxa"/>
          </w:tcPr>
          <w:p w14:paraId="7C26474B" w14:textId="77777777" w:rsidR="00AC6880" w:rsidRPr="00DF64C5" w:rsidRDefault="00AC6880" w:rsidP="00C8595C">
            <w:pPr>
              <w:ind w:firstLine="0"/>
              <w:jc w:val="center"/>
              <w:rPr>
                <w:b/>
              </w:rPr>
            </w:pPr>
            <w:r w:rsidRPr="00DF64C5">
              <w:rPr>
                <w:b/>
              </w:rPr>
              <w:t>Nr</w:t>
            </w:r>
          </w:p>
        </w:tc>
        <w:tc>
          <w:tcPr>
            <w:tcW w:w="851" w:type="dxa"/>
          </w:tcPr>
          <w:p w14:paraId="6389F03F" w14:textId="77777777" w:rsidR="00AC6880" w:rsidRPr="00DF64C5" w:rsidRDefault="00AC6880" w:rsidP="00C8595C">
            <w:pPr>
              <w:ind w:firstLine="0"/>
              <w:jc w:val="center"/>
              <w:rPr>
                <w:b/>
              </w:rPr>
            </w:pPr>
            <w:r w:rsidRPr="00DF64C5">
              <w:rPr>
                <w:b/>
              </w:rPr>
              <w:t>Klucz</w:t>
            </w:r>
          </w:p>
        </w:tc>
        <w:tc>
          <w:tcPr>
            <w:tcW w:w="2126" w:type="dxa"/>
          </w:tcPr>
          <w:p w14:paraId="3DD27F39" w14:textId="77777777" w:rsidR="00AC6880" w:rsidRPr="00DF64C5" w:rsidRDefault="00AC6880" w:rsidP="00C8595C">
            <w:pPr>
              <w:ind w:firstLine="0"/>
              <w:jc w:val="center"/>
              <w:rPr>
                <w:b/>
              </w:rPr>
            </w:pPr>
            <w:r w:rsidRPr="00DF64C5">
              <w:rPr>
                <w:b/>
              </w:rPr>
              <w:t>Nazwa</w:t>
            </w:r>
          </w:p>
        </w:tc>
        <w:tc>
          <w:tcPr>
            <w:tcW w:w="1485" w:type="dxa"/>
          </w:tcPr>
          <w:p w14:paraId="4F677B7B" w14:textId="77777777" w:rsidR="00AC6880" w:rsidRPr="00DF64C5" w:rsidRDefault="00AC6880" w:rsidP="00C8595C">
            <w:pPr>
              <w:ind w:firstLine="0"/>
              <w:jc w:val="center"/>
              <w:rPr>
                <w:b/>
              </w:rPr>
            </w:pPr>
            <w:r w:rsidRPr="00DF64C5">
              <w:rPr>
                <w:b/>
              </w:rPr>
              <w:t>Typ</w:t>
            </w:r>
          </w:p>
        </w:tc>
        <w:tc>
          <w:tcPr>
            <w:tcW w:w="746" w:type="dxa"/>
          </w:tcPr>
          <w:p w14:paraId="4FF90C5A" w14:textId="77777777" w:rsidR="00AC6880" w:rsidRPr="00DF64C5" w:rsidRDefault="00AC6880" w:rsidP="00C8595C">
            <w:pPr>
              <w:ind w:firstLine="0"/>
              <w:jc w:val="center"/>
              <w:rPr>
                <w:b/>
              </w:rPr>
            </w:pPr>
            <w:r w:rsidRPr="00DF64C5">
              <w:rPr>
                <w:b/>
              </w:rPr>
              <w:t>Null</w:t>
            </w:r>
          </w:p>
        </w:tc>
        <w:tc>
          <w:tcPr>
            <w:tcW w:w="3291" w:type="dxa"/>
          </w:tcPr>
          <w:p w14:paraId="205BBD67" w14:textId="77777777" w:rsidR="00AC6880" w:rsidRPr="00DF64C5" w:rsidRDefault="00AC6880" w:rsidP="00C8595C">
            <w:pPr>
              <w:ind w:firstLine="0"/>
              <w:jc w:val="center"/>
              <w:rPr>
                <w:b/>
              </w:rPr>
            </w:pPr>
            <w:r w:rsidRPr="00DF64C5">
              <w:rPr>
                <w:b/>
              </w:rPr>
              <w:t>Opis</w:t>
            </w:r>
          </w:p>
        </w:tc>
      </w:tr>
      <w:tr w:rsidR="00AC6880" w:rsidRPr="00A84687" w14:paraId="2C655316" w14:textId="77777777" w:rsidTr="00C8595C">
        <w:tc>
          <w:tcPr>
            <w:tcW w:w="562" w:type="dxa"/>
          </w:tcPr>
          <w:p w14:paraId="47BBD996" w14:textId="77777777" w:rsidR="00AC6880" w:rsidRPr="00A84687" w:rsidRDefault="00AC6880" w:rsidP="00C8595C">
            <w:pPr>
              <w:ind w:firstLine="0"/>
              <w:jc w:val="center"/>
            </w:pPr>
            <w:r>
              <w:t>1</w:t>
            </w:r>
          </w:p>
        </w:tc>
        <w:tc>
          <w:tcPr>
            <w:tcW w:w="851" w:type="dxa"/>
          </w:tcPr>
          <w:p w14:paraId="0C972DD5" w14:textId="77777777" w:rsidR="00AC6880" w:rsidRPr="00A84687" w:rsidRDefault="00AC6880" w:rsidP="00C8595C">
            <w:pPr>
              <w:ind w:firstLine="0"/>
              <w:jc w:val="center"/>
            </w:pPr>
            <w:r>
              <w:t>PK</w:t>
            </w:r>
          </w:p>
        </w:tc>
        <w:tc>
          <w:tcPr>
            <w:tcW w:w="2126" w:type="dxa"/>
          </w:tcPr>
          <w:p w14:paraId="1EC5EBCB" w14:textId="77777777" w:rsidR="00AC6880" w:rsidRPr="00A84687" w:rsidRDefault="00AC6880" w:rsidP="00C8595C">
            <w:pPr>
              <w:ind w:firstLine="0"/>
              <w:jc w:val="center"/>
            </w:pPr>
            <w:r>
              <w:t>ID</w:t>
            </w:r>
          </w:p>
        </w:tc>
        <w:tc>
          <w:tcPr>
            <w:tcW w:w="1485" w:type="dxa"/>
          </w:tcPr>
          <w:p w14:paraId="29F3930E" w14:textId="77777777" w:rsidR="00AC6880" w:rsidRPr="00A84687" w:rsidRDefault="00AC6880" w:rsidP="00C8595C">
            <w:pPr>
              <w:ind w:firstLine="0"/>
              <w:jc w:val="center"/>
            </w:pPr>
            <w:r>
              <w:t>int</w:t>
            </w:r>
          </w:p>
        </w:tc>
        <w:tc>
          <w:tcPr>
            <w:tcW w:w="746" w:type="dxa"/>
          </w:tcPr>
          <w:p w14:paraId="005D3E6E" w14:textId="77777777" w:rsidR="00AC6880" w:rsidRPr="00A84687" w:rsidRDefault="00AC6880" w:rsidP="00C8595C">
            <w:pPr>
              <w:ind w:firstLine="0"/>
              <w:jc w:val="center"/>
            </w:pPr>
          </w:p>
        </w:tc>
        <w:tc>
          <w:tcPr>
            <w:tcW w:w="3291" w:type="dxa"/>
          </w:tcPr>
          <w:p w14:paraId="1430BA3C" w14:textId="77777777" w:rsidR="00AC6880" w:rsidRPr="00A84687" w:rsidRDefault="00AC6880" w:rsidP="00C8595C">
            <w:pPr>
              <w:ind w:firstLine="0"/>
              <w:jc w:val="center"/>
            </w:pPr>
            <w:r>
              <w:t>Numer identyfikacyjny wpisu w systemie</w:t>
            </w:r>
          </w:p>
        </w:tc>
      </w:tr>
      <w:tr w:rsidR="00AC6880" w:rsidRPr="00A84687" w14:paraId="1B3D0EDC" w14:textId="77777777" w:rsidTr="00C8595C">
        <w:tc>
          <w:tcPr>
            <w:tcW w:w="562" w:type="dxa"/>
          </w:tcPr>
          <w:p w14:paraId="677014E2" w14:textId="106FC213" w:rsidR="00AC6880" w:rsidRDefault="00AC6880" w:rsidP="00C8595C">
            <w:pPr>
              <w:ind w:firstLine="0"/>
              <w:jc w:val="center"/>
            </w:pPr>
            <w:r>
              <w:t>2</w:t>
            </w:r>
          </w:p>
        </w:tc>
        <w:tc>
          <w:tcPr>
            <w:tcW w:w="851" w:type="dxa"/>
          </w:tcPr>
          <w:p w14:paraId="51DE035C" w14:textId="77777777" w:rsidR="00AC6880" w:rsidRDefault="00AC6880" w:rsidP="00C8595C">
            <w:pPr>
              <w:ind w:firstLine="0"/>
              <w:jc w:val="center"/>
            </w:pPr>
          </w:p>
        </w:tc>
        <w:tc>
          <w:tcPr>
            <w:tcW w:w="2126" w:type="dxa"/>
          </w:tcPr>
          <w:p w14:paraId="4D33B16B" w14:textId="32E0721A" w:rsidR="00AC6880" w:rsidRDefault="00981506" w:rsidP="00C8595C">
            <w:pPr>
              <w:ind w:firstLine="0"/>
              <w:jc w:val="center"/>
            </w:pPr>
            <w:r>
              <w:t>Name</w:t>
            </w:r>
          </w:p>
        </w:tc>
        <w:tc>
          <w:tcPr>
            <w:tcW w:w="1485" w:type="dxa"/>
          </w:tcPr>
          <w:p w14:paraId="532A3D45" w14:textId="136CAECE" w:rsidR="00AC6880" w:rsidRDefault="00981506" w:rsidP="00C8595C">
            <w:pPr>
              <w:ind w:firstLine="0"/>
              <w:jc w:val="center"/>
            </w:pPr>
            <w:r>
              <w:t>varchar(20)</w:t>
            </w:r>
          </w:p>
        </w:tc>
        <w:tc>
          <w:tcPr>
            <w:tcW w:w="746" w:type="dxa"/>
          </w:tcPr>
          <w:p w14:paraId="167D7362" w14:textId="77777777" w:rsidR="00AC6880" w:rsidRPr="00A84687" w:rsidRDefault="00AC6880" w:rsidP="00C8595C">
            <w:pPr>
              <w:ind w:firstLine="0"/>
              <w:jc w:val="center"/>
            </w:pPr>
          </w:p>
        </w:tc>
        <w:tc>
          <w:tcPr>
            <w:tcW w:w="3291" w:type="dxa"/>
          </w:tcPr>
          <w:p w14:paraId="65C03EFB" w14:textId="402159B6" w:rsidR="00AC6880" w:rsidRDefault="00981506" w:rsidP="00C8595C">
            <w:pPr>
              <w:ind w:firstLine="0"/>
              <w:jc w:val="center"/>
            </w:pPr>
            <w:r>
              <w:t>Nazwa aminokwasu</w:t>
            </w:r>
          </w:p>
        </w:tc>
      </w:tr>
      <w:tr w:rsidR="00AC6880" w14:paraId="77D15143" w14:textId="77777777" w:rsidTr="00C8595C">
        <w:tc>
          <w:tcPr>
            <w:tcW w:w="562" w:type="dxa"/>
          </w:tcPr>
          <w:p w14:paraId="4631392E" w14:textId="68EF6CF9" w:rsidR="00AC6880" w:rsidRDefault="00AC6880" w:rsidP="00C8595C">
            <w:pPr>
              <w:ind w:firstLine="0"/>
              <w:jc w:val="center"/>
            </w:pPr>
            <w:r>
              <w:t>3</w:t>
            </w:r>
          </w:p>
        </w:tc>
        <w:tc>
          <w:tcPr>
            <w:tcW w:w="851" w:type="dxa"/>
          </w:tcPr>
          <w:p w14:paraId="696B82FC" w14:textId="77777777" w:rsidR="00AC6880" w:rsidRDefault="00AC6880" w:rsidP="00C8595C">
            <w:pPr>
              <w:ind w:firstLine="0"/>
              <w:jc w:val="center"/>
            </w:pPr>
          </w:p>
        </w:tc>
        <w:tc>
          <w:tcPr>
            <w:tcW w:w="2126" w:type="dxa"/>
          </w:tcPr>
          <w:p w14:paraId="5C8CDF40" w14:textId="77777777" w:rsidR="00AC6880" w:rsidRDefault="00AC6880" w:rsidP="00C8595C">
            <w:pPr>
              <w:ind w:firstLine="0"/>
              <w:jc w:val="center"/>
            </w:pPr>
            <w:r>
              <w:t>FromAge</w:t>
            </w:r>
          </w:p>
        </w:tc>
        <w:tc>
          <w:tcPr>
            <w:tcW w:w="1485" w:type="dxa"/>
          </w:tcPr>
          <w:p w14:paraId="235D950F" w14:textId="77777777" w:rsidR="00AC6880" w:rsidRDefault="00AC6880" w:rsidP="00C8595C">
            <w:pPr>
              <w:ind w:firstLine="0"/>
              <w:jc w:val="center"/>
            </w:pPr>
            <w:r>
              <w:t>int</w:t>
            </w:r>
          </w:p>
        </w:tc>
        <w:tc>
          <w:tcPr>
            <w:tcW w:w="746" w:type="dxa"/>
          </w:tcPr>
          <w:p w14:paraId="582C2F1F" w14:textId="77777777" w:rsidR="00AC6880" w:rsidRPr="00A84687" w:rsidRDefault="00AC6880" w:rsidP="00C8595C">
            <w:pPr>
              <w:ind w:firstLine="0"/>
              <w:jc w:val="center"/>
            </w:pPr>
          </w:p>
        </w:tc>
        <w:tc>
          <w:tcPr>
            <w:tcW w:w="3291" w:type="dxa"/>
          </w:tcPr>
          <w:p w14:paraId="3218ADD3" w14:textId="77777777" w:rsidR="00AC6880" w:rsidRDefault="00AC6880" w:rsidP="00C8595C">
            <w:pPr>
              <w:ind w:firstLine="0"/>
              <w:jc w:val="center"/>
            </w:pPr>
            <w:r>
              <w:t>Dolna granica wieku, dla którego obowiązuje dane zapotrzebowanie</w:t>
            </w:r>
          </w:p>
        </w:tc>
      </w:tr>
      <w:tr w:rsidR="00AC6880" w14:paraId="1A78FAE2" w14:textId="77777777" w:rsidTr="00C8595C">
        <w:tc>
          <w:tcPr>
            <w:tcW w:w="562" w:type="dxa"/>
          </w:tcPr>
          <w:p w14:paraId="342780D6" w14:textId="2DC8CF4B" w:rsidR="00AC6880" w:rsidRDefault="00AC6880" w:rsidP="00C8595C">
            <w:pPr>
              <w:ind w:firstLine="0"/>
              <w:jc w:val="center"/>
            </w:pPr>
            <w:r>
              <w:t>4</w:t>
            </w:r>
          </w:p>
        </w:tc>
        <w:tc>
          <w:tcPr>
            <w:tcW w:w="851" w:type="dxa"/>
          </w:tcPr>
          <w:p w14:paraId="6A865134" w14:textId="77777777" w:rsidR="00AC6880" w:rsidRDefault="00AC6880" w:rsidP="00C8595C">
            <w:pPr>
              <w:ind w:firstLine="0"/>
              <w:jc w:val="center"/>
            </w:pPr>
          </w:p>
        </w:tc>
        <w:tc>
          <w:tcPr>
            <w:tcW w:w="2126" w:type="dxa"/>
          </w:tcPr>
          <w:p w14:paraId="3DE63253" w14:textId="77777777" w:rsidR="00AC6880" w:rsidRDefault="00AC6880" w:rsidP="00C8595C">
            <w:pPr>
              <w:ind w:firstLine="0"/>
              <w:jc w:val="center"/>
            </w:pPr>
            <w:r>
              <w:t>ToAge</w:t>
            </w:r>
          </w:p>
        </w:tc>
        <w:tc>
          <w:tcPr>
            <w:tcW w:w="1485" w:type="dxa"/>
          </w:tcPr>
          <w:p w14:paraId="43256C59" w14:textId="77777777" w:rsidR="00AC6880" w:rsidRDefault="00AC6880" w:rsidP="00C8595C">
            <w:pPr>
              <w:ind w:firstLine="0"/>
              <w:jc w:val="center"/>
            </w:pPr>
            <w:r>
              <w:t>int</w:t>
            </w:r>
          </w:p>
        </w:tc>
        <w:tc>
          <w:tcPr>
            <w:tcW w:w="746" w:type="dxa"/>
          </w:tcPr>
          <w:p w14:paraId="0DBA7624" w14:textId="77777777" w:rsidR="00AC6880" w:rsidRPr="00A84687" w:rsidRDefault="00AC6880" w:rsidP="00C8595C">
            <w:pPr>
              <w:ind w:firstLine="0"/>
              <w:jc w:val="center"/>
            </w:pPr>
          </w:p>
        </w:tc>
        <w:tc>
          <w:tcPr>
            <w:tcW w:w="3291" w:type="dxa"/>
          </w:tcPr>
          <w:p w14:paraId="4552F475" w14:textId="77777777" w:rsidR="00AC6880" w:rsidRDefault="00AC6880" w:rsidP="00C8595C">
            <w:pPr>
              <w:ind w:firstLine="0"/>
              <w:jc w:val="center"/>
            </w:pPr>
            <w:r>
              <w:t>Dolna granica wieku, dla którego obowiązuje dane zapotrzebowanie</w:t>
            </w:r>
          </w:p>
        </w:tc>
      </w:tr>
      <w:tr w:rsidR="00AC6880" w14:paraId="46748164" w14:textId="77777777" w:rsidTr="00C8595C">
        <w:tc>
          <w:tcPr>
            <w:tcW w:w="562" w:type="dxa"/>
          </w:tcPr>
          <w:p w14:paraId="2E3D636E" w14:textId="29988C99" w:rsidR="00AC6880" w:rsidRDefault="00AC6880" w:rsidP="00C8595C">
            <w:pPr>
              <w:ind w:firstLine="0"/>
              <w:jc w:val="center"/>
            </w:pPr>
            <w:r>
              <w:t>5</w:t>
            </w:r>
          </w:p>
        </w:tc>
        <w:tc>
          <w:tcPr>
            <w:tcW w:w="851" w:type="dxa"/>
          </w:tcPr>
          <w:p w14:paraId="041C36B3" w14:textId="77777777" w:rsidR="00AC6880" w:rsidRDefault="00AC6880" w:rsidP="00C8595C">
            <w:pPr>
              <w:ind w:firstLine="0"/>
              <w:jc w:val="center"/>
            </w:pPr>
          </w:p>
        </w:tc>
        <w:tc>
          <w:tcPr>
            <w:tcW w:w="2126" w:type="dxa"/>
          </w:tcPr>
          <w:p w14:paraId="496B2C4C" w14:textId="77777777" w:rsidR="00AC6880" w:rsidRDefault="00AC6880" w:rsidP="00C8595C">
            <w:pPr>
              <w:ind w:firstLine="0"/>
              <w:jc w:val="center"/>
            </w:pPr>
            <w:r>
              <w:t>Requirement</w:t>
            </w:r>
          </w:p>
        </w:tc>
        <w:tc>
          <w:tcPr>
            <w:tcW w:w="1485" w:type="dxa"/>
          </w:tcPr>
          <w:p w14:paraId="2F8F2D16" w14:textId="77777777" w:rsidR="00AC6880" w:rsidRDefault="00AC6880" w:rsidP="00C8595C">
            <w:pPr>
              <w:ind w:firstLine="0"/>
              <w:jc w:val="center"/>
            </w:pPr>
            <w:r>
              <w:t>numeric(3,2)</w:t>
            </w:r>
          </w:p>
        </w:tc>
        <w:tc>
          <w:tcPr>
            <w:tcW w:w="746" w:type="dxa"/>
          </w:tcPr>
          <w:p w14:paraId="22C177CA" w14:textId="77777777" w:rsidR="00AC6880" w:rsidRPr="00A84687" w:rsidRDefault="00AC6880" w:rsidP="00C8595C">
            <w:pPr>
              <w:ind w:firstLine="0"/>
              <w:jc w:val="center"/>
            </w:pPr>
          </w:p>
        </w:tc>
        <w:tc>
          <w:tcPr>
            <w:tcW w:w="3291" w:type="dxa"/>
          </w:tcPr>
          <w:p w14:paraId="731D4F34" w14:textId="77777777" w:rsidR="00AC6880" w:rsidRDefault="00AC6880" w:rsidP="00C8595C">
            <w:pPr>
              <w:ind w:firstLine="0"/>
              <w:jc w:val="center"/>
            </w:pPr>
            <w:r>
              <w:t>Dzienne zapotrzebowanie na białko danej grupy populacji wyrażone w gramach na kilogram masy ciała</w:t>
            </w:r>
          </w:p>
        </w:tc>
      </w:tr>
    </w:tbl>
    <w:p w14:paraId="1E995A34" w14:textId="77777777" w:rsidR="00AC6880" w:rsidRDefault="00AC6880" w:rsidP="00AC6880">
      <w:pPr>
        <w:ind w:firstLine="0"/>
      </w:pPr>
    </w:p>
    <w:p w14:paraId="66234391" w14:textId="1738243F" w:rsidR="00412161" w:rsidRDefault="00C85234" w:rsidP="00412161">
      <w:r>
        <w:t>Tabela General</w:t>
      </w:r>
      <w:r w:rsidR="00412161">
        <w:t>Requisition będzie przedstawiać zapotrzebowanie człowieka</w:t>
      </w:r>
      <w:r>
        <w:t xml:space="preserve"> na witaminy i składniki mineralne</w:t>
      </w:r>
      <w:r w:rsidR="00412161">
        <w:t xml:space="preserve"> zgodne z wytycznymi IŻŻ. To z niej będzie odczytywane zapotrzebowanie konkretnego użytkownika, na podstawie danych, które wprowadził.</w:t>
      </w:r>
    </w:p>
    <w:p w14:paraId="2156477B" w14:textId="77777777" w:rsidR="00AA621B" w:rsidRDefault="00AA621B" w:rsidP="00412161"/>
    <w:p w14:paraId="6F6B6EF9" w14:textId="2E17E57A" w:rsidR="00AA621B" w:rsidRDefault="00942409" w:rsidP="00AA621B">
      <w:pPr>
        <w:ind w:firstLine="0"/>
      </w:pPr>
      <w:r>
        <w:t xml:space="preserve">Tabela </w:t>
      </w:r>
      <w:ins w:id="10787" w:author="Okot" w:date="2019-11-19T20:58:00Z">
        <w:r w:rsidR="00262253">
          <w:t>5</w:t>
        </w:r>
      </w:ins>
      <w:del w:id="10788" w:author="Okot" w:date="2019-11-19T20:58:00Z">
        <w:r w:rsidDel="00262253">
          <w:delText>4</w:delText>
        </w:r>
      </w:del>
      <w:r>
        <w:t>.</w:t>
      </w:r>
      <w:del w:id="10789" w:author="Okot" w:date="2020-01-29T13:25:00Z">
        <w:r w:rsidDel="00ED5F16">
          <w:delText>9</w:delText>
        </w:r>
      </w:del>
      <w:ins w:id="10790" w:author="Okot" w:date="2020-01-29T13:25:00Z">
        <w:r w:rsidR="00ED5F16">
          <w:t>1</w:t>
        </w:r>
      </w:ins>
      <w:r w:rsidR="00007F81">
        <w:t>6</w:t>
      </w:r>
      <w:r w:rsidR="00AA621B">
        <w:t>.</w:t>
      </w:r>
    </w:p>
    <w:p w14:paraId="078D4384" w14:textId="6B7048A2" w:rsidR="00AA621B" w:rsidRDefault="00AA621B" w:rsidP="00AA621B">
      <w:pPr>
        <w:ind w:firstLine="0"/>
      </w:pPr>
      <w:r>
        <w:t xml:space="preserve">Wykaz pól w tabeli </w:t>
      </w:r>
      <w:r w:rsidR="00C85234">
        <w:t>General</w:t>
      </w:r>
      <w:r>
        <w:t>Requisition</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A621B" w:rsidRPr="00DF64C5" w14:paraId="24A3D1DC" w14:textId="77777777" w:rsidTr="00C8595C">
        <w:tc>
          <w:tcPr>
            <w:tcW w:w="562" w:type="dxa"/>
          </w:tcPr>
          <w:p w14:paraId="5163D892" w14:textId="77777777" w:rsidR="00AA621B" w:rsidRPr="00DF64C5" w:rsidRDefault="00AA621B" w:rsidP="00C8595C">
            <w:pPr>
              <w:ind w:firstLine="0"/>
              <w:jc w:val="center"/>
              <w:rPr>
                <w:b/>
              </w:rPr>
            </w:pPr>
            <w:r w:rsidRPr="00DF64C5">
              <w:rPr>
                <w:b/>
              </w:rPr>
              <w:t>Nr</w:t>
            </w:r>
          </w:p>
        </w:tc>
        <w:tc>
          <w:tcPr>
            <w:tcW w:w="851" w:type="dxa"/>
          </w:tcPr>
          <w:p w14:paraId="7E784D06" w14:textId="77777777" w:rsidR="00AA621B" w:rsidRPr="00DF64C5" w:rsidRDefault="00AA621B" w:rsidP="00C8595C">
            <w:pPr>
              <w:ind w:firstLine="0"/>
              <w:jc w:val="center"/>
              <w:rPr>
                <w:b/>
              </w:rPr>
            </w:pPr>
            <w:r w:rsidRPr="00DF64C5">
              <w:rPr>
                <w:b/>
              </w:rPr>
              <w:t>Klucz</w:t>
            </w:r>
          </w:p>
        </w:tc>
        <w:tc>
          <w:tcPr>
            <w:tcW w:w="2126" w:type="dxa"/>
          </w:tcPr>
          <w:p w14:paraId="682FE646" w14:textId="77777777" w:rsidR="00AA621B" w:rsidRPr="00DF64C5" w:rsidRDefault="00AA621B" w:rsidP="00C8595C">
            <w:pPr>
              <w:ind w:firstLine="0"/>
              <w:jc w:val="center"/>
              <w:rPr>
                <w:b/>
              </w:rPr>
            </w:pPr>
            <w:r w:rsidRPr="00DF64C5">
              <w:rPr>
                <w:b/>
              </w:rPr>
              <w:t>Nazwa</w:t>
            </w:r>
          </w:p>
        </w:tc>
        <w:tc>
          <w:tcPr>
            <w:tcW w:w="1485" w:type="dxa"/>
          </w:tcPr>
          <w:p w14:paraId="10A1F874" w14:textId="77777777" w:rsidR="00AA621B" w:rsidRPr="00DF64C5" w:rsidRDefault="00AA621B" w:rsidP="00C8595C">
            <w:pPr>
              <w:ind w:firstLine="0"/>
              <w:jc w:val="center"/>
              <w:rPr>
                <w:b/>
              </w:rPr>
            </w:pPr>
            <w:r w:rsidRPr="00DF64C5">
              <w:rPr>
                <w:b/>
              </w:rPr>
              <w:t>Typ</w:t>
            </w:r>
          </w:p>
        </w:tc>
        <w:tc>
          <w:tcPr>
            <w:tcW w:w="746" w:type="dxa"/>
          </w:tcPr>
          <w:p w14:paraId="30C538A2" w14:textId="77777777" w:rsidR="00AA621B" w:rsidRPr="00DF64C5" w:rsidRDefault="00AA621B" w:rsidP="00C8595C">
            <w:pPr>
              <w:ind w:firstLine="0"/>
              <w:jc w:val="center"/>
              <w:rPr>
                <w:b/>
              </w:rPr>
            </w:pPr>
            <w:r w:rsidRPr="00DF64C5">
              <w:rPr>
                <w:b/>
              </w:rPr>
              <w:t>Null</w:t>
            </w:r>
          </w:p>
        </w:tc>
        <w:tc>
          <w:tcPr>
            <w:tcW w:w="3291" w:type="dxa"/>
          </w:tcPr>
          <w:p w14:paraId="191A6510" w14:textId="77777777" w:rsidR="00AA621B" w:rsidRPr="00DF64C5" w:rsidRDefault="00AA621B" w:rsidP="00C8595C">
            <w:pPr>
              <w:ind w:firstLine="0"/>
              <w:jc w:val="center"/>
              <w:rPr>
                <w:b/>
              </w:rPr>
            </w:pPr>
            <w:r w:rsidRPr="00DF64C5">
              <w:rPr>
                <w:b/>
              </w:rPr>
              <w:t>Opis</w:t>
            </w:r>
          </w:p>
        </w:tc>
      </w:tr>
      <w:tr w:rsidR="00AA621B" w:rsidRPr="00DF64C5" w14:paraId="02FEB496" w14:textId="77777777" w:rsidTr="00C8595C">
        <w:tc>
          <w:tcPr>
            <w:tcW w:w="562" w:type="dxa"/>
          </w:tcPr>
          <w:p w14:paraId="3BB69D7E" w14:textId="77777777" w:rsidR="00AA621B" w:rsidRPr="00A84687" w:rsidRDefault="00AA621B" w:rsidP="00C8595C">
            <w:pPr>
              <w:ind w:firstLine="0"/>
              <w:jc w:val="center"/>
            </w:pPr>
            <w:r>
              <w:t>1</w:t>
            </w:r>
          </w:p>
        </w:tc>
        <w:tc>
          <w:tcPr>
            <w:tcW w:w="851" w:type="dxa"/>
          </w:tcPr>
          <w:p w14:paraId="67C4C9EE" w14:textId="77777777" w:rsidR="00AA621B" w:rsidRPr="00A84687" w:rsidRDefault="00AA621B" w:rsidP="00C8595C">
            <w:pPr>
              <w:ind w:firstLine="0"/>
              <w:jc w:val="center"/>
            </w:pPr>
            <w:r>
              <w:t>PK</w:t>
            </w:r>
          </w:p>
        </w:tc>
        <w:tc>
          <w:tcPr>
            <w:tcW w:w="2126" w:type="dxa"/>
          </w:tcPr>
          <w:p w14:paraId="0383A387" w14:textId="77777777" w:rsidR="00AA621B" w:rsidRPr="00A84687" w:rsidRDefault="00AA621B" w:rsidP="00C8595C">
            <w:pPr>
              <w:ind w:firstLine="0"/>
              <w:jc w:val="center"/>
            </w:pPr>
            <w:r>
              <w:t>ID</w:t>
            </w:r>
          </w:p>
        </w:tc>
        <w:tc>
          <w:tcPr>
            <w:tcW w:w="1485" w:type="dxa"/>
          </w:tcPr>
          <w:p w14:paraId="6C253361" w14:textId="77777777" w:rsidR="00AA621B" w:rsidRPr="00A84687" w:rsidRDefault="00AA621B" w:rsidP="00C8595C">
            <w:pPr>
              <w:ind w:firstLine="0"/>
              <w:jc w:val="center"/>
            </w:pPr>
            <w:r>
              <w:t>int</w:t>
            </w:r>
          </w:p>
        </w:tc>
        <w:tc>
          <w:tcPr>
            <w:tcW w:w="746" w:type="dxa"/>
          </w:tcPr>
          <w:p w14:paraId="6A30F910" w14:textId="77777777" w:rsidR="00AA621B" w:rsidRPr="00A84687" w:rsidRDefault="00AA621B" w:rsidP="00C8595C">
            <w:pPr>
              <w:ind w:firstLine="0"/>
              <w:jc w:val="center"/>
            </w:pPr>
          </w:p>
        </w:tc>
        <w:tc>
          <w:tcPr>
            <w:tcW w:w="3291" w:type="dxa"/>
          </w:tcPr>
          <w:p w14:paraId="73CFB925" w14:textId="77777777" w:rsidR="00AA621B" w:rsidRPr="00A84687" w:rsidRDefault="00AA621B" w:rsidP="00C8595C">
            <w:pPr>
              <w:ind w:firstLine="0"/>
              <w:jc w:val="center"/>
            </w:pPr>
            <w:r>
              <w:t>Numer identyfikacyjny wpisu w systemie</w:t>
            </w:r>
          </w:p>
        </w:tc>
      </w:tr>
      <w:tr w:rsidR="00AA621B" w:rsidRPr="00DF64C5" w14:paraId="45A88818" w14:textId="77777777" w:rsidTr="00C8595C">
        <w:tc>
          <w:tcPr>
            <w:tcW w:w="562" w:type="dxa"/>
          </w:tcPr>
          <w:p w14:paraId="00628097" w14:textId="77777777" w:rsidR="00AA621B" w:rsidRDefault="00AA621B" w:rsidP="00C8595C">
            <w:pPr>
              <w:ind w:firstLine="0"/>
              <w:jc w:val="center"/>
            </w:pPr>
            <w:r>
              <w:t>2</w:t>
            </w:r>
          </w:p>
        </w:tc>
        <w:tc>
          <w:tcPr>
            <w:tcW w:w="851" w:type="dxa"/>
          </w:tcPr>
          <w:p w14:paraId="5DEBC6C5" w14:textId="77777777" w:rsidR="00AA621B" w:rsidRDefault="00AA621B" w:rsidP="00C8595C">
            <w:pPr>
              <w:ind w:firstLine="0"/>
              <w:jc w:val="center"/>
            </w:pPr>
          </w:p>
        </w:tc>
        <w:tc>
          <w:tcPr>
            <w:tcW w:w="2126" w:type="dxa"/>
          </w:tcPr>
          <w:p w14:paraId="393560F5" w14:textId="77777777" w:rsidR="00AA621B" w:rsidRDefault="00AA621B" w:rsidP="00C8595C">
            <w:pPr>
              <w:ind w:firstLine="0"/>
              <w:jc w:val="center"/>
            </w:pPr>
            <w:r>
              <w:t>FromAge</w:t>
            </w:r>
          </w:p>
        </w:tc>
        <w:tc>
          <w:tcPr>
            <w:tcW w:w="1485" w:type="dxa"/>
          </w:tcPr>
          <w:p w14:paraId="4FD56813" w14:textId="77777777" w:rsidR="00AA621B" w:rsidRDefault="00AA621B" w:rsidP="00C8595C">
            <w:pPr>
              <w:ind w:firstLine="0"/>
              <w:jc w:val="center"/>
            </w:pPr>
            <w:r>
              <w:t>int</w:t>
            </w:r>
          </w:p>
        </w:tc>
        <w:tc>
          <w:tcPr>
            <w:tcW w:w="746" w:type="dxa"/>
          </w:tcPr>
          <w:p w14:paraId="49068F46" w14:textId="77777777" w:rsidR="00AA621B" w:rsidRPr="00A84687" w:rsidRDefault="00AA621B" w:rsidP="00C8595C">
            <w:pPr>
              <w:ind w:firstLine="0"/>
              <w:jc w:val="center"/>
            </w:pPr>
          </w:p>
        </w:tc>
        <w:tc>
          <w:tcPr>
            <w:tcW w:w="3291" w:type="dxa"/>
          </w:tcPr>
          <w:p w14:paraId="1BB33943" w14:textId="77777777" w:rsidR="00AA621B" w:rsidRDefault="00AA621B" w:rsidP="00C8595C">
            <w:pPr>
              <w:ind w:firstLine="0"/>
              <w:jc w:val="center"/>
            </w:pPr>
            <w:r>
              <w:t>Dolna granica wieku, dla którego obowiązuje dane zapotrzebowanie</w:t>
            </w:r>
          </w:p>
        </w:tc>
      </w:tr>
      <w:tr w:rsidR="00AA621B" w:rsidRPr="00DF64C5" w14:paraId="3D011549" w14:textId="77777777" w:rsidTr="00C8595C">
        <w:tc>
          <w:tcPr>
            <w:tcW w:w="562" w:type="dxa"/>
          </w:tcPr>
          <w:p w14:paraId="6D79E8DE" w14:textId="77777777" w:rsidR="00AA621B" w:rsidRDefault="00AA621B" w:rsidP="00C8595C">
            <w:pPr>
              <w:ind w:firstLine="0"/>
              <w:jc w:val="center"/>
            </w:pPr>
            <w:r>
              <w:t>3</w:t>
            </w:r>
          </w:p>
        </w:tc>
        <w:tc>
          <w:tcPr>
            <w:tcW w:w="851" w:type="dxa"/>
          </w:tcPr>
          <w:p w14:paraId="78E778EB" w14:textId="77777777" w:rsidR="00AA621B" w:rsidRDefault="00AA621B" w:rsidP="00C8595C">
            <w:pPr>
              <w:ind w:firstLine="0"/>
              <w:jc w:val="center"/>
            </w:pPr>
          </w:p>
        </w:tc>
        <w:tc>
          <w:tcPr>
            <w:tcW w:w="2126" w:type="dxa"/>
          </w:tcPr>
          <w:p w14:paraId="6316BB57" w14:textId="77777777" w:rsidR="00AA621B" w:rsidRDefault="00AA621B" w:rsidP="00C8595C">
            <w:pPr>
              <w:ind w:firstLine="0"/>
              <w:jc w:val="center"/>
            </w:pPr>
            <w:r>
              <w:t>ToAge</w:t>
            </w:r>
          </w:p>
        </w:tc>
        <w:tc>
          <w:tcPr>
            <w:tcW w:w="1485" w:type="dxa"/>
          </w:tcPr>
          <w:p w14:paraId="7A1DEF10" w14:textId="77777777" w:rsidR="00AA621B" w:rsidRDefault="00AA621B" w:rsidP="00C8595C">
            <w:pPr>
              <w:ind w:firstLine="0"/>
              <w:jc w:val="center"/>
            </w:pPr>
            <w:r>
              <w:t>int</w:t>
            </w:r>
          </w:p>
        </w:tc>
        <w:tc>
          <w:tcPr>
            <w:tcW w:w="746" w:type="dxa"/>
          </w:tcPr>
          <w:p w14:paraId="69693FAE" w14:textId="77777777" w:rsidR="00AA621B" w:rsidRPr="00A84687" w:rsidRDefault="00AA621B" w:rsidP="00C8595C">
            <w:pPr>
              <w:ind w:firstLine="0"/>
              <w:jc w:val="center"/>
            </w:pPr>
          </w:p>
        </w:tc>
        <w:tc>
          <w:tcPr>
            <w:tcW w:w="3291" w:type="dxa"/>
          </w:tcPr>
          <w:p w14:paraId="05BCF49E" w14:textId="77777777" w:rsidR="00AA621B" w:rsidRDefault="00AA621B" w:rsidP="00C8595C">
            <w:pPr>
              <w:ind w:firstLine="0"/>
              <w:jc w:val="center"/>
            </w:pPr>
            <w:r>
              <w:t>Dolna granica wieku, dla którego obowiązuje dane zapotrzebowanie</w:t>
            </w:r>
          </w:p>
        </w:tc>
      </w:tr>
      <w:tr w:rsidR="00DD6DB8" w:rsidRPr="00DF64C5" w14:paraId="1D156522" w14:textId="77777777" w:rsidTr="00C8595C">
        <w:tc>
          <w:tcPr>
            <w:tcW w:w="562" w:type="dxa"/>
          </w:tcPr>
          <w:p w14:paraId="61582B6A" w14:textId="58D58E49" w:rsidR="00DD6DB8" w:rsidRDefault="00DD6DB8" w:rsidP="00DD6DB8">
            <w:pPr>
              <w:ind w:firstLine="0"/>
              <w:jc w:val="center"/>
            </w:pPr>
            <w:r>
              <w:lastRenderedPageBreak/>
              <w:t>4</w:t>
            </w:r>
          </w:p>
        </w:tc>
        <w:tc>
          <w:tcPr>
            <w:tcW w:w="851" w:type="dxa"/>
          </w:tcPr>
          <w:p w14:paraId="0E86605F" w14:textId="77777777" w:rsidR="00DD6DB8" w:rsidRDefault="00DD6DB8" w:rsidP="00DD6DB8">
            <w:pPr>
              <w:ind w:firstLine="0"/>
              <w:jc w:val="center"/>
            </w:pPr>
          </w:p>
        </w:tc>
        <w:tc>
          <w:tcPr>
            <w:tcW w:w="2126" w:type="dxa"/>
          </w:tcPr>
          <w:p w14:paraId="542BCE57" w14:textId="2E6A7AD2" w:rsidR="00DD6DB8" w:rsidRDefault="00DD6DB8" w:rsidP="00DD6DB8">
            <w:pPr>
              <w:ind w:firstLine="0"/>
              <w:jc w:val="center"/>
            </w:pPr>
            <w:r>
              <w:t>IsWoman</w:t>
            </w:r>
          </w:p>
        </w:tc>
        <w:tc>
          <w:tcPr>
            <w:tcW w:w="1485" w:type="dxa"/>
          </w:tcPr>
          <w:p w14:paraId="2F97B16E" w14:textId="45F68B1A" w:rsidR="00DD6DB8" w:rsidRDefault="00DD6DB8" w:rsidP="00DD6DB8">
            <w:pPr>
              <w:ind w:firstLine="0"/>
              <w:jc w:val="center"/>
            </w:pPr>
            <w:r>
              <w:t>boolean</w:t>
            </w:r>
          </w:p>
        </w:tc>
        <w:tc>
          <w:tcPr>
            <w:tcW w:w="746" w:type="dxa"/>
          </w:tcPr>
          <w:p w14:paraId="697E89EC" w14:textId="77777777" w:rsidR="00DD6DB8" w:rsidRPr="00A84687" w:rsidRDefault="00DD6DB8" w:rsidP="00DD6DB8">
            <w:pPr>
              <w:ind w:firstLine="0"/>
              <w:jc w:val="center"/>
            </w:pPr>
          </w:p>
        </w:tc>
        <w:tc>
          <w:tcPr>
            <w:tcW w:w="3291" w:type="dxa"/>
          </w:tcPr>
          <w:p w14:paraId="367E0F15" w14:textId="4FA0D0EA" w:rsidR="00DD6DB8" w:rsidRDefault="00DD6DB8" w:rsidP="00DD6DB8">
            <w:pPr>
              <w:ind w:firstLine="0"/>
              <w:jc w:val="center"/>
            </w:pPr>
            <w:r>
              <w:rPr>
                <w:rFonts w:eastAsia="LiberationSerif"/>
                <w:lang w:eastAsia="en-US"/>
              </w:rPr>
              <w:t>Płeć, której dotyczy dana norma</w:t>
            </w:r>
          </w:p>
        </w:tc>
      </w:tr>
      <w:tr w:rsidR="00DD6DB8" w:rsidRPr="00DF64C5" w14:paraId="47E1CE91" w14:textId="77777777" w:rsidTr="00C8595C">
        <w:tc>
          <w:tcPr>
            <w:tcW w:w="562" w:type="dxa"/>
          </w:tcPr>
          <w:p w14:paraId="457DF960" w14:textId="3CBE7036" w:rsidR="00DD6DB8" w:rsidRDefault="00DD6DB8" w:rsidP="00DD6DB8">
            <w:pPr>
              <w:ind w:firstLine="0"/>
              <w:jc w:val="center"/>
            </w:pPr>
            <w:r>
              <w:t>5</w:t>
            </w:r>
          </w:p>
        </w:tc>
        <w:tc>
          <w:tcPr>
            <w:tcW w:w="851" w:type="dxa"/>
          </w:tcPr>
          <w:p w14:paraId="0CD4A0C9" w14:textId="77777777" w:rsidR="00DD6DB8" w:rsidRDefault="00DD6DB8" w:rsidP="00DD6DB8">
            <w:pPr>
              <w:ind w:firstLine="0"/>
              <w:jc w:val="center"/>
            </w:pPr>
          </w:p>
        </w:tc>
        <w:tc>
          <w:tcPr>
            <w:tcW w:w="2126" w:type="dxa"/>
          </w:tcPr>
          <w:p w14:paraId="5428E861" w14:textId="3E2B4BAC" w:rsidR="00DD6DB8" w:rsidRDefault="00DD6DB8" w:rsidP="00DD6DB8">
            <w:pPr>
              <w:ind w:firstLine="0"/>
              <w:jc w:val="center"/>
            </w:pPr>
            <w:r>
              <w:t>Name</w:t>
            </w:r>
          </w:p>
        </w:tc>
        <w:tc>
          <w:tcPr>
            <w:tcW w:w="1485" w:type="dxa"/>
          </w:tcPr>
          <w:p w14:paraId="4067B545" w14:textId="49137401" w:rsidR="00DD6DB8" w:rsidRDefault="00DD6DB8" w:rsidP="00DD6DB8">
            <w:pPr>
              <w:ind w:firstLine="0"/>
              <w:jc w:val="center"/>
            </w:pPr>
            <w:r>
              <w:t>varchar(20)</w:t>
            </w:r>
          </w:p>
        </w:tc>
        <w:tc>
          <w:tcPr>
            <w:tcW w:w="746" w:type="dxa"/>
          </w:tcPr>
          <w:p w14:paraId="65A1DE59" w14:textId="77777777" w:rsidR="00DD6DB8" w:rsidRPr="00A84687" w:rsidRDefault="00DD6DB8" w:rsidP="00DD6DB8">
            <w:pPr>
              <w:ind w:firstLine="0"/>
              <w:jc w:val="center"/>
            </w:pPr>
          </w:p>
        </w:tc>
        <w:tc>
          <w:tcPr>
            <w:tcW w:w="3291" w:type="dxa"/>
          </w:tcPr>
          <w:p w14:paraId="0DDBE4B6" w14:textId="03635670" w:rsidR="00DD6DB8" w:rsidRDefault="00DD6DB8" w:rsidP="00DD6DB8">
            <w:pPr>
              <w:ind w:firstLine="0"/>
              <w:jc w:val="center"/>
            </w:pPr>
            <w:r>
              <w:t>Nazwa danego składnika odżywczego</w:t>
            </w:r>
          </w:p>
        </w:tc>
      </w:tr>
      <w:tr w:rsidR="00DD6DB8" w:rsidRPr="00DF64C5" w14:paraId="31EFA1F1" w14:textId="77777777" w:rsidTr="00C8595C">
        <w:tc>
          <w:tcPr>
            <w:tcW w:w="562" w:type="dxa"/>
          </w:tcPr>
          <w:p w14:paraId="6D9A5AB9" w14:textId="655D1234" w:rsidR="00DD6DB8" w:rsidRDefault="00DD6DB8" w:rsidP="00DD6DB8">
            <w:pPr>
              <w:ind w:firstLine="0"/>
              <w:jc w:val="center"/>
            </w:pPr>
            <w:r>
              <w:t>6</w:t>
            </w:r>
          </w:p>
        </w:tc>
        <w:tc>
          <w:tcPr>
            <w:tcW w:w="851" w:type="dxa"/>
          </w:tcPr>
          <w:p w14:paraId="559756CE" w14:textId="77777777" w:rsidR="00DD6DB8" w:rsidRDefault="00DD6DB8" w:rsidP="00DD6DB8">
            <w:pPr>
              <w:ind w:firstLine="0"/>
              <w:jc w:val="center"/>
            </w:pPr>
          </w:p>
        </w:tc>
        <w:tc>
          <w:tcPr>
            <w:tcW w:w="2126" w:type="dxa"/>
          </w:tcPr>
          <w:p w14:paraId="29E9F062" w14:textId="77777777" w:rsidR="00DD6DB8" w:rsidRDefault="00DD6DB8" w:rsidP="00DD6DB8">
            <w:pPr>
              <w:ind w:firstLine="0"/>
              <w:jc w:val="center"/>
            </w:pPr>
            <w:r>
              <w:t>Requirement</w:t>
            </w:r>
          </w:p>
        </w:tc>
        <w:tc>
          <w:tcPr>
            <w:tcW w:w="1485" w:type="dxa"/>
          </w:tcPr>
          <w:p w14:paraId="0EB7A763" w14:textId="77777777" w:rsidR="00DD6DB8" w:rsidRDefault="00DD6DB8" w:rsidP="00DD6DB8">
            <w:pPr>
              <w:ind w:firstLine="0"/>
              <w:jc w:val="center"/>
            </w:pPr>
            <w:r>
              <w:t>numeric(3,2)</w:t>
            </w:r>
          </w:p>
        </w:tc>
        <w:tc>
          <w:tcPr>
            <w:tcW w:w="746" w:type="dxa"/>
          </w:tcPr>
          <w:p w14:paraId="369D34E4" w14:textId="77777777" w:rsidR="00DD6DB8" w:rsidRPr="00A84687" w:rsidRDefault="00DD6DB8" w:rsidP="00DD6DB8">
            <w:pPr>
              <w:ind w:firstLine="0"/>
              <w:jc w:val="center"/>
            </w:pPr>
          </w:p>
        </w:tc>
        <w:tc>
          <w:tcPr>
            <w:tcW w:w="3291" w:type="dxa"/>
          </w:tcPr>
          <w:p w14:paraId="4802E3F2" w14:textId="53B042DB" w:rsidR="00DD6DB8" w:rsidRDefault="00DD6DB8" w:rsidP="00DD6DB8">
            <w:pPr>
              <w:ind w:firstLine="0"/>
              <w:jc w:val="center"/>
            </w:pPr>
            <w:r>
              <w:t>Dzienne zapotrzebowanie na dany składnik danej grupy populacji wyrażone w odpowiednich dla danego składnika jednostkach (µg, mg, RE, mg/kg m.c)</w:t>
            </w:r>
          </w:p>
        </w:tc>
      </w:tr>
    </w:tbl>
    <w:p w14:paraId="0601000C" w14:textId="77777777" w:rsidR="00AA621B" w:rsidRDefault="00AA621B" w:rsidP="00412161"/>
    <w:p w14:paraId="230458EA" w14:textId="25E929BE" w:rsidR="00093DD1" w:rsidRDefault="00AF353E" w:rsidP="00C14436">
      <w:r>
        <w:t xml:space="preserve">Tabela ProductInfo będzie zawierała podstawową, dostępną dla wszystkich użytkowników bazę produktów, bazującą na bazie produktów </w:t>
      </w:r>
      <w:r w:rsidRPr="00AF353E">
        <w:rPr>
          <w:highlight w:val="red"/>
        </w:rPr>
        <w:t>USDA</w:t>
      </w:r>
      <w:r>
        <w:t xml:space="preserve">, wraz z informacjami o ich wartościach odżywczych zawartymi odpowiednio w 100 g lub 100 ml. </w:t>
      </w:r>
    </w:p>
    <w:p w14:paraId="371199A6" w14:textId="77777777" w:rsidR="00942409" w:rsidRDefault="00942409" w:rsidP="00C14436"/>
    <w:p w14:paraId="69723BE7" w14:textId="411A61E8" w:rsidR="007A3E86" w:rsidRDefault="00942409" w:rsidP="007A3E86">
      <w:pPr>
        <w:ind w:firstLine="0"/>
      </w:pPr>
      <w:r>
        <w:t xml:space="preserve">Tabela </w:t>
      </w:r>
      <w:ins w:id="10791" w:author="Okot" w:date="2019-11-19T20:58:00Z">
        <w:r w:rsidR="00262253">
          <w:t>5</w:t>
        </w:r>
      </w:ins>
      <w:del w:id="10792" w:author="Okot" w:date="2019-11-19T20:58:00Z">
        <w:r w:rsidDel="00262253">
          <w:delText>4</w:delText>
        </w:r>
      </w:del>
      <w:r>
        <w:t>.1</w:t>
      </w:r>
      <w:r w:rsidR="00007F81">
        <w:t>7</w:t>
      </w:r>
      <w:del w:id="10793" w:author="Okot" w:date="2020-01-29T13:25:00Z">
        <w:r w:rsidDel="00ED5F16">
          <w:delText>0</w:delText>
        </w:r>
      </w:del>
      <w:r w:rsidR="007A3E86">
        <w:t>.</w:t>
      </w:r>
    </w:p>
    <w:p w14:paraId="5E70EFBF" w14:textId="619D526F" w:rsidR="007A3E86" w:rsidRDefault="007A3E86" w:rsidP="007A3E86">
      <w:pPr>
        <w:ind w:firstLine="0"/>
      </w:pPr>
      <w:r>
        <w:t>Wykaz pól w tabeli ProductInfo</w:t>
      </w:r>
      <w:r w:rsidR="00A6073A">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7A3E86" w:rsidRPr="00DF64C5" w14:paraId="12C20818" w14:textId="77777777" w:rsidTr="00C8595C">
        <w:tc>
          <w:tcPr>
            <w:tcW w:w="562" w:type="dxa"/>
          </w:tcPr>
          <w:p w14:paraId="2DAA62A1" w14:textId="77777777" w:rsidR="007A3E86" w:rsidRPr="00DF64C5" w:rsidRDefault="007A3E86" w:rsidP="00C8595C">
            <w:pPr>
              <w:ind w:firstLine="0"/>
              <w:jc w:val="center"/>
              <w:rPr>
                <w:b/>
              </w:rPr>
            </w:pPr>
            <w:r w:rsidRPr="00DF64C5">
              <w:rPr>
                <w:b/>
              </w:rPr>
              <w:t>Nr</w:t>
            </w:r>
          </w:p>
        </w:tc>
        <w:tc>
          <w:tcPr>
            <w:tcW w:w="851" w:type="dxa"/>
          </w:tcPr>
          <w:p w14:paraId="7C969812" w14:textId="77777777" w:rsidR="007A3E86" w:rsidRPr="00DF64C5" w:rsidRDefault="007A3E86" w:rsidP="00C8595C">
            <w:pPr>
              <w:ind w:firstLine="0"/>
              <w:jc w:val="center"/>
              <w:rPr>
                <w:b/>
              </w:rPr>
            </w:pPr>
            <w:r w:rsidRPr="00DF64C5">
              <w:rPr>
                <w:b/>
              </w:rPr>
              <w:t>Klucz</w:t>
            </w:r>
          </w:p>
        </w:tc>
        <w:tc>
          <w:tcPr>
            <w:tcW w:w="2126" w:type="dxa"/>
          </w:tcPr>
          <w:p w14:paraId="3854E5B9" w14:textId="77777777" w:rsidR="007A3E86" w:rsidRPr="00DF64C5" w:rsidRDefault="007A3E86" w:rsidP="00C8595C">
            <w:pPr>
              <w:ind w:firstLine="0"/>
              <w:jc w:val="center"/>
              <w:rPr>
                <w:b/>
              </w:rPr>
            </w:pPr>
            <w:r w:rsidRPr="00DF64C5">
              <w:rPr>
                <w:b/>
              </w:rPr>
              <w:t>Nazwa</w:t>
            </w:r>
          </w:p>
        </w:tc>
        <w:tc>
          <w:tcPr>
            <w:tcW w:w="1485" w:type="dxa"/>
          </w:tcPr>
          <w:p w14:paraId="2BFDB55D" w14:textId="77777777" w:rsidR="007A3E86" w:rsidRPr="00DF64C5" w:rsidRDefault="007A3E86" w:rsidP="00C8595C">
            <w:pPr>
              <w:ind w:firstLine="0"/>
              <w:jc w:val="center"/>
              <w:rPr>
                <w:b/>
              </w:rPr>
            </w:pPr>
            <w:r w:rsidRPr="00DF64C5">
              <w:rPr>
                <w:b/>
              </w:rPr>
              <w:t>Typ</w:t>
            </w:r>
          </w:p>
        </w:tc>
        <w:tc>
          <w:tcPr>
            <w:tcW w:w="746" w:type="dxa"/>
          </w:tcPr>
          <w:p w14:paraId="3F236B61" w14:textId="77777777" w:rsidR="007A3E86" w:rsidRPr="00DF64C5" w:rsidRDefault="007A3E86" w:rsidP="00C8595C">
            <w:pPr>
              <w:ind w:firstLine="0"/>
              <w:jc w:val="center"/>
              <w:rPr>
                <w:b/>
              </w:rPr>
            </w:pPr>
            <w:r w:rsidRPr="00DF64C5">
              <w:rPr>
                <w:b/>
              </w:rPr>
              <w:t>Null</w:t>
            </w:r>
          </w:p>
        </w:tc>
        <w:tc>
          <w:tcPr>
            <w:tcW w:w="3291" w:type="dxa"/>
          </w:tcPr>
          <w:p w14:paraId="4CDB43BA" w14:textId="77777777" w:rsidR="007A3E86" w:rsidRPr="00DF64C5" w:rsidRDefault="007A3E86" w:rsidP="00C8595C">
            <w:pPr>
              <w:ind w:firstLine="0"/>
              <w:jc w:val="center"/>
              <w:rPr>
                <w:b/>
              </w:rPr>
            </w:pPr>
            <w:r w:rsidRPr="00DF64C5">
              <w:rPr>
                <w:b/>
              </w:rPr>
              <w:t>Opis</w:t>
            </w:r>
          </w:p>
        </w:tc>
      </w:tr>
      <w:tr w:rsidR="007A3E86" w:rsidRPr="00DF64C5" w14:paraId="409FF28E" w14:textId="77777777" w:rsidTr="00C8595C">
        <w:tc>
          <w:tcPr>
            <w:tcW w:w="562" w:type="dxa"/>
          </w:tcPr>
          <w:p w14:paraId="38BD4C2C" w14:textId="77777777" w:rsidR="007A3E86" w:rsidRPr="00A84687" w:rsidRDefault="007A3E86" w:rsidP="00C8595C">
            <w:pPr>
              <w:ind w:firstLine="0"/>
              <w:jc w:val="center"/>
            </w:pPr>
            <w:r>
              <w:t>1</w:t>
            </w:r>
          </w:p>
        </w:tc>
        <w:tc>
          <w:tcPr>
            <w:tcW w:w="851" w:type="dxa"/>
          </w:tcPr>
          <w:p w14:paraId="51200A73" w14:textId="77777777" w:rsidR="007A3E86" w:rsidRPr="00A84687" w:rsidRDefault="007A3E86" w:rsidP="00C8595C">
            <w:pPr>
              <w:ind w:firstLine="0"/>
              <w:jc w:val="center"/>
            </w:pPr>
            <w:r>
              <w:t>PK</w:t>
            </w:r>
          </w:p>
        </w:tc>
        <w:tc>
          <w:tcPr>
            <w:tcW w:w="2126" w:type="dxa"/>
          </w:tcPr>
          <w:p w14:paraId="553DCF25" w14:textId="77777777" w:rsidR="007A3E86" w:rsidRPr="00A84687" w:rsidRDefault="007A3E86" w:rsidP="00C8595C">
            <w:pPr>
              <w:ind w:firstLine="0"/>
              <w:jc w:val="center"/>
            </w:pPr>
            <w:r>
              <w:t>ID</w:t>
            </w:r>
          </w:p>
        </w:tc>
        <w:tc>
          <w:tcPr>
            <w:tcW w:w="1485" w:type="dxa"/>
          </w:tcPr>
          <w:p w14:paraId="3F409176" w14:textId="77777777" w:rsidR="007A3E86" w:rsidRPr="00A84687" w:rsidRDefault="007A3E86" w:rsidP="00C8595C">
            <w:pPr>
              <w:ind w:firstLine="0"/>
              <w:jc w:val="center"/>
            </w:pPr>
            <w:r>
              <w:t>int</w:t>
            </w:r>
          </w:p>
        </w:tc>
        <w:tc>
          <w:tcPr>
            <w:tcW w:w="746" w:type="dxa"/>
          </w:tcPr>
          <w:p w14:paraId="2B193F99" w14:textId="77777777" w:rsidR="007A3E86" w:rsidRPr="00A84687" w:rsidRDefault="007A3E86" w:rsidP="00C8595C">
            <w:pPr>
              <w:ind w:firstLine="0"/>
              <w:jc w:val="center"/>
            </w:pPr>
          </w:p>
        </w:tc>
        <w:tc>
          <w:tcPr>
            <w:tcW w:w="3291" w:type="dxa"/>
          </w:tcPr>
          <w:p w14:paraId="02A9A15C" w14:textId="77777777" w:rsidR="007A3E86" w:rsidRPr="00A84687" w:rsidRDefault="007A3E86" w:rsidP="00C8595C">
            <w:pPr>
              <w:ind w:firstLine="0"/>
              <w:jc w:val="center"/>
            </w:pPr>
            <w:r>
              <w:t>Numer identyfikacyjny wpisu w systemie</w:t>
            </w:r>
          </w:p>
        </w:tc>
      </w:tr>
      <w:tr w:rsidR="000822D9" w:rsidRPr="00DF64C5" w14:paraId="3066953C" w14:textId="77777777" w:rsidTr="00C8595C">
        <w:tc>
          <w:tcPr>
            <w:tcW w:w="562" w:type="dxa"/>
          </w:tcPr>
          <w:p w14:paraId="5B280DF0" w14:textId="5796F4BB" w:rsidR="000822D9" w:rsidRDefault="000822D9" w:rsidP="00C8595C">
            <w:pPr>
              <w:ind w:firstLine="0"/>
              <w:jc w:val="center"/>
            </w:pPr>
            <w:r>
              <w:t>2</w:t>
            </w:r>
          </w:p>
        </w:tc>
        <w:tc>
          <w:tcPr>
            <w:tcW w:w="851" w:type="dxa"/>
          </w:tcPr>
          <w:p w14:paraId="2AAB97BD" w14:textId="77777777" w:rsidR="000822D9" w:rsidRDefault="000822D9" w:rsidP="00C8595C">
            <w:pPr>
              <w:ind w:firstLine="0"/>
              <w:jc w:val="center"/>
            </w:pPr>
          </w:p>
        </w:tc>
        <w:tc>
          <w:tcPr>
            <w:tcW w:w="2126" w:type="dxa"/>
          </w:tcPr>
          <w:p w14:paraId="13E9088D" w14:textId="26D535C4" w:rsidR="000822D9" w:rsidRDefault="000822D9" w:rsidP="00C8595C">
            <w:pPr>
              <w:ind w:firstLine="0"/>
              <w:jc w:val="center"/>
            </w:pPr>
            <w:r>
              <w:t>Name</w:t>
            </w:r>
          </w:p>
        </w:tc>
        <w:tc>
          <w:tcPr>
            <w:tcW w:w="1485" w:type="dxa"/>
          </w:tcPr>
          <w:p w14:paraId="6DF9C95C" w14:textId="2CA25DD8" w:rsidR="000822D9" w:rsidRDefault="000822D9" w:rsidP="00C8595C">
            <w:pPr>
              <w:ind w:firstLine="0"/>
              <w:jc w:val="center"/>
            </w:pPr>
            <w:r>
              <w:t>varchar(20)</w:t>
            </w:r>
          </w:p>
        </w:tc>
        <w:tc>
          <w:tcPr>
            <w:tcW w:w="746" w:type="dxa"/>
          </w:tcPr>
          <w:p w14:paraId="22AEBAD8" w14:textId="77777777" w:rsidR="000822D9" w:rsidRPr="00A84687" w:rsidRDefault="000822D9" w:rsidP="00C8595C">
            <w:pPr>
              <w:ind w:firstLine="0"/>
              <w:jc w:val="center"/>
            </w:pPr>
          </w:p>
        </w:tc>
        <w:tc>
          <w:tcPr>
            <w:tcW w:w="3291" w:type="dxa"/>
          </w:tcPr>
          <w:p w14:paraId="2442C404" w14:textId="7C84562E" w:rsidR="000822D9" w:rsidRDefault="000822D9" w:rsidP="00C8595C">
            <w:pPr>
              <w:ind w:firstLine="0"/>
              <w:jc w:val="center"/>
            </w:pPr>
            <w:r>
              <w:t>Nazwa produktu</w:t>
            </w:r>
          </w:p>
        </w:tc>
      </w:tr>
      <w:tr w:rsidR="000822D9" w:rsidRPr="00DF64C5" w14:paraId="749D9EE2" w14:textId="77777777" w:rsidTr="00C8595C">
        <w:tc>
          <w:tcPr>
            <w:tcW w:w="562" w:type="dxa"/>
          </w:tcPr>
          <w:p w14:paraId="7EBA4116" w14:textId="7BEB211D" w:rsidR="000822D9" w:rsidRDefault="000822D9" w:rsidP="00C8595C">
            <w:pPr>
              <w:ind w:firstLine="0"/>
              <w:jc w:val="center"/>
            </w:pPr>
            <w:r>
              <w:t>3</w:t>
            </w:r>
          </w:p>
        </w:tc>
        <w:tc>
          <w:tcPr>
            <w:tcW w:w="851" w:type="dxa"/>
          </w:tcPr>
          <w:p w14:paraId="4A5FED51" w14:textId="77777777" w:rsidR="000822D9" w:rsidRDefault="000822D9" w:rsidP="00C8595C">
            <w:pPr>
              <w:ind w:firstLine="0"/>
              <w:jc w:val="center"/>
            </w:pPr>
          </w:p>
        </w:tc>
        <w:tc>
          <w:tcPr>
            <w:tcW w:w="2126" w:type="dxa"/>
          </w:tcPr>
          <w:p w14:paraId="5D200DDF" w14:textId="29D8A5BE" w:rsidR="000822D9" w:rsidRDefault="00AD2856" w:rsidP="00C8595C">
            <w:pPr>
              <w:ind w:firstLine="0"/>
              <w:jc w:val="center"/>
            </w:pPr>
            <w:r>
              <w:t>Calories</w:t>
            </w:r>
          </w:p>
        </w:tc>
        <w:tc>
          <w:tcPr>
            <w:tcW w:w="1485" w:type="dxa"/>
          </w:tcPr>
          <w:p w14:paraId="31C10EDC" w14:textId="19F7FCA1" w:rsidR="000822D9" w:rsidRDefault="00AD2856" w:rsidP="00C8595C">
            <w:pPr>
              <w:ind w:firstLine="0"/>
              <w:jc w:val="center"/>
            </w:pPr>
            <w:r>
              <w:t>numeric(5,2)</w:t>
            </w:r>
          </w:p>
        </w:tc>
        <w:tc>
          <w:tcPr>
            <w:tcW w:w="746" w:type="dxa"/>
          </w:tcPr>
          <w:p w14:paraId="63E6BA51" w14:textId="77777777" w:rsidR="000822D9" w:rsidRDefault="000822D9" w:rsidP="00C8595C">
            <w:pPr>
              <w:ind w:firstLine="0"/>
              <w:jc w:val="center"/>
              <w:rPr>
                <w:sz w:val="8"/>
                <w:szCs w:val="8"/>
              </w:rPr>
            </w:pPr>
          </w:p>
          <w:p w14:paraId="5663E882" w14:textId="245538D7" w:rsidR="000822D9" w:rsidRPr="00A84687" w:rsidRDefault="000822D9" w:rsidP="00C8595C">
            <w:pPr>
              <w:ind w:firstLine="0"/>
              <w:jc w:val="center"/>
            </w:pPr>
          </w:p>
        </w:tc>
        <w:tc>
          <w:tcPr>
            <w:tcW w:w="3291" w:type="dxa"/>
          </w:tcPr>
          <w:p w14:paraId="51DBB438" w14:textId="3FBF1C82" w:rsidR="000822D9" w:rsidRDefault="00AD2856" w:rsidP="007040C0">
            <w:pPr>
              <w:ind w:firstLine="0"/>
              <w:jc w:val="center"/>
            </w:pPr>
            <w:r>
              <w:t>Zawartość</w:t>
            </w:r>
            <w:r w:rsidR="007040C0">
              <w:t xml:space="preserve"> kalorii</w:t>
            </w:r>
          </w:p>
        </w:tc>
      </w:tr>
      <w:tr w:rsidR="000822D9" w:rsidRPr="00DF64C5" w14:paraId="4D0EA42D" w14:textId="77777777" w:rsidTr="00C8595C">
        <w:tc>
          <w:tcPr>
            <w:tcW w:w="562" w:type="dxa"/>
          </w:tcPr>
          <w:p w14:paraId="5885C975" w14:textId="50498F66" w:rsidR="000822D9" w:rsidRDefault="00AD2856" w:rsidP="00C8595C">
            <w:pPr>
              <w:ind w:firstLine="0"/>
              <w:jc w:val="center"/>
            </w:pPr>
            <w:r>
              <w:t>4</w:t>
            </w:r>
          </w:p>
        </w:tc>
        <w:tc>
          <w:tcPr>
            <w:tcW w:w="851" w:type="dxa"/>
          </w:tcPr>
          <w:p w14:paraId="1F8E6D31" w14:textId="77777777" w:rsidR="000822D9" w:rsidRDefault="000822D9" w:rsidP="00C8595C">
            <w:pPr>
              <w:ind w:firstLine="0"/>
              <w:jc w:val="center"/>
            </w:pPr>
          </w:p>
        </w:tc>
        <w:tc>
          <w:tcPr>
            <w:tcW w:w="2126" w:type="dxa"/>
          </w:tcPr>
          <w:p w14:paraId="35FFA28E" w14:textId="4E2F6D0E" w:rsidR="000822D9" w:rsidRDefault="00AD2856" w:rsidP="00C8595C">
            <w:pPr>
              <w:ind w:firstLine="0"/>
              <w:jc w:val="center"/>
            </w:pPr>
            <w:r>
              <w:t>Protein</w:t>
            </w:r>
          </w:p>
        </w:tc>
        <w:tc>
          <w:tcPr>
            <w:tcW w:w="1485" w:type="dxa"/>
          </w:tcPr>
          <w:p w14:paraId="2B0BEC71" w14:textId="6687FCD4" w:rsidR="000822D9" w:rsidRDefault="00AD2856" w:rsidP="00C8595C">
            <w:pPr>
              <w:ind w:firstLine="0"/>
              <w:jc w:val="center"/>
            </w:pPr>
            <w:r>
              <w:t>numeric(4,2)</w:t>
            </w:r>
          </w:p>
        </w:tc>
        <w:tc>
          <w:tcPr>
            <w:tcW w:w="746" w:type="dxa"/>
          </w:tcPr>
          <w:p w14:paraId="037A7024" w14:textId="77777777" w:rsidR="000822D9" w:rsidRPr="00A84687" w:rsidRDefault="000822D9" w:rsidP="00C8595C">
            <w:pPr>
              <w:ind w:firstLine="0"/>
              <w:jc w:val="center"/>
            </w:pPr>
          </w:p>
        </w:tc>
        <w:tc>
          <w:tcPr>
            <w:tcW w:w="3291" w:type="dxa"/>
          </w:tcPr>
          <w:p w14:paraId="0B2CB454" w14:textId="21B5795A" w:rsidR="000822D9" w:rsidRDefault="00AD2856" w:rsidP="007040C0">
            <w:pPr>
              <w:ind w:firstLine="0"/>
              <w:jc w:val="center"/>
            </w:pPr>
            <w:r>
              <w:t xml:space="preserve">Zawartość białka </w:t>
            </w:r>
          </w:p>
        </w:tc>
      </w:tr>
      <w:tr w:rsidR="000822D9" w:rsidRPr="00DF64C5" w14:paraId="61A98CBC" w14:textId="77777777" w:rsidTr="00C8595C">
        <w:tc>
          <w:tcPr>
            <w:tcW w:w="562" w:type="dxa"/>
          </w:tcPr>
          <w:p w14:paraId="77D05850" w14:textId="310F23FB" w:rsidR="000822D9" w:rsidRDefault="00AD2856" w:rsidP="00C8595C">
            <w:pPr>
              <w:ind w:firstLine="0"/>
              <w:jc w:val="center"/>
            </w:pPr>
            <w:r>
              <w:t>5</w:t>
            </w:r>
          </w:p>
        </w:tc>
        <w:tc>
          <w:tcPr>
            <w:tcW w:w="851" w:type="dxa"/>
          </w:tcPr>
          <w:p w14:paraId="0ED8E9BB" w14:textId="77777777" w:rsidR="000822D9" w:rsidRDefault="000822D9" w:rsidP="00C8595C">
            <w:pPr>
              <w:ind w:firstLine="0"/>
              <w:jc w:val="center"/>
            </w:pPr>
          </w:p>
        </w:tc>
        <w:tc>
          <w:tcPr>
            <w:tcW w:w="2126" w:type="dxa"/>
          </w:tcPr>
          <w:p w14:paraId="328B575E" w14:textId="5F8528AF" w:rsidR="000822D9" w:rsidRDefault="00AD2856" w:rsidP="00C8595C">
            <w:pPr>
              <w:ind w:firstLine="0"/>
              <w:jc w:val="center"/>
            </w:pPr>
            <w:r>
              <w:t>Carbs</w:t>
            </w:r>
          </w:p>
        </w:tc>
        <w:tc>
          <w:tcPr>
            <w:tcW w:w="1485" w:type="dxa"/>
          </w:tcPr>
          <w:p w14:paraId="26A37FFA" w14:textId="07BB564A" w:rsidR="000822D9" w:rsidRDefault="00AD2856" w:rsidP="00C8595C">
            <w:pPr>
              <w:ind w:firstLine="0"/>
              <w:jc w:val="center"/>
            </w:pPr>
            <w:r>
              <w:t>numeric(4,2)</w:t>
            </w:r>
          </w:p>
        </w:tc>
        <w:tc>
          <w:tcPr>
            <w:tcW w:w="746" w:type="dxa"/>
          </w:tcPr>
          <w:p w14:paraId="69715097" w14:textId="77777777" w:rsidR="000822D9" w:rsidRPr="00A84687" w:rsidRDefault="000822D9" w:rsidP="00C8595C">
            <w:pPr>
              <w:ind w:firstLine="0"/>
              <w:jc w:val="center"/>
            </w:pPr>
          </w:p>
        </w:tc>
        <w:tc>
          <w:tcPr>
            <w:tcW w:w="3291" w:type="dxa"/>
          </w:tcPr>
          <w:p w14:paraId="3B2DA897" w14:textId="49FD282B" w:rsidR="000822D9" w:rsidRDefault="00AD2856" w:rsidP="007040C0">
            <w:pPr>
              <w:ind w:firstLine="0"/>
              <w:jc w:val="center"/>
            </w:pPr>
            <w:r>
              <w:t xml:space="preserve">Zawartość węglowodanów </w:t>
            </w:r>
          </w:p>
        </w:tc>
      </w:tr>
      <w:tr w:rsidR="000822D9" w:rsidRPr="00DF64C5" w14:paraId="179CC410" w14:textId="77777777" w:rsidTr="00C8595C">
        <w:tc>
          <w:tcPr>
            <w:tcW w:w="562" w:type="dxa"/>
          </w:tcPr>
          <w:p w14:paraId="3FA7C198" w14:textId="2CE42B8D" w:rsidR="000822D9" w:rsidRDefault="00AD2856" w:rsidP="00C8595C">
            <w:pPr>
              <w:ind w:firstLine="0"/>
              <w:jc w:val="center"/>
            </w:pPr>
            <w:r>
              <w:t>6</w:t>
            </w:r>
          </w:p>
        </w:tc>
        <w:tc>
          <w:tcPr>
            <w:tcW w:w="851" w:type="dxa"/>
          </w:tcPr>
          <w:p w14:paraId="21BABF7C" w14:textId="77777777" w:rsidR="000822D9" w:rsidRDefault="000822D9" w:rsidP="00C8595C">
            <w:pPr>
              <w:ind w:firstLine="0"/>
              <w:jc w:val="center"/>
            </w:pPr>
          </w:p>
        </w:tc>
        <w:tc>
          <w:tcPr>
            <w:tcW w:w="2126" w:type="dxa"/>
          </w:tcPr>
          <w:p w14:paraId="1450B4AB" w14:textId="6E42E000" w:rsidR="000822D9" w:rsidRDefault="00AD2856" w:rsidP="00C8595C">
            <w:pPr>
              <w:ind w:firstLine="0"/>
              <w:jc w:val="center"/>
            </w:pPr>
            <w:r>
              <w:t>Fat</w:t>
            </w:r>
          </w:p>
        </w:tc>
        <w:tc>
          <w:tcPr>
            <w:tcW w:w="1485" w:type="dxa"/>
          </w:tcPr>
          <w:p w14:paraId="772FB592" w14:textId="38EA0822" w:rsidR="000822D9" w:rsidRDefault="00AD2856" w:rsidP="00C8595C">
            <w:pPr>
              <w:ind w:firstLine="0"/>
              <w:jc w:val="center"/>
            </w:pPr>
            <w:r>
              <w:t>numeric(4,2)</w:t>
            </w:r>
          </w:p>
        </w:tc>
        <w:tc>
          <w:tcPr>
            <w:tcW w:w="746" w:type="dxa"/>
          </w:tcPr>
          <w:p w14:paraId="7C559DBE" w14:textId="77777777" w:rsidR="000822D9" w:rsidRPr="00A84687" w:rsidRDefault="000822D9" w:rsidP="00C8595C">
            <w:pPr>
              <w:ind w:firstLine="0"/>
              <w:jc w:val="center"/>
            </w:pPr>
          </w:p>
        </w:tc>
        <w:tc>
          <w:tcPr>
            <w:tcW w:w="3291" w:type="dxa"/>
          </w:tcPr>
          <w:p w14:paraId="7B917E07" w14:textId="0FFAD57D" w:rsidR="000822D9" w:rsidRDefault="00AD2856" w:rsidP="007040C0">
            <w:pPr>
              <w:ind w:firstLine="0"/>
              <w:jc w:val="center"/>
            </w:pPr>
            <w:r>
              <w:t xml:space="preserve">Zawartość tłuszczu </w:t>
            </w:r>
          </w:p>
        </w:tc>
      </w:tr>
      <w:tr w:rsidR="000822D9" w:rsidRPr="00DF64C5" w14:paraId="30BBEE38" w14:textId="77777777" w:rsidTr="00C8595C">
        <w:tc>
          <w:tcPr>
            <w:tcW w:w="562" w:type="dxa"/>
          </w:tcPr>
          <w:p w14:paraId="35AC720A" w14:textId="4867921E" w:rsidR="000822D9" w:rsidRDefault="00AD2856" w:rsidP="00C8595C">
            <w:pPr>
              <w:ind w:firstLine="0"/>
              <w:jc w:val="center"/>
            </w:pPr>
            <w:r>
              <w:t>7</w:t>
            </w:r>
          </w:p>
        </w:tc>
        <w:tc>
          <w:tcPr>
            <w:tcW w:w="851" w:type="dxa"/>
          </w:tcPr>
          <w:p w14:paraId="339FB8E8" w14:textId="77777777" w:rsidR="000822D9" w:rsidRDefault="000822D9" w:rsidP="00C8595C">
            <w:pPr>
              <w:ind w:firstLine="0"/>
              <w:jc w:val="center"/>
            </w:pPr>
          </w:p>
        </w:tc>
        <w:tc>
          <w:tcPr>
            <w:tcW w:w="2126" w:type="dxa"/>
          </w:tcPr>
          <w:p w14:paraId="11857CDE" w14:textId="4CB2ACFC" w:rsidR="000822D9" w:rsidRDefault="007040C0" w:rsidP="00C8595C">
            <w:pPr>
              <w:ind w:firstLine="0"/>
              <w:jc w:val="center"/>
            </w:pPr>
            <w:r>
              <w:t>Sugars</w:t>
            </w:r>
          </w:p>
        </w:tc>
        <w:tc>
          <w:tcPr>
            <w:tcW w:w="1485" w:type="dxa"/>
          </w:tcPr>
          <w:p w14:paraId="4914094B" w14:textId="15FA2F77" w:rsidR="000822D9" w:rsidRDefault="007040C0" w:rsidP="00C8595C">
            <w:pPr>
              <w:ind w:firstLine="0"/>
              <w:jc w:val="center"/>
            </w:pPr>
            <w:r>
              <w:t>numeric(4,2)</w:t>
            </w:r>
          </w:p>
        </w:tc>
        <w:tc>
          <w:tcPr>
            <w:tcW w:w="746" w:type="dxa"/>
          </w:tcPr>
          <w:p w14:paraId="7089A32E" w14:textId="77777777" w:rsidR="007040C0" w:rsidRDefault="007040C0" w:rsidP="00C8595C">
            <w:pPr>
              <w:ind w:firstLine="0"/>
              <w:jc w:val="center"/>
              <w:rPr>
                <w:sz w:val="8"/>
                <w:szCs w:val="8"/>
              </w:rPr>
            </w:pPr>
          </w:p>
          <w:p w14:paraId="20B56860" w14:textId="0679EA72" w:rsidR="000822D9" w:rsidRPr="00A84687" w:rsidRDefault="007040C0" w:rsidP="00C8595C">
            <w:pPr>
              <w:ind w:firstLine="0"/>
              <w:jc w:val="center"/>
            </w:pPr>
            <w:r>
              <w:t>√</w:t>
            </w:r>
          </w:p>
        </w:tc>
        <w:tc>
          <w:tcPr>
            <w:tcW w:w="3291" w:type="dxa"/>
          </w:tcPr>
          <w:p w14:paraId="6A71F474" w14:textId="24DCC40D" w:rsidR="000822D9" w:rsidRDefault="007040C0" w:rsidP="007040C0">
            <w:pPr>
              <w:ind w:firstLine="0"/>
              <w:jc w:val="center"/>
            </w:pPr>
            <w:r>
              <w:t xml:space="preserve">Zawartość cukrów </w:t>
            </w:r>
          </w:p>
        </w:tc>
      </w:tr>
      <w:tr w:rsidR="000822D9" w:rsidRPr="00DF64C5" w14:paraId="4233131E" w14:textId="77777777" w:rsidTr="00C8595C">
        <w:tc>
          <w:tcPr>
            <w:tcW w:w="562" w:type="dxa"/>
          </w:tcPr>
          <w:p w14:paraId="399A5963" w14:textId="485D7731" w:rsidR="000822D9" w:rsidRDefault="00AD2856" w:rsidP="00C8595C">
            <w:pPr>
              <w:ind w:firstLine="0"/>
              <w:jc w:val="center"/>
            </w:pPr>
            <w:r>
              <w:t>8</w:t>
            </w:r>
          </w:p>
        </w:tc>
        <w:tc>
          <w:tcPr>
            <w:tcW w:w="851" w:type="dxa"/>
          </w:tcPr>
          <w:p w14:paraId="7163F6DD" w14:textId="77777777" w:rsidR="000822D9" w:rsidRDefault="000822D9" w:rsidP="00C8595C">
            <w:pPr>
              <w:ind w:firstLine="0"/>
              <w:jc w:val="center"/>
            </w:pPr>
          </w:p>
        </w:tc>
        <w:tc>
          <w:tcPr>
            <w:tcW w:w="2126" w:type="dxa"/>
          </w:tcPr>
          <w:p w14:paraId="23027C91" w14:textId="7487C2D7" w:rsidR="000822D9" w:rsidRDefault="007040C0" w:rsidP="00C8595C">
            <w:pPr>
              <w:ind w:firstLine="0"/>
              <w:jc w:val="center"/>
            </w:pPr>
            <w:r>
              <w:t>Fiber</w:t>
            </w:r>
          </w:p>
        </w:tc>
        <w:tc>
          <w:tcPr>
            <w:tcW w:w="1485" w:type="dxa"/>
          </w:tcPr>
          <w:p w14:paraId="317178F4" w14:textId="39FBA872" w:rsidR="000822D9" w:rsidRDefault="007040C0" w:rsidP="00C8595C">
            <w:pPr>
              <w:ind w:firstLine="0"/>
              <w:jc w:val="center"/>
            </w:pPr>
            <w:r>
              <w:t>numeric(4,2)</w:t>
            </w:r>
          </w:p>
        </w:tc>
        <w:tc>
          <w:tcPr>
            <w:tcW w:w="746" w:type="dxa"/>
          </w:tcPr>
          <w:p w14:paraId="4EF13D48" w14:textId="77777777" w:rsidR="007040C0" w:rsidRDefault="007040C0" w:rsidP="00C8595C">
            <w:pPr>
              <w:ind w:firstLine="0"/>
              <w:jc w:val="center"/>
              <w:rPr>
                <w:sz w:val="8"/>
                <w:szCs w:val="8"/>
              </w:rPr>
            </w:pPr>
          </w:p>
          <w:p w14:paraId="6939FDE8" w14:textId="0E23C067" w:rsidR="000822D9" w:rsidRPr="00A84687" w:rsidRDefault="007040C0" w:rsidP="00C8595C">
            <w:pPr>
              <w:ind w:firstLine="0"/>
              <w:jc w:val="center"/>
            </w:pPr>
            <w:r>
              <w:t>√</w:t>
            </w:r>
          </w:p>
        </w:tc>
        <w:tc>
          <w:tcPr>
            <w:tcW w:w="3291" w:type="dxa"/>
          </w:tcPr>
          <w:p w14:paraId="70CEA23E" w14:textId="4459DD92" w:rsidR="000822D9" w:rsidRDefault="007040C0" w:rsidP="007040C0">
            <w:pPr>
              <w:ind w:firstLine="0"/>
              <w:jc w:val="center"/>
            </w:pPr>
            <w:r>
              <w:t xml:space="preserve">Zawartość błonnika </w:t>
            </w:r>
          </w:p>
        </w:tc>
      </w:tr>
      <w:tr w:rsidR="000822D9" w:rsidRPr="00DF64C5" w14:paraId="73F9F773" w14:textId="77777777" w:rsidTr="00C8595C">
        <w:tc>
          <w:tcPr>
            <w:tcW w:w="562" w:type="dxa"/>
          </w:tcPr>
          <w:p w14:paraId="5013D9E2" w14:textId="44B27B07" w:rsidR="000822D9" w:rsidRDefault="00AD2856" w:rsidP="00C8595C">
            <w:pPr>
              <w:ind w:firstLine="0"/>
              <w:jc w:val="center"/>
            </w:pPr>
            <w:r>
              <w:t>9</w:t>
            </w:r>
          </w:p>
        </w:tc>
        <w:tc>
          <w:tcPr>
            <w:tcW w:w="851" w:type="dxa"/>
          </w:tcPr>
          <w:p w14:paraId="249A9AA8" w14:textId="77777777" w:rsidR="000822D9" w:rsidRDefault="000822D9" w:rsidP="00C8595C">
            <w:pPr>
              <w:ind w:firstLine="0"/>
              <w:jc w:val="center"/>
            </w:pPr>
          </w:p>
        </w:tc>
        <w:tc>
          <w:tcPr>
            <w:tcW w:w="2126" w:type="dxa"/>
          </w:tcPr>
          <w:p w14:paraId="5A2BDF05" w14:textId="1191B7E2" w:rsidR="000822D9" w:rsidRDefault="00AC0E7D" w:rsidP="00C8595C">
            <w:pPr>
              <w:ind w:firstLine="0"/>
              <w:jc w:val="center"/>
            </w:pPr>
            <w:r>
              <w:t>Omega3</w:t>
            </w:r>
          </w:p>
        </w:tc>
        <w:tc>
          <w:tcPr>
            <w:tcW w:w="1485" w:type="dxa"/>
          </w:tcPr>
          <w:p w14:paraId="6017A14D" w14:textId="0BEA68AC" w:rsidR="000822D9" w:rsidRDefault="00AC0E7D" w:rsidP="00C8595C">
            <w:pPr>
              <w:ind w:firstLine="0"/>
              <w:jc w:val="center"/>
            </w:pPr>
            <w:r>
              <w:t>numeric(4,2)</w:t>
            </w:r>
          </w:p>
        </w:tc>
        <w:tc>
          <w:tcPr>
            <w:tcW w:w="746" w:type="dxa"/>
          </w:tcPr>
          <w:p w14:paraId="01E05BCE" w14:textId="77777777" w:rsidR="00AC0E7D" w:rsidRDefault="00AC0E7D" w:rsidP="00AC0E7D">
            <w:pPr>
              <w:ind w:firstLine="0"/>
              <w:jc w:val="center"/>
              <w:rPr>
                <w:sz w:val="8"/>
                <w:szCs w:val="8"/>
              </w:rPr>
            </w:pPr>
          </w:p>
          <w:p w14:paraId="0593E2B0" w14:textId="172E9853" w:rsidR="000822D9" w:rsidRPr="00A84687" w:rsidRDefault="00AC0E7D" w:rsidP="00AC0E7D">
            <w:pPr>
              <w:ind w:firstLine="0"/>
              <w:jc w:val="center"/>
            </w:pPr>
            <w:r>
              <w:t>√</w:t>
            </w:r>
          </w:p>
        </w:tc>
        <w:tc>
          <w:tcPr>
            <w:tcW w:w="3291" w:type="dxa"/>
          </w:tcPr>
          <w:p w14:paraId="156C3A01" w14:textId="4B2B7F7C" w:rsidR="000822D9" w:rsidRDefault="007F57AA" w:rsidP="00C8595C">
            <w:pPr>
              <w:ind w:firstLine="0"/>
              <w:jc w:val="center"/>
            </w:pPr>
            <w:r>
              <w:t>Zawartość kwasów tłuszczowych Omega-3</w:t>
            </w:r>
          </w:p>
        </w:tc>
      </w:tr>
      <w:tr w:rsidR="00AD2856" w:rsidRPr="00DF64C5" w14:paraId="188A2E0A" w14:textId="77777777" w:rsidTr="00C8595C">
        <w:tc>
          <w:tcPr>
            <w:tcW w:w="562" w:type="dxa"/>
          </w:tcPr>
          <w:p w14:paraId="6DDB6418" w14:textId="48ADEB34" w:rsidR="00AD2856" w:rsidRDefault="00AD2856" w:rsidP="00C8595C">
            <w:pPr>
              <w:ind w:firstLine="0"/>
              <w:jc w:val="center"/>
            </w:pPr>
            <w:r>
              <w:t>10</w:t>
            </w:r>
          </w:p>
        </w:tc>
        <w:tc>
          <w:tcPr>
            <w:tcW w:w="851" w:type="dxa"/>
          </w:tcPr>
          <w:p w14:paraId="149BD0C0" w14:textId="77777777" w:rsidR="00AD2856" w:rsidRDefault="00AD2856" w:rsidP="00C8595C">
            <w:pPr>
              <w:ind w:firstLine="0"/>
              <w:jc w:val="center"/>
            </w:pPr>
          </w:p>
        </w:tc>
        <w:tc>
          <w:tcPr>
            <w:tcW w:w="2126" w:type="dxa"/>
          </w:tcPr>
          <w:p w14:paraId="38A41C1C" w14:textId="1E4802C4" w:rsidR="00AD2856" w:rsidRDefault="00AC0E7D" w:rsidP="00C8595C">
            <w:pPr>
              <w:ind w:firstLine="0"/>
              <w:jc w:val="center"/>
            </w:pPr>
            <w:r>
              <w:t>ALA</w:t>
            </w:r>
          </w:p>
        </w:tc>
        <w:tc>
          <w:tcPr>
            <w:tcW w:w="1485" w:type="dxa"/>
          </w:tcPr>
          <w:p w14:paraId="0AD72728" w14:textId="3ABE4C3A" w:rsidR="00AD2856" w:rsidRDefault="00AC0E7D" w:rsidP="00C8595C">
            <w:pPr>
              <w:ind w:firstLine="0"/>
              <w:jc w:val="center"/>
            </w:pPr>
            <w:r>
              <w:t>numeric(4,2)</w:t>
            </w:r>
          </w:p>
        </w:tc>
        <w:tc>
          <w:tcPr>
            <w:tcW w:w="746" w:type="dxa"/>
          </w:tcPr>
          <w:p w14:paraId="71965B41" w14:textId="77777777" w:rsidR="00AC0E7D" w:rsidRDefault="00AC0E7D" w:rsidP="00AC0E7D">
            <w:pPr>
              <w:ind w:firstLine="0"/>
              <w:jc w:val="center"/>
              <w:rPr>
                <w:sz w:val="8"/>
                <w:szCs w:val="8"/>
              </w:rPr>
            </w:pPr>
          </w:p>
          <w:p w14:paraId="7B05D9DB" w14:textId="3037B8D0" w:rsidR="00AD2856" w:rsidRPr="00A84687" w:rsidRDefault="00AC0E7D" w:rsidP="00AC0E7D">
            <w:pPr>
              <w:ind w:firstLine="0"/>
              <w:jc w:val="center"/>
            </w:pPr>
            <w:r>
              <w:t>√</w:t>
            </w:r>
          </w:p>
        </w:tc>
        <w:tc>
          <w:tcPr>
            <w:tcW w:w="3291" w:type="dxa"/>
          </w:tcPr>
          <w:p w14:paraId="2A83ACD5" w14:textId="3B41CF84" w:rsidR="00AD2856" w:rsidRDefault="007F57AA" w:rsidP="00C8595C">
            <w:pPr>
              <w:ind w:firstLine="0"/>
              <w:jc w:val="center"/>
            </w:pPr>
            <w:r>
              <w:t>Zawartość kwasu tłuszczowego ALA</w:t>
            </w:r>
          </w:p>
        </w:tc>
      </w:tr>
      <w:tr w:rsidR="00AD2856" w:rsidRPr="00DF64C5" w14:paraId="459B1D80" w14:textId="77777777" w:rsidTr="00C8595C">
        <w:tc>
          <w:tcPr>
            <w:tcW w:w="562" w:type="dxa"/>
          </w:tcPr>
          <w:p w14:paraId="0BBAE2B0" w14:textId="38B4B86A" w:rsidR="00AD2856" w:rsidRDefault="007040C0" w:rsidP="00C8595C">
            <w:pPr>
              <w:ind w:firstLine="0"/>
              <w:jc w:val="center"/>
            </w:pPr>
            <w:r>
              <w:lastRenderedPageBreak/>
              <w:t>11</w:t>
            </w:r>
          </w:p>
        </w:tc>
        <w:tc>
          <w:tcPr>
            <w:tcW w:w="851" w:type="dxa"/>
          </w:tcPr>
          <w:p w14:paraId="1B973C67" w14:textId="77777777" w:rsidR="00AD2856" w:rsidRDefault="00AD2856" w:rsidP="00C8595C">
            <w:pPr>
              <w:ind w:firstLine="0"/>
              <w:jc w:val="center"/>
            </w:pPr>
          </w:p>
        </w:tc>
        <w:tc>
          <w:tcPr>
            <w:tcW w:w="2126" w:type="dxa"/>
          </w:tcPr>
          <w:p w14:paraId="13F4F351" w14:textId="4B9EDA09" w:rsidR="00AD2856" w:rsidRDefault="00AC0E7D" w:rsidP="00C8595C">
            <w:pPr>
              <w:ind w:firstLine="0"/>
              <w:jc w:val="center"/>
            </w:pPr>
            <w:r>
              <w:t>SFA</w:t>
            </w:r>
          </w:p>
        </w:tc>
        <w:tc>
          <w:tcPr>
            <w:tcW w:w="1485" w:type="dxa"/>
          </w:tcPr>
          <w:p w14:paraId="3727313C" w14:textId="317F1A53" w:rsidR="00AD2856" w:rsidRDefault="00AC0E7D" w:rsidP="00C8595C">
            <w:pPr>
              <w:ind w:firstLine="0"/>
              <w:jc w:val="center"/>
            </w:pPr>
            <w:r>
              <w:t>numeric(4,2)</w:t>
            </w:r>
          </w:p>
        </w:tc>
        <w:tc>
          <w:tcPr>
            <w:tcW w:w="746" w:type="dxa"/>
          </w:tcPr>
          <w:p w14:paraId="64B9C220" w14:textId="77777777" w:rsidR="00AC0E7D" w:rsidRDefault="00AC0E7D" w:rsidP="00AC0E7D">
            <w:pPr>
              <w:ind w:firstLine="0"/>
              <w:jc w:val="center"/>
              <w:rPr>
                <w:sz w:val="8"/>
                <w:szCs w:val="8"/>
              </w:rPr>
            </w:pPr>
          </w:p>
          <w:p w14:paraId="75989739" w14:textId="4559392A" w:rsidR="00AD2856" w:rsidRPr="00A84687" w:rsidRDefault="00AC0E7D" w:rsidP="00AC0E7D">
            <w:pPr>
              <w:ind w:firstLine="0"/>
              <w:jc w:val="center"/>
            </w:pPr>
            <w:r>
              <w:t>√</w:t>
            </w:r>
          </w:p>
        </w:tc>
        <w:tc>
          <w:tcPr>
            <w:tcW w:w="3291" w:type="dxa"/>
          </w:tcPr>
          <w:p w14:paraId="79EE4A08" w14:textId="0A274895" w:rsidR="00AD2856" w:rsidRDefault="007F57AA" w:rsidP="00C8595C">
            <w:pPr>
              <w:ind w:firstLine="0"/>
              <w:jc w:val="center"/>
            </w:pPr>
            <w:r>
              <w:t>Zawartość tłuszczów nasyconych</w:t>
            </w:r>
          </w:p>
        </w:tc>
      </w:tr>
      <w:tr w:rsidR="00AD2856" w:rsidRPr="00DF64C5" w14:paraId="6FFF448D" w14:textId="77777777" w:rsidTr="00C8595C">
        <w:tc>
          <w:tcPr>
            <w:tcW w:w="562" w:type="dxa"/>
          </w:tcPr>
          <w:p w14:paraId="30EB76C4" w14:textId="08138118" w:rsidR="00AD2856" w:rsidRDefault="007040C0" w:rsidP="00C8595C">
            <w:pPr>
              <w:ind w:firstLine="0"/>
              <w:jc w:val="center"/>
            </w:pPr>
            <w:r>
              <w:t>12</w:t>
            </w:r>
          </w:p>
        </w:tc>
        <w:tc>
          <w:tcPr>
            <w:tcW w:w="851" w:type="dxa"/>
          </w:tcPr>
          <w:p w14:paraId="54380788" w14:textId="77777777" w:rsidR="00AD2856" w:rsidRDefault="00AD2856" w:rsidP="00C8595C">
            <w:pPr>
              <w:ind w:firstLine="0"/>
              <w:jc w:val="center"/>
            </w:pPr>
          </w:p>
        </w:tc>
        <w:tc>
          <w:tcPr>
            <w:tcW w:w="2126" w:type="dxa"/>
          </w:tcPr>
          <w:p w14:paraId="0485CD71" w14:textId="6A52204D" w:rsidR="00AD2856" w:rsidRDefault="00CB35CB" w:rsidP="00CB35CB">
            <w:pPr>
              <w:ind w:firstLine="0"/>
              <w:jc w:val="center"/>
            </w:pPr>
            <w:r>
              <w:t>WNKT</w:t>
            </w:r>
          </w:p>
        </w:tc>
        <w:tc>
          <w:tcPr>
            <w:tcW w:w="1485" w:type="dxa"/>
          </w:tcPr>
          <w:p w14:paraId="1C272425" w14:textId="70E5D295" w:rsidR="00AD2856" w:rsidRDefault="00A82BDB" w:rsidP="00C8595C">
            <w:pPr>
              <w:ind w:firstLine="0"/>
              <w:jc w:val="center"/>
            </w:pPr>
            <w:r>
              <w:t>numeric(4,2)</w:t>
            </w:r>
          </w:p>
        </w:tc>
        <w:tc>
          <w:tcPr>
            <w:tcW w:w="746" w:type="dxa"/>
          </w:tcPr>
          <w:p w14:paraId="0280977D" w14:textId="77777777" w:rsidR="00A82BDB" w:rsidRDefault="00A82BDB" w:rsidP="00A82BDB">
            <w:pPr>
              <w:ind w:firstLine="0"/>
              <w:jc w:val="center"/>
              <w:rPr>
                <w:sz w:val="8"/>
                <w:szCs w:val="8"/>
              </w:rPr>
            </w:pPr>
          </w:p>
          <w:p w14:paraId="24A26CD8" w14:textId="1A4059D9" w:rsidR="00AD2856" w:rsidRPr="00A84687" w:rsidRDefault="00A82BDB" w:rsidP="00A82BDB">
            <w:pPr>
              <w:ind w:firstLine="0"/>
              <w:jc w:val="center"/>
            </w:pPr>
            <w:r>
              <w:t>√</w:t>
            </w:r>
          </w:p>
        </w:tc>
        <w:tc>
          <w:tcPr>
            <w:tcW w:w="3291" w:type="dxa"/>
          </w:tcPr>
          <w:p w14:paraId="0636664D" w14:textId="64A87501" w:rsidR="00AD2856" w:rsidRDefault="007F57AA" w:rsidP="00C8595C">
            <w:pPr>
              <w:ind w:firstLine="0"/>
              <w:jc w:val="center"/>
            </w:pPr>
            <w:r>
              <w:t>Zawartość tłuszczów wielonienasyconych</w:t>
            </w:r>
          </w:p>
        </w:tc>
      </w:tr>
      <w:tr w:rsidR="00AD2856" w:rsidRPr="00DF64C5" w14:paraId="053C5169" w14:textId="77777777" w:rsidTr="00C8595C">
        <w:tc>
          <w:tcPr>
            <w:tcW w:w="562" w:type="dxa"/>
          </w:tcPr>
          <w:p w14:paraId="0DD43BBB" w14:textId="6F4C2D3D" w:rsidR="00AD2856" w:rsidRDefault="007040C0" w:rsidP="00C8595C">
            <w:pPr>
              <w:ind w:firstLine="0"/>
              <w:jc w:val="center"/>
            </w:pPr>
            <w:r>
              <w:t>13</w:t>
            </w:r>
          </w:p>
        </w:tc>
        <w:tc>
          <w:tcPr>
            <w:tcW w:w="851" w:type="dxa"/>
          </w:tcPr>
          <w:p w14:paraId="22042AA9" w14:textId="77777777" w:rsidR="00AD2856" w:rsidRDefault="00AD2856" w:rsidP="00C8595C">
            <w:pPr>
              <w:ind w:firstLine="0"/>
              <w:jc w:val="center"/>
            </w:pPr>
          </w:p>
        </w:tc>
        <w:tc>
          <w:tcPr>
            <w:tcW w:w="2126" w:type="dxa"/>
          </w:tcPr>
          <w:p w14:paraId="14E551F1" w14:textId="0F78C15B" w:rsidR="00AD2856" w:rsidRDefault="00CB35CB" w:rsidP="00C8595C">
            <w:pPr>
              <w:ind w:firstLine="0"/>
              <w:jc w:val="center"/>
            </w:pPr>
            <w:r>
              <w:t>Trans</w:t>
            </w:r>
          </w:p>
        </w:tc>
        <w:tc>
          <w:tcPr>
            <w:tcW w:w="1485" w:type="dxa"/>
          </w:tcPr>
          <w:p w14:paraId="3C853509" w14:textId="3BCC82E8" w:rsidR="00AD2856" w:rsidRDefault="00A82BDB" w:rsidP="00C8595C">
            <w:pPr>
              <w:ind w:firstLine="0"/>
              <w:jc w:val="center"/>
            </w:pPr>
            <w:r>
              <w:t>numeric(4,2)</w:t>
            </w:r>
          </w:p>
        </w:tc>
        <w:tc>
          <w:tcPr>
            <w:tcW w:w="746" w:type="dxa"/>
          </w:tcPr>
          <w:p w14:paraId="31C39F98" w14:textId="77777777" w:rsidR="00A82BDB" w:rsidRDefault="00A82BDB" w:rsidP="00A82BDB">
            <w:pPr>
              <w:ind w:firstLine="0"/>
              <w:jc w:val="center"/>
              <w:rPr>
                <w:sz w:val="8"/>
                <w:szCs w:val="8"/>
              </w:rPr>
            </w:pPr>
          </w:p>
          <w:p w14:paraId="5D5073BC" w14:textId="38CE58D2" w:rsidR="00AD2856" w:rsidRPr="00A84687" w:rsidRDefault="00A82BDB" w:rsidP="00A82BDB">
            <w:pPr>
              <w:ind w:firstLine="0"/>
              <w:jc w:val="center"/>
            </w:pPr>
            <w:r>
              <w:t>√</w:t>
            </w:r>
          </w:p>
        </w:tc>
        <w:tc>
          <w:tcPr>
            <w:tcW w:w="3291" w:type="dxa"/>
          </w:tcPr>
          <w:p w14:paraId="7274C87D" w14:textId="2820A26C" w:rsidR="00AD2856" w:rsidRDefault="007F57AA" w:rsidP="00C8595C">
            <w:pPr>
              <w:ind w:firstLine="0"/>
              <w:jc w:val="center"/>
            </w:pPr>
            <w:r>
              <w:t>Zawartość tłuszczów trans</w:t>
            </w:r>
          </w:p>
        </w:tc>
      </w:tr>
      <w:tr w:rsidR="00CB35CB" w:rsidRPr="00DF64C5" w14:paraId="28FDF1F4" w14:textId="77777777" w:rsidTr="00C8595C">
        <w:tc>
          <w:tcPr>
            <w:tcW w:w="562" w:type="dxa"/>
          </w:tcPr>
          <w:p w14:paraId="080F2A7E" w14:textId="58706DDA" w:rsidR="00CB35CB" w:rsidRDefault="00CB35CB" w:rsidP="00CB35CB">
            <w:pPr>
              <w:ind w:firstLine="0"/>
              <w:jc w:val="center"/>
            </w:pPr>
            <w:r>
              <w:t>14</w:t>
            </w:r>
          </w:p>
        </w:tc>
        <w:tc>
          <w:tcPr>
            <w:tcW w:w="851" w:type="dxa"/>
          </w:tcPr>
          <w:p w14:paraId="48DDE782" w14:textId="77777777" w:rsidR="00CB35CB" w:rsidRDefault="00CB35CB" w:rsidP="00CB35CB">
            <w:pPr>
              <w:ind w:firstLine="0"/>
              <w:jc w:val="center"/>
            </w:pPr>
          </w:p>
        </w:tc>
        <w:tc>
          <w:tcPr>
            <w:tcW w:w="2126" w:type="dxa"/>
          </w:tcPr>
          <w:p w14:paraId="040747DD" w14:textId="1CDFB53D" w:rsidR="00CB35CB" w:rsidRDefault="00CB35CB" w:rsidP="00CB35CB">
            <w:pPr>
              <w:ind w:firstLine="0"/>
              <w:jc w:val="center"/>
            </w:pPr>
            <w:r>
              <w:t>Valine</w:t>
            </w:r>
          </w:p>
        </w:tc>
        <w:tc>
          <w:tcPr>
            <w:tcW w:w="1485" w:type="dxa"/>
          </w:tcPr>
          <w:p w14:paraId="265C9066" w14:textId="2FC6E3F6" w:rsidR="00CB35CB" w:rsidRDefault="00A82BDB" w:rsidP="00CB35CB">
            <w:pPr>
              <w:ind w:firstLine="0"/>
              <w:jc w:val="center"/>
            </w:pPr>
            <w:r>
              <w:t>numeric(4,2)</w:t>
            </w:r>
          </w:p>
        </w:tc>
        <w:tc>
          <w:tcPr>
            <w:tcW w:w="746" w:type="dxa"/>
          </w:tcPr>
          <w:p w14:paraId="5F323885" w14:textId="77777777" w:rsidR="00A82BDB" w:rsidRDefault="00A82BDB" w:rsidP="00A82BDB">
            <w:pPr>
              <w:ind w:firstLine="0"/>
              <w:jc w:val="center"/>
              <w:rPr>
                <w:sz w:val="8"/>
                <w:szCs w:val="8"/>
              </w:rPr>
            </w:pPr>
          </w:p>
          <w:p w14:paraId="481C6BDA" w14:textId="24AF240E" w:rsidR="00CB35CB" w:rsidRPr="00A84687" w:rsidRDefault="00A82BDB" w:rsidP="00A82BDB">
            <w:pPr>
              <w:ind w:firstLine="0"/>
              <w:jc w:val="center"/>
            </w:pPr>
            <w:r>
              <w:t>√</w:t>
            </w:r>
          </w:p>
        </w:tc>
        <w:tc>
          <w:tcPr>
            <w:tcW w:w="3291" w:type="dxa"/>
          </w:tcPr>
          <w:p w14:paraId="05625906" w14:textId="38347D1F" w:rsidR="00CB35CB" w:rsidRDefault="00C8595C" w:rsidP="00CB35CB">
            <w:pPr>
              <w:ind w:firstLine="0"/>
              <w:jc w:val="center"/>
            </w:pPr>
            <w:r>
              <w:t>Zawartość waliny</w:t>
            </w:r>
          </w:p>
        </w:tc>
      </w:tr>
      <w:tr w:rsidR="00CB35CB" w:rsidRPr="00DF64C5" w14:paraId="614AEBAB" w14:textId="77777777" w:rsidTr="00C8595C">
        <w:tc>
          <w:tcPr>
            <w:tcW w:w="562" w:type="dxa"/>
          </w:tcPr>
          <w:p w14:paraId="361C51CE" w14:textId="6C33253A" w:rsidR="00CB35CB" w:rsidRDefault="00CB35CB" w:rsidP="00CB35CB">
            <w:pPr>
              <w:ind w:firstLine="0"/>
              <w:jc w:val="center"/>
            </w:pPr>
            <w:r>
              <w:t>15</w:t>
            </w:r>
          </w:p>
        </w:tc>
        <w:tc>
          <w:tcPr>
            <w:tcW w:w="851" w:type="dxa"/>
          </w:tcPr>
          <w:p w14:paraId="777B1B2F" w14:textId="77777777" w:rsidR="00CB35CB" w:rsidRDefault="00CB35CB" w:rsidP="00CB35CB">
            <w:pPr>
              <w:ind w:firstLine="0"/>
              <w:jc w:val="center"/>
            </w:pPr>
          </w:p>
        </w:tc>
        <w:tc>
          <w:tcPr>
            <w:tcW w:w="2126" w:type="dxa"/>
          </w:tcPr>
          <w:p w14:paraId="48CEC1A0" w14:textId="4D38B03D" w:rsidR="00CB35CB" w:rsidRDefault="00CB35CB" w:rsidP="00CB35CB">
            <w:pPr>
              <w:ind w:firstLine="0"/>
              <w:jc w:val="center"/>
            </w:pPr>
            <w:ins w:id="10794" w:author="Okot" w:date="2019-03-28T23:12:00Z">
              <w:r>
                <w:t>I</w:t>
              </w:r>
            </w:ins>
            <w:r>
              <w:t>soleucine</w:t>
            </w:r>
          </w:p>
        </w:tc>
        <w:tc>
          <w:tcPr>
            <w:tcW w:w="1485" w:type="dxa"/>
          </w:tcPr>
          <w:p w14:paraId="3EE6F22A" w14:textId="7C241A7F" w:rsidR="00CB35CB" w:rsidRDefault="00A82BDB" w:rsidP="00CB35CB">
            <w:pPr>
              <w:ind w:firstLine="0"/>
              <w:jc w:val="center"/>
            </w:pPr>
            <w:r>
              <w:t>numeric(4,2)</w:t>
            </w:r>
          </w:p>
        </w:tc>
        <w:tc>
          <w:tcPr>
            <w:tcW w:w="746" w:type="dxa"/>
          </w:tcPr>
          <w:p w14:paraId="6B3066FF" w14:textId="77777777" w:rsidR="00A82BDB" w:rsidRDefault="00A82BDB" w:rsidP="00A82BDB">
            <w:pPr>
              <w:ind w:firstLine="0"/>
              <w:jc w:val="center"/>
              <w:rPr>
                <w:sz w:val="8"/>
                <w:szCs w:val="8"/>
              </w:rPr>
            </w:pPr>
          </w:p>
          <w:p w14:paraId="3CE50355" w14:textId="3AEC466A" w:rsidR="00CB35CB" w:rsidRPr="00A84687" w:rsidRDefault="00A82BDB" w:rsidP="00A82BDB">
            <w:pPr>
              <w:ind w:firstLine="0"/>
              <w:jc w:val="center"/>
            </w:pPr>
            <w:r>
              <w:t>√</w:t>
            </w:r>
          </w:p>
        </w:tc>
        <w:tc>
          <w:tcPr>
            <w:tcW w:w="3291" w:type="dxa"/>
          </w:tcPr>
          <w:p w14:paraId="38BDB80F" w14:textId="35C2BB14" w:rsidR="00CB35CB" w:rsidRDefault="00C8595C" w:rsidP="00CB35CB">
            <w:pPr>
              <w:ind w:firstLine="0"/>
              <w:jc w:val="center"/>
            </w:pPr>
            <w:r>
              <w:t>Zawartość izoleucyny</w:t>
            </w:r>
          </w:p>
        </w:tc>
      </w:tr>
      <w:tr w:rsidR="00CB35CB" w:rsidRPr="00DF64C5" w14:paraId="795EE617" w14:textId="77777777" w:rsidTr="00C8595C">
        <w:tc>
          <w:tcPr>
            <w:tcW w:w="562" w:type="dxa"/>
          </w:tcPr>
          <w:p w14:paraId="76F43C3C" w14:textId="01280488" w:rsidR="00CB35CB" w:rsidRDefault="00CB35CB" w:rsidP="00CB35CB">
            <w:pPr>
              <w:ind w:firstLine="0"/>
              <w:jc w:val="center"/>
            </w:pPr>
            <w:r>
              <w:t>16</w:t>
            </w:r>
          </w:p>
        </w:tc>
        <w:tc>
          <w:tcPr>
            <w:tcW w:w="851" w:type="dxa"/>
          </w:tcPr>
          <w:p w14:paraId="12B7BD6A" w14:textId="77777777" w:rsidR="00CB35CB" w:rsidRDefault="00CB35CB" w:rsidP="00CB35CB">
            <w:pPr>
              <w:ind w:firstLine="0"/>
              <w:jc w:val="center"/>
            </w:pPr>
          </w:p>
        </w:tc>
        <w:tc>
          <w:tcPr>
            <w:tcW w:w="2126" w:type="dxa"/>
          </w:tcPr>
          <w:p w14:paraId="2DEA497A" w14:textId="12CDEE27" w:rsidR="00CB35CB" w:rsidRDefault="00CB35CB" w:rsidP="00CB35CB">
            <w:pPr>
              <w:ind w:firstLine="0"/>
              <w:jc w:val="center"/>
            </w:pPr>
            <w:r>
              <w:t>Leucine</w:t>
            </w:r>
          </w:p>
        </w:tc>
        <w:tc>
          <w:tcPr>
            <w:tcW w:w="1485" w:type="dxa"/>
          </w:tcPr>
          <w:p w14:paraId="1011891E" w14:textId="10197AF1" w:rsidR="00CB35CB" w:rsidRDefault="00A82BDB" w:rsidP="00CB35CB">
            <w:pPr>
              <w:ind w:firstLine="0"/>
              <w:jc w:val="center"/>
            </w:pPr>
            <w:r>
              <w:t>numeric(4,2)</w:t>
            </w:r>
          </w:p>
        </w:tc>
        <w:tc>
          <w:tcPr>
            <w:tcW w:w="746" w:type="dxa"/>
          </w:tcPr>
          <w:p w14:paraId="6E06E97A" w14:textId="77777777" w:rsidR="00A82BDB" w:rsidRDefault="00A82BDB" w:rsidP="00A82BDB">
            <w:pPr>
              <w:ind w:firstLine="0"/>
              <w:jc w:val="center"/>
              <w:rPr>
                <w:sz w:val="8"/>
                <w:szCs w:val="8"/>
              </w:rPr>
            </w:pPr>
          </w:p>
          <w:p w14:paraId="0BC5F56E" w14:textId="1A37D699" w:rsidR="00CB35CB" w:rsidRPr="00A84687" w:rsidRDefault="00A82BDB" w:rsidP="00A82BDB">
            <w:pPr>
              <w:ind w:firstLine="0"/>
              <w:jc w:val="center"/>
            </w:pPr>
            <w:r>
              <w:t>√</w:t>
            </w:r>
          </w:p>
        </w:tc>
        <w:tc>
          <w:tcPr>
            <w:tcW w:w="3291" w:type="dxa"/>
          </w:tcPr>
          <w:p w14:paraId="446532E9" w14:textId="1013BE2C" w:rsidR="00CB35CB" w:rsidRDefault="00C8595C" w:rsidP="00CB35CB">
            <w:pPr>
              <w:ind w:firstLine="0"/>
              <w:jc w:val="center"/>
            </w:pPr>
            <w:r>
              <w:t>Zawartość leucyny</w:t>
            </w:r>
          </w:p>
        </w:tc>
      </w:tr>
      <w:tr w:rsidR="00CB35CB" w:rsidRPr="00DF64C5" w14:paraId="12B4BAA8" w14:textId="77777777" w:rsidTr="00C8595C">
        <w:tc>
          <w:tcPr>
            <w:tcW w:w="562" w:type="dxa"/>
          </w:tcPr>
          <w:p w14:paraId="78CB5952" w14:textId="781C1387" w:rsidR="00CB35CB" w:rsidRDefault="00CB35CB" w:rsidP="00CB35CB">
            <w:pPr>
              <w:ind w:firstLine="0"/>
              <w:jc w:val="center"/>
            </w:pPr>
            <w:r>
              <w:t>17</w:t>
            </w:r>
          </w:p>
        </w:tc>
        <w:tc>
          <w:tcPr>
            <w:tcW w:w="851" w:type="dxa"/>
          </w:tcPr>
          <w:p w14:paraId="2C2E8944" w14:textId="77777777" w:rsidR="00CB35CB" w:rsidRDefault="00CB35CB" w:rsidP="00CB35CB">
            <w:pPr>
              <w:ind w:firstLine="0"/>
              <w:jc w:val="center"/>
            </w:pPr>
          </w:p>
        </w:tc>
        <w:tc>
          <w:tcPr>
            <w:tcW w:w="2126" w:type="dxa"/>
          </w:tcPr>
          <w:p w14:paraId="1054AD87" w14:textId="3A69852A" w:rsidR="00CB35CB" w:rsidRDefault="00CB35CB" w:rsidP="00CB35CB">
            <w:pPr>
              <w:ind w:firstLine="0"/>
              <w:jc w:val="center"/>
            </w:pPr>
            <w:ins w:id="10795" w:author="Okot" w:date="2019-03-28T23:12:00Z">
              <w:r>
                <w:t>L</w:t>
              </w:r>
            </w:ins>
            <w:r>
              <w:t>ysine</w:t>
            </w:r>
          </w:p>
        </w:tc>
        <w:tc>
          <w:tcPr>
            <w:tcW w:w="1485" w:type="dxa"/>
          </w:tcPr>
          <w:p w14:paraId="1B91D3E2" w14:textId="3C8E2C51" w:rsidR="00CB35CB" w:rsidRDefault="00A82BDB" w:rsidP="00CB35CB">
            <w:pPr>
              <w:ind w:firstLine="0"/>
              <w:jc w:val="center"/>
            </w:pPr>
            <w:r>
              <w:t>numeric(4,2)</w:t>
            </w:r>
          </w:p>
        </w:tc>
        <w:tc>
          <w:tcPr>
            <w:tcW w:w="746" w:type="dxa"/>
          </w:tcPr>
          <w:p w14:paraId="15561B10" w14:textId="77777777" w:rsidR="00A82BDB" w:rsidRDefault="00A82BDB" w:rsidP="00A82BDB">
            <w:pPr>
              <w:ind w:firstLine="0"/>
              <w:jc w:val="center"/>
              <w:rPr>
                <w:sz w:val="8"/>
                <w:szCs w:val="8"/>
              </w:rPr>
            </w:pPr>
          </w:p>
          <w:p w14:paraId="447A55A6" w14:textId="23590463" w:rsidR="00CB35CB" w:rsidRPr="00A84687" w:rsidRDefault="00A82BDB" w:rsidP="00A82BDB">
            <w:pPr>
              <w:ind w:firstLine="0"/>
              <w:jc w:val="center"/>
            </w:pPr>
            <w:r>
              <w:t>√</w:t>
            </w:r>
          </w:p>
        </w:tc>
        <w:tc>
          <w:tcPr>
            <w:tcW w:w="3291" w:type="dxa"/>
          </w:tcPr>
          <w:p w14:paraId="2434A543" w14:textId="61EC2C65" w:rsidR="00CB35CB" w:rsidRDefault="00C8595C" w:rsidP="00CB35CB">
            <w:pPr>
              <w:ind w:firstLine="0"/>
              <w:jc w:val="center"/>
            </w:pPr>
            <w:r>
              <w:t>Zawartość lizyny</w:t>
            </w:r>
          </w:p>
        </w:tc>
      </w:tr>
      <w:tr w:rsidR="00CB35CB" w:rsidRPr="00DF64C5" w14:paraId="421CCE1C" w14:textId="77777777" w:rsidTr="00C8595C">
        <w:tc>
          <w:tcPr>
            <w:tcW w:w="562" w:type="dxa"/>
          </w:tcPr>
          <w:p w14:paraId="5170709B" w14:textId="6826070B" w:rsidR="00CB35CB" w:rsidRDefault="00CB35CB" w:rsidP="00CB35CB">
            <w:pPr>
              <w:ind w:firstLine="0"/>
              <w:jc w:val="center"/>
            </w:pPr>
            <w:r>
              <w:t>18</w:t>
            </w:r>
          </w:p>
        </w:tc>
        <w:tc>
          <w:tcPr>
            <w:tcW w:w="851" w:type="dxa"/>
          </w:tcPr>
          <w:p w14:paraId="619CCB6A" w14:textId="77777777" w:rsidR="00CB35CB" w:rsidRDefault="00CB35CB" w:rsidP="00CB35CB">
            <w:pPr>
              <w:ind w:firstLine="0"/>
              <w:jc w:val="center"/>
            </w:pPr>
          </w:p>
        </w:tc>
        <w:tc>
          <w:tcPr>
            <w:tcW w:w="2126" w:type="dxa"/>
          </w:tcPr>
          <w:p w14:paraId="57348AEE" w14:textId="661BDEF0" w:rsidR="00CB35CB" w:rsidRDefault="00CB35CB" w:rsidP="00CB35CB">
            <w:pPr>
              <w:ind w:firstLine="0"/>
              <w:jc w:val="center"/>
            </w:pPr>
            <w:ins w:id="10796" w:author="Okot" w:date="2019-03-28T23:12:00Z">
              <w:r>
                <w:t>Met</w:t>
              </w:r>
            </w:ins>
            <w:r>
              <w:t>hionine</w:t>
            </w:r>
          </w:p>
        </w:tc>
        <w:tc>
          <w:tcPr>
            <w:tcW w:w="1485" w:type="dxa"/>
          </w:tcPr>
          <w:p w14:paraId="15C2BC1B" w14:textId="3547052E" w:rsidR="00CB35CB" w:rsidRDefault="00A82BDB" w:rsidP="00CB35CB">
            <w:pPr>
              <w:ind w:firstLine="0"/>
              <w:jc w:val="center"/>
            </w:pPr>
            <w:r>
              <w:t>numeric(4,2)</w:t>
            </w:r>
          </w:p>
        </w:tc>
        <w:tc>
          <w:tcPr>
            <w:tcW w:w="746" w:type="dxa"/>
          </w:tcPr>
          <w:p w14:paraId="290A200F" w14:textId="77777777" w:rsidR="00A82BDB" w:rsidRDefault="00A82BDB" w:rsidP="00A82BDB">
            <w:pPr>
              <w:ind w:firstLine="0"/>
              <w:jc w:val="center"/>
              <w:rPr>
                <w:sz w:val="8"/>
                <w:szCs w:val="8"/>
              </w:rPr>
            </w:pPr>
          </w:p>
          <w:p w14:paraId="6AB72402" w14:textId="047CADFA" w:rsidR="00CB35CB" w:rsidRPr="00A84687" w:rsidRDefault="00A82BDB" w:rsidP="00A82BDB">
            <w:pPr>
              <w:ind w:firstLine="0"/>
              <w:jc w:val="center"/>
            </w:pPr>
            <w:r>
              <w:t>√</w:t>
            </w:r>
          </w:p>
        </w:tc>
        <w:tc>
          <w:tcPr>
            <w:tcW w:w="3291" w:type="dxa"/>
          </w:tcPr>
          <w:p w14:paraId="0EED5684" w14:textId="71AB0B21" w:rsidR="00CB35CB" w:rsidRDefault="00C8595C" w:rsidP="00CB35CB">
            <w:pPr>
              <w:ind w:firstLine="0"/>
              <w:jc w:val="center"/>
            </w:pPr>
            <w:r>
              <w:t>Zawartość metioniny</w:t>
            </w:r>
          </w:p>
        </w:tc>
      </w:tr>
      <w:tr w:rsidR="00CB35CB" w:rsidRPr="00DF64C5" w14:paraId="4815B7A7" w14:textId="77777777" w:rsidTr="00C8595C">
        <w:tc>
          <w:tcPr>
            <w:tcW w:w="562" w:type="dxa"/>
          </w:tcPr>
          <w:p w14:paraId="4F686B1A" w14:textId="15E92B82" w:rsidR="00CB35CB" w:rsidRDefault="00CB35CB" w:rsidP="00CB35CB">
            <w:pPr>
              <w:ind w:firstLine="0"/>
              <w:jc w:val="center"/>
            </w:pPr>
            <w:r>
              <w:t>19</w:t>
            </w:r>
          </w:p>
        </w:tc>
        <w:tc>
          <w:tcPr>
            <w:tcW w:w="851" w:type="dxa"/>
          </w:tcPr>
          <w:p w14:paraId="73E19F08" w14:textId="77777777" w:rsidR="00CB35CB" w:rsidRDefault="00CB35CB" w:rsidP="00CB35CB">
            <w:pPr>
              <w:ind w:firstLine="0"/>
              <w:jc w:val="center"/>
            </w:pPr>
          </w:p>
        </w:tc>
        <w:tc>
          <w:tcPr>
            <w:tcW w:w="2126" w:type="dxa"/>
          </w:tcPr>
          <w:p w14:paraId="319EE6E6" w14:textId="04334EEC" w:rsidR="00CB35CB" w:rsidRDefault="00CB35CB" w:rsidP="00CB35CB">
            <w:pPr>
              <w:ind w:firstLine="0"/>
              <w:jc w:val="center"/>
            </w:pPr>
            <w:ins w:id="10797" w:author="Okot" w:date="2019-03-28T23:02:00Z">
              <w:r>
                <w:t>T</w:t>
              </w:r>
            </w:ins>
            <w:r>
              <w:t>h</w:t>
            </w:r>
            <w:ins w:id="10798" w:author="Okot" w:date="2019-03-28T23:02:00Z">
              <w:r>
                <w:t>reonin</w:t>
              </w:r>
            </w:ins>
            <w:r>
              <w:t>e</w:t>
            </w:r>
          </w:p>
        </w:tc>
        <w:tc>
          <w:tcPr>
            <w:tcW w:w="1485" w:type="dxa"/>
          </w:tcPr>
          <w:p w14:paraId="380CDC19" w14:textId="009E82D1" w:rsidR="00CB35CB" w:rsidRDefault="00A82BDB" w:rsidP="00CB35CB">
            <w:pPr>
              <w:ind w:firstLine="0"/>
              <w:jc w:val="center"/>
            </w:pPr>
            <w:r>
              <w:t>numeric(4,2)</w:t>
            </w:r>
          </w:p>
        </w:tc>
        <w:tc>
          <w:tcPr>
            <w:tcW w:w="746" w:type="dxa"/>
          </w:tcPr>
          <w:p w14:paraId="3E2B1115" w14:textId="77777777" w:rsidR="00A82BDB" w:rsidRDefault="00A82BDB" w:rsidP="00A82BDB">
            <w:pPr>
              <w:ind w:firstLine="0"/>
              <w:jc w:val="center"/>
              <w:rPr>
                <w:sz w:val="8"/>
                <w:szCs w:val="8"/>
              </w:rPr>
            </w:pPr>
          </w:p>
          <w:p w14:paraId="60647D0D" w14:textId="153B347D" w:rsidR="00CB35CB" w:rsidRPr="00A84687" w:rsidRDefault="00A82BDB" w:rsidP="00A82BDB">
            <w:pPr>
              <w:ind w:firstLine="0"/>
              <w:jc w:val="center"/>
            </w:pPr>
            <w:r>
              <w:t>√</w:t>
            </w:r>
          </w:p>
        </w:tc>
        <w:tc>
          <w:tcPr>
            <w:tcW w:w="3291" w:type="dxa"/>
          </w:tcPr>
          <w:p w14:paraId="0A1E50FD" w14:textId="42FE587E" w:rsidR="00CB35CB" w:rsidRDefault="00C8595C" w:rsidP="00CB35CB">
            <w:pPr>
              <w:ind w:firstLine="0"/>
              <w:jc w:val="center"/>
            </w:pPr>
            <w:r>
              <w:t>Zawartość treoniny</w:t>
            </w:r>
          </w:p>
        </w:tc>
      </w:tr>
      <w:tr w:rsidR="00CB35CB" w:rsidRPr="00DF64C5" w14:paraId="285F142B" w14:textId="77777777" w:rsidTr="00C8595C">
        <w:tc>
          <w:tcPr>
            <w:tcW w:w="562" w:type="dxa"/>
          </w:tcPr>
          <w:p w14:paraId="5C1A51FD" w14:textId="2D36CD08" w:rsidR="00CB35CB" w:rsidRDefault="00CB35CB" w:rsidP="00CB35CB">
            <w:pPr>
              <w:ind w:firstLine="0"/>
              <w:jc w:val="center"/>
            </w:pPr>
            <w:r>
              <w:t>20</w:t>
            </w:r>
          </w:p>
        </w:tc>
        <w:tc>
          <w:tcPr>
            <w:tcW w:w="851" w:type="dxa"/>
          </w:tcPr>
          <w:p w14:paraId="78C83325" w14:textId="77777777" w:rsidR="00CB35CB" w:rsidRDefault="00CB35CB" w:rsidP="00CB35CB">
            <w:pPr>
              <w:ind w:firstLine="0"/>
              <w:jc w:val="center"/>
            </w:pPr>
          </w:p>
        </w:tc>
        <w:tc>
          <w:tcPr>
            <w:tcW w:w="2126" w:type="dxa"/>
          </w:tcPr>
          <w:p w14:paraId="335F0349" w14:textId="62957EAD" w:rsidR="00CB35CB" w:rsidRDefault="00CB35CB" w:rsidP="00CB35CB">
            <w:pPr>
              <w:ind w:firstLine="0"/>
              <w:jc w:val="center"/>
            </w:pPr>
            <w:ins w:id="10799" w:author="Okot" w:date="2019-03-28T23:02:00Z">
              <w:r>
                <w:t>Trypto</w:t>
              </w:r>
            </w:ins>
            <w:r>
              <w:t>ph</w:t>
            </w:r>
            <w:ins w:id="10800" w:author="Okot" w:date="2019-03-28T23:02:00Z">
              <w:r>
                <w:t>an</w:t>
              </w:r>
            </w:ins>
          </w:p>
        </w:tc>
        <w:tc>
          <w:tcPr>
            <w:tcW w:w="1485" w:type="dxa"/>
          </w:tcPr>
          <w:p w14:paraId="5F0DD046" w14:textId="5C0D3BE1" w:rsidR="00CB35CB" w:rsidRDefault="00A82BDB" w:rsidP="00CB35CB">
            <w:pPr>
              <w:ind w:firstLine="0"/>
              <w:jc w:val="center"/>
            </w:pPr>
            <w:r>
              <w:t>numeric(4,2)</w:t>
            </w:r>
          </w:p>
        </w:tc>
        <w:tc>
          <w:tcPr>
            <w:tcW w:w="746" w:type="dxa"/>
          </w:tcPr>
          <w:p w14:paraId="1B595B6E" w14:textId="77777777" w:rsidR="00A82BDB" w:rsidRDefault="00A82BDB" w:rsidP="00A82BDB">
            <w:pPr>
              <w:ind w:firstLine="0"/>
              <w:jc w:val="center"/>
              <w:rPr>
                <w:sz w:val="8"/>
                <w:szCs w:val="8"/>
              </w:rPr>
            </w:pPr>
          </w:p>
          <w:p w14:paraId="2FFBF595" w14:textId="4E155165" w:rsidR="00CB35CB" w:rsidRPr="00A84687" w:rsidRDefault="00A82BDB" w:rsidP="00A82BDB">
            <w:pPr>
              <w:ind w:firstLine="0"/>
              <w:jc w:val="center"/>
            </w:pPr>
            <w:r>
              <w:t>√</w:t>
            </w:r>
          </w:p>
        </w:tc>
        <w:tc>
          <w:tcPr>
            <w:tcW w:w="3291" w:type="dxa"/>
          </w:tcPr>
          <w:p w14:paraId="70091B09" w14:textId="3981DF8F" w:rsidR="00CB35CB" w:rsidRDefault="00C8595C" w:rsidP="00CB35CB">
            <w:pPr>
              <w:ind w:firstLine="0"/>
              <w:jc w:val="center"/>
            </w:pPr>
            <w:r>
              <w:t>Zawartość tryptofanu</w:t>
            </w:r>
          </w:p>
        </w:tc>
      </w:tr>
      <w:tr w:rsidR="00CB35CB" w:rsidRPr="00DF64C5" w14:paraId="457D16EC" w14:textId="77777777" w:rsidTr="00C8595C">
        <w:tc>
          <w:tcPr>
            <w:tcW w:w="562" w:type="dxa"/>
          </w:tcPr>
          <w:p w14:paraId="4F652A5D" w14:textId="2A64653A" w:rsidR="00CB35CB" w:rsidRDefault="00CB35CB" w:rsidP="00CB35CB">
            <w:pPr>
              <w:ind w:firstLine="0"/>
              <w:jc w:val="center"/>
            </w:pPr>
            <w:r>
              <w:t>21</w:t>
            </w:r>
          </w:p>
        </w:tc>
        <w:tc>
          <w:tcPr>
            <w:tcW w:w="851" w:type="dxa"/>
          </w:tcPr>
          <w:p w14:paraId="77170A59" w14:textId="77777777" w:rsidR="00CB35CB" w:rsidRDefault="00CB35CB" w:rsidP="00CB35CB">
            <w:pPr>
              <w:ind w:firstLine="0"/>
              <w:jc w:val="center"/>
            </w:pPr>
          </w:p>
        </w:tc>
        <w:tc>
          <w:tcPr>
            <w:tcW w:w="2126" w:type="dxa"/>
          </w:tcPr>
          <w:p w14:paraId="49F4ECFF" w14:textId="6AE53F9D" w:rsidR="00CB35CB" w:rsidRDefault="00CB35CB" w:rsidP="00CB35CB">
            <w:pPr>
              <w:ind w:firstLine="0"/>
              <w:jc w:val="center"/>
            </w:pPr>
            <w:r>
              <w:t>Phenylalanine</w:t>
            </w:r>
          </w:p>
        </w:tc>
        <w:tc>
          <w:tcPr>
            <w:tcW w:w="1485" w:type="dxa"/>
          </w:tcPr>
          <w:p w14:paraId="5434C56E" w14:textId="02BF0A2C" w:rsidR="00CB35CB" w:rsidRDefault="00A82BDB" w:rsidP="00CB35CB">
            <w:pPr>
              <w:ind w:firstLine="0"/>
              <w:jc w:val="center"/>
            </w:pPr>
            <w:r>
              <w:t>numeric(4,2)</w:t>
            </w:r>
          </w:p>
        </w:tc>
        <w:tc>
          <w:tcPr>
            <w:tcW w:w="746" w:type="dxa"/>
          </w:tcPr>
          <w:p w14:paraId="22E05FA4" w14:textId="77777777" w:rsidR="00A82BDB" w:rsidRDefault="00A82BDB" w:rsidP="00A82BDB">
            <w:pPr>
              <w:ind w:firstLine="0"/>
              <w:jc w:val="center"/>
              <w:rPr>
                <w:sz w:val="8"/>
                <w:szCs w:val="8"/>
              </w:rPr>
            </w:pPr>
          </w:p>
          <w:p w14:paraId="07870227" w14:textId="14C1E927" w:rsidR="00CB35CB" w:rsidRPr="00A84687" w:rsidRDefault="00A82BDB" w:rsidP="00A82BDB">
            <w:pPr>
              <w:ind w:firstLine="0"/>
              <w:jc w:val="center"/>
            </w:pPr>
            <w:r>
              <w:t>√</w:t>
            </w:r>
          </w:p>
        </w:tc>
        <w:tc>
          <w:tcPr>
            <w:tcW w:w="3291" w:type="dxa"/>
          </w:tcPr>
          <w:p w14:paraId="616A48F0" w14:textId="2CC686BC" w:rsidR="00CB35CB" w:rsidRDefault="00C8595C" w:rsidP="00CB35CB">
            <w:pPr>
              <w:ind w:firstLine="0"/>
              <w:jc w:val="center"/>
            </w:pPr>
            <w:r>
              <w:t>Zawartość fenyloalaniny</w:t>
            </w:r>
          </w:p>
        </w:tc>
      </w:tr>
      <w:tr w:rsidR="00CB35CB" w:rsidRPr="00DF64C5" w14:paraId="544D7823" w14:textId="77777777" w:rsidTr="00C8595C">
        <w:tc>
          <w:tcPr>
            <w:tcW w:w="562" w:type="dxa"/>
          </w:tcPr>
          <w:p w14:paraId="7F9B4A87" w14:textId="688C3A2F" w:rsidR="00CB35CB" w:rsidRDefault="00CB35CB" w:rsidP="00CB35CB">
            <w:pPr>
              <w:ind w:firstLine="0"/>
              <w:jc w:val="center"/>
            </w:pPr>
            <w:r>
              <w:t>22</w:t>
            </w:r>
          </w:p>
        </w:tc>
        <w:tc>
          <w:tcPr>
            <w:tcW w:w="851" w:type="dxa"/>
          </w:tcPr>
          <w:p w14:paraId="038709B1" w14:textId="77777777" w:rsidR="00CB35CB" w:rsidRDefault="00CB35CB" w:rsidP="00CB35CB">
            <w:pPr>
              <w:ind w:firstLine="0"/>
              <w:jc w:val="center"/>
            </w:pPr>
          </w:p>
        </w:tc>
        <w:tc>
          <w:tcPr>
            <w:tcW w:w="2126" w:type="dxa"/>
          </w:tcPr>
          <w:p w14:paraId="6E8B8D76" w14:textId="3B06BB32" w:rsidR="00CB35CB" w:rsidRDefault="00CB35CB" w:rsidP="00CB35CB">
            <w:pPr>
              <w:ind w:firstLine="0"/>
              <w:jc w:val="center"/>
            </w:pPr>
            <w:r>
              <w:t>WitA</w:t>
            </w:r>
          </w:p>
        </w:tc>
        <w:tc>
          <w:tcPr>
            <w:tcW w:w="1485" w:type="dxa"/>
          </w:tcPr>
          <w:p w14:paraId="7ABED09D" w14:textId="75F5FA58" w:rsidR="00CB35CB" w:rsidRDefault="00A82BDB" w:rsidP="00CB35CB">
            <w:pPr>
              <w:ind w:firstLine="0"/>
              <w:jc w:val="center"/>
            </w:pPr>
            <w:r>
              <w:t>numeric(4,2)</w:t>
            </w:r>
          </w:p>
        </w:tc>
        <w:tc>
          <w:tcPr>
            <w:tcW w:w="746" w:type="dxa"/>
          </w:tcPr>
          <w:p w14:paraId="6E1A3716" w14:textId="77777777" w:rsidR="00A82BDB" w:rsidRDefault="00A82BDB" w:rsidP="00A82BDB">
            <w:pPr>
              <w:ind w:firstLine="0"/>
              <w:jc w:val="center"/>
              <w:rPr>
                <w:sz w:val="8"/>
                <w:szCs w:val="8"/>
              </w:rPr>
            </w:pPr>
          </w:p>
          <w:p w14:paraId="055614D8" w14:textId="7EC0307D" w:rsidR="00CB35CB" w:rsidRPr="00A84687" w:rsidRDefault="00A82BDB" w:rsidP="00A82BDB">
            <w:pPr>
              <w:ind w:firstLine="0"/>
              <w:jc w:val="center"/>
            </w:pPr>
            <w:r>
              <w:t>√</w:t>
            </w:r>
          </w:p>
        </w:tc>
        <w:tc>
          <w:tcPr>
            <w:tcW w:w="3291" w:type="dxa"/>
          </w:tcPr>
          <w:p w14:paraId="526A550B" w14:textId="4D196694" w:rsidR="00CB35CB" w:rsidRDefault="00C8595C" w:rsidP="00CB35CB">
            <w:pPr>
              <w:ind w:firstLine="0"/>
              <w:jc w:val="center"/>
            </w:pPr>
            <w:r>
              <w:t>Zawartość witaminy A</w:t>
            </w:r>
          </w:p>
        </w:tc>
      </w:tr>
      <w:tr w:rsidR="003345EE" w:rsidRPr="00DF64C5" w14:paraId="78FA3BC9" w14:textId="77777777" w:rsidTr="00C8595C">
        <w:tc>
          <w:tcPr>
            <w:tcW w:w="562" w:type="dxa"/>
          </w:tcPr>
          <w:p w14:paraId="69AA6622" w14:textId="66A10E4A" w:rsidR="003345EE" w:rsidRDefault="003345EE" w:rsidP="003345EE">
            <w:pPr>
              <w:ind w:firstLine="0"/>
              <w:jc w:val="center"/>
            </w:pPr>
            <w:r>
              <w:t>23</w:t>
            </w:r>
          </w:p>
        </w:tc>
        <w:tc>
          <w:tcPr>
            <w:tcW w:w="851" w:type="dxa"/>
          </w:tcPr>
          <w:p w14:paraId="491D1505" w14:textId="77777777" w:rsidR="003345EE" w:rsidRDefault="003345EE" w:rsidP="003345EE">
            <w:pPr>
              <w:ind w:firstLine="0"/>
              <w:jc w:val="center"/>
            </w:pPr>
          </w:p>
        </w:tc>
        <w:tc>
          <w:tcPr>
            <w:tcW w:w="2126" w:type="dxa"/>
          </w:tcPr>
          <w:p w14:paraId="7BBC4584" w14:textId="32D48442" w:rsidR="003345EE" w:rsidRDefault="003345EE" w:rsidP="003345EE">
            <w:pPr>
              <w:ind w:firstLine="0"/>
              <w:jc w:val="center"/>
            </w:pPr>
            <w:r>
              <w:t>WitB1</w:t>
            </w:r>
          </w:p>
        </w:tc>
        <w:tc>
          <w:tcPr>
            <w:tcW w:w="1485" w:type="dxa"/>
          </w:tcPr>
          <w:p w14:paraId="00C3DDF4" w14:textId="7892034B" w:rsidR="003345EE" w:rsidRDefault="003345EE" w:rsidP="003345EE">
            <w:pPr>
              <w:ind w:firstLine="0"/>
              <w:jc w:val="center"/>
            </w:pPr>
            <w:r>
              <w:t>numeric(4,2)</w:t>
            </w:r>
          </w:p>
        </w:tc>
        <w:tc>
          <w:tcPr>
            <w:tcW w:w="746" w:type="dxa"/>
          </w:tcPr>
          <w:p w14:paraId="2E112206" w14:textId="77777777" w:rsidR="003345EE" w:rsidRDefault="003345EE" w:rsidP="003345EE">
            <w:pPr>
              <w:ind w:firstLine="0"/>
              <w:jc w:val="center"/>
              <w:rPr>
                <w:sz w:val="8"/>
                <w:szCs w:val="8"/>
              </w:rPr>
            </w:pPr>
          </w:p>
          <w:p w14:paraId="75269D00" w14:textId="62530855" w:rsidR="003345EE" w:rsidRPr="00A84687" w:rsidRDefault="003345EE" w:rsidP="003345EE">
            <w:pPr>
              <w:ind w:firstLine="0"/>
              <w:jc w:val="center"/>
            </w:pPr>
            <w:r>
              <w:t>√</w:t>
            </w:r>
          </w:p>
        </w:tc>
        <w:tc>
          <w:tcPr>
            <w:tcW w:w="3291" w:type="dxa"/>
          </w:tcPr>
          <w:p w14:paraId="6561EE27" w14:textId="26584AFB" w:rsidR="003345EE" w:rsidRPr="003670C3" w:rsidRDefault="003345EE" w:rsidP="003345EE">
            <w:pPr>
              <w:ind w:firstLine="0"/>
              <w:jc w:val="center"/>
              <w:rPr>
                <w:vertAlign w:val="subscript"/>
              </w:rPr>
            </w:pPr>
            <w:r>
              <w:t>Zawartość witaminy B</w:t>
            </w:r>
            <w:r w:rsidR="003670C3">
              <w:rPr>
                <w:vertAlign w:val="subscript"/>
              </w:rPr>
              <w:t>1</w:t>
            </w:r>
          </w:p>
        </w:tc>
      </w:tr>
      <w:tr w:rsidR="003345EE" w:rsidRPr="00DF64C5" w14:paraId="53D01932" w14:textId="77777777" w:rsidTr="00C8595C">
        <w:tc>
          <w:tcPr>
            <w:tcW w:w="562" w:type="dxa"/>
          </w:tcPr>
          <w:p w14:paraId="51CAF87D" w14:textId="4BAE1854" w:rsidR="003345EE" w:rsidRDefault="003345EE" w:rsidP="003345EE">
            <w:pPr>
              <w:ind w:firstLine="0"/>
              <w:jc w:val="center"/>
            </w:pPr>
            <w:r>
              <w:t>24</w:t>
            </w:r>
          </w:p>
        </w:tc>
        <w:tc>
          <w:tcPr>
            <w:tcW w:w="851" w:type="dxa"/>
          </w:tcPr>
          <w:p w14:paraId="72ABAEE5" w14:textId="77777777" w:rsidR="003345EE" w:rsidRDefault="003345EE" w:rsidP="003345EE">
            <w:pPr>
              <w:ind w:firstLine="0"/>
              <w:jc w:val="center"/>
            </w:pPr>
          </w:p>
        </w:tc>
        <w:tc>
          <w:tcPr>
            <w:tcW w:w="2126" w:type="dxa"/>
          </w:tcPr>
          <w:p w14:paraId="3F617F14" w14:textId="716376E4" w:rsidR="003345EE" w:rsidRDefault="003345EE" w:rsidP="003345EE">
            <w:pPr>
              <w:ind w:firstLine="0"/>
              <w:jc w:val="center"/>
            </w:pPr>
            <w:r>
              <w:t>WitB2</w:t>
            </w:r>
          </w:p>
        </w:tc>
        <w:tc>
          <w:tcPr>
            <w:tcW w:w="1485" w:type="dxa"/>
          </w:tcPr>
          <w:p w14:paraId="1A54EDB9" w14:textId="149558CC" w:rsidR="003345EE" w:rsidRDefault="003345EE" w:rsidP="003345EE">
            <w:pPr>
              <w:ind w:firstLine="0"/>
              <w:jc w:val="center"/>
            </w:pPr>
            <w:r>
              <w:t>numeric(4,2)</w:t>
            </w:r>
          </w:p>
        </w:tc>
        <w:tc>
          <w:tcPr>
            <w:tcW w:w="746" w:type="dxa"/>
          </w:tcPr>
          <w:p w14:paraId="2673A203" w14:textId="77777777" w:rsidR="003345EE" w:rsidRDefault="003345EE" w:rsidP="003345EE">
            <w:pPr>
              <w:ind w:firstLine="0"/>
              <w:jc w:val="center"/>
              <w:rPr>
                <w:sz w:val="8"/>
                <w:szCs w:val="8"/>
              </w:rPr>
            </w:pPr>
          </w:p>
          <w:p w14:paraId="47308250" w14:textId="3D1B0D9B" w:rsidR="003345EE" w:rsidRPr="00A84687" w:rsidRDefault="003345EE" w:rsidP="003345EE">
            <w:pPr>
              <w:ind w:firstLine="0"/>
              <w:jc w:val="center"/>
            </w:pPr>
            <w:r>
              <w:t>√</w:t>
            </w:r>
          </w:p>
        </w:tc>
        <w:tc>
          <w:tcPr>
            <w:tcW w:w="3291" w:type="dxa"/>
          </w:tcPr>
          <w:p w14:paraId="2B040211" w14:textId="24413429" w:rsidR="003345EE" w:rsidRPr="003670C3" w:rsidRDefault="003345EE" w:rsidP="003345EE">
            <w:pPr>
              <w:ind w:firstLine="0"/>
              <w:jc w:val="center"/>
              <w:rPr>
                <w:vertAlign w:val="subscript"/>
              </w:rPr>
            </w:pPr>
            <w:r>
              <w:t>Zawartość witaminy B</w:t>
            </w:r>
            <w:r w:rsidR="003670C3">
              <w:rPr>
                <w:vertAlign w:val="subscript"/>
              </w:rPr>
              <w:t>2</w:t>
            </w:r>
          </w:p>
        </w:tc>
      </w:tr>
      <w:tr w:rsidR="003345EE" w:rsidRPr="00DF64C5" w14:paraId="57D03905" w14:textId="77777777" w:rsidTr="00C8595C">
        <w:tc>
          <w:tcPr>
            <w:tcW w:w="562" w:type="dxa"/>
          </w:tcPr>
          <w:p w14:paraId="4AB5BD8E" w14:textId="70E83A7C" w:rsidR="003345EE" w:rsidRDefault="003345EE" w:rsidP="003345EE">
            <w:pPr>
              <w:ind w:firstLine="0"/>
              <w:jc w:val="center"/>
            </w:pPr>
            <w:r>
              <w:t>25</w:t>
            </w:r>
          </w:p>
        </w:tc>
        <w:tc>
          <w:tcPr>
            <w:tcW w:w="851" w:type="dxa"/>
          </w:tcPr>
          <w:p w14:paraId="3935D66A" w14:textId="77777777" w:rsidR="003345EE" w:rsidRDefault="003345EE" w:rsidP="003345EE">
            <w:pPr>
              <w:ind w:firstLine="0"/>
              <w:jc w:val="center"/>
            </w:pPr>
          </w:p>
        </w:tc>
        <w:tc>
          <w:tcPr>
            <w:tcW w:w="2126" w:type="dxa"/>
          </w:tcPr>
          <w:p w14:paraId="616F7493" w14:textId="6A285579" w:rsidR="003345EE" w:rsidRDefault="003345EE" w:rsidP="003345EE">
            <w:pPr>
              <w:ind w:firstLine="0"/>
              <w:jc w:val="center"/>
            </w:pPr>
            <w:r>
              <w:t>WitB3</w:t>
            </w:r>
          </w:p>
        </w:tc>
        <w:tc>
          <w:tcPr>
            <w:tcW w:w="1485" w:type="dxa"/>
          </w:tcPr>
          <w:p w14:paraId="0BD823F7" w14:textId="407C4A06" w:rsidR="003345EE" w:rsidRDefault="003345EE" w:rsidP="003345EE">
            <w:pPr>
              <w:ind w:firstLine="0"/>
              <w:jc w:val="center"/>
            </w:pPr>
            <w:r>
              <w:t>numeric(4,2)</w:t>
            </w:r>
          </w:p>
        </w:tc>
        <w:tc>
          <w:tcPr>
            <w:tcW w:w="746" w:type="dxa"/>
          </w:tcPr>
          <w:p w14:paraId="51E5B5D8" w14:textId="77777777" w:rsidR="003345EE" w:rsidRDefault="003345EE" w:rsidP="003345EE">
            <w:pPr>
              <w:ind w:firstLine="0"/>
              <w:jc w:val="center"/>
              <w:rPr>
                <w:sz w:val="8"/>
                <w:szCs w:val="8"/>
              </w:rPr>
            </w:pPr>
          </w:p>
          <w:p w14:paraId="7DE8782B" w14:textId="747E04B2" w:rsidR="003345EE" w:rsidRPr="00A84687" w:rsidRDefault="003345EE" w:rsidP="003345EE">
            <w:pPr>
              <w:ind w:firstLine="0"/>
              <w:jc w:val="center"/>
            </w:pPr>
            <w:r>
              <w:t>√</w:t>
            </w:r>
          </w:p>
        </w:tc>
        <w:tc>
          <w:tcPr>
            <w:tcW w:w="3291" w:type="dxa"/>
          </w:tcPr>
          <w:p w14:paraId="5A5707B9" w14:textId="747ACC7A" w:rsidR="003345EE" w:rsidRPr="003670C3" w:rsidRDefault="003345EE" w:rsidP="003345EE">
            <w:pPr>
              <w:ind w:firstLine="0"/>
              <w:jc w:val="center"/>
              <w:rPr>
                <w:vertAlign w:val="subscript"/>
              </w:rPr>
            </w:pPr>
            <w:r>
              <w:t>Zawartość witaminy B</w:t>
            </w:r>
            <w:r w:rsidR="003670C3">
              <w:rPr>
                <w:vertAlign w:val="subscript"/>
              </w:rPr>
              <w:t>3</w:t>
            </w:r>
          </w:p>
        </w:tc>
      </w:tr>
      <w:tr w:rsidR="003345EE" w:rsidRPr="00DF64C5" w14:paraId="4CF7C3A7" w14:textId="77777777" w:rsidTr="00C8595C">
        <w:tc>
          <w:tcPr>
            <w:tcW w:w="562" w:type="dxa"/>
          </w:tcPr>
          <w:p w14:paraId="6A16F130" w14:textId="18189D70" w:rsidR="003345EE" w:rsidRDefault="003345EE" w:rsidP="003345EE">
            <w:pPr>
              <w:ind w:firstLine="0"/>
              <w:jc w:val="center"/>
            </w:pPr>
            <w:r>
              <w:t>26</w:t>
            </w:r>
          </w:p>
        </w:tc>
        <w:tc>
          <w:tcPr>
            <w:tcW w:w="851" w:type="dxa"/>
          </w:tcPr>
          <w:p w14:paraId="0D2FABB0" w14:textId="77777777" w:rsidR="003345EE" w:rsidRDefault="003345EE" w:rsidP="003345EE">
            <w:pPr>
              <w:ind w:firstLine="0"/>
              <w:jc w:val="center"/>
            </w:pPr>
          </w:p>
        </w:tc>
        <w:tc>
          <w:tcPr>
            <w:tcW w:w="2126" w:type="dxa"/>
          </w:tcPr>
          <w:p w14:paraId="78DA2BF7" w14:textId="5819BEEC" w:rsidR="003345EE" w:rsidRDefault="003345EE" w:rsidP="003345EE">
            <w:pPr>
              <w:ind w:firstLine="0"/>
              <w:jc w:val="center"/>
            </w:pPr>
            <w:r>
              <w:t>WitB4</w:t>
            </w:r>
          </w:p>
        </w:tc>
        <w:tc>
          <w:tcPr>
            <w:tcW w:w="1485" w:type="dxa"/>
          </w:tcPr>
          <w:p w14:paraId="64D5A94D" w14:textId="7B309FB1" w:rsidR="003345EE" w:rsidRDefault="003345EE" w:rsidP="003345EE">
            <w:pPr>
              <w:ind w:firstLine="0"/>
              <w:jc w:val="center"/>
            </w:pPr>
            <w:r>
              <w:t>numeric(4,2)</w:t>
            </w:r>
          </w:p>
        </w:tc>
        <w:tc>
          <w:tcPr>
            <w:tcW w:w="746" w:type="dxa"/>
          </w:tcPr>
          <w:p w14:paraId="218709B7" w14:textId="77777777" w:rsidR="003345EE" w:rsidRDefault="003345EE" w:rsidP="003345EE">
            <w:pPr>
              <w:ind w:firstLine="0"/>
              <w:jc w:val="center"/>
              <w:rPr>
                <w:sz w:val="8"/>
                <w:szCs w:val="8"/>
              </w:rPr>
            </w:pPr>
          </w:p>
          <w:p w14:paraId="73CCD180" w14:textId="548C7E6E" w:rsidR="003345EE" w:rsidRPr="00A84687" w:rsidRDefault="003345EE" w:rsidP="003345EE">
            <w:pPr>
              <w:ind w:firstLine="0"/>
              <w:jc w:val="center"/>
            </w:pPr>
            <w:r>
              <w:t>√</w:t>
            </w:r>
          </w:p>
        </w:tc>
        <w:tc>
          <w:tcPr>
            <w:tcW w:w="3291" w:type="dxa"/>
          </w:tcPr>
          <w:p w14:paraId="138E163C" w14:textId="26035E61" w:rsidR="003345EE" w:rsidRPr="003670C3" w:rsidRDefault="003345EE" w:rsidP="003345EE">
            <w:pPr>
              <w:ind w:firstLine="0"/>
              <w:jc w:val="center"/>
              <w:rPr>
                <w:vertAlign w:val="subscript"/>
              </w:rPr>
            </w:pPr>
            <w:r>
              <w:t>Zawartość witaminy B</w:t>
            </w:r>
            <w:r w:rsidR="003670C3">
              <w:rPr>
                <w:vertAlign w:val="subscript"/>
              </w:rPr>
              <w:t>4</w:t>
            </w:r>
          </w:p>
        </w:tc>
      </w:tr>
      <w:tr w:rsidR="003345EE" w:rsidRPr="00DF64C5" w14:paraId="553148A5" w14:textId="77777777" w:rsidTr="00C8595C">
        <w:tc>
          <w:tcPr>
            <w:tcW w:w="562" w:type="dxa"/>
          </w:tcPr>
          <w:p w14:paraId="1DBD3876" w14:textId="035C84DE" w:rsidR="003345EE" w:rsidRDefault="003345EE" w:rsidP="003345EE">
            <w:pPr>
              <w:ind w:firstLine="0"/>
              <w:jc w:val="center"/>
            </w:pPr>
            <w:r>
              <w:t>27</w:t>
            </w:r>
          </w:p>
        </w:tc>
        <w:tc>
          <w:tcPr>
            <w:tcW w:w="851" w:type="dxa"/>
          </w:tcPr>
          <w:p w14:paraId="7F2BBB2A" w14:textId="77777777" w:rsidR="003345EE" w:rsidRDefault="003345EE" w:rsidP="003345EE">
            <w:pPr>
              <w:ind w:firstLine="0"/>
              <w:jc w:val="center"/>
            </w:pPr>
          </w:p>
        </w:tc>
        <w:tc>
          <w:tcPr>
            <w:tcW w:w="2126" w:type="dxa"/>
          </w:tcPr>
          <w:p w14:paraId="4BB83238" w14:textId="5EBCD40E" w:rsidR="003345EE" w:rsidRDefault="003345EE" w:rsidP="003345EE">
            <w:pPr>
              <w:ind w:firstLine="0"/>
              <w:jc w:val="center"/>
            </w:pPr>
            <w:r>
              <w:t>WitB5</w:t>
            </w:r>
          </w:p>
        </w:tc>
        <w:tc>
          <w:tcPr>
            <w:tcW w:w="1485" w:type="dxa"/>
          </w:tcPr>
          <w:p w14:paraId="746B60D6" w14:textId="136B4F80" w:rsidR="003345EE" w:rsidRDefault="003345EE" w:rsidP="003345EE">
            <w:pPr>
              <w:ind w:firstLine="0"/>
              <w:jc w:val="center"/>
            </w:pPr>
            <w:r>
              <w:t>numeric(4,2)</w:t>
            </w:r>
          </w:p>
        </w:tc>
        <w:tc>
          <w:tcPr>
            <w:tcW w:w="746" w:type="dxa"/>
          </w:tcPr>
          <w:p w14:paraId="2CDB30B5" w14:textId="77777777" w:rsidR="003345EE" w:rsidRDefault="003345EE" w:rsidP="003345EE">
            <w:pPr>
              <w:ind w:firstLine="0"/>
              <w:jc w:val="center"/>
              <w:rPr>
                <w:sz w:val="8"/>
                <w:szCs w:val="8"/>
              </w:rPr>
            </w:pPr>
          </w:p>
          <w:p w14:paraId="566EF16B" w14:textId="6FE8550F" w:rsidR="003345EE" w:rsidRPr="00A84687" w:rsidRDefault="003345EE" w:rsidP="003345EE">
            <w:pPr>
              <w:ind w:firstLine="0"/>
              <w:jc w:val="center"/>
            </w:pPr>
            <w:r>
              <w:t>√</w:t>
            </w:r>
          </w:p>
        </w:tc>
        <w:tc>
          <w:tcPr>
            <w:tcW w:w="3291" w:type="dxa"/>
          </w:tcPr>
          <w:p w14:paraId="7930837D" w14:textId="6A488507" w:rsidR="003345EE" w:rsidRPr="003670C3" w:rsidRDefault="003345EE" w:rsidP="003345EE">
            <w:pPr>
              <w:ind w:firstLine="0"/>
              <w:jc w:val="center"/>
              <w:rPr>
                <w:vertAlign w:val="subscript"/>
              </w:rPr>
            </w:pPr>
            <w:r>
              <w:t>Zawartość witaminy B</w:t>
            </w:r>
            <w:r w:rsidR="003670C3">
              <w:rPr>
                <w:vertAlign w:val="subscript"/>
              </w:rPr>
              <w:t>5</w:t>
            </w:r>
          </w:p>
        </w:tc>
      </w:tr>
      <w:tr w:rsidR="003345EE" w:rsidRPr="00DF64C5" w14:paraId="6AE42210" w14:textId="77777777" w:rsidTr="00C8595C">
        <w:tc>
          <w:tcPr>
            <w:tcW w:w="562" w:type="dxa"/>
          </w:tcPr>
          <w:p w14:paraId="377B91CA" w14:textId="0F61EE73" w:rsidR="003345EE" w:rsidRDefault="003345EE" w:rsidP="003345EE">
            <w:pPr>
              <w:ind w:firstLine="0"/>
              <w:jc w:val="center"/>
            </w:pPr>
            <w:r>
              <w:t>28</w:t>
            </w:r>
          </w:p>
        </w:tc>
        <w:tc>
          <w:tcPr>
            <w:tcW w:w="851" w:type="dxa"/>
          </w:tcPr>
          <w:p w14:paraId="1A94C3FB" w14:textId="77777777" w:rsidR="003345EE" w:rsidRDefault="003345EE" w:rsidP="003345EE">
            <w:pPr>
              <w:ind w:firstLine="0"/>
              <w:jc w:val="center"/>
            </w:pPr>
          </w:p>
        </w:tc>
        <w:tc>
          <w:tcPr>
            <w:tcW w:w="2126" w:type="dxa"/>
          </w:tcPr>
          <w:p w14:paraId="582F469B" w14:textId="4CFBB8D2" w:rsidR="003345EE" w:rsidRDefault="003345EE" w:rsidP="003345EE">
            <w:pPr>
              <w:ind w:firstLine="0"/>
              <w:jc w:val="center"/>
            </w:pPr>
            <w:r>
              <w:t>WitB6</w:t>
            </w:r>
          </w:p>
        </w:tc>
        <w:tc>
          <w:tcPr>
            <w:tcW w:w="1485" w:type="dxa"/>
          </w:tcPr>
          <w:p w14:paraId="28B47AA8" w14:textId="16D5A144" w:rsidR="003345EE" w:rsidRDefault="003345EE" w:rsidP="003345EE">
            <w:pPr>
              <w:ind w:firstLine="0"/>
              <w:jc w:val="center"/>
            </w:pPr>
            <w:r>
              <w:t>numeric(4,2)</w:t>
            </w:r>
          </w:p>
        </w:tc>
        <w:tc>
          <w:tcPr>
            <w:tcW w:w="746" w:type="dxa"/>
          </w:tcPr>
          <w:p w14:paraId="3F142154" w14:textId="77777777" w:rsidR="003345EE" w:rsidRDefault="003345EE" w:rsidP="003345EE">
            <w:pPr>
              <w:ind w:firstLine="0"/>
              <w:jc w:val="center"/>
              <w:rPr>
                <w:sz w:val="8"/>
                <w:szCs w:val="8"/>
              </w:rPr>
            </w:pPr>
          </w:p>
          <w:p w14:paraId="2ED24A69" w14:textId="024F572E" w:rsidR="003345EE" w:rsidRPr="00A84687" w:rsidRDefault="003345EE" w:rsidP="003345EE">
            <w:pPr>
              <w:ind w:firstLine="0"/>
              <w:jc w:val="center"/>
            </w:pPr>
            <w:r>
              <w:t>√</w:t>
            </w:r>
          </w:p>
        </w:tc>
        <w:tc>
          <w:tcPr>
            <w:tcW w:w="3291" w:type="dxa"/>
          </w:tcPr>
          <w:p w14:paraId="547D6DA4" w14:textId="7B245CEB" w:rsidR="003345EE" w:rsidRPr="003670C3" w:rsidRDefault="003345EE" w:rsidP="003345EE">
            <w:pPr>
              <w:ind w:firstLine="0"/>
              <w:jc w:val="center"/>
              <w:rPr>
                <w:vertAlign w:val="subscript"/>
              </w:rPr>
            </w:pPr>
            <w:r>
              <w:t>Zawartość witaminy B</w:t>
            </w:r>
            <w:r w:rsidR="003670C3">
              <w:rPr>
                <w:vertAlign w:val="subscript"/>
              </w:rPr>
              <w:t>6</w:t>
            </w:r>
          </w:p>
        </w:tc>
      </w:tr>
      <w:tr w:rsidR="003345EE" w:rsidRPr="00DF64C5" w14:paraId="55341A66" w14:textId="77777777" w:rsidTr="00C8595C">
        <w:tc>
          <w:tcPr>
            <w:tcW w:w="562" w:type="dxa"/>
          </w:tcPr>
          <w:p w14:paraId="634DC002" w14:textId="3B05754A" w:rsidR="003345EE" w:rsidRDefault="003345EE" w:rsidP="003345EE">
            <w:pPr>
              <w:ind w:firstLine="0"/>
              <w:jc w:val="center"/>
            </w:pPr>
            <w:r>
              <w:t>29</w:t>
            </w:r>
          </w:p>
        </w:tc>
        <w:tc>
          <w:tcPr>
            <w:tcW w:w="851" w:type="dxa"/>
          </w:tcPr>
          <w:p w14:paraId="38CBED16" w14:textId="77777777" w:rsidR="003345EE" w:rsidRDefault="003345EE" w:rsidP="003345EE">
            <w:pPr>
              <w:ind w:firstLine="0"/>
              <w:jc w:val="center"/>
            </w:pPr>
          </w:p>
        </w:tc>
        <w:tc>
          <w:tcPr>
            <w:tcW w:w="2126" w:type="dxa"/>
          </w:tcPr>
          <w:p w14:paraId="02532F1A" w14:textId="4AE5A647" w:rsidR="003345EE" w:rsidRDefault="003345EE" w:rsidP="003345EE">
            <w:pPr>
              <w:ind w:firstLine="0"/>
              <w:jc w:val="center"/>
            </w:pPr>
            <w:r>
              <w:t>WitB9</w:t>
            </w:r>
          </w:p>
        </w:tc>
        <w:tc>
          <w:tcPr>
            <w:tcW w:w="1485" w:type="dxa"/>
          </w:tcPr>
          <w:p w14:paraId="4C429E35" w14:textId="1C987749" w:rsidR="003345EE" w:rsidRDefault="003345EE" w:rsidP="003345EE">
            <w:pPr>
              <w:ind w:firstLine="0"/>
              <w:jc w:val="center"/>
            </w:pPr>
            <w:r>
              <w:t>numeric(4,2)</w:t>
            </w:r>
          </w:p>
        </w:tc>
        <w:tc>
          <w:tcPr>
            <w:tcW w:w="746" w:type="dxa"/>
          </w:tcPr>
          <w:p w14:paraId="38D03403" w14:textId="77777777" w:rsidR="003345EE" w:rsidRDefault="003345EE" w:rsidP="003345EE">
            <w:pPr>
              <w:ind w:firstLine="0"/>
              <w:jc w:val="center"/>
              <w:rPr>
                <w:sz w:val="8"/>
                <w:szCs w:val="8"/>
              </w:rPr>
            </w:pPr>
          </w:p>
          <w:p w14:paraId="32BC4614" w14:textId="266828B1" w:rsidR="003345EE" w:rsidRPr="00A84687" w:rsidRDefault="003345EE" w:rsidP="003345EE">
            <w:pPr>
              <w:ind w:firstLine="0"/>
              <w:jc w:val="center"/>
            </w:pPr>
            <w:r>
              <w:t>√</w:t>
            </w:r>
          </w:p>
        </w:tc>
        <w:tc>
          <w:tcPr>
            <w:tcW w:w="3291" w:type="dxa"/>
          </w:tcPr>
          <w:p w14:paraId="7BD92A2E" w14:textId="3D0D9B7B" w:rsidR="003345EE" w:rsidRPr="003670C3" w:rsidRDefault="003345EE" w:rsidP="003345EE">
            <w:pPr>
              <w:ind w:firstLine="0"/>
              <w:jc w:val="center"/>
              <w:rPr>
                <w:vertAlign w:val="subscript"/>
              </w:rPr>
            </w:pPr>
            <w:r>
              <w:t>Zawartość witaminy B</w:t>
            </w:r>
            <w:r w:rsidR="003670C3">
              <w:rPr>
                <w:vertAlign w:val="subscript"/>
              </w:rPr>
              <w:t>9</w:t>
            </w:r>
          </w:p>
        </w:tc>
      </w:tr>
      <w:tr w:rsidR="003345EE" w:rsidRPr="00DF64C5" w14:paraId="45C3D9B1" w14:textId="77777777" w:rsidTr="00C8595C">
        <w:tc>
          <w:tcPr>
            <w:tcW w:w="562" w:type="dxa"/>
          </w:tcPr>
          <w:p w14:paraId="7D6CC559" w14:textId="5B71649C" w:rsidR="003345EE" w:rsidRDefault="003345EE" w:rsidP="003345EE">
            <w:pPr>
              <w:ind w:firstLine="0"/>
              <w:jc w:val="center"/>
            </w:pPr>
            <w:r>
              <w:t>30</w:t>
            </w:r>
          </w:p>
        </w:tc>
        <w:tc>
          <w:tcPr>
            <w:tcW w:w="851" w:type="dxa"/>
          </w:tcPr>
          <w:p w14:paraId="50DBE18A" w14:textId="77777777" w:rsidR="003345EE" w:rsidRDefault="003345EE" w:rsidP="003345EE">
            <w:pPr>
              <w:ind w:firstLine="0"/>
              <w:jc w:val="center"/>
            </w:pPr>
          </w:p>
        </w:tc>
        <w:tc>
          <w:tcPr>
            <w:tcW w:w="2126" w:type="dxa"/>
          </w:tcPr>
          <w:p w14:paraId="1E684EDD" w14:textId="05832B2E" w:rsidR="003345EE" w:rsidRDefault="003345EE" w:rsidP="003345EE">
            <w:pPr>
              <w:ind w:firstLine="0"/>
              <w:jc w:val="center"/>
            </w:pPr>
            <w:r>
              <w:t>WitB12</w:t>
            </w:r>
          </w:p>
        </w:tc>
        <w:tc>
          <w:tcPr>
            <w:tcW w:w="1485" w:type="dxa"/>
          </w:tcPr>
          <w:p w14:paraId="22A6450F" w14:textId="2024ED3C" w:rsidR="003345EE" w:rsidRDefault="003345EE" w:rsidP="003345EE">
            <w:pPr>
              <w:ind w:firstLine="0"/>
              <w:jc w:val="center"/>
            </w:pPr>
            <w:r>
              <w:t>numeric(4,2)</w:t>
            </w:r>
          </w:p>
        </w:tc>
        <w:tc>
          <w:tcPr>
            <w:tcW w:w="746" w:type="dxa"/>
          </w:tcPr>
          <w:p w14:paraId="04EDD15E" w14:textId="77777777" w:rsidR="003345EE" w:rsidRDefault="003345EE" w:rsidP="003345EE">
            <w:pPr>
              <w:ind w:firstLine="0"/>
              <w:jc w:val="center"/>
              <w:rPr>
                <w:sz w:val="8"/>
                <w:szCs w:val="8"/>
              </w:rPr>
            </w:pPr>
          </w:p>
          <w:p w14:paraId="5FB422F2" w14:textId="3285A611" w:rsidR="003345EE" w:rsidRPr="00A84687" w:rsidRDefault="003345EE" w:rsidP="003345EE">
            <w:pPr>
              <w:ind w:firstLine="0"/>
              <w:jc w:val="center"/>
            </w:pPr>
            <w:r>
              <w:t>√</w:t>
            </w:r>
          </w:p>
        </w:tc>
        <w:tc>
          <w:tcPr>
            <w:tcW w:w="3291" w:type="dxa"/>
          </w:tcPr>
          <w:p w14:paraId="1CAD773B" w14:textId="3B48B5F9" w:rsidR="003345EE" w:rsidRPr="003670C3" w:rsidRDefault="003345EE" w:rsidP="003345EE">
            <w:pPr>
              <w:ind w:firstLine="0"/>
              <w:jc w:val="center"/>
              <w:rPr>
                <w:vertAlign w:val="subscript"/>
              </w:rPr>
            </w:pPr>
            <w:r>
              <w:t>Zawartość witaminy B</w:t>
            </w:r>
            <w:r w:rsidR="003670C3">
              <w:rPr>
                <w:vertAlign w:val="subscript"/>
              </w:rPr>
              <w:t>12</w:t>
            </w:r>
          </w:p>
        </w:tc>
      </w:tr>
      <w:tr w:rsidR="003345EE" w:rsidRPr="00DF64C5" w14:paraId="7A08B76B" w14:textId="77777777" w:rsidTr="00C8595C">
        <w:tc>
          <w:tcPr>
            <w:tcW w:w="562" w:type="dxa"/>
          </w:tcPr>
          <w:p w14:paraId="21F4CE97" w14:textId="282D8E83" w:rsidR="003345EE" w:rsidRDefault="003345EE" w:rsidP="003345EE">
            <w:pPr>
              <w:ind w:firstLine="0"/>
              <w:jc w:val="center"/>
            </w:pPr>
            <w:r>
              <w:t>31</w:t>
            </w:r>
          </w:p>
        </w:tc>
        <w:tc>
          <w:tcPr>
            <w:tcW w:w="851" w:type="dxa"/>
          </w:tcPr>
          <w:p w14:paraId="47A62CF4" w14:textId="77777777" w:rsidR="003345EE" w:rsidRDefault="003345EE" w:rsidP="003345EE">
            <w:pPr>
              <w:ind w:firstLine="0"/>
              <w:jc w:val="center"/>
            </w:pPr>
          </w:p>
        </w:tc>
        <w:tc>
          <w:tcPr>
            <w:tcW w:w="2126" w:type="dxa"/>
          </w:tcPr>
          <w:p w14:paraId="4D176C06" w14:textId="3B717FF4" w:rsidR="003345EE" w:rsidRDefault="003345EE" w:rsidP="003345EE">
            <w:pPr>
              <w:ind w:firstLine="0"/>
              <w:jc w:val="center"/>
            </w:pPr>
            <w:r>
              <w:t>WitD</w:t>
            </w:r>
          </w:p>
        </w:tc>
        <w:tc>
          <w:tcPr>
            <w:tcW w:w="1485" w:type="dxa"/>
          </w:tcPr>
          <w:p w14:paraId="169804CA" w14:textId="43ADD5BD" w:rsidR="003345EE" w:rsidRDefault="003345EE" w:rsidP="003345EE">
            <w:pPr>
              <w:ind w:firstLine="0"/>
              <w:jc w:val="center"/>
            </w:pPr>
            <w:r>
              <w:t>numeric(4,2)</w:t>
            </w:r>
          </w:p>
        </w:tc>
        <w:tc>
          <w:tcPr>
            <w:tcW w:w="746" w:type="dxa"/>
          </w:tcPr>
          <w:p w14:paraId="4C40A661" w14:textId="77777777" w:rsidR="003345EE" w:rsidRDefault="003345EE" w:rsidP="003345EE">
            <w:pPr>
              <w:ind w:firstLine="0"/>
              <w:jc w:val="center"/>
              <w:rPr>
                <w:sz w:val="8"/>
                <w:szCs w:val="8"/>
              </w:rPr>
            </w:pPr>
          </w:p>
          <w:p w14:paraId="60FC6E5B" w14:textId="673BA6A9" w:rsidR="003345EE" w:rsidRPr="00A84687" w:rsidRDefault="003345EE" w:rsidP="003345EE">
            <w:pPr>
              <w:ind w:firstLine="0"/>
              <w:jc w:val="center"/>
            </w:pPr>
            <w:r>
              <w:t>√</w:t>
            </w:r>
          </w:p>
        </w:tc>
        <w:tc>
          <w:tcPr>
            <w:tcW w:w="3291" w:type="dxa"/>
          </w:tcPr>
          <w:p w14:paraId="4F228302" w14:textId="48B27751" w:rsidR="003345EE" w:rsidRDefault="003345EE" w:rsidP="003345EE">
            <w:pPr>
              <w:ind w:firstLine="0"/>
              <w:jc w:val="center"/>
            </w:pPr>
            <w:r>
              <w:t>Zawartość witaminy D</w:t>
            </w:r>
          </w:p>
        </w:tc>
      </w:tr>
      <w:tr w:rsidR="003345EE" w:rsidRPr="00DF64C5" w14:paraId="539D214C" w14:textId="77777777" w:rsidTr="00C8595C">
        <w:tc>
          <w:tcPr>
            <w:tcW w:w="562" w:type="dxa"/>
          </w:tcPr>
          <w:p w14:paraId="3623B932" w14:textId="76C10942" w:rsidR="003345EE" w:rsidRDefault="003345EE" w:rsidP="003345EE">
            <w:pPr>
              <w:ind w:firstLine="0"/>
              <w:jc w:val="center"/>
            </w:pPr>
            <w:r>
              <w:t>32</w:t>
            </w:r>
          </w:p>
        </w:tc>
        <w:tc>
          <w:tcPr>
            <w:tcW w:w="851" w:type="dxa"/>
          </w:tcPr>
          <w:p w14:paraId="13847D7F" w14:textId="77777777" w:rsidR="003345EE" w:rsidRDefault="003345EE" w:rsidP="003345EE">
            <w:pPr>
              <w:ind w:firstLine="0"/>
              <w:jc w:val="center"/>
            </w:pPr>
          </w:p>
        </w:tc>
        <w:tc>
          <w:tcPr>
            <w:tcW w:w="2126" w:type="dxa"/>
          </w:tcPr>
          <w:p w14:paraId="5CCF2BCE" w14:textId="4E133D5F" w:rsidR="003345EE" w:rsidRDefault="003345EE" w:rsidP="003345EE">
            <w:pPr>
              <w:ind w:firstLine="0"/>
              <w:jc w:val="center"/>
            </w:pPr>
            <w:r>
              <w:t>WitE</w:t>
            </w:r>
          </w:p>
        </w:tc>
        <w:tc>
          <w:tcPr>
            <w:tcW w:w="1485" w:type="dxa"/>
          </w:tcPr>
          <w:p w14:paraId="12D0604B" w14:textId="7EED7D50" w:rsidR="003345EE" w:rsidRDefault="003345EE" w:rsidP="003345EE">
            <w:pPr>
              <w:ind w:firstLine="0"/>
              <w:jc w:val="center"/>
            </w:pPr>
            <w:r>
              <w:t>numeric(4,2)</w:t>
            </w:r>
          </w:p>
        </w:tc>
        <w:tc>
          <w:tcPr>
            <w:tcW w:w="746" w:type="dxa"/>
          </w:tcPr>
          <w:p w14:paraId="76758FE9" w14:textId="77777777" w:rsidR="003345EE" w:rsidRDefault="003345EE" w:rsidP="003345EE">
            <w:pPr>
              <w:ind w:firstLine="0"/>
              <w:jc w:val="center"/>
              <w:rPr>
                <w:sz w:val="8"/>
                <w:szCs w:val="8"/>
              </w:rPr>
            </w:pPr>
          </w:p>
          <w:p w14:paraId="5F0AEAA5" w14:textId="171EDAC7" w:rsidR="003345EE" w:rsidRPr="00A84687" w:rsidRDefault="003345EE" w:rsidP="003345EE">
            <w:pPr>
              <w:ind w:firstLine="0"/>
              <w:jc w:val="center"/>
            </w:pPr>
            <w:r>
              <w:t>√</w:t>
            </w:r>
          </w:p>
        </w:tc>
        <w:tc>
          <w:tcPr>
            <w:tcW w:w="3291" w:type="dxa"/>
          </w:tcPr>
          <w:p w14:paraId="40D8AE22" w14:textId="497F45AF" w:rsidR="003345EE" w:rsidRDefault="003345EE" w:rsidP="003345EE">
            <w:pPr>
              <w:ind w:firstLine="0"/>
              <w:jc w:val="center"/>
            </w:pPr>
            <w:r>
              <w:t>Zawartość witaminy E</w:t>
            </w:r>
          </w:p>
        </w:tc>
      </w:tr>
      <w:tr w:rsidR="003345EE" w:rsidRPr="00DF64C5" w14:paraId="6770BDBD" w14:textId="77777777" w:rsidTr="00C8595C">
        <w:tc>
          <w:tcPr>
            <w:tcW w:w="562" w:type="dxa"/>
          </w:tcPr>
          <w:p w14:paraId="360667CE" w14:textId="668D28BA" w:rsidR="003345EE" w:rsidRDefault="003345EE" w:rsidP="003345EE">
            <w:pPr>
              <w:ind w:firstLine="0"/>
              <w:jc w:val="center"/>
            </w:pPr>
            <w:r>
              <w:t>33</w:t>
            </w:r>
          </w:p>
        </w:tc>
        <w:tc>
          <w:tcPr>
            <w:tcW w:w="851" w:type="dxa"/>
          </w:tcPr>
          <w:p w14:paraId="2EC92254" w14:textId="77777777" w:rsidR="003345EE" w:rsidRDefault="003345EE" w:rsidP="003345EE">
            <w:pPr>
              <w:ind w:firstLine="0"/>
              <w:jc w:val="center"/>
            </w:pPr>
          </w:p>
        </w:tc>
        <w:tc>
          <w:tcPr>
            <w:tcW w:w="2126" w:type="dxa"/>
          </w:tcPr>
          <w:p w14:paraId="7536B7D8" w14:textId="6B2BE18F" w:rsidR="003345EE" w:rsidRDefault="003345EE" w:rsidP="003345EE">
            <w:pPr>
              <w:ind w:firstLine="0"/>
              <w:jc w:val="center"/>
            </w:pPr>
            <w:r>
              <w:t>WitH</w:t>
            </w:r>
          </w:p>
        </w:tc>
        <w:tc>
          <w:tcPr>
            <w:tcW w:w="1485" w:type="dxa"/>
          </w:tcPr>
          <w:p w14:paraId="4F37D6AC" w14:textId="77ED551A" w:rsidR="003345EE" w:rsidRDefault="003345EE" w:rsidP="003345EE">
            <w:pPr>
              <w:ind w:firstLine="0"/>
              <w:jc w:val="center"/>
            </w:pPr>
            <w:r>
              <w:t>numeric(4,2)</w:t>
            </w:r>
          </w:p>
        </w:tc>
        <w:tc>
          <w:tcPr>
            <w:tcW w:w="746" w:type="dxa"/>
          </w:tcPr>
          <w:p w14:paraId="15BBC4F6" w14:textId="77777777" w:rsidR="003345EE" w:rsidRDefault="003345EE" w:rsidP="003345EE">
            <w:pPr>
              <w:ind w:firstLine="0"/>
              <w:jc w:val="center"/>
              <w:rPr>
                <w:sz w:val="8"/>
                <w:szCs w:val="8"/>
              </w:rPr>
            </w:pPr>
          </w:p>
          <w:p w14:paraId="2C337268" w14:textId="5F7FBB7A" w:rsidR="003345EE" w:rsidRPr="00A84687" w:rsidRDefault="003345EE" w:rsidP="003345EE">
            <w:pPr>
              <w:ind w:firstLine="0"/>
              <w:jc w:val="center"/>
            </w:pPr>
            <w:r>
              <w:t>√</w:t>
            </w:r>
          </w:p>
        </w:tc>
        <w:tc>
          <w:tcPr>
            <w:tcW w:w="3291" w:type="dxa"/>
          </w:tcPr>
          <w:p w14:paraId="4CB8C52A" w14:textId="69D9A0D5" w:rsidR="003345EE" w:rsidRDefault="003345EE" w:rsidP="003345EE">
            <w:pPr>
              <w:ind w:firstLine="0"/>
              <w:jc w:val="center"/>
            </w:pPr>
            <w:r>
              <w:t>Zawartość witaminy H</w:t>
            </w:r>
          </w:p>
        </w:tc>
      </w:tr>
      <w:tr w:rsidR="003345EE" w:rsidRPr="00DF64C5" w14:paraId="6DB24209" w14:textId="77777777" w:rsidTr="00C8595C">
        <w:tc>
          <w:tcPr>
            <w:tcW w:w="562" w:type="dxa"/>
          </w:tcPr>
          <w:p w14:paraId="6F45D4E9" w14:textId="50605C3C" w:rsidR="003345EE" w:rsidRDefault="003345EE" w:rsidP="003345EE">
            <w:pPr>
              <w:ind w:firstLine="0"/>
              <w:jc w:val="center"/>
            </w:pPr>
            <w:r>
              <w:t>34</w:t>
            </w:r>
          </w:p>
        </w:tc>
        <w:tc>
          <w:tcPr>
            <w:tcW w:w="851" w:type="dxa"/>
          </w:tcPr>
          <w:p w14:paraId="6505DE36" w14:textId="77777777" w:rsidR="003345EE" w:rsidRDefault="003345EE" w:rsidP="003345EE">
            <w:pPr>
              <w:ind w:firstLine="0"/>
              <w:jc w:val="center"/>
            </w:pPr>
          </w:p>
        </w:tc>
        <w:tc>
          <w:tcPr>
            <w:tcW w:w="2126" w:type="dxa"/>
          </w:tcPr>
          <w:p w14:paraId="2D2AA94A" w14:textId="6A9C4C0D" w:rsidR="003345EE" w:rsidRDefault="003345EE" w:rsidP="003345EE">
            <w:pPr>
              <w:ind w:firstLine="0"/>
              <w:jc w:val="center"/>
            </w:pPr>
            <w:r>
              <w:t>WitK</w:t>
            </w:r>
          </w:p>
        </w:tc>
        <w:tc>
          <w:tcPr>
            <w:tcW w:w="1485" w:type="dxa"/>
          </w:tcPr>
          <w:p w14:paraId="58AD5665" w14:textId="66E6CE23" w:rsidR="003345EE" w:rsidRDefault="003345EE" w:rsidP="003345EE">
            <w:pPr>
              <w:ind w:firstLine="0"/>
              <w:jc w:val="center"/>
            </w:pPr>
            <w:r>
              <w:t>numeric(4,2)</w:t>
            </w:r>
          </w:p>
        </w:tc>
        <w:tc>
          <w:tcPr>
            <w:tcW w:w="746" w:type="dxa"/>
          </w:tcPr>
          <w:p w14:paraId="4248144E" w14:textId="77777777" w:rsidR="003345EE" w:rsidRDefault="003345EE" w:rsidP="003345EE">
            <w:pPr>
              <w:ind w:firstLine="0"/>
              <w:jc w:val="center"/>
              <w:rPr>
                <w:sz w:val="8"/>
                <w:szCs w:val="8"/>
              </w:rPr>
            </w:pPr>
          </w:p>
          <w:p w14:paraId="0CD84AB8" w14:textId="623FDE22" w:rsidR="003345EE" w:rsidRPr="00A84687" w:rsidRDefault="003345EE" w:rsidP="003345EE">
            <w:pPr>
              <w:ind w:firstLine="0"/>
              <w:jc w:val="center"/>
            </w:pPr>
            <w:r>
              <w:t>√</w:t>
            </w:r>
          </w:p>
        </w:tc>
        <w:tc>
          <w:tcPr>
            <w:tcW w:w="3291" w:type="dxa"/>
          </w:tcPr>
          <w:p w14:paraId="60B72924" w14:textId="4AD11642" w:rsidR="003345EE" w:rsidRDefault="003345EE" w:rsidP="003345EE">
            <w:pPr>
              <w:ind w:firstLine="0"/>
              <w:jc w:val="center"/>
            </w:pPr>
            <w:r>
              <w:t>Zawartość witaminy K</w:t>
            </w:r>
          </w:p>
        </w:tc>
      </w:tr>
      <w:tr w:rsidR="003345EE" w:rsidRPr="00DF64C5" w14:paraId="55018815" w14:textId="77777777" w:rsidTr="00C8595C">
        <w:tc>
          <w:tcPr>
            <w:tcW w:w="562" w:type="dxa"/>
          </w:tcPr>
          <w:p w14:paraId="7041E526" w14:textId="1BBF3C85" w:rsidR="003345EE" w:rsidRDefault="003345EE" w:rsidP="003345EE">
            <w:pPr>
              <w:ind w:firstLine="0"/>
              <w:jc w:val="center"/>
            </w:pPr>
            <w:r>
              <w:lastRenderedPageBreak/>
              <w:t>35</w:t>
            </w:r>
          </w:p>
        </w:tc>
        <w:tc>
          <w:tcPr>
            <w:tcW w:w="851" w:type="dxa"/>
          </w:tcPr>
          <w:p w14:paraId="2B00CD34" w14:textId="77777777" w:rsidR="003345EE" w:rsidRDefault="003345EE" w:rsidP="003345EE">
            <w:pPr>
              <w:ind w:firstLine="0"/>
              <w:jc w:val="center"/>
            </w:pPr>
          </w:p>
        </w:tc>
        <w:tc>
          <w:tcPr>
            <w:tcW w:w="2126" w:type="dxa"/>
          </w:tcPr>
          <w:p w14:paraId="58CD1B08" w14:textId="36CE667F" w:rsidR="003345EE" w:rsidRDefault="003345EE" w:rsidP="003345EE">
            <w:pPr>
              <w:ind w:firstLine="0"/>
              <w:jc w:val="center"/>
            </w:pPr>
            <w:r>
              <w:t>Cl</w:t>
            </w:r>
          </w:p>
        </w:tc>
        <w:tc>
          <w:tcPr>
            <w:tcW w:w="1485" w:type="dxa"/>
          </w:tcPr>
          <w:p w14:paraId="4F92E543" w14:textId="3F7F131F" w:rsidR="003345EE" w:rsidRDefault="003345EE" w:rsidP="003345EE">
            <w:pPr>
              <w:ind w:firstLine="0"/>
              <w:jc w:val="center"/>
            </w:pPr>
            <w:r>
              <w:t>numeric(4,2)</w:t>
            </w:r>
          </w:p>
        </w:tc>
        <w:tc>
          <w:tcPr>
            <w:tcW w:w="746" w:type="dxa"/>
          </w:tcPr>
          <w:p w14:paraId="4739AA79" w14:textId="77777777" w:rsidR="003345EE" w:rsidRDefault="003345EE" w:rsidP="003345EE">
            <w:pPr>
              <w:ind w:firstLine="0"/>
              <w:jc w:val="center"/>
              <w:rPr>
                <w:sz w:val="8"/>
                <w:szCs w:val="8"/>
              </w:rPr>
            </w:pPr>
          </w:p>
          <w:p w14:paraId="51720FA2" w14:textId="0A4DC1EC" w:rsidR="003345EE" w:rsidRPr="00A84687" w:rsidRDefault="003345EE" w:rsidP="003345EE">
            <w:pPr>
              <w:ind w:firstLine="0"/>
              <w:jc w:val="center"/>
            </w:pPr>
            <w:r>
              <w:t>√</w:t>
            </w:r>
          </w:p>
        </w:tc>
        <w:tc>
          <w:tcPr>
            <w:tcW w:w="3291" w:type="dxa"/>
          </w:tcPr>
          <w:p w14:paraId="1FCEA0F5" w14:textId="7CA0B298" w:rsidR="003345EE" w:rsidRDefault="001749FD" w:rsidP="003345EE">
            <w:pPr>
              <w:ind w:firstLine="0"/>
              <w:jc w:val="center"/>
            </w:pPr>
            <w:r>
              <w:t>Zawartość chloru</w:t>
            </w:r>
          </w:p>
        </w:tc>
      </w:tr>
      <w:tr w:rsidR="003345EE" w:rsidRPr="00DF64C5" w14:paraId="31061690" w14:textId="77777777" w:rsidTr="00C8595C">
        <w:tc>
          <w:tcPr>
            <w:tcW w:w="562" w:type="dxa"/>
          </w:tcPr>
          <w:p w14:paraId="2F03CA1F" w14:textId="1281822D" w:rsidR="003345EE" w:rsidRDefault="003345EE" w:rsidP="003345EE">
            <w:pPr>
              <w:ind w:firstLine="0"/>
              <w:jc w:val="center"/>
            </w:pPr>
            <w:r>
              <w:t>36</w:t>
            </w:r>
          </w:p>
        </w:tc>
        <w:tc>
          <w:tcPr>
            <w:tcW w:w="851" w:type="dxa"/>
          </w:tcPr>
          <w:p w14:paraId="3F6DD56A" w14:textId="77777777" w:rsidR="003345EE" w:rsidRDefault="003345EE" w:rsidP="003345EE">
            <w:pPr>
              <w:ind w:firstLine="0"/>
              <w:jc w:val="center"/>
            </w:pPr>
          </w:p>
        </w:tc>
        <w:tc>
          <w:tcPr>
            <w:tcW w:w="2126" w:type="dxa"/>
          </w:tcPr>
          <w:p w14:paraId="73A1084A" w14:textId="519C5BE4" w:rsidR="003345EE" w:rsidRDefault="003345EE" w:rsidP="003345EE">
            <w:pPr>
              <w:ind w:firstLine="0"/>
              <w:jc w:val="center"/>
            </w:pPr>
            <w:r>
              <w:t>Zn</w:t>
            </w:r>
          </w:p>
        </w:tc>
        <w:tc>
          <w:tcPr>
            <w:tcW w:w="1485" w:type="dxa"/>
          </w:tcPr>
          <w:p w14:paraId="03C7F559" w14:textId="090D5027" w:rsidR="003345EE" w:rsidRDefault="003345EE" w:rsidP="003345EE">
            <w:pPr>
              <w:ind w:firstLine="0"/>
              <w:jc w:val="center"/>
            </w:pPr>
            <w:r>
              <w:t>numeric(4,2)</w:t>
            </w:r>
          </w:p>
        </w:tc>
        <w:tc>
          <w:tcPr>
            <w:tcW w:w="746" w:type="dxa"/>
          </w:tcPr>
          <w:p w14:paraId="641525AB" w14:textId="77777777" w:rsidR="003345EE" w:rsidRDefault="003345EE" w:rsidP="003345EE">
            <w:pPr>
              <w:ind w:firstLine="0"/>
              <w:jc w:val="center"/>
              <w:rPr>
                <w:sz w:val="8"/>
                <w:szCs w:val="8"/>
              </w:rPr>
            </w:pPr>
          </w:p>
          <w:p w14:paraId="291C118E" w14:textId="1A52EE09" w:rsidR="003345EE" w:rsidRPr="00A84687" w:rsidRDefault="003345EE" w:rsidP="003345EE">
            <w:pPr>
              <w:ind w:firstLine="0"/>
              <w:jc w:val="center"/>
            </w:pPr>
            <w:r>
              <w:t>√</w:t>
            </w:r>
          </w:p>
        </w:tc>
        <w:tc>
          <w:tcPr>
            <w:tcW w:w="3291" w:type="dxa"/>
          </w:tcPr>
          <w:p w14:paraId="34DA2D3C" w14:textId="6F74A059" w:rsidR="003345EE" w:rsidRDefault="001749FD" w:rsidP="003345EE">
            <w:pPr>
              <w:ind w:firstLine="0"/>
              <w:jc w:val="center"/>
            </w:pPr>
            <w:r>
              <w:t>Zawartość cynku</w:t>
            </w:r>
          </w:p>
        </w:tc>
      </w:tr>
      <w:tr w:rsidR="003345EE" w:rsidRPr="00DF64C5" w14:paraId="0D9CD2EF" w14:textId="77777777" w:rsidTr="00C8595C">
        <w:tc>
          <w:tcPr>
            <w:tcW w:w="562" w:type="dxa"/>
          </w:tcPr>
          <w:p w14:paraId="035B814C" w14:textId="0D6BB33F" w:rsidR="003345EE" w:rsidRDefault="003345EE" w:rsidP="003345EE">
            <w:pPr>
              <w:ind w:firstLine="0"/>
              <w:jc w:val="center"/>
            </w:pPr>
            <w:r>
              <w:t>37</w:t>
            </w:r>
          </w:p>
        </w:tc>
        <w:tc>
          <w:tcPr>
            <w:tcW w:w="851" w:type="dxa"/>
          </w:tcPr>
          <w:p w14:paraId="687BE6D2" w14:textId="77777777" w:rsidR="003345EE" w:rsidRDefault="003345EE" w:rsidP="003345EE">
            <w:pPr>
              <w:ind w:firstLine="0"/>
              <w:jc w:val="center"/>
            </w:pPr>
          </w:p>
        </w:tc>
        <w:tc>
          <w:tcPr>
            <w:tcW w:w="2126" w:type="dxa"/>
          </w:tcPr>
          <w:p w14:paraId="7452F88D" w14:textId="5454E30E" w:rsidR="003345EE" w:rsidRDefault="003345EE" w:rsidP="003345EE">
            <w:pPr>
              <w:ind w:firstLine="0"/>
              <w:jc w:val="center"/>
            </w:pPr>
            <w:r>
              <w:t>F</w:t>
            </w:r>
          </w:p>
        </w:tc>
        <w:tc>
          <w:tcPr>
            <w:tcW w:w="1485" w:type="dxa"/>
          </w:tcPr>
          <w:p w14:paraId="2E163980" w14:textId="5EC88B02" w:rsidR="003345EE" w:rsidRDefault="003345EE" w:rsidP="003345EE">
            <w:pPr>
              <w:ind w:firstLine="0"/>
              <w:jc w:val="center"/>
            </w:pPr>
            <w:r>
              <w:t>numeric(4,2)</w:t>
            </w:r>
          </w:p>
        </w:tc>
        <w:tc>
          <w:tcPr>
            <w:tcW w:w="746" w:type="dxa"/>
          </w:tcPr>
          <w:p w14:paraId="7A828BBC" w14:textId="77777777" w:rsidR="003345EE" w:rsidRDefault="003345EE" w:rsidP="003345EE">
            <w:pPr>
              <w:ind w:firstLine="0"/>
              <w:jc w:val="center"/>
              <w:rPr>
                <w:sz w:val="8"/>
                <w:szCs w:val="8"/>
              </w:rPr>
            </w:pPr>
          </w:p>
          <w:p w14:paraId="25A8BC24" w14:textId="7D379B89" w:rsidR="003345EE" w:rsidRPr="00A84687" w:rsidRDefault="003345EE" w:rsidP="003345EE">
            <w:pPr>
              <w:ind w:firstLine="0"/>
              <w:jc w:val="center"/>
            </w:pPr>
            <w:r>
              <w:t>√</w:t>
            </w:r>
          </w:p>
        </w:tc>
        <w:tc>
          <w:tcPr>
            <w:tcW w:w="3291" w:type="dxa"/>
          </w:tcPr>
          <w:p w14:paraId="55468658" w14:textId="6FCE88C5" w:rsidR="003345EE" w:rsidRDefault="001749FD" w:rsidP="003345EE">
            <w:pPr>
              <w:ind w:firstLine="0"/>
              <w:jc w:val="center"/>
            </w:pPr>
            <w:r>
              <w:t>Zawartość fluoru</w:t>
            </w:r>
          </w:p>
        </w:tc>
      </w:tr>
      <w:tr w:rsidR="003345EE" w:rsidRPr="00DF64C5" w14:paraId="1FB02B8B" w14:textId="77777777" w:rsidTr="00C8595C">
        <w:tc>
          <w:tcPr>
            <w:tcW w:w="562" w:type="dxa"/>
          </w:tcPr>
          <w:p w14:paraId="2407D84B" w14:textId="77C82285" w:rsidR="003345EE" w:rsidRDefault="003345EE" w:rsidP="003345EE">
            <w:pPr>
              <w:ind w:firstLine="0"/>
              <w:jc w:val="center"/>
            </w:pPr>
            <w:r>
              <w:t>38</w:t>
            </w:r>
          </w:p>
        </w:tc>
        <w:tc>
          <w:tcPr>
            <w:tcW w:w="851" w:type="dxa"/>
          </w:tcPr>
          <w:p w14:paraId="5C018ABD" w14:textId="77777777" w:rsidR="003345EE" w:rsidRDefault="003345EE" w:rsidP="003345EE">
            <w:pPr>
              <w:ind w:firstLine="0"/>
              <w:jc w:val="center"/>
            </w:pPr>
          </w:p>
        </w:tc>
        <w:tc>
          <w:tcPr>
            <w:tcW w:w="2126" w:type="dxa"/>
          </w:tcPr>
          <w:p w14:paraId="4234582A" w14:textId="44832C38" w:rsidR="003345EE" w:rsidRDefault="003345EE" w:rsidP="003345EE">
            <w:pPr>
              <w:ind w:firstLine="0"/>
              <w:jc w:val="center"/>
            </w:pPr>
            <w:r>
              <w:t>P</w:t>
            </w:r>
          </w:p>
        </w:tc>
        <w:tc>
          <w:tcPr>
            <w:tcW w:w="1485" w:type="dxa"/>
          </w:tcPr>
          <w:p w14:paraId="6D27257D" w14:textId="4E89B753" w:rsidR="003345EE" w:rsidRDefault="003345EE" w:rsidP="003345EE">
            <w:pPr>
              <w:ind w:firstLine="0"/>
              <w:jc w:val="center"/>
            </w:pPr>
            <w:r>
              <w:t>numeric(4,2)</w:t>
            </w:r>
          </w:p>
        </w:tc>
        <w:tc>
          <w:tcPr>
            <w:tcW w:w="746" w:type="dxa"/>
          </w:tcPr>
          <w:p w14:paraId="5956DADE" w14:textId="77777777" w:rsidR="003345EE" w:rsidRDefault="003345EE" w:rsidP="003345EE">
            <w:pPr>
              <w:ind w:firstLine="0"/>
              <w:jc w:val="center"/>
              <w:rPr>
                <w:sz w:val="8"/>
                <w:szCs w:val="8"/>
              </w:rPr>
            </w:pPr>
          </w:p>
          <w:p w14:paraId="11D60B46" w14:textId="7417597A" w:rsidR="003345EE" w:rsidRPr="00A84687" w:rsidRDefault="003345EE" w:rsidP="003345EE">
            <w:pPr>
              <w:ind w:firstLine="0"/>
              <w:jc w:val="center"/>
            </w:pPr>
            <w:r>
              <w:t>√</w:t>
            </w:r>
          </w:p>
        </w:tc>
        <w:tc>
          <w:tcPr>
            <w:tcW w:w="3291" w:type="dxa"/>
          </w:tcPr>
          <w:p w14:paraId="5B7B2E68" w14:textId="2DFC9FD9" w:rsidR="003345EE" w:rsidRDefault="001749FD" w:rsidP="003345EE">
            <w:pPr>
              <w:ind w:firstLine="0"/>
              <w:jc w:val="center"/>
            </w:pPr>
            <w:r>
              <w:t xml:space="preserve">Zawartość fosforu </w:t>
            </w:r>
          </w:p>
        </w:tc>
      </w:tr>
      <w:tr w:rsidR="003345EE" w:rsidRPr="00DF64C5" w14:paraId="3EA2AEF6" w14:textId="77777777" w:rsidTr="00C8595C">
        <w:tc>
          <w:tcPr>
            <w:tcW w:w="562" w:type="dxa"/>
          </w:tcPr>
          <w:p w14:paraId="5C2356D1" w14:textId="53E12FB7" w:rsidR="003345EE" w:rsidRDefault="003345EE" w:rsidP="003345EE">
            <w:pPr>
              <w:ind w:firstLine="0"/>
              <w:jc w:val="center"/>
            </w:pPr>
            <w:r>
              <w:t>39</w:t>
            </w:r>
          </w:p>
        </w:tc>
        <w:tc>
          <w:tcPr>
            <w:tcW w:w="851" w:type="dxa"/>
          </w:tcPr>
          <w:p w14:paraId="52C677C7" w14:textId="77777777" w:rsidR="003345EE" w:rsidRDefault="003345EE" w:rsidP="003345EE">
            <w:pPr>
              <w:ind w:firstLine="0"/>
              <w:jc w:val="center"/>
            </w:pPr>
          </w:p>
        </w:tc>
        <w:tc>
          <w:tcPr>
            <w:tcW w:w="2126" w:type="dxa"/>
          </w:tcPr>
          <w:p w14:paraId="22EDDDB1" w14:textId="021EF946" w:rsidR="003345EE" w:rsidRDefault="003345EE" w:rsidP="003345EE">
            <w:pPr>
              <w:ind w:firstLine="0"/>
              <w:jc w:val="center"/>
            </w:pPr>
            <w:r>
              <w:t>I</w:t>
            </w:r>
          </w:p>
        </w:tc>
        <w:tc>
          <w:tcPr>
            <w:tcW w:w="1485" w:type="dxa"/>
          </w:tcPr>
          <w:p w14:paraId="1A5EA552" w14:textId="144ABEB3" w:rsidR="003345EE" w:rsidRDefault="003345EE" w:rsidP="003345EE">
            <w:pPr>
              <w:ind w:firstLine="0"/>
              <w:jc w:val="center"/>
            </w:pPr>
            <w:r>
              <w:t>numeric(4,2)</w:t>
            </w:r>
          </w:p>
        </w:tc>
        <w:tc>
          <w:tcPr>
            <w:tcW w:w="746" w:type="dxa"/>
          </w:tcPr>
          <w:p w14:paraId="3ED08D90" w14:textId="77777777" w:rsidR="003345EE" w:rsidRDefault="003345EE" w:rsidP="003345EE">
            <w:pPr>
              <w:ind w:firstLine="0"/>
              <w:jc w:val="center"/>
              <w:rPr>
                <w:sz w:val="8"/>
                <w:szCs w:val="8"/>
              </w:rPr>
            </w:pPr>
          </w:p>
          <w:p w14:paraId="3BF90259" w14:textId="61D3AB0C" w:rsidR="003345EE" w:rsidRPr="00A84687" w:rsidRDefault="003345EE" w:rsidP="003345EE">
            <w:pPr>
              <w:ind w:firstLine="0"/>
              <w:jc w:val="center"/>
            </w:pPr>
            <w:r>
              <w:t>√</w:t>
            </w:r>
          </w:p>
        </w:tc>
        <w:tc>
          <w:tcPr>
            <w:tcW w:w="3291" w:type="dxa"/>
          </w:tcPr>
          <w:p w14:paraId="5ADBD5B7" w14:textId="2FDC2FC6" w:rsidR="003345EE" w:rsidRDefault="001749FD" w:rsidP="003345EE">
            <w:pPr>
              <w:ind w:firstLine="0"/>
              <w:jc w:val="center"/>
            </w:pPr>
            <w:r>
              <w:t>Zawartość jodu</w:t>
            </w:r>
          </w:p>
        </w:tc>
      </w:tr>
      <w:tr w:rsidR="003345EE" w:rsidRPr="00DF64C5" w14:paraId="760C24E1" w14:textId="77777777" w:rsidTr="00C8595C">
        <w:tc>
          <w:tcPr>
            <w:tcW w:w="562" w:type="dxa"/>
          </w:tcPr>
          <w:p w14:paraId="578BDC2C" w14:textId="00F072CD" w:rsidR="003345EE" w:rsidRDefault="003345EE" w:rsidP="003345EE">
            <w:pPr>
              <w:ind w:firstLine="0"/>
              <w:jc w:val="center"/>
            </w:pPr>
            <w:r>
              <w:t>40</w:t>
            </w:r>
          </w:p>
        </w:tc>
        <w:tc>
          <w:tcPr>
            <w:tcW w:w="851" w:type="dxa"/>
          </w:tcPr>
          <w:p w14:paraId="2B8A6F22" w14:textId="77777777" w:rsidR="003345EE" w:rsidRDefault="003345EE" w:rsidP="003345EE">
            <w:pPr>
              <w:ind w:firstLine="0"/>
              <w:jc w:val="center"/>
            </w:pPr>
          </w:p>
        </w:tc>
        <w:tc>
          <w:tcPr>
            <w:tcW w:w="2126" w:type="dxa"/>
          </w:tcPr>
          <w:p w14:paraId="78D63B72" w14:textId="4AEFC546" w:rsidR="003345EE" w:rsidRDefault="003345EE" w:rsidP="003345EE">
            <w:pPr>
              <w:ind w:firstLine="0"/>
              <w:jc w:val="center"/>
            </w:pPr>
            <w:r>
              <w:t>Mg</w:t>
            </w:r>
          </w:p>
        </w:tc>
        <w:tc>
          <w:tcPr>
            <w:tcW w:w="1485" w:type="dxa"/>
          </w:tcPr>
          <w:p w14:paraId="4DB38B49" w14:textId="1282A0D0" w:rsidR="003345EE" w:rsidRDefault="003345EE" w:rsidP="003345EE">
            <w:pPr>
              <w:ind w:firstLine="0"/>
              <w:jc w:val="center"/>
            </w:pPr>
            <w:r>
              <w:t>numeric(4,2)</w:t>
            </w:r>
          </w:p>
        </w:tc>
        <w:tc>
          <w:tcPr>
            <w:tcW w:w="746" w:type="dxa"/>
          </w:tcPr>
          <w:p w14:paraId="1055CE1E" w14:textId="77777777" w:rsidR="003345EE" w:rsidRDefault="003345EE" w:rsidP="003345EE">
            <w:pPr>
              <w:ind w:firstLine="0"/>
              <w:jc w:val="center"/>
              <w:rPr>
                <w:sz w:val="8"/>
                <w:szCs w:val="8"/>
              </w:rPr>
            </w:pPr>
          </w:p>
          <w:p w14:paraId="7BF3478F" w14:textId="46D117CF" w:rsidR="003345EE" w:rsidRPr="00A84687" w:rsidRDefault="003345EE" w:rsidP="003345EE">
            <w:pPr>
              <w:ind w:firstLine="0"/>
              <w:jc w:val="center"/>
            </w:pPr>
            <w:r>
              <w:t>√</w:t>
            </w:r>
          </w:p>
        </w:tc>
        <w:tc>
          <w:tcPr>
            <w:tcW w:w="3291" w:type="dxa"/>
          </w:tcPr>
          <w:p w14:paraId="3F0D2333" w14:textId="123E011B" w:rsidR="003345EE" w:rsidRDefault="001749FD" w:rsidP="003345EE">
            <w:pPr>
              <w:ind w:firstLine="0"/>
              <w:jc w:val="center"/>
            </w:pPr>
            <w:r>
              <w:t>Zawartość magnezu</w:t>
            </w:r>
          </w:p>
        </w:tc>
      </w:tr>
      <w:tr w:rsidR="003345EE" w:rsidRPr="00DF64C5" w14:paraId="735BDAA7" w14:textId="77777777" w:rsidTr="00C8595C">
        <w:tc>
          <w:tcPr>
            <w:tcW w:w="562" w:type="dxa"/>
          </w:tcPr>
          <w:p w14:paraId="7C035810" w14:textId="2370C47E" w:rsidR="003345EE" w:rsidRDefault="003345EE" w:rsidP="003345EE">
            <w:pPr>
              <w:ind w:firstLine="0"/>
              <w:jc w:val="center"/>
            </w:pPr>
            <w:r>
              <w:t>41</w:t>
            </w:r>
          </w:p>
        </w:tc>
        <w:tc>
          <w:tcPr>
            <w:tcW w:w="851" w:type="dxa"/>
          </w:tcPr>
          <w:p w14:paraId="27565AA5" w14:textId="77777777" w:rsidR="003345EE" w:rsidRDefault="003345EE" w:rsidP="003345EE">
            <w:pPr>
              <w:ind w:firstLine="0"/>
              <w:jc w:val="center"/>
            </w:pPr>
          </w:p>
        </w:tc>
        <w:tc>
          <w:tcPr>
            <w:tcW w:w="2126" w:type="dxa"/>
          </w:tcPr>
          <w:p w14:paraId="36E03718" w14:textId="25E03593" w:rsidR="003345EE" w:rsidRDefault="003345EE" w:rsidP="003345EE">
            <w:pPr>
              <w:ind w:firstLine="0"/>
              <w:jc w:val="center"/>
            </w:pPr>
            <w:r>
              <w:t>Cu</w:t>
            </w:r>
          </w:p>
        </w:tc>
        <w:tc>
          <w:tcPr>
            <w:tcW w:w="1485" w:type="dxa"/>
          </w:tcPr>
          <w:p w14:paraId="52AE74AD" w14:textId="385FFF7D" w:rsidR="003345EE" w:rsidRDefault="003345EE" w:rsidP="003345EE">
            <w:pPr>
              <w:ind w:firstLine="0"/>
              <w:jc w:val="center"/>
            </w:pPr>
            <w:r>
              <w:t>numeric(4,2)</w:t>
            </w:r>
          </w:p>
        </w:tc>
        <w:tc>
          <w:tcPr>
            <w:tcW w:w="746" w:type="dxa"/>
          </w:tcPr>
          <w:p w14:paraId="5E8B41E7" w14:textId="77777777" w:rsidR="003345EE" w:rsidRDefault="003345EE" w:rsidP="003345EE">
            <w:pPr>
              <w:ind w:firstLine="0"/>
              <w:jc w:val="center"/>
              <w:rPr>
                <w:sz w:val="8"/>
                <w:szCs w:val="8"/>
              </w:rPr>
            </w:pPr>
          </w:p>
          <w:p w14:paraId="09BEEC57" w14:textId="1F6C35BA" w:rsidR="003345EE" w:rsidRPr="00A84687" w:rsidRDefault="003345EE" w:rsidP="003345EE">
            <w:pPr>
              <w:ind w:firstLine="0"/>
              <w:jc w:val="center"/>
            </w:pPr>
            <w:r>
              <w:t>√</w:t>
            </w:r>
          </w:p>
        </w:tc>
        <w:tc>
          <w:tcPr>
            <w:tcW w:w="3291" w:type="dxa"/>
          </w:tcPr>
          <w:p w14:paraId="7C7D70C3" w14:textId="07C92872" w:rsidR="003345EE" w:rsidRDefault="001749FD" w:rsidP="003345EE">
            <w:pPr>
              <w:ind w:firstLine="0"/>
              <w:jc w:val="center"/>
            </w:pPr>
            <w:r>
              <w:t>Zawartość miedzi</w:t>
            </w:r>
          </w:p>
        </w:tc>
      </w:tr>
      <w:tr w:rsidR="003345EE" w:rsidRPr="00DF64C5" w14:paraId="37FDE3CC" w14:textId="77777777" w:rsidTr="00C8595C">
        <w:tc>
          <w:tcPr>
            <w:tcW w:w="562" w:type="dxa"/>
          </w:tcPr>
          <w:p w14:paraId="53576A54" w14:textId="382EDB16" w:rsidR="003345EE" w:rsidRDefault="003345EE" w:rsidP="003345EE">
            <w:pPr>
              <w:ind w:firstLine="0"/>
              <w:jc w:val="center"/>
            </w:pPr>
            <w:r>
              <w:t>42</w:t>
            </w:r>
          </w:p>
        </w:tc>
        <w:tc>
          <w:tcPr>
            <w:tcW w:w="851" w:type="dxa"/>
          </w:tcPr>
          <w:p w14:paraId="5B97060F" w14:textId="77777777" w:rsidR="003345EE" w:rsidRDefault="003345EE" w:rsidP="003345EE">
            <w:pPr>
              <w:ind w:firstLine="0"/>
              <w:jc w:val="center"/>
            </w:pPr>
          </w:p>
        </w:tc>
        <w:tc>
          <w:tcPr>
            <w:tcW w:w="2126" w:type="dxa"/>
          </w:tcPr>
          <w:p w14:paraId="4BD05CB8" w14:textId="2218CB93" w:rsidR="003345EE" w:rsidRDefault="003345EE" w:rsidP="003345EE">
            <w:pPr>
              <w:ind w:firstLine="0"/>
              <w:jc w:val="center"/>
            </w:pPr>
            <w:r>
              <w:t>K</w:t>
            </w:r>
          </w:p>
        </w:tc>
        <w:tc>
          <w:tcPr>
            <w:tcW w:w="1485" w:type="dxa"/>
          </w:tcPr>
          <w:p w14:paraId="1381CE92" w14:textId="55D93387" w:rsidR="003345EE" w:rsidRDefault="003345EE" w:rsidP="003345EE">
            <w:pPr>
              <w:ind w:firstLine="0"/>
              <w:jc w:val="center"/>
            </w:pPr>
            <w:r>
              <w:t>numeric(4,2)</w:t>
            </w:r>
          </w:p>
        </w:tc>
        <w:tc>
          <w:tcPr>
            <w:tcW w:w="746" w:type="dxa"/>
          </w:tcPr>
          <w:p w14:paraId="1555EF3F" w14:textId="77777777" w:rsidR="003345EE" w:rsidRDefault="003345EE" w:rsidP="003345EE">
            <w:pPr>
              <w:ind w:firstLine="0"/>
              <w:jc w:val="center"/>
              <w:rPr>
                <w:sz w:val="8"/>
                <w:szCs w:val="8"/>
              </w:rPr>
            </w:pPr>
          </w:p>
          <w:p w14:paraId="75DE74B4" w14:textId="1CC81317" w:rsidR="003345EE" w:rsidRPr="00A84687" w:rsidRDefault="003345EE" w:rsidP="003345EE">
            <w:pPr>
              <w:ind w:firstLine="0"/>
              <w:jc w:val="center"/>
            </w:pPr>
            <w:r>
              <w:t>√</w:t>
            </w:r>
          </w:p>
        </w:tc>
        <w:tc>
          <w:tcPr>
            <w:tcW w:w="3291" w:type="dxa"/>
          </w:tcPr>
          <w:p w14:paraId="72300A09" w14:textId="72481D23" w:rsidR="003345EE" w:rsidRDefault="001749FD" w:rsidP="003345EE">
            <w:pPr>
              <w:ind w:firstLine="0"/>
              <w:jc w:val="center"/>
            </w:pPr>
            <w:r>
              <w:t>Zawartość potasu</w:t>
            </w:r>
          </w:p>
        </w:tc>
      </w:tr>
      <w:tr w:rsidR="003345EE" w:rsidRPr="00DF64C5" w14:paraId="1BFA2941" w14:textId="77777777" w:rsidTr="00C8595C">
        <w:tc>
          <w:tcPr>
            <w:tcW w:w="562" w:type="dxa"/>
          </w:tcPr>
          <w:p w14:paraId="3D690868" w14:textId="78979AA4" w:rsidR="003345EE" w:rsidRDefault="003345EE" w:rsidP="003345EE">
            <w:pPr>
              <w:ind w:firstLine="0"/>
              <w:jc w:val="center"/>
            </w:pPr>
            <w:r>
              <w:t>43</w:t>
            </w:r>
          </w:p>
        </w:tc>
        <w:tc>
          <w:tcPr>
            <w:tcW w:w="851" w:type="dxa"/>
          </w:tcPr>
          <w:p w14:paraId="01745633" w14:textId="77777777" w:rsidR="003345EE" w:rsidRDefault="003345EE" w:rsidP="003345EE">
            <w:pPr>
              <w:ind w:firstLine="0"/>
              <w:jc w:val="center"/>
            </w:pPr>
          </w:p>
        </w:tc>
        <w:tc>
          <w:tcPr>
            <w:tcW w:w="2126" w:type="dxa"/>
          </w:tcPr>
          <w:p w14:paraId="671BA2E4" w14:textId="670D72DC" w:rsidR="003345EE" w:rsidRDefault="003345EE" w:rsidP="003345EE">
            <w:pPr>
              <w:ind w:firstLine="0"/>
              <w:jc w:val="center"/>
            </w:pPr>
            <w:r>
              <w:t>Se</w:t>
            </w:r>
          </w:p>
        </w:tc>
        <w:tc>
          <w:tcPr>
            <w:tcW w:w="1485" w:type="dxa"/>
          </w:tcPr>
          <w:p w14:paraId="2A44DFCB" w14:textId="089AA913" w:rsidR="003345EE" w:rsidRDefault="003345EE" w:rsidP="003345EE">
            <w:pPr>
              <w:ind w:firstLine="0"/>
              <w:jc w:val="center"/>
            </w:pPr>
            <w:r>
              <w:t>numeric(4,2)</w:t>
            </w:r>
          </w:p>
        </w:tc>
        <w:tc>
          <w:tcPr>
            <w:tcW w:w="746" w:type="dxa"/>
          </w:tcPr>
          <w:p w14:paraId="42910C9B" w14:textId="77777777" w:rsidR="003345EE" w:rsidRDefault="003345EE" w:rsidP="003345EE">
            <w:pPr>
              <w:ind w:firstLine="0"/>
              <w:jc w:val="center"/>
              <w:rPr>
                <w:sz w:val="8"/>
                <w:szCs w:val="8"/>
              </w:rPr>
            </w:pPr>
          </w:p>
          <w:p w14:paraId="2F4A4152" w14:textId="519D7970" w:rsidR="003345EE" w:rsidRPr="00A84687" w:rsidRDefault="003345EE" w:rsidP="003345EE">
            <w:pPr>
              <w:ind w:firstLine="0"/>
              <w:jc w:val="center"/>
            </w:pPr>
            <w:r>
              <w:t>√</w:t>
            </w:r>
          </w:p>
        </w:tc>
        <w:tc>
          <w:tcPr>
            <w:tcW w:w="3291" w:type="dxa"/>
          </w:tcPr>
          <w:p w14:paraId="4EB8A0B5" w14:textId="57136ECB" w:rsidR="003345EE" w:rsidRDefault="001749FD" w:rsidP="003345EE">
            <w:pPr>
              <w:ind w:firstLine="0"/>
              <w:jc w:val="center"/>
            </w:pPr>
            <w:r>
              <w:t>Zawartość selenu</w:t>
            </w:r>
          </w:p>
        </w:tc>
      </w:tr>
      <w:tr w:rsidR="003345EE" w:rsidRPr="00DF64C5" w14:paraId="7E1EB966" w14:textId="77777777" w:rsidTr="00C8595C">
        <w:tc>
          <w:tcPr>
            <w:tcW w:w="562" w:type="dxa"/>
          </w:tcPr>
          <w:p w14:paraId="3D9CB8C4" w14:textId="6B147E36" w:rsidR="003345EE" w:rsidRDefault="003345EE" w:rsidP="003345EE">
            <w:pPr>
              <w:ind w:firstLine="0"/>
              <w:jc w:val="center"/>
            </w:pPr>
            <w:r>
              <w:t>44</w:t>
            </w:r>
          </w:p>
        </w:tc>
        <w:tc>
          <w:tcPr>
            <w:tcW w:w="851" w:type="dxa"/>
          </w:tcPr>
          <w:p w14:paraId="40690341" w14:textId="77777777" w:rsidR="003345EE" w:rsidRDefault="003345EE" w:rsidP="003345EE">
            <w:pPr>
              <w:ind w:firstLine="0"/>
              <w:jc w:val="center"/>
            </w:pPr>
          </w:p>
        </w:tc>
        <w:tc>
          <w:tcPr>
            <w:tcW w:w="2126" w:type="dxa"/>
          </w:tcPr>
          <w:p w14:paraId="17AEBC77" w14:textId="7BBB85E5" w:rsidR="003345EE" w:rsidRDefault="003345EE" w:rsidP="003345EE">
            <w:pPr>
              <w:ind w:firstLine="0"/>
              <w:jc w:val="center"/>
            </w:pPr>
            <w:r>
              <w:t>Na</w:t>
            </w:r>
          </w:p>
        </w:tc>
        <w:tc>
          <w:tcPr>
            <w:tcW w:w="1485" w:type="dxa"/>
          </w:tcPr>
          <w:p w14:paraId="2580F1A1" w14:textId="3054E803" w:rsidR="003345EE" w:rsidRDefault="003345EE" w:rsidP="003345EE">
            <w:pPr>
              <w:ind w:firstLine="0"/>
              <w:jc w:val="center"/>
            </w:pPr>
            <w:r>
              <w:t>numeric(4,2)</w:t>
            </w:r>
          </w:p>
        </w:tc>
        <w:tc>
          <w:tcPr>
            <w:tcW w:w="746" w:type="dxa"/>
          </w:tcPr>
          <w:p w14:paraId="2148A371" w14:textId="77777777" w:rsidR="003345EE" w:rsidRDefault="003345EE" w:rsidP="003345EE">
            <w:pPr>
              <w:ind w:firstLine="0"/>
              <w:jc w:val="center"/>
              <w:rPr>
                <w:sz w:val="8"/>
                <w:szCs w:val="8"/>
              </w:rPr>
            </w:pPr>
          </w:p>
          <w:p w14:paraId="5EC28381" w14:textId="7AB2F326" w:rsidR="003345EE" w:rsidRPr="00A84687" w:rsidRDefault="003345EE" w:rsidP="003345EE">
            <w:pPr>
              <w:ind w:firstLine="0"/>
              <w:jc w:val="center"/>
            </w:pPr>
            <w:r>
              <w:t>√</w:t>
            </w:r>
          </w:p>
        </w:tc>
        <w:tc>
          <w:tcPr>
            <w:tcW w:w="3291" w:type="dxa"/>
          </w:tcPr>
          <w:p w14:paraId="673BD9C8" w14:textId="6DD11291" w:rsidR="003345EE" w:rsidRDefault="001749FD" w:rsidP="003345EE">
            <w:pPr>
              <w:ind w:firstLine="0"/>
              <w:jc w:val="center"/>
            </w:pPr>
            <w:r>
              <w:t>Zawartość sodu</w:t>
            </w:r>
          </w:p>
        </w:tc>
      </w:tr>
      <w:tr w:rsidR="003345EE" w:rsidRPr="00DF64C5" w14:paraId="4DB15F6E" w14:textId="77777777" w:rsidTr="00C8595C">
        <w:tc>
          <w:tcPr>
            <w:tcW w:w="562" w:type="dxa"/>
          </w:tcPr>
          <w:p w14:paraId="3B01D00A" w14:textId="0C3AC88B" w:rsidR="003345EE" w:rsidRDefault="003345EE" w:rsidP="003345EE">
            <w:pPr>
              <w:ind w:firstLine="0"/>
              <w:jc w:val="center"/>
            </w:pPr>
            <w:r>
              <w:t>45</w:t>
            </w:r>
          </w:p>
        </w:tc>
        <w:tc>
          <w:tcPr>
            <w:tcW w:w="851" w:type="dxa"/>
          </w:tcPr>
          <w:p w14:paraId="4F96D863" w14:textId="77777777" w:rsidR="003345EE" w:rsidRDefault="003345EE" w:rsidP="003345EE">
            <w:pPr>
              <w:ind w:firstLine="0"/>
              <w:jc w:val="center"/>
            </w:pPr>
          </w:p>
        </w:tc>
        <w:tc>
          <w:tcPr>
            <w:tcW w:w="2126" w:type="dxa"/>
          </w:tcPr>
          <w:p w14:paraId="68F8361D" w14:textId="28A6E1B8" w:rsidR="003345EE" w:rsidRDefault="003345EE" w:rsidP="003345EE">
            <w:pPr>
              <w:ind w:firstLine="0"/>
              <w:jc w:val="center"/>
            </w:pPr>
            <w:r>
              <w:t>Ca</w:t>
            </w:r>
          </w:p>
        </w:tc>
        <w:tc>
          <w:tcPr>
            <w:tcW w:w="1485" w:type="dxa"/>
          </w:tcPr>
          <w:p w14:paraId="1540E2CF" w14:textId="44559813" w:rsidR="003345EE" w:rsidRDefault="003345EE" w:rsidP="003345EE">
            <w:pPr>
              <w:ind w:firstLine="0"/>
              <w:jc w:val="center"/>
            </w:pPr>
            <w:r>
              <w:t>numeric(4,2)</w:t>
            </w:r>
          </w:p>
        </w:tc>
        <w:tc>
          <w:tcPr>
            <w:tcW w:w="746" w:type="dxa"/>
          </w:tcPr>
          <w:p w14:paraId="3E26F57C" w14:textId="77777777" w:rsidR="003345EE" w:rsidRDefault="003345EE" w:rsidP="003345EE">
            <w:pPr>
              <w:ind w:firstLine="0"/>
              <w:jc w:val="center"/>
              <w:rPr>
                <w:sz w:val="8"/>
                <w:szCs w:val="8"/>
              </w:rPr>
            </w:pPr>
          </w:p>
          <w:p w14:paraId="7549E4BB" w14:textId="77A47979" w:rsidR="003345EE" w:rsidRPr="00A84687" w:rsidRDefault="003345EE" w:rsidP="003345EE">
            <w:pPr>
              <w:ind w:firstLine="0"/>
              <w:jc w:val="center"/>
            </w:pPr>
            <w:r>
              <w:t>√</w:t>
            </w:r>
          </w:p>
        </w:tc>
        <w:tc>
          <w:tcPr>
            <w:tcW w:w="3291" w:type="dxa"/>
          </w:tcPr>
          <w:p w14:paraId="2ED8C95A" w14:textId="754712C3" w:rsidR="003345EE" w:rsidRDefault="001749FD" w:rsidP="003345EE">
            <w:pPr>
              <w:ind w:firstLine="0"/>
              <w:jc w:val="center"/>
            </w:pPr>
            <w:r>
              <w:t>Zawartość wapnia</w:t>
            </w:r>
          </w:p>
        </w:tc>
      </w:tr>
      <w:tr w:rsidR="003345EE" w:rsidRPr="00DF64C5" w14:paraId="74F4A467" w14:textId="77777777" w:rsidTr="00C8595C">
        <w:tc>
          <w:tcPr>
            <w:tcW w:w="562" w:type="dxa"/>
          </w:tcPr>
          <w:p w14:paraId="4F9CEB46" w14:textId="462C37C4" w:rsidR="003345EE" w:rsidRDefault="003345EE" w:rsidP="003345EE">
            <w:pPr>
              <w:ind w:firstLine="0"/>
              <w:jc w:val="center"/>
            </w:pPr>
            <w:r>
              <w:t>46</w:t>
            </w:r>
          </w:p>
        </w:tc>
        <w:tc>
          <w:tcPr>
            <w:tcW w:w="851" w:type="dxa"/>
          </w:tcPr>
          <w:p w14:paraId="51FABEA9" w14:textId="77777777" w:rsidR="003345EE" w:rsidRDefault="003345EE" w:rsidP="003345EE">
            <w:pPr>
              <w:ind w:firstLine="0"/>
              <w:jc w:val="center"/>
            </w:pPr>
          </w:p>
        </w:tc>
        <w:tc>
          <w:tcPr>
            <w:tcW w:w="2126" w:type="dxa"/>
          </w:tcPr>
          <w:p w14:paraId="1B713842" w14:textId="6853F648" w:rsidR="003345EE" w:rsidRDefault="003345EE" w:rsidP="003345EE">
            <w:pPr>
              <w:ind w:firstLine="0"/>
              <w:jc w:val="center"/>
            </w:pPr>
            <w:r>
              <w:t>Fe</w:t>
            </w:r>
          </w:p>
        </w:tc>
        <w:tc>
          <w:tcPr>
            <w:tcW w:w="1485" w:type="dxa"/>
          </w:tcPr>
          <w:p w14:paraId="6187EDCD" w14:textId="22B7FAB4" w:rsidR="003345EE" w:rsidRDefault="003345EE" w:rsidP="003345EE">
            <w:pPr>
              <w:ind w:firstLine="0"/>
              <w:jc w:val="center"/>
            </w:pPr>
            <w:r>
              <w:t>numeric(4,2)</w:t>
            </w:r>
          </w:p>
        </w:tc>
        <w:tc>
          <w:tcPr>
            <w:tcW w:w="746" w:type="dxa"/>
          </w:tcPr>
          <w:p w14:paraId="7BD51894" w14:textId="77777777" w:rsidR="003345EE" w:rsidRDefault="003345EE" w:rsidP="003345EE">
            <w:pPr>
              <w:ind w:firstLine="0"/>
              <w:jc w:val="center"/>
              <w:rPr>
                <w:sz w:val="8"/>
                <w:szCs w:val="8"/>
              </w:rPr>
            </w:pPr>
          </w:p>
          <w:p w14:paraId="36BAC9A9" w14:textId="391CEF43" w:rsidR="003345EE" w:rsidRPr="00A84687" w:rsidRDefault="003345EE" w:rsidP="003345EE">
            <w:pPr>
              <w:ind w:firstLine="0"/>
              <w:jc w:val="center"/>
            </w:pPr>
            <w:r>
              <w:t>√</w:t>
            </w:r>
          </w:p>
        </w:tc>
        <w:tc>
          <w:tcPr>
            <w:tcW w:w="3291" w:type="dxa"/>
          </w:tcPr>
          <w:p w14:paraId="36D7195C" w14:textId="05935622" w:rsidR="003345EE" w:rsidRDefault="001749FD" w:rsidP="003345EE">
            <w:pPr>
              <w:ind w:firstLine="0"/>
              <w:jc w:val="center"/>
            </w:pPr>
            <w:r>
              <w:t>Zawartość żelaza</w:t>
            </w:r>
          </w:p>
        </w:tc>
      </w:tr>
    </w:tbl>
    <w:p w14:paraId="61432F16" w14:textId="77777777" w:rsidR="007A3E86" w:rsidRDefault="007A3E86" w:rsidP="00C14436">
      <w:pPr>
        <w:rPr>
          <w:ins w:id="10801" w:author="Okot" w:date="2020-01-17T12:23:00Z"/>
        </w:rPr>
      </w:pPr>
    </w:p>
    <w:p w14:paraId="335223EA" w14:textId="77777777" w:rsidR="00CA3A47" w:rsidRPr="002756C9" w:rsidRDefault="00CA3A47" w:rsidP="00C14436"/>
    <w:p w14:paraId="7776F98E" w14:textId="7D184A40" w:rsidR="00573E70" w:rsidRDefault="00262253" w:rsidP="00573E70">
      <w:pPr>
        <w:pStyle w:val="Nagwek2"/>
        <w:rPr>
          <w:ins w:id="10802" w:author="Okot" w:date="2019-11-25T06:56:00Z"/>
        </w:rPr>
      </w:pPr>
      <w:ins w:id="10803" w:author="Okot" w:date="2019-11-19T20:58:00Z">
        <w:r>
          <w:t>5</w:t>
        </w:r>
      </w:ins>
      <w:del w:id="10804" w:author="Okot" w:date="2019-11-19T20:58:00Z">
        <w:r w:rsidR="0003742D" w:rsidDel="00262253">
          <w:delText>4</w:delText>
        </w:r>
      </w:del>
      <w:r w:rsidR="0003742D">
        <w:t>.</w:t>
      </w:r>
      <w:ins w:id="10805" w:author="Okot" w:date="2019-11-19T20:58:00Z">
        <w:r>
          <w:t>4</w:t>
        </w:r>
      </w:ins>
      <w:del w:id="10806" w:author="Okot" w:date="2019-11-19T20:58:00Z">
        <w:r w:rsidR="0003742D" w:rsidDel="00262253">
          <w:delText>5</w:delText>
        </w:r>
      </w:del>
      <w:r w:rsidR="00573E70">
        <w:t>.2. Projekt interfejsów</w:t>
      </w:r>
      <w:ins w:id="10807" w:author="Okot" w:date="2019-12-03T18:18:00Z">
        <w:r w:rsidR="004E24A6">
          <w:t xml:space="preserve"> użytkownika</w:t>
        </w:r>
      </w:ins>
    </w:p>
    <w:p w14:paraId="2926D17A" w14:textId="77777777" w:rsidR="002E5BDA" w:rsidRDefault="002E5BDA">
      <w:pPr>
        <w:rPr>
          <w:ins w:id="10808" w:author="Okot" w:date="2019-11-25T06:56:00Z"/>
        </w:rPr>
        <w:pPrChange w:id="10809" w:author="Okot" w:date="2019-11-25T06:56:00Z">
          <w:pPr>
            <w:pStyle w:val="Nagwek2"/>
          </w:pPr>
        </w:pPrChange>
      </w:pPr>
    </w:p>
    <w:p w14:paraId="513EFEE6" w14:textId="2A6B3DB6" w:rsidR="002E5BDA" w:rsidRDefault="004E24A6">
      <w:pPr>
        <w:rPr>
          <w:ins w:id="10810" w:author="Okot" w:date="2019-11-25T07:09:00Z"/>
        </w:rPr>
        <w:pPrChange w:id="10811" w:author="Okot" w:date="2019-11-25T06:56:00Z">
          <w:pPr>
            <w:pStyle w:val="Nagwek2"/>
          </w:pPr>
        </w:pPrChange>
      </w:pPr>
      <w:ins w:id="10812" w:author="Okot" w:date="2019-12-03T18:18:00Z">
        <w:r>
          <w:t>W</w:t>
        </w:r>
      </w:ins>
      <w:ins w:id="10813" w:author="Okot" w:date="2019-11-25T06:57:00Z">
        <w:r w:rsidR="002E5BDA">
          <w:t xml:space="preserve"> tej iteracji należy przygotować</w:t>
        </w:r>
      </w:ins>
      <w:ins w:id="10814" w:author="Okot" w:date="2019-11-25T06:58:00Z">
        <w:r w:rsidR="002E5BDA">
          <w:t xml:space="preserve"> interfejs umożliwiający użytkownikowi pracę ze swoimi danymi. Przy okazji zostanie przygotowana strona, na kt</w:t>
        </w:r>
      </w:ins>
      <w:ins w:id="10815" w:author="Okot" w:date="2019-11-25T06:59:00Z">
        <w:r w:rsidR="002E5BDA">
          <w:t>órej będzie można przeczytać, z jaką aplikacją użytkownik ma do czynienia.</w:t>
        </w:r>
      </w:ins>
    </w:p>
    <w:p w14:paraId="17BA60AD" w14:textId="016A0284" w:rsidR="00ED5F16" w:rsidRDefault="00EA1B71">
      <w:pPr>
        <w:rPr>
          <w:ins w:id="10816" w:author="Okot" w:date="2020-01-30T17:04:00Z"/>
        </w:rPr>
        <w:pPrChange w:id="10817" w:author="Okot" w:date="2020-01-30T17:04:00Z">
          <w:pPr>
            <w:spacing w:after="160" w:line="259" w:lineRule="auto"/>
            <w:ind w:firstLine="0"/>
            <w:jc w:val="left"/>
          </w:pPr>
        </w:pPrChange>
      </w:pPr>
      <w:ins w:id="10818" w:author="Okot" w:date="2019-11-25T07:09:00Z">
        <w:r>
          <w:t xml:space="preserve">Wiele elementów graficznych </w:t>
        </w:r>
      </w:ins>
      <w:ins w:id="10819" w:author="Okot" w:date="2019-11-25T07:10:00Z">
        <w:r>
          <w:t>(formularze, okna dialogowe, okna modalne) będą wyglądać bardzo do siebie podobnie, różnić się będą jedynie np.: tekstem komunikatu, polami formularza, etc. Dlatego ze względu na objętość pracy część tych element</w:t>
        </w:r>
      </w:ins>
      <w:ins w:id="10820" w:author="Okot" w:date="2019-11-25T07:11:00Z">
        <w:r>
          <w:t xml:space="preserve">ów nie dostanie osobnego rysunku projektowego, jedynie opis słowny.  </w:t>
        </w:r>
      </w:ins>
    </w:p>
    <w:p w14:paraId="5AEF4384" w14:textId="77777777" w:rsidR="00B75F01" w:rsidRDefault="00B75F01">
      <w:pPr>
        <w:rPr>
          <w:ins w:id="10821" w:author="Okot" w:date="2020-01-29T13:25:00Z"/>
          <w:rFonts w:eastAsiaTheme="majorEastAsia" w:cstheme="majorBidi"/>
          <w:szCs w:val="26"/>
        </w:rPr>
        <w:pPrChange w:id="10822" w:author="Okot" w:date="2020-01-30T17:04:00Z">
          <w:pPr>
            <w:spacing w:after="160" w:line="259" w:lineRule="auto"/>
            <w:ind w:firstLine="0"/>
            <w:jc w:val="left"/>
          </w:pPr>
        </w:pPrChange>
      </w:pPr>
    </w:p>
    <w:p w14:paraId="6EC50975" w14:textId="26E76FD7" w:rsidR="002E5BDA" w:rsidRDefault="002E5BDA">
      <w:pPr>
        <w:pStyle w:val="Nagwek2"/>
        <w:rPr>
          <w:ins w:id="10823" w:author="Okot" w:date="2019-11-25T06:59:00Z"/>
        </w:rPr>
      </w:pPr>
      <w:ins w:id="10824" w:author="Okot" w:date="2019-11-25T06:59:00Z">
        <w:r>
          <w:t>5.4.2.1. Pierwsze logowanie</w:t>
        </w:r>
      </w:ins>
    </w:p>
    <w:p w14:paraId="00C335D6" w14:textId="77777777" w:rsidR="002E5BDA" w:rsidRDefault="002E5BDA">
      <w:pPr>
        <w:ind w:firstLine="0"/>
        <w:rPr>
          <w:ins w:id="10825" w:author="Okot" w:date="2019-11-25T07:11:00Z"/>
        </w:rPr>
        <w:pPrChange w:id="10826" w:author="Okot" w:date="2019-11-25T06:59:00Z">
          <w:pPr>
            <w:pStyle w:val="Nagwek2"/>
          </w:pPr>
        </w:pPrChange>
      </w:pPr>
    </w:p>
    <w:p w14:paraId="36D41FC3" w14:textId="7C11DD73" w:rsidR="00EA1B71" w:rsidRDefault="00057C33">
      <w:pPr>
        <w:rPr>
          <w:ins w:id="10827" w:author="Okot" w:date="2019-11-25T07:14:00Z"/>
        </w:rPr>
        <w:pPrChange w:id="10828" w:author="Okot" w:date="2019-11-25T07:12:00Z">
          <w:pPr>
            <w:pStyle w:val="Nagwek2"/>
          </w:pPr>
        </w:pPrChange>
      </w:pPr>
      <w:ins w:id="10829" w:author="Okot" w:date="2019-11-25T07:12:00Z">
        <w:r>
          <w:t>Po pierwszym poprawnym logowaniu użytkownikowi zostanie wyświetlone okno modalne zawierające formularz</w:t>
        </w:r>
      </w:ins>
      <w:ins w:id="10830" w:author="Okot" w:date="2019-11-25T15:37:00Z">
        <w:r w:rsidR="00BA079E">
          <w:t xml:space="preserve"> (10)</w:t>
        </w:r>
      </w:ins>
      <w:ins w:id="10831" w:author="Okot" w:date="2019-11-25T07:12:00Z">
        <w:r>
          <w:t xml:space="preserve"> s</w:t>
        </w:r>
      </w:ins>
      <w:ins w:id="10832" w:author="Okot" w:date="2019-11-25T07:13:00Z">
        <w:r>
          <w:t>łużący do wprowadzenia podstawowych danych: daty urodzenia, płci i wzrostu. Wypełnienie formularza nie jest obowiązkowe – użytkownik będzie m</w:t>
        </w:r>
      </w:ins>
      <w:ins w:id="10833" w:author="Okot" w:date="2019-11-25T07:14:00Z">
        <w:r>
          <w:t>ógł</w:t>
        </w:r>
      </w:ins>
      <w:ins w:id="10834" w:author="Okot" w:date="2019-11-25T07:13:00Z">
        <w:r>
          <w:t xml:space="preserve"> go zamkn</w:t>
        </w:r>
      </w:ins>
      <w:ins w:id="10835" w:author="Okot" w:date="2019-11-25T07:14:00Z">
        <w:r>
          <w:t>ą</w:t>
        </w:r>
      </w:ins>
      <w:ins w:id="10836" w:author="Okot" w:date="2019-11-25T07:13:00Z">
        <w:r>
          <w:t>ć</w:t>
        </w:r>
      </w:ins>
      <w:ins w:id="10837" w:author="Okot" w:date="2019-11-25T07:14:00Z">
        <w:r>
          <w:t xml:space="preserve"> bez zapisywania danych</w:t>
        </w:r>
      </w:ins>
      <w:ins w:id="10838" w:author="Okot" w:date="2019-11-25T15:37:00Z">
        <w:r w:rsidR="00BA079E">
          <w:t xml:space="preserve"> (8)</w:t>
        </w:r>
      </w:ins>
      <w:ins w:id="10839" w:author="Okot" w:date="2019-11-25T07:14:00Z">
        <w:r>
          <w:t>.</w:t>
        </w:r>
      </w:ins>
    </w:p>
    <w:p w14:paraId="144A9510" w14:textId="4F9129E2" w:rsidR="00057C33" w:rsidRDefault="00057C33">
      <w:pPr>
        <w:ind w:firstLine="0"/>
        <w:jc w:val="center"/>
        <w:rPr>
          <w:ins w:id="10840" w:author="Okot" w:date="2019-11-25T07:11:00Z"/>
        </w:rPr>
        <w:pPrChange w:id="10841" w:author="Okot" w:date="2020-01-17T16:14:00Z">
          <w:pPr>
            <w:pStyle w:val="Nagwek2"/>
          </w:pPr>
        </w:pPrChange>
      </w:pPr>
      <w:ins w:id="10842" w:author="Okot" w:date="2019-11-25T07:14:00Z">
        <w:r>
          <w:rPr>
            <w:noProof/>
            <w:lang w:eastAsia="pl-PL"/>
          </w:rPr>
          <w:lastRenderedPageBreak/>
          <w:drawing>
            <wp:inline distT="0" distB="0" distL="0" distR="0" wp14:anchorId="63E7ABFD" wp14:editId="14B5E540">
              <wp:extent cx="5158800" cy="3438000"/>
              <wp:effectExtent l="190500" t="190500" r="194310" b="18161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erwszeLogowanie.png"/>
                      <pic:cNvPicPr/>
                    </pic:nvPicPr>
                    <pic:blipFill>
                      <a:blip r:embed="rId119">
                        <a:extLst>
                          <a:ext uri="{28A0092B-C50C-407E-A947-70E740481C1C}">
                            <a14:useLocalDpi xmlns:a14="http://schemas.microsoft.com/office/drawing/2010/main" val="0"/>
                          </a:ext>
                        </a:extLst>
                      </a:blip>
                      <a:stretch>
                        <a:fillRect/>
                      </a:stretch>
                    </pic:blipFill>
                    <pic:spPr>
                      <a:xfrm>
                        <a:off x="0" y="0"/>
                        <a:ext cx="5158800" cy="3438000"/>
                      </a:xfrm>
                      <a:prstGeom prst="rect">
                        <a:avLst/>
                      </a:prstGeom>
                      <a:ln>
                        <a:noFill/>
                      </a:ln>
                      <a:effectLst>
                        <a:outerShdw blurRad="190500" algn="tl" rotWithShape="0">
                          <a:srgbClr val="000000">
                            <a:alpha val="70000"/>
                          </a:srgbClr>
                        </a:outerShdw>
                      </a:effectLst>
                    </pic:spPr>
                  </pic:pic>
                </a:graphicData>
              </a:graphic>
            </wp:inline>
          </w:drawing>
        </w:r>
      </w:ins>
    </w:p>
    <w:p w14:paraId="02D34785" w14:textId="77777777" w:rsidR="00EA1B71" w:rsidRDefault="00EA1B71">
      <w:pPr>
        <w:ind w:firstLine="0"/>
        <w:rPr>
          <w:ins w:id="10843" w:author="Okot" w:date="2019-11-25T07:15:00Z"/>
        </w:rPr>
        <w:pPrChange w:id="10844" w:author="Okot" w:date="2019-11-25T06:59:00Z">
          <w:pPr>
            <w:pStyle w:val="Nagwek2"/>
          </w:pPr>
        </w:pPrChange>
      </w:pPr>
    </w:p>
    <w:p w14:paraId="7E1A923D" w14:textId="2E0B3140" w:rsidR="00057C33" w:rsidRDefault="00933854">
      <w:pPr>
        <w:ind w:firstLine="0"/>
        <w:jc w:val="center"/>
        <w:rPr>
          <w:ins w:id="10845" w:author="Okot" w:date="2019-11-25T07:16:00Z"/>
        </w:rPr>
        <w:pPrChange w:id="10846" w:author="Okot" w:date="2019-11-25T07:15:00Z">
          <w:pPr>
            <w:pStyle w:val="Nagwek2"/>
          </w:pPr>
        </w:pPrChange>
      </w:pPr>
      <w:ins w:id="10847" w:author="Okot" w:date="2019-11-25T07:15:00Z">
        <w:r>
          <w:t>Rys. 5</w:t>
        </w:r>
      </w:ins>
      <w:ins w:id="10848" w:author="Okot" w:date="2020-01-27T17:17:00Z">
        <w:r w:rsidR="009B070D">
          <w:t>.</w:t>
        </w:r>
      </w:ins>
      <w:r w:rsidR="00C26D2E">
        <w:t>4</w:t>
      </w:r>
      <w:ins w:id="10849" w:author="Okot" w:date="2019-11-25T07:15:00Z">
        <w:r w:rsidR="00E30FB9">
          <w:t>4</w:t>
        </w:r>
      </w:ins>
      <w:ins w:id="10850" w:author="Okot" w:date="2020-01-26T15:18:00Z">
        <w:r>
          <w:t>.</w:t>
        </w:r>
      </w:ins>
      <w:ins w:id="10851" w:author="Okot" w:date="2019-11-25T07:15:00Z">
        <w:r w:rsidR="00057C33">
          <w:t> Ekran widoczny po pierwszym zalogowaniu u</w:t>
        </w:r>
      </w:ins>
      <w:ins w:id="10852" w:author="Okot" w:date="2019-11-25T07:16:00Z">
        <w:r w:rsidR="00057C33">
          <w:t>żytkownika.</w:t>
        </w:r>
      </w:ins>
    </w:p>
    <w:p w14:paraId="17D63545" w14:textId="77777777" w:rsidR="00057C33" w:rsidRDefault="00057C33">
      <w:pPr>
        <w:ind w:firstLine="0"/>
        <w:jc w:val="center"/>
        <w:rPr>
          <w:ins w:id="10853" w:author="Okot" w:date="2019-11-25T07:16:00Z"/>
        </w:rPr>
        <w:pPrChange w:id="10854" w:author="Okot" w:date="2019-11-25T07:15:00Z">
          <w:pPr>
            <w:pStyle w:val="Nagwek2"/>
          </w:pPr>
        </w:pPrChange>
      </w:pPr>
    </w:p>
    <w:p w14:paraId="4B8E223C" w14:textId="1A864547" w:rsidR="00ED5F16" w:rsidRDefault="00BA079E">
      <w:pPr>
        <w:rPr>
          <w:ins w:id="10855" w:author="Okot" w:date="2020-01-30T17:04:00Z"/>
        </w:rPr>
        <w:pPrChange w:id="10856" w:author="Okot" w:date="2020-01-30T17:04:00Z">
          <w:pPr>
            <w:spacing w:after="160" w:line="259" w:lineRule="auto"/>
            <w:ind w:firstLine="0"/>
            <w:jc w:val="left"/>
          </w:pPr>
        </w:pPrChange>
      </w:pPr>
      <w:ins w:id="10857" w:author="Okot" w:date="2019-11-25T15:38:00Z">
        <w:r>
          <w:t xml:space="preserve">Nad formularzem została przewidziane przestrzeń, w której będą zwracane potencjalne komunikaty o błędach (9). </w:t>
        </w:r>
      </w:ins>
      <w:ins w:id="10858" w:author="Okot" w:date="2019-11-25T16:40:00Z">
        <w:r w:rsidR="00EE7C5B">
          <w:t>W lewym górnym rogu, widać już zarezerwowaną przestrzeń na nawigację po aplikacji (12). Na tym etapie przewidywane s</w:t>
        </w:r>
      </w:ins>
      <w:ins w:id="10859" w:author="Okot" w:date="2019-11-25T16:41:00Z">
        <w:r w:rsidR="00EE7C5B">
          <w:t xml:space="preserve">ą dwie podstrony: „Twoje dane” i „O aplikacji”. </w:t>
        </w:r>
      </w:ins>
      <w:ins w:id="10860" w:author="Okot" w:date="2019-12-03T18:19:00Z">
        <w:r w:rsidR="004E24A6">
          <w:t xml:space="preserve">Zapisanie płci użytkownika będzie skutkowało tym, że </w:t>
        </w:r>
      </w:ins>
      <w:ins w:id="10861" w:author="Okot" w:date="2019-12-03T18:23:00Z">
        <w:r w:rsidR="00A02AC0">
          <w:t xml:space="preserve">we </w:t>
        </w:r>
      </w:ins>
      <w:ins w:id="10862" w:author="Okot" w:date="2019-12-03T18:19:00Z">
        <w:r w:rsidR="00A02AC0">
          <w:t>wszystkich</w:t>
        </w:r>
        <w:r w:rsidR="004E24A6">
          <w:t xml:space="preserve"> wyś</w:t>
        </w:r>
        <w:r w:rsidR="00A02AC0">
          <w:t>wietlanyc</w:t>
        </w:r>
      </w:ins>
      <w:ins w:id="10863" w:author="Okot" w:date="2019-12-03T18:23:00Z">
        <w:r w:rsidR="00A02AC0">
          <w:t>h</w:t>
        </w:r>
      </w:ins>
      <w:ins w:id="10864" w:author="Okot" w:date="2019-12-03T18:19:00Z">
        <w:r w:rsidR="00A02AC0">
          <w:t xml:space="preserve"> komunikatach</w:t>
        </w:r>
        <w:r w:rsidR="004E24A6">
          <w:t xml:space="preserve"> </w:t>
        </w:r>
      </w:ins>
      <w:ins w:id="10865" w:author="Okot" w:date="2019-12-03T18:20:00Z">
        <w:r w:rsidR="004E24A6">
          <w:t>końcówki fleksyjne</w:t>
        </w:r>
      </w:ins>
      <w:ins w:id="10866" w:author="Okot" w:date="2019-12-03T18:23:00Z">
        <w:r w:rsidR="00A02AC0">
          <w:t xml:space="preserve"> będą</w:t>
        </w:r>
      </w:ins>
      <w:ins w:id="10867" w:author="Okot" w:date="2019-12-03T18:20:00Z">
        <w:r w:rsidR="004E24A6">
          <w:t xml:space="preserve"> </w:t>
        </w:r>
        <w:r w:rsidR="00A02AC0">
          <w:t>dostosowane do dokonanego wyboru</w:t>
        </w:r>
        <w:r w:rsidR="004E24A6">
          <w:t xml:space="preserve">. </w:t>
        </w:r>
      </w:ins>
    </w:p>
    <w:p w14:paraId="2C1C747C" w14:textId="77777777" w:rsidR="00B75F01" w:rsidRDefault="00B75F01">
      <w:pPr>
        <w:rPr>
          <w:ins w:id="10868" w:author="Okot" w:date="2020-01-29T13:25:00Z"/>
        </w:rPr>
        <w:pPrChange w:id="10869" w:author="Okot" w:date="2020-01-30T17:04:00Z">
          <w:pPr>
            <w:spacing w:after="160" w:line="259" w:lineRule="auto"/>
            <w:ind w:firstLine="0"/>
            <w:jc w:val="left"/>
          </w:pPr>
        </w:pPrChange>
      </w:pPr>
    </w:p>
    <w:p w14:paraId="5FF9DB2A" w14:textId="3B2668C5" w:rsidR="002E5BDA" w:rsidRDefault="002E5BDA">
      <w:pPr>
        <w:spacing w:after="160" w:line="259" w:lineRule="auto"/>
        <w:ind w:firstLine="0"/>
        <w:jc w:val="left"/>
        <w:rPr>
          <w:ins w:id="10870" w:author="Okot" w:date="2019-11-25T16:44:00Z"/>
        </w:rPr>
        <w:pPrChange w:id="10871" w:author="Okot" w:date="2020-01-17T16:14:00Z">
          <w:pPr>
            <w:pStyle w:val="Nagwek2"/>
          </w:pPr>
        </w:pPrChange>
      </w:pPr>
      <w:ins w:id="10872" w:author="Okot" w:date="2019-11-25T06:59:00Z">
        <w:r>
          <w:t>5.4.2.2. Dane użytkownika</w:t>
        </w:r>
      </w:ins>
    </w:p>
    <w:p w14:paraId="39BD6E63" w14:textId="77777777" w:rsidR="00EE7C5B" w:rsidRDefault="00EE7C5B">
      <w:pPr>
        <w:ind w:firstLine="0"/>
        <w:rPr>
          <w:ins w:id="10873" w:author="Okot" w:date="2019-11-25T16:44:00Z"/>
        </w:rPr>
        <w:pPrChange w:id="10874" w:author="Okot" w:date="2019-11-25T06:59:00Z">
          <w:pPr>
            <w:pStyle w:val="Nagwek2"/>
          </w:pPr>
        </w:pPrChange>
      </w:pPr>
    </w:p>
    <w:p w14:paraId="6DAE0BB6" w14:textId="6363CD2D" w:rsidR="00EE7C5B" w:rsidRDefault="00EE7C5B" w:rsidP="00EE7C5B">
      <w:pPr>
        <w:rPr>
          <w:ins w:id="10875" w:author="Okot" w:date="2019-11-25T16:46:00Z"/>
        </w:rPr>
      </w:pPr>
      <w:ins w:id="10876" w:author="Okot" w:date="2019-11-25T16:46:00Z">
        <w:r>
          <w:t>Po poprawnym przesłaniu formularza</w:t>
        </w:r>
      </w:ins>
      <w:ins w:id="10877" w:author="Okot" w:date="2019-12-25T11:02:00Z">
        <w:r w:rsidR="00731DD1">
          <w:t xml:space="preserve"> z podpunktu 5.4.2.1. lub jego zamknięciu bez zapisywania</w:t>
        </w:r>
      </w:ins>
      <w:ins w:id="10878" w:author="Okot" w:date="2019-11-25T16:46:00Z">
        <w:r>
          <w:t>, użytkownik zostanie przekierowany na stronę ze swoimi danymi.</w:t>
        </w:r>
      </w:ins>
    </w:p>
    <w:p w14:paraId="334098FE" w14:textId="77777777" w:rsidR="00EE7C5B" w:rsidRDefault="00EE7C5B">
      <w:pPr>
        <w:ind w:firstLine="0"/>
        <w:rPr>
          <w:ins w:id="10879" w:author="Okot" w:date="2019-11-25T16:46:00Z"/>
        </w:rPr>
        <w:pPrChange w:id="10880" w:author="Okot" w:date="2019-11-25T06:59:00Z">
          <w:pPr>
            <w:pStyle w:val="Nagwek2"/>
          </w:pPr>
        </w:pPrChange>
      </w:pPr>
    </w:p>
    <w:p w14:paraId="49043F06" w14:textId="406D115B" w:rsidR="00EE7C5B" w:rsidRDefault="00EE7C5B">
      <w:pPr>
        <w:ind w:firstLine="0"/>
        <w:rPr>
          <w:ins w:id="10881" w:author="Okot" w:date="2019-11-25T06:59:00Z"/>
        </w:rPr>
        <w:pPrChange w:id="10882" w:author="Okot" w:date="2019-11-25T06:59:00Z">
          <w:pPr>
            <w:pStyle w:val="Nagwek2"/>
          </w:pPr>
        </w:pPrChange>
      </w:pPr>
      <w:ins w:id="10883" w:author="Okot" w:date="2019-11-25T16:46:00Z">
        <w:r>
          <w:rPr>
            <w:noProof/>
            <w:lang w:eastAsia="pl-PL"/>
          </w:rPr>
          <w:lastRenderedPageBreak/>
          <w:drawing>
            <wp:inline distT="0" distB="0" distL="0" distR="0" wp14:anchorId="6D3CBF0F" wp14:editId="1CA49462">
              <wp:extent cx="5461200" cy="3639600"/>
              <wp:effectExtent l="190500" t="190500" r="196850" b="18986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aneUserIt1.png"/>
                      <pic:cNvPicPr/>
                    </pic:nvPicPr>
                    <pic:blipFill>
                      <a:blip r:embed="rId120">
                        <a:extLst>
                          <a:ext uri="{28A0092B-C50C-407E-A947-70E740481C1C}">
                            <a14:useLocalDpi xmlns:a14="http://schemas.microsoft.com/office/drawing/2010/main" val="0"/>
                          </a:ext>
                        </a:extLst>
                      </a:blip>
                      <a:stretch>
                        <a:fillRect/>
                      </a:stretch>
                    </pic:blipFill>
                    <pic:spPr>
                      <a:xfrm>
                        <a:off x="0" y="0"/>
                        <a:ext cx="5461200" cy="3639600"/>
                      </a:xfrm>
                      <a:prstGeom prst="rect">
                        <a:avLst/>
                      </a:prstGeom>
                      <a:ln>
                        <a:noFill/>
                      </a:ln>
                      <a:effectLst>
                        <a:outerShdw blurRad="190500" algn="tl" rotWithShape="0">
                          <a:srgbClr val="000000">
                            <a:alpha val="70000"/>
                          </a:srgbClr>
                        </a:outerShdw>
                      </a:effectLst>
                    </pic:spPr>
                  </pic:pic>
                </a:graphicData>
              </a:graphic>
            </wp:inline>
          </w:drawing>
        </w:r>
      </w:ins>
    </w:p>
    <w:p w14:paraId="7D849686" w14:textId="77777777" w:rsidR="002E5BDA" w:rsidRDefault="002E5BDA">
      <w:pPr>
        <w:ind w:firstLine="0"/>
        <w:jc w:val="center"/>
        <w:rPr>
          <w:ins w:id="10884" w:author="Okot" w:date="2019-11-25T16:47:00Z"/>
        </w:rPr>
        <w:pPrChange w:id="10885" w:author="Okot" w:date="2019-11-25T16:47:00Z">
          <w:pPr>
            <w:pStyle w:val="Nagwek2"/>
          </w:pPr>
        </w:pPrChange>
      </w:pPr>
    </w:p>
    <w:p w14:paraId="70DD35D6" w14:textId="335D97E0" w:rsidR="00EE7C5B" w:rsidRDefault="00EE7C5B">
      <w:pPr>
        <w:ind w:firstLine="0"/>
        <w:jc w:val="center"/>
        <w:rPr>
          <w:ins w:id="10886" w:author="Okot" w:date="2019-11-25T16:52:00Z"/>
        </w:rPr>
        <w:pPrChange w:id="10887" w:author="Okot" w:date="2019-11-25T16:47:00Z">
          <w:pPr>
            <w:pStyle w:val="Nagwek2"/>
          </w:pPr>
        </w:pPrChange>
      </w:pPr>
      <w:ins w:id="10888" w:author="Okot" w:date="2019-11-25T16:47:00Z">
        <w:r>
          <w:t>Rys. 5.</w:t>
        </w:r>
      </w:ins>
      <w:r w:rsidR="00C26D2E">
        <w:t>4</w:t>
      </w:r>
      <w:ins w:id="10889" w:author="Okot" w:date="2020-01-15T16:48:00Z">
        <w:r w:rsidR="00E30FB9">
          <w:t>5</w:t>
        </w:r>
      </w:ins>
      <w:ins w:id="10890" w:author="Okot" w:date="2019-11-25T16:47:00Z">
        <w:r>
          <w:t>. Projekt interfejsu profilu użytkownika.</w:t>
        </w:r>
      </w:ins>
    </w:p>
    <w:p w14:paraId="1A8AC180" w14:textId="77777777" w:rsidR="008C6157" w:rsidRDefault="008C6157">
      <w:pPr>
        <w:ind w:firstLine="0"/>
        <w:jc w:val="center"/>
        <w:rPr>
          <w:ins w:id="10891" w:author="Okot" w:date="2019-11-25T16:52:00Z"/>
        </w:rPr>
        <w:pPrChange w:id="10892" w:author="Okot" w:date="2019-11-25T16:47:00Z">
          <w:pPr>
            <w:pStyle w:val="Nagwek2"/>
          </w:pPr>
        </w:pPrChange>
      </w:pPr>
    </w:p>
    <w:p w14:paraId="582E1D52" w14:textId="2D0EA032" w:rsidR="008C6157" w:rsidRDefault="008C6157">
      <w:pPr>
        <w:rPr>
          <w:ins w:id="10893" w:author="Okot" w:date="2019-11-25T16:58:00Z"/>
        </w:rPr>
        <w:pPrChange w:id="10894" w:author="Okot" w:date="2019-11-25T16:52:00Z">
          <w:pPr>
            <w:pStyle w:val="Nagwek2"/>
          </w:pPr>
        </w:pPrChange>
      </w:pPr>
      <w:ins w:id="10895" w:author="Okot" w:date="2019-11-25T16:52:00Z">
        <w:r>
          <w:t>Rozważa się umieszczenie ma</w:t>
        </w:r>
      </w:ins>
      <w:ins w:id="10896" w:author="Okot" w:date="2019-11-25T16:53:00Z">
        <w:r>
          <w:t xml:space="preserve">łego logo aplikacji w lewym górnym logu (13). </w:t>
        </w:r>
      </w:ins>
      <w:ins w:id="10897" w:author="Okot" w:date="2019-11-25T16:54:00Z">
        <w:r>
          <w:t>Centralny obszar na górze strony przewidziany jest na informację o docelowej dziennej kaloryczności użytkownika</w:t>
        </w:r>
      </w:ins>
      <w:ins w:id="10898" w:author="Okot" w:date="2019-11-25T16:56:00Z">
        <w:r>
          <w:t> (21) oraz</w:t>
        </w:r>
      </w:ins>
      <w:ins w:id="10899" w:author="Okot" w:date="2019-11-25T16:54:00Z">
        <w:r>
          <w:t xml:space="preserve"> przycisk</w:t>
        </w:r>
      </w:ins>
      <w:ins w:id="10900" w:author="Okot" w:date="2019-11-25T16:58:00Z">
        <w:r>
          <w:t> (22)</w:t>
        </w:r>
      </w:ins>
      <w:ins w:id="10901" w:author="Okot" w:date="2019-11-25T16:54:00Z">
        <w:r>
          <w:t>, kt</w:t>
        </w:r>
      </w:ins>
      <w:ins w:id="10902" w:author="Okot" w:date="2019-11-25T16:55:00Z">
        <w:r>
          <w:t>órym użytkownik będzie mógł przesłać żądanie ponownego jej wyliczenia.</w:t>
        </w:r>
      </w:ins>
      <w:ins w:id="10903" w:author="Okot" w:date="2019-11-25T16:56:00Z">
        <w:r>
          <w:t xml:space="preserve"> Zanim jednak wyliczenia zostanie wykonane po raz pierwszy w obszarze </w:t>
        </w:r>
      </w:ins>
      <w:ins w:id="10904" w:author="Okot" w:date="2019-11-25T16:57:00Z">
        <w:r>
          <w:t>(21) b</w:t>
        </w:r>
      </w:ins>
      <w:ins w:id="10905" w:author="Okot" w:date="2019-11-25T16:58:00Z">
        <w:r>
          <w:t>ędzie tekst zachęcający do wyliczenia swojego zapotrzebowania.</w:t>
        </w:r>
      </w:ins>
    </w:p>
    <w:p w14:paraId="184FFDB4" w14:textId="18E34625" w:rsidR="008C6157" w:rsidRDefault="008C6157">
      <w:pPr>
        <w:rPr>
          <w:ins w:id="10906" w:author="Okot" w:date="2019-11-25T17:27:00Z"/>
        </w:rPr>
        <w:pPrChange w:id="10907" w:author="Okot" w:date="2019-11-25T16:52:00Z">
          <w:pPr>
            <w:pStyle w:val="Nagwek2"/>
          </w:pPr>
        </w:pPrChange>
      </w:pPr>
      <w:ins w:id="10908" w:author="Okot" w:date="2019-11-25T16:58:00Z">
        <w:r>
          <w:t>Środkowy obszar strony będą zajmowa</w:t>
        </w:r>
      </w:ins>
      <w:ins w:id="10909" w:author="Okot" w:date="2019-11-25T16:59:00Z">
        <w:r>
          <w:t>ły dane użytkownika. W lewej kolumnie (14) wypisane będą dane, które użytkownik wprowadził po zalogowaniu</w:t>
        </w:r>
      </w:ins>
      <w:ins w:id="10910" w:author="Okot" w:date="2019-11-25T17:00:00Z">
        <w:r>
          <w:t>: płeć, data urodzenia, wzrost. Obok każdej pozycji będzie znajdować się przycisk do edycji tej informacji (15). Jeśli użytkownik nie wprowadzi</w:t>
        </w:r>
      </w:ins>
      <w:ins w:id="10911" w:author="Okot" w:date="2019-11-25T17:01:00Z">
        <w:r>
          <w:t>ł swoich danych od razu po zalogowaniu pod nagłówkiem będzie znajdować się przycisk do aktywacji formularza. Wszystkie formularze, zar</w:t>
        </w:r>
      </w:ins>
      <w:ins w:id="10912" w:author="Okot" w:date="2019-11-25T17:02:00Z">
        <w:r>
          <w:t>ówno pierwszego wprowadzania danych, jak i ich edycji będę wyświetlane na oknach moda</w:t>
        </w:r>
        <w:r w:rsidR="00ED5F16">
          <w:t>lnych, takich jak na rysunku 5.10</w:t>
        </w:r>
        <w:r>
          <w:t xml:space="preserve">. </w:t>
        </w:r>
      </w:ins>
      <w:ins w:id="10913" w:author="Okot" w:date="2019-11-25T17:03:00Z">
        <w:r w:rsidR="00AE2348">
          <w:t>Środkowa kolumna jest przewidziana na wymiary użytkownika: jego wagę, obwód bioder i talii. Dopóki nie zostaną wprowadzone po raz pierwszy pod nag</w:t>
        </w:r>
      </w:ins>
      <w:ins w:id="10914" w:author="Okot" w:date="2019-11-25T17:04:00Z">
        <w:r w:rsidR="00AE2348">
          <w:t>łówkiem będzie się znajdował przycisk (16) wywołujący formularz do ich uzupełniania.</w:t>
        </w:r>
      </w:ins>
      <w:ins w:id="10915" w:author="Okot" w:date="2019-11-25T17:22:00Z">
        <w:r w:rsidR="00AB742F">
          <w:t xml:space="preserve"> W prawej kolumnie będzie znajdować się suwak</w:t>
        </w:r>
      </w:ins>
      <w:ins w:id="10916" w:author="Okot" w:date="2019-11-25T17:24:00Z">
        <w:r w:rsidR="00AB742F">
          <w:t> (17)</w:t>
        </w:r>
      </w:ins>
      <w:ins w:id="10917" w:author="Okot" w:date="2019-11-25T17:22:00Z">
        <w:r w:rsidR="00AB742F">
          <w:t xml:space="preserve">, umożliwiający użytkownikowi określenie swojego stopnia </w:t>
        </w:r>
        <w:r w:rsidR="00AB742F">
          <w:lastRenderedPageBreak/>
          <w:t>aktywności fizycznej oraz przycisk</w:t>
        </w:r>
      </w:ins>
      <w:ins w:id="10918" w:author="Okot" w:date="2019-11-25T17:24:00Z">
        <w:r w:rsidR="00AB742F">
          <w:t> (18)</w:t>
        </w:r>
      </w:ins>
      <w:ins w:id="10919" w:author="Okot" w:date="2019-11-25T17:22:00Z">
        <w:r w:rsidR="00AB742F">
          <w:t xml:space="preserve"> do zapisu tej informacji, a pod nim</w:t>
        </w:r>
      </w:ins>
      <w:ins w:id="10920" w:author="Okot" w:date="2019-11-25T17:23:00Z">
        <w:r w:rsidR="00AB742F">
          <w:t>i lista rozwijana</w:t>
        </w:r>
      </w:ins>
      <w:ins w:id="10921" w:author="Okot" w:date="2019-11-25T17:24:00Z">
        <w:r w:rsidR="00AB742F">
          <w:t> (19)</w:t>
        </w:r>
      </w:ins>
      <w:ins w:id="10922" w:author="Okot" w:date="2019-11-25T17:23:00Z">
        <w:r w:rsidR="00AB742F">
          <w:t xml:space="preserve"> umożliwiająca użytkownikowi wybranie celu dietetycznego oraz przycisk</w:t>
        </w:r>
      </w:ins>
      <w:ins w:id="10923" w:author="Okot" w:date="2019-11-25T17:24:00Z">
        <w:r w:rsidR="00AB742F">
          <w:t xml:space="preserve"> (20) </w:t>
        </w:r>
      </w:ins>
      <w:ins w:id="10924" w:author="Okot" w:date="2019-11-25T17:23:00Z">
        <w:r w:rsidR="00AB742F">
          <w:t>do zapisu tego celu.</w:t>
        </w:r>
      </w:ins>
      <w:ins w:id="10925" w:author="Okot" w:date="2019-11-25T17:24:00Z">
        <w:r w:rsidR="00AB742F">
          <w:t xml:space="preserve"> Kiedy te informacje zostaną zapisane zamiast suwaka i listy rozwijanej pod nag</w:t>
        </w:r>
      </w:ins>
      <w:ins w:id="10926" w:author="Okot" w:date="2019-11-25T17:26:00Z">
        <w:r w:rsidR="00AB742F">
          <w:t>łówkami</w:t>
        </w:r>
      </w:ins>
      <w:ins w:id="10927" w:author="Okot" w:date="2019-11-25T17:24:00Z">
        <w:r w:rsidR="00AB742F">
          <w:t xml:space="preserve"> wy</w:t>
        </w:r>
      </w:ins>
      <w:ins w:id="10928" w:author="Okot" w:date="2019-11-25T17:25:00Z">
        <w:r w:rsidR="00AB742F">
          <w:t xml:space="preserve">świetlany będzie </w:t>
        </w:r>
      </w:ins>
      <w:ins w:id="10929" w:author="Okot" w:date="2019-11-25T17:26:00Z">
        <w:r w:rsidR="00AB742F">
          <w:t>tekst</w:t>
        </w:r>
      </w:ins>
      <w:ins w:id="10930" w:author="Okot" w:date="2019-11-25T17:25:00Z">
        <w:r w:rsidR="00AB742F">
          <w:t xml:space="preserve"> informujący</w:t>
        </w:r>
      </w:ins>
      <w:ins w:id="10931" w:author="Okot" w:date="2019-11-25T17:26:00Z">
        <w:r w:rsidR="00AB742F">
          <w:t xml:space="preserve"> o tym, co zostało ustalone oraz przyciski do edycji tych wyborów.</w:t>
        </w:r>
        <w:r w:rsidR="0005557E">
          <w:t xml:space="preserve"> Wciśnięcie przy</w:t>
        </w:r>
        <w:r w:rsidR="00C84C2E">
          <w:t>cisku edycji w tym wypadku w</w:t>
        </w:r>
        <w:r w:rsidR="0005557E">
          <w:t>ywo</w:t>
        </w:r>
      </w:ins>
      <w:ins w:id="10932" w:author="Okot" w:date="2019-11-25T17:27:00Z">
        <w:r w:rsidR="00C84C2E">
          <w:t>ła okno modalne</w:t>
        </w:r>
        <w:r w:rsidR="0005557E">
          <w:t>,</w:t>
        </w:r>
      </w:ins>
      <w:ins w:id="10933" w:author="Okot" w:date="2020-01-16T17:14:00Z">
        <w:r w:rsidR="00C84C2E">
          <w:t xml:space="preserve"> </w:t>
        </w:r>
      </w:ins>
      <w:ins w:id="10934" w:author="Okot" w:date="2020-01-16T17:13:00Z">
        <w:r w:rsidR="00C84C2E">
          <w:t xml:space="preserve">w którym </w:t>
        </w:r>
      </w:ins>
      <w:ins w:id="10935" w:author="Okot" w:date="2020-01-16T17:14:00Z">
        <w:r w:rsidR="00C84C2E">
          <w:t>będzie można modyfikować ustalenia</w:t>
        </w:r>
      </w:ins>
      <w:ins w:id="10936" w:author="Okot" w:date="2019-11-25T17:27:00Z">
        <w:r w:rsidR="0005557E">
          <w:t>.</w:t>
        </w:r>
      </w:ins>
    </w:p>
    <w:p w14:paraId="0100DC22" w14:textId="45A8FCD9" w:rsidR="00E1407F" w:rsidRDefault="00E1407F">
      <w:pPr>
        <w:rPr>
          <w:ins w:id="10937" w:author="Okot" w:date="2019-11-27T12:11:00Z"/>
        </w:rPr>
        <w:pPrChange w:id="10938" w:author="Okot" w:date="2019-11-25T16:52:00Z">
          <w:pPr>
            <w:pStyle w:val="Nagwek2"/>
          </w:pPr>
        </w:pPrChange>
      </w:pPr>
      <w:ins w:id="10939" w:author="Okot" w:date="2019-11-25T17:27:00Z">
        <w:r>
          <w:t>Między informacją o ustalonej docelowej kaloryczności a obszarem z danymi została przewidziana przestrzeń, w kt</w:t>
        </w:r>
      </w:ins>
      <w:ins w:id="10940" w:author="Okot" w:date="2019-11-25T17:28:00Z">
        <w:r>
          <w:t>órej będą mogły się wyświetlać potencjalne komunikaty błędów.</w:t>
        </w:r>
      </w:ins>
    </w:p>
    <w:p w14:paraId="0F4078DC" w14:textId="5A895BC0" w:rsidR="0051068A" w:rsidRDefault="0051068A">
      <w:pPr>
        <w:rPr>
          <w:ins w:id="10941" w:author="Okot" w:date="2019-11-25T17:28:00Z"/>
        </w:rPr>
        <w:pPrChange w:id="10942" w:author="Okot" w:date="2019-11-25T16:52:00Z">
          <w:pPr>
            <w:pStyle w:val="Nagwek2"/>
          </w:pPr>
        </w:pPrChange>
      </w:pPr>
      <w:ins w:id="10943" w:author="Okot" w:date="2019-11-27T12:11:00Z">
        <w:r>
          <w:t>Po aktywacji przycisku do w</w:t>
        </w:r>
      </w:ins>
      <w:ins w:id="10944" w:author="Okot" w:date="2019-11-27T12:12:00Z">
        <w:r>
          <w:t>yliczania docelowej kaloryczności, zostanie wyświetlone okno modalne z informacją o rezultacie wyliczeń oraz dwoma przyciskami</w:t>
        </w:r>
      </w:ins>
      <w:ins w:id="10945" w:author="Okot" w:date="2019-11-27T12:13:00Z">
        <w:r>
          <w:t xml:space="preserve">: jednym służącym do akceptacji proponowanej wartości oraz drugim do edycji. </w:t>
        </w:r>
      </w:ins>
      <w:ins w:id="10946" w:author="Okot" w:date="2019-11-27T12:14:00Z">
        <w:r>
          <w:t>Przycisk do edycji powoduje wyświetlenie formularza z polem, w kt</w:t>
        </w:r>
      </w:ins>
      <w:ins w:id="10947" w:author="Okot" w:date="2019-11-27T12:15:00Z">
        <w:r>
          <w:t>óre użytkownik może wprowadzić swoją propozycję.</w:t>
        </w:r>
      </w:ins>
      <w:ins w:id="10948" w:author="Okot" w:date="2019-11-27T12:18:00Z">
        <w:r>
          <w:t xml:space="preserve"> System wyświetli komunikat </w:t>
        </w:r>
      </w:ins>
      <w:ins w:id="10949" w:author="Okot" w:date="2019-11-27T12:19:00Z">
        <w:r>
          <w:t>błędu, jeśli</w:t>
        </w:r>
      </w:ins>
      <w:ins w:id="10950" w:author="Okot" w:date="2019-11-27T12:18:00Z">
        <w:r>
          <w:t xml:space="preserve"> proponowana wartość b</w:t>
        </w:r>
      </w:ins>
      <w:ins w:id="10951" w:author="Okot" w:date="2019-11-27T12:19:00Z">
        <w:r>
          <w:t>ędzie niższa niż PPM użytkownika albo sprzeczna z jego celem. Jeśli wartość zostanie zaakceptowana, okno modalne się zamknie, a użytkownikowi zostanie wy</w:t>
        </w:r>
      </w:ins>
      <w:ins w:id="10952" w:author="Okot" w:date="2019-11-27T12:20:00Z">
        <w:r>
          <w:t>świetlona strona z jego danymi.</w:t>
        </w:r>
      </w:ins>
    </w:p>
    <w:p w14:paraId="57CBEF52" w14:textId="26E2DD7B" w:rsidR="00E1407F" w:rsidRDefault="00E1407F">
      <w:pPr>
        <w:rPr>
          <w:ins w:id="10953" w:author="Okot" w:date="2019-11-25T16:58:00Z"/>
        </w:rPr>
        <w:pPrChange w:id="10954" w:author="Okot" w:date="2019-11-25T16:52:00Z">
          <w:pPr>
            <w:pStyle w:val="Nagwek2"/>
          </w:pPr>
        </w:pPrChange>
      </w:pPr>
      <w:ins w:id="10955" w:author="Okot" w:date="2019-11-25T17:29:00Z">
        <w:r>
          <w:t>W projekcie przyciski są przedstawione za pomocą prostych ikonek, żeby</w:t>
        </w:r>
      </w:ins>
      <w:ins w:id="10956" w:author="Okot" w:date="2019-11-25T17:31:00Z">
        <w:r>
          <w:t xml:space="preserve"> przekaz wizualny był czytelny bez szczegółowego wczytywania się w opis słowny. W</w:t>
        </w:r>
        <w:r w:rsidR="00673E7E">
          <w:t xml:space="preserve"> trakcie implementacji wi</w:t>
        </w:r>
      </w:ins>
      <w:ins w:id="10957" w:author="Okot" w:date="2019-11-25T17:37:00Z">
        <w:r w:rsidR="00673E7E">
          <w:t>ększość p</w:t>
        </w:r>
      </w:ins>
      <w:ins w:id="10958" w:author="Okot" w:date="2019-11-25T17:31:00Z">
        <w:r w:rsidR="00673E7E">
          <w:t>rzycisk</w:t>
        </w:r>
      </w:ins>
      <w:ins w:id="10959" w:author="Okot" w:date="2019-11-25T17:37:00Z">
        <w:r w:rsidR="00673E7E">
          <w:t>ów</w:t>
        </w:r>
      </w:ins>
      <w:ins w:id="10960" w:author="Okot" w:date="2019-11-25T17:31:00Z">
        <w:r w:rsidR="00A95F40">
          <w:t xml:space="preserve"> b</w:t>
        </w:r>
      </w:ins>
      <w:ins w:id="10961" w:author="Okot" w:date="2019-11-25T17:34:00Z">
        <w:r w:rsidR="00A95F40">
          <w:t>ęd</w:t>
        </w:r>
        <w:r w:rsidR="00673E7E">
          <w:t>zie dostosowana</w:t>
        </w:r>
        <w:r w:rsidR="00A95F40">
          <w:t xml:space="preserve"> do trend</w:t>
        </w:r>
      </w:ins>
      <w:ins w:id="10962" w:author="Okot" w:date="2019-11-25T17:35:00Z">
        <w:r w:rsidR="00A95F40">
          <w:t>ów projektowych z ostatnich lat, czyli będą si</w:t>
        </w:r>
      </w:ins>
      <w:ins w:id="10963" w:author="Okot" w:date="2019-11-25T17:36:00Z">
        <w:r w:rsidR="00A95F40">
          <w:t>ę składały z tekstu na kolorowym prostoką</w:t>
        </w:r>
        <w:r w:rsidR="00FC7753">
          <w:t>cie.</w:t>
        </w:r>
      </w:ins>
    </w:p>
    <w:p w14:paraId="30683893" w14:textId="036FB88E" w:rsidR="00CB6194" w:rsidRDefault="00CB6194">
      <w:pPr>
        <w:spacing w:after="160" w:line="259" w:lineRule="auto"/>
        <w:ind w:firstLine="0"/>
        <w:jc w:val="left"/>
        <w:rPr>
          <w:ins w:id="10964" w:author="Okot" w:date="2020-01-17T16:14:00Z"/>
          <w:rFonts w:eastAsiaTheme="majorEastAsia" w:cstheme="majorBidi"/>
          <w:szCs w:val="26"/>
        </w:rPr>
      </w:pPr>
    </w:p>
    <w:p w14:paraId="36BE13F9" w14:textId="4A8A22DC" w:rsidR="002E5BDA" w:rsidRDefault="002E5BDA">
      <w:pPr>
        <w:pStyle w:val="Nagwek2"/>
        <w:rPr>
          <w:ins w:id="10965" w:author="Okot" w:date="2019-11-25T17:39:00Z"/>
        </w:rPr>
      </w:pPr>
      <w:ins w:id="10966" w:author="Okot" w:date="2019-11-25T07:00:00Z">
        <w:r>
          <w:t>5.4.2.3. O aplikacji</w:t>
        </w:r>
      </w:ins>
    </w:p>
    <w:p w14:paraId="2D96209C" w14:textId="77777777" w:rsidR="00F25B77" w:rsidRDefault="00F25B77">
      <w:pPr>
        <w:ind w:firstLine="0"/>
        <w:rPr>
          <w:ins w:id="10967" w:author="Okot" w:date="2019-11-25T17:39:00Z"/>
        </w:rPr>
        <w:pPrChange w:id="10968" w:author="Okot" w:date="2019-11-25T06:59:00Z">
          <w:pPr>
            <w:pStyle w:val="Nagwek2"/>
          </w:pPr>
        </w:pPrChange>
      </w:pPr>
    </w:p>
    <w:p w14:paraId="1808B535" w14:textId="5E739B48" w:rsidR="002E5BDA" w:rsidRPr="00BD52C7" w:rsidDel="00CB6194" w:rsidRDefault="00F25B77">
      <w:pPr>
        <w:rPr>
          <w:del w:id="10969" w:author="Okot" w:date="2020-01-17T16:14:00Z"/>
        </w:rPr>
        <w:pPrChange w:id="10970" w:author="Okot" w:date="2020-01-17T16:14:00Z">
          <w:pPr>
            <w:pStyle w:val="Nagwek2"/>
          </w:pPr>
        </w:pPrChange>
      </w:pPr>
      <w:ins w:id="10971" w:author="Okot" w:date="2019-11-25T17:39:00Z">
        <w:r>
          <w:t>Po namyśle zdecydowano się nie umieszczać graficznego projektu tej podstrony, ze względu na jej ograniczon</w:t>
        </w:r>
      </w:ins>
      <w:ins w:id="10972" w:author="Okot" w:date="2019-11-25T17:40:00Z">
        <w:r>
          <w:t>ą zawartość. Na stronie należy zawrze</w:t>
        </w:r>
      </w:ins>
      <w:ins w:id="10973" w:author="Okot" w:date="2019-11-25T17:41:00Z">
        <w:r>
          <w:t>ć</w:t>
        </w:r>
      </w:ins>
      <w:ins w:id="10974" w:author="Okot" w:date="2019-11-25T17:40:00Z">
        <w:r>
          <w:t xml:space="preserve"> logo oraz centralnie umiejscowiony tekst, dbając o to, żeby jego format gwarantowa</w:t>
        </w:r>
      </w:ins>
      <w:ins w:id="10975" w:author="Okot" w:date="2019-11-25T17:41:00Z">
        <w:r>
          <w:t>ł czytelność i przejrzystość.</w:t>
        </w:r>
      </w:ins>
    </w:p>
    <w:p w14:paraId="1EF8ED71" w14:textId="14190116" w:rsidR="004B7613" w:rsidRDefault="004B7613">
      <w:pPr>
        <w:rPr>
          <w:ins w:id="10976" w:author="Okot" w:date="2020-01-17T16:14:00Z"/>
          <w:rFonts w:eastAsiaTheme="majorEastAsia" w:cstheme="majorBidi"/>
          <w:szCs w:val="26"/>
        </w:rPr>
        <w:pPrChange w:id="10977" w:author="Okot" w:date="2020-01-17T16:14:00Z">
          <w:pPr>
            <w:spacing w:after="160" w:line="259" w:lineRule="auto"/>
            <w:ind w:firstLine="0"/>
            <w:jc w:val="left"/>
          </w:pPr>
        </w:pPrChange>
      </w:pPr>
    </w:p>
    <w:p w14:paraId="1E4B59FF" w14:textId="77777777" w:rsidR="00CB6194" w:rsidRDefault="00CB6194">
      <w:pPr>
        <w:rPr>
          <w:ins w:id="10978" w:author="Okot" w:date="2020-01-17T12:24:00Z"/>
          <w:rFonts w:eastAsiaTheme="majorEastAsia" w:cstheme="majorBidi"/>
          <w:szCs w:val="26"/>
        </w:rPr>
        <w:pPrChange w:id="10979" w:author="Okot" w:date="2020-01-17T16:14:00Z">
          <w:pPr>
            <w:spacing w:after="160" w:line="259" w:lineRule="auto"/>
            <w:ind w:firstLine="0"/>
            <w:jc w:val="left"/>
          </w:pPr>
        </w:pPrChange>
      </w:pPr>
    </w:p>
    <w:p w14:paraId="55563479" w14:textId="367AC589" w:rsidR="0003742D" w:rsidRDefault="00262253">
      <w:pPr>
        <w:pStyle w:val="Nagwek2"/>
        <w:rPr>
          <w:ins w:id="10980" w:author="Okot" w:date="2020-01-17T12:24:00Z"/>
        </w:rPr>
      </w:pPr>
      <w:ins w:id="10981" w:author="Okot" w:date="2019-11-19T20:58:00Z">
        <w:r w:rsidRPr="004B7613">
          <w:t>5</w:t>
        </w:r>
      </w:ins>
      <w:del w:id="10982" w:author="Okot" w:date="2019-11-19T20:58:00Z">
        <w:r w:rsidR="0003742D" w:rsidRPr="004B7613" w:rsidDel="00262253">
          <w:delText>4</w:delText>
        </w:r>
      </w:del>
      <w:r w:rsidR="0003742D" w:rsidRPr="004B7613">
        <w:t>.</w:t>
      </w:r>
      <w:ins w:id="10983" w:author="Okot" w:date="2019-11-19T20:58:00Z">
        <w:r w:rsidRPr="004B7613">
          <w:t>4</w:t>
        </w:r>
      </w:ins>
      <w:del w:id="10984" w:author="Okot" w:date="2019-11-19T20:58:00Z">
        <w:r w:rsidR="0003742D" w:rsidRPr="004B7613" w:rsidDel="00262253">
          <w:delText>5</w:delText>
        </w:r>
      </w:del>
      <w:r w:rsidR="00573E70" w:rsidRPr="004B7613">
        <w:t xml:space="preserve">.3. </w:t>
      </w:r>
      <w:r w:rsidR="0003742D" w:rsidRPr="004B7613">
        <w:t>Projekt logiki biznesowej</w:t>
      </w:r>
    </w:p>
    <w:p w14:paraId="00AAE0B2" w14:textId="77777777" w:rsidR="004B7613" w:rsidRPr="001C71AE" w:rsidRDefault="004B7613">
      <w:pPr>
        <w:pPrChange w:id="10985" w:author="Okot" w:date="2020-01-17T12:24:00Z">
          <w:pPr>
            <w:pStyle w:val="Nagwek2"/>
          </w:pPr>
        </w:pPrChange>
      </w:pPr>
    </w:p>
    <w:p w14:paraId="2A50A20A" w14:textId="104CA497" w:rsidR="00573E70" w:rsidRDefault="00262253">
      <w:pPr>
        <w:pStyle w:val="Nagwek2"/>
        <w:rPr>
          <w:ins w:id="10986" w:author="Okot" w:date="2020-01-17T12:24:00Z"/>
        </w:rPr>
      </w:pPr>
      <w:ins w:id="10987" w:author="Okot" w:date="2019-11-19T20:58:00Z">
        <w:r w:rsidRPr="004B7613">
          <w:t>5</w:t>
        </w:r>
      </w:ins>
      <w:del w:id="10988" w:author="Okot" w:date="2019-11-19T20:58:00Z">
        <w:r w:rsidR="0003742D" w:rsidRPr="004B7613" w:rsidDel="00262253">
          <w:delText>4</w:delText>
        </w:r>
      </w:del>
      <w:r w:rsidR="0003742D" w:rsidRPr="004B7613">
        <w:t>.</w:t>
      </w:r>
      <w:ins w:id="10989" w:author="Okot" w:date="2019-11-19T20:58:00Z">
        <w:r w:rsidRPr="004B7613">
          <w:t>4</w:t>
        </w:r>
      </w:ins>
      <w:del w:id="10990" w:author="Okot" w:date="2019-11-19T20:58:00Z">
        <w:r w:rsidR="0003742D" w:rsidRPr="004B7613" w:rsidDel="00262253">
          <w:delText>5</w:delText>
        </w:r>
      </w:del>
      <w:r w:rsidR="0003742D" w:rsidRPr="004B7613">
        <w:t xml:space="preserve">.4. </w:t>
      </w:r>
      <w:r w:rsidR="00573E70" w:rsidRPr="004B7613">
        <w:t>Implementacja</w:t>
      </w:r>
    </w:p>
    <w:p w14:paraId="4EB9D0BB" w14:textId="77777777" w:rsidR="004B7613" w:rsidRPr="001C71AE" w:rsidRDefault="004B7613">
      <w:pPr>
        <w:pPrChange w:id="10991" w:author="Okot" w:date="2020-01-17T12:24:00Z">
          <w:pPr>
            <w:pStyle w:val="Nagwek2"/>
          </w:pPr>
        </w:pPrChange>
      </w:pPr>
    </w:p>
    <w:p w14:paraId="7265315F" w14:textId="73938BF1" w:rsidR="00573E70" w:rsidRDefault="00262253">
      <w:pPr>
        <w:pStyle w:val="Nagwek2"/>
        <w:rPr>
          <w:ins w:id="10992" w:author="Okot" w:date="2020-01-17T12:24:00Z"/>
        </w:rPr>
      </w:pPr>
      <w:ins w:id="10993" w:author="Okot" w:date="2019-11-19T20:58:00Z">
        <w:r w:rsidRPr="004B7613">
          <w:t>5</w:t>
        </w:r>
      </w:ins>
      <w:del w:id="10994" w:author="Okot" w:date="2019-11-19T20:58:00Z">
        <w:r w:rsidR="0003742D" w:rsidRPr="004B7613" w:rsidDel="00262253">
          <w:delText>4</w:delText>
        </w:r>
      </w:del>
      <w:r w:rsidR="0003742D" w:rsidRPr="004B7613">
        <w:t>.</w:t>
      </w:r>
      <w:ins w:id="10995" w:author="Okot" w:date="2019-11-19T20:58:00Z">
        <w:r w:rsidRPr="004B7613">
          <w:t>4</w:t>
        </w:r>
      </w:ins>
      <w:del w:id="10996" w:author="Okot" w:date="2019-11-19T20:58:00Z">
        <w:r w:rsidR="0003742D" w:rsidRPr="004B7613" w:rsidDel="00262253">
          <w:delText>5</w:delText>
        </w:r>
      </w:del>
      <w:r w:rsidR="0003742D" w:rsidRPr="004B7613">
        <w:t>.5.</w:t>
      </w:r>
      <w:r w:rsidR="00573E70" w:rsidRPr="004B7613">
        <w:t xml:space="preserve"> Testy</w:t>
      </w:r>
    </w:p>
    <w:p w14:paraId="4989771E" w14:textId="77777777" w:rsidR="004B7613" w:rsidRPr="001C71AE" w:rsidRDefault="004B7613">
      <w:pPr>
        <w:pPrChange w:id="10997" w:author="Okot" w:date="2020-01-17T12:24:00Z">
          <w:pPr>
            <w:pStyle w:val="Nagwek2"/>
          </w:pPr>
        </w:pPrChange>
      </w:pPr>
    </w:p>
    <w:p w14:paraId="2F23FE40" w14:textId="28CEDDF7" w:rsidR="00573E70" w:rsidRPr="004B7613" w:rsidRDefault="00262253">
      <w:pPr>
        <w:pStyle w:val="Nagwek2"/>
      </w:pPr>
      <w:ins w:id="10998" w:author="Okot" w:date="2019-11-19T20:58:00Z">
        <w:r w:rsidRPr="004B7613">
          <w:t>5</w:t>
        </w:r>
      </w:ins>
      <w:del w:id="10999" w:author="Okot" w:date="2019-11-19T20:58:00Z">
        <w:r w:rsidR="0003742D" w:rsidRPr="004B7613" w:rsidDel="00262253">
          <w:delText>4</w:delText>
        </w:r>
      </w:del>
      <w:r w:rsidR="0003742D" w:rsidRPr="004B7613">
        <w:t>.</w:t>
      </w:r>
      <w:ins w:id="11000" w:author="Okot" w:date="2019-11-19T20:58:00Z">
        <w:r w:rsidRPr="004B7613">
          <w:t>4</w:t>
        </w:r>
      </w:ins>
      <w:del w:id="11001" w:author="Okot" w:date="2019-11-19T20:58:00Z">
        <w:r w:rsidR="0003742D" w:rsidRPr="004B7613" w:rsidDel="00262253">
          <w:delText>5</w:delText>
        </w:r>
      </w:del>
      <w:r w:rsidR="0003742D" w:rsidRPr="004B7613">
        <w:t>.6</w:t>
      </w:r>
      <w:r w:rsidR="00573E70" w:rsidRPr="004B7613">
        <w:t>. Podsumowanie I</w:t>
      </w:r>
      <w:r w:rsidR="0003742D" w:rsidRPr="004B7613">
        <w:t>I</w:t>
      </w:r>
      <w:r w:rsidR="00573E70" w:rsidRPr="004B7613">
        <w:t xml:space="preserve"> iteracji</w:t>
      </w:r>
    </w:p>
    <w:p w14:paraId="19444791" w14:textId="77777777" w:rsidR="007236B1" w:rsidRDefault="007236B1" w:rsidP="006A5CC8">
      <w:pPr>
        <w:ind w:firstLine="0"/>
      </w:pPr>
    </w:p>
    <w:p w14:paraId="251EED1A" w14:textId="77777777" w:rsidR="006A5CC8" w:rsidRDefault="006A5CC8" w:rsidP="006A5CC8">
      <w:pPr>
        <w:jc w:val="center"/>
      </w:pPr>
      <w:r>
        <w:lastRenderedPageBreak/>
        <w:t>Rys. 3.4. Diagram sekwencji przedstawiający ustalanie CPM odpowiedniego do realizacji celu użytkownika.</w:t>
      </w:r>
    </w:p>
    <w:p w14:paraId="2E7AD0F1" w14:textId="77777777" w:rsidR="006A5CC8" w:rsidRDefault="006A5CC8" w:rsidP="006A5CC8">
      <w:pPr>
        <w:jc w:val="center"/>
      </w:pPr>
    </w:p>
    <w:p w14:paraId="38AE86DE" w14:textId="77777777" w:rsidR="006A5CC8" w:rsidRDefault="006A5CC8" w:rsidP="006A5CC8">
      <w:pPr>
        <w:jc w:val="center"/>
      </w:pPr>
      <w:r>
        <w:t xml:space="preserve">Rys. 3.5. Diagram </w:t>
      </w:r>
      <w:r w:rsidRPr="00D1070B">
        <w:rPr>
          <w:b/>
        </w:rPr>
        <w:t>{sprawdź nazwę}</w:t>
      </w:r>
      <w:r>
        <w:t xml:space="preserve"> przedstawiający sposób, w jaki użytkownik może wprowadzić spożyte pożywienie.</w:t>
      </w:r>
    </w:p>
    <w:p w14:paraId="679DA063" w14:textId="77777777" w:rsidR="006A5CC8" w:rsidRDefault="006A5CC8" w:rsidP="006A5CC8">
      <w:pPr>
        <w:ind w:firstLine="0"/>
      </w:pPr>
    </w:p>
    <w:p w14:paraId="135B2498" w14:textId="25AC31CC" w:rsidR="0031648F" w:rsidRDefault="00544DC3" w:rsidP="002E7570">
      <w:pPr>
        <w:pStyle w:val="Podtytu"/>
      </w:pPr>
      <w:ins w:id="11002" w:author="Okot" w:date="2019-11-19T20:59:00Z">
        <w:r>
          <w:t>5</w:t>
        </w:r>
      </w:ins>
      <w:del w:id="11003" w:author="Okot" w:date="2019-11-19T20:59:00Z">
        <w:r w:rsidR="001401C4" w:rsidDel="00544DC3">
          <w:delText>4</w:delText>
        </w:r>
      </w:del>
      <w:r w:rsidR="001401C4">
        <w:t>.</w:t>
      </w:r>
      <w:ins w:id="11004" w:author="Okot" w:date="2019-11-19T20:59:00Z">
        <w:r>
          <w:t>5</w:t>
        </w:r>
      </w:ins>
      <w:del w:id="11005" w:author="Okot" w:date="2019-11-19T20:59:00Z">
        <w:r w:rsidR="001401C4" w:rsidDel="00544DC3">
          <w:delText>6</w:delText>
        </w:r>
      </w:del>
      <w:r w:rsidR="002E7570">
        <w:t>. III iteracja</w:t>
      </w:r>
      <w:r w:rsidR="0031648F">
        <w:t>: sedno aplikacji</w:t>
      </w:r>
    </w:p>
    <w:p w14:paraId="0BFF41B3" w14:textId="77777777" w:rsidR="00D11A45" w:rsidRDefault="00D11A45" w:rsidP="00D11A45"/>
    <w:p w14:paraId="5A881BDC" w14:textId="2ABA6BD0" w:rsidR="00D11A45" w:rsidRPr="00D11A45" w:rsidRDefault="00D11A45" w:rsidP="00D11A45">
      <w:r>
        <w:t xml:space="preserve">Trzecia iteracja </w:t>
      </w:r>
      <w:r w:rsidR="0003742D">
        <w:t xml:space="preserve">będzie się </w:t>
      </w:r>
      <w:r>
        <w:t>skupia</w:t>
      </w:r>
      <w:r w:rsidR="0003742D">
        <w:t xml:space="preserve">ć </w:t>
      </w:r>
      <w:r>
        <w:t xml:space="preserve">na najważniejszych funkcjach aplikacji: umożliwieniu użytkownikowi wprowadzania spożytych przez niego pokarmów i udzielaniu informacji zwrotnej na temat zrealizowanego celu i zaspokojeniu zapotrzebowania na wartości odżywcze. </w:t>
      </w:r>
    </w:p>
    <w:p w14:paraId="11DA24E5" w14:textId="130B53EC" w:rsidR="0031648F" w:rsidDel="00544DC3" w:rsidRDefault="0031648F" w:rsidP="002E7570">
      <w:pPr>
        <w:pStyle w:val="Podtytu"/>
        <w:rPr>
          <w:del w:id="11006" w:author="Okot" w:date="2019-11-19T20:59:00Z"/>
        </w:rPr>
      </w:pPr>
    </w:p>
    <w:p w14:paraId="4911D3C8" w14:textId="349F483F" w:rsidR="00F55F23" w:rsidDel="00544DC3" w:rsidRDefault="00F55F23" w:rsidP="00F55F23">
      <w:pPr>
        <w:ind w:firstLine="0"/>
        <w:rPr>
          <w:del w:id="11007" w:author="Okot" w:date="2019-11-19T20:59:00Z"/>
        </w:rPr>
      </w:pPr>
      <w:del w:id="11008" w:author="Okot" w:date="2019-11-19T20:59:00Z">
        <w:r w:rsidDel="00544DC3">
          <w:rPr>
            <w:noProof/>
            <w:lang w:eastAsia="pl-PL"/>
          </w:rPr>
          <w:drawing>
            <wp:inline distT="0" distB="0" distL="0" distR="0" wp14:anchorId="43922501" wp14:editId="2B6D16AA">
              <wp:extent cx="5547600" cy="2840400"/>
              <wp:effectExtent l="133350" t="133350" r="148590" b="9334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K III iteracja.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47600" cy="2840400"/>
                      </a:xfrm>
                      <a:prstGeom prst="rect">
                        <a:avLst/>
                      </a:prstGeom>
                      <a:ln>
                        <a:noFill/>
                      </a:ln>
                      <a:effectLst>
                        <a:outerShdw blurRad="190500" algn="tl" rotWithShape="0">
                          <a:srgbClr val="000000">
                            <a:alpha val="70000"/>
                          </a:srgbClr>
                        </a:outerShdw>
                      </a:effectLst>
                    </pic:spPr>
                  </pic:pic>
                </a:graphicData>
              </a:graphic>
            </wp:inline>
          </w:drawing>
        </w:r>
      </w:del>
    </w:p>
    <w:p w14:paraId="5E4C7A56" w14:textId="5DA3659D" w:rsidR="00F55F23" w:rsidDel="00544DC3" w:rsidRDefault="00F55F23" w:rsidP="00F55F23">
      <w:pPr>
        <w:jc w:val="center"/>
        <w:rPr>
          <w:del w:id="11009" w:author="Okot" w:date="2019-11-19T20:59:00Z"/>
        </w:rPr>
      </w:pPr>
    </w:p>
    <w:p w14:paraId="4BF66C28" w14:textId="4C720693" w:rsidR="00F55F23" w:rsidDel="00544DC3" w:rsidRDefault="00F55F23" w:rsidP="00F55F23">
      <w:pPr>
        <w:jc w:val="center"/>
        <w:rPr>
          <w:del w:id="11010" w:author="Okot" w:date="2019-11-19T20:59:00Z"/>
        </w:rPr>
      </w:pPr>
      <w:del w:id="11011" w:author="Okot" w:date="2019-11-19T20:59:00Z">
        <w:r w:rsidDel="00544DC3">
          <w:delText xml:space="preserve">Rys. </w:delText>
        </w:r>
        <w:r w:rsidR="00847C11" w:rsidDel="00544DC3">
          <w:delText>4.</w:delText>
        </w:r>
        <w:r w:rsidR="00C146A7" w:rsidDel="00544DC3">
          <w:delText>6</w:delText>
        </w:r>
        <w:r w:rsidDel="00544DC3">
          <w:delText xml:space="preserve">. Przykładowe opowieści klienta wybrane do realizacji w III iteracji. </w:delText>
        </w:r>
      </w:del>
    </w:p>
    <w:p w14:paraId="36FE0AE3" w14:textId="5A277512" w:rsidR="00F55F23" w:rsidRDefault="00F55F23" w:rsidP="00F55F23">
      <w:pPr>
        <w:jc w:val="center"/>
      </w:pPr>
    </w:p>
    <w:p w14:paraId="05745240" w14:textId="500BA6FE" w:rsidR="0003742D" w:rsidRDefault="00544DC3" w:rsidP="0003742D">
      <w:pPr>
        <w:pStyle w:val="Nagwek2"/>
      </w:pPr>
      <w:ins w:id="11012" w:author="Okot" w:date="2019-11-19T20:59:00Z">
        <w:r>
          <w:t>5</w:t>
        </w:r>
      </w:ins>
      <w:del w:id="11013" w:author="Okot" w:date="2019-11-19T20:59:00Z">
        <w:r w:rsidR="0003742D" w:rsidDel="00544DC3">
          <w:delText>4</w:delText>
        </w:r>
      </w:del>
      <w:r w:rsidR="0003742D">
        <w:t>.</w:t>
      </w:r>
      <w:ins w:id="11014" w:author="Okot" w:date="2019-11-19T20:59:00Z">
        <w:r>
          <w:t>5</w:t>
        </w:r>
      </w:ins>
      <w:del w:id="11015" w:author="Okot" w:date="2019-11-19T20:59:00Z">
        <w:r w:rsidR="0003742D" w:rsidDel="00544DC3">
          <w:delText>6</w:delText>
        </w:r>
      </w:del>
      <w:r w:rsidR="0003742D">
        <w:t>.1. Projekt bazy danych</w:t>
      </w:r>
    </w:p>
    <w:p w14:paraId="585EE9AF" w14:textId="77777777" w:rsidR="00240CAF" w:rsidRDefault="00240CAF" w:rsidP="00240CAF"/>
    <w:p w14:paraId="141AD018" w14:textId="5B2081CD" w:rsidR="00240CAF" w:rsidRDefault="00240CAF" w:rsidP="00240CAF">
      <w:r>
        <w:t>W iteracji III planowane jest zakończenie prac nad bazą danych. Należy uzupełnić ją o część związaną z przechowywaniem danych konkretnych posiłków i przepisów.</w:t>
      </w:r>
    </w:p>
    <w:p w14:paraId="20D0F13C" w14:textId="4EB966AB" w:rsidR="00240CAF" w:rsidRDefault="00240CAF" w:rsidP="00240CAF">
      <w:r>
        <w:t>Tabela Meal będzie przechowywać rodzaje posiłków, jakie może w ciągu dnia spożyć użytkownik.</w:t>
      </w:r>
    </w:p>
    <w:p w14:paraId="39A48ACF" w14:textId="77777777" w:rsidR="00240CAF" w:rsidRDefault="00240CAF" w:rsidP="00240CAF"/>
    <w:p w14:paraId="6FD7FC93" w14:textId="0424DA6D" w:rsidR="00240CAF" w:rsidRDefault="00942409" w:rsidP="00240CAF">
      <w:pPr>
        <w:ind w:firstLine="0"/>
      </w:pPr>
      <w:r>
        <w:t xml:space="preserve">Tabela </w:t>
      </w:r>
      <w:ins w:id="11016" w:author="Okot" w:date="2019-11-19T21:00:00Z">
        <w:r w:rsidR="00544DC3">
          <w:t>5</w:t>
        </w:r>
      </w:ins>
      <w:del w:id="11017" w:author="Okot" w:date="2019-11-19T21:00:00Z">
        <w:r w:rsidDel="00544DC3">
          <w:delText>4</w:delText>
        </w:r>
      </w:del>
      <w:r>
        <w:t>.1</w:t>
      </w:r>
      <w:r w:rsidR="00007F81">
        <w:t>8</w:t>
      </w:r>
      <w:del w:id="11018" w:author="Okot" w:date="2020-01-29T13:26:00Z">
        <w:r w:rsidDel="00ED5F16">
          <w:delText>1</w:delText>
        </w:r>
      </w:del>
      <w:r w:rsidR="00240CAF">
        <w:t>.</w:t>
      </w:r>
    </w:p>
    <w:p w14:paraId="4C01787B" w14:textId="503F1A7D" w:rsidR="00240CAF" w:rsidRDefault="00240CAF" w:rsidP="00240CAF">
      <w:pPr>
        <w:ind w:firstLine="0"/>
      </w:pPr>
      <w:r>
        <w:t>Wykaz pól w tabeli Meal.</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240CAF" w:rsidRPr="00DF64C5" w14:paraId="0A08581E" w14:textId="77777777" w:rsidTr="001D468F">
        <w:tc>
          <w:tcPr>
            <w:tcW w:w="562" w:type="dxa"/>
          </w:tcPr>
          <w:p w14:paraId="6F77E1DE" w14:textId="77777777" w:rsidR="00240CAF" w:rsidRPr="00DF64C5" w:rsidRDefault="00240CAF" w:rsidP="001D468F">
            <w:pPr>
              <w:ind w:firstLine="0"/>
              <w:jc w:val="center"/>
              <w:rPr>
                <w:b/>
              </w:rPr>
            </w:pPr>
            <w:r w:rsidRPr="00DF64C5">
              <w:rPr>
                <w:b/>
              </w:rPr>
              <w:t>Nr</w:t>
            </w:r>
          </w:p>
        </w:tc>
        <w:tc>
          <w:tcPr>
            <w:tcW w:w="851" w:type="dxa"/>
          </w:tcPr>
          <w:p w14:paraId="65210406" w14:textId="77777777" w:rsidR="00240CAF" w:rsidRPr="00DF64C5" w:rsidRDefault="00240CAF" w:rsidP="001D468F">
            <w:pPr>
              <w:ind w:firstLine="0"/>
              <w:jc w:val="center"/>
              <w:rPr>
                <w:b/>
              </w:rPr>
            </w:pPr>
            <w:r w:rsidRPr="00DF64C5">
              <w:rPr>
                <w:b/>
              </w:rPr>
              <w:t>Klucz</w:t>
            </w:r>
          </w:p>
        </w:tc>
        <w:tc>
          <w:tcPr>
            <w:tcW w:w="2126" w:type="dxa"/>
          </w:tcPr>
          <w:p w14:paraId="3EA4361E" w14:textId="77777777" w:rsidR="00240CAF" w:rsidRPr="00DF64C5" w:rsidRDefault="00240CAF" w:rsidP="001D468F">
            <w:pPr>
              <w:ind w:firstLine="0"/>
              <w:jc w:val="center"/>
              <w:rPr>
                <w:b/>
              </w:rPr>
            </w:pPr>
            <w:r w:rsidRPr="00DF64C5">
              <w:rPr>
                <w:b/>
              </w:rPr>
              <w:t>Nazwa</w:t>
            </w:r>
          </w:p>
        </w:tc>
        <w:tc>
          <w:tcPr>
            <w:tcW w:w="1485" w:type="dxa"/>
          </w:tcPr>
          <w:p w14:paraId="3CBCF1DE" w14:textId="77777777" w:rsidR="00240CAF" w:rsidRPr="00DF64C5" w:rsidRDefault="00240CAF" w:rsidP="001D468F">
            <w:pPr>
              <w:ind w:firstLine="0"/>
              <w:jc w:val="center"/>
              <w:rPr>
                <w:b/>
              </w:rPr>
            </w:pPr>
            <w:r w:rsidRPr="00DF64C5">
              <w:rPr>
                <w:b/>
              </w:rPr>
              <w:t>Typ</w:t>
            </w:r>
          </w:p>
        </w:tc>
        <w:tc>
          <w:tcPr>
            <w:tcW w:w="746" w:type="dxa"/>
          </w:tcPr>
          <w:p w14:paraId="3797AABD" w14:textId="77777777" w:rsidR="00240CAF" w:rsidRPr="00DF64C5" w:rsidRDefault="00240CAF" w:rsidP="001D468F">
            <w:pPr>
              <w:ind w:firstLine="0"/>
              <w:jc w:val="center"/>
              <w:rPr>
                <w:b/>
              </w:rPr>
            </w:pPr>
            <w:r w:rsidRPr="00DF64C5">
              <w:rPr>
                <w:b/>
              </w:rPr>
              <w:t>Null</w:t>
            </w:r>
          </w:p>
        </w:tc>
        <w:tc>
          <w:tcPr>
            <w:tcW w:w="3291" w:type="dxa"/>
          </w:tcPr>
          <w:p w14:paraId="507DED60" w14:textId="77777777" w:rsidR="00240CAF" w:rsidRPr="00DF64C5" w:rsidRDefault="00240CAF" w:rsidP="001D468F">
            <w:pPr>
              <w:ind w:firstLine="0"/>
              <w:jc w:val="center"/>
              <w:rPr>
                <w:b/>
              </w:rPr>
            </w:pPr>
            <w:r w:rsidRPr="00DF64C5">
              <w:rPr>
                <w:b/>
              </w:rPr>
              <w:t>Opis</w:t>
            </w:r>
          </w:p>
        </w:tc>
      </w:tr>
      <w:tr w:rsidR="00240CAF" w:rsidRPr="00DF64C5" w14:paraId="5229237A" w14:textId="77777777" w:rsidTr="001D468F">
        <w:tc>
          <w:tcPr>
            <w:tcW w:w="562" w:type="dxa"/>
          </w:tcPr>
          <w:p w14:paraId="7D291B03" w14:textId="77777777" w:rsidR="00240CAF" w:rsidRPr="00A84687" w:rsidRDefault="00240CAF" w:rsidP="001D468F">
            <w:pPr>
              <w:ind w:firstLine="0"/>
              <w:jc w:val="center"/>
            </w:pPr>
            <w:r>
              <w:t>1</w:t>
            </w:r>
          </w:p>
        </w:tc>
        <w:tc>
          <w:tcPr>
            <w:tcW w:w="851" w:type="dxa"/>
          </w:tcPr>
          <w:p w14:paraId="2CFE310F" w14:textId="77777777" w:rsidR="00240CAF" w:rsidRPr="00A84687" w:rsidRDefault="00240CAF" w:rsidP="001D468F">
            <w:pPr>
              <w:ind w:firstLine="0"/>
              <w:jc w:val="center"/>
            </w:pPr>
            <w:r>
              <w:t>PK</w:t>
            </w:r>
          </w:p>
        </w:tc>
        <w:tc>
          <w:tcPr>
            <w:tcW w:w="2126" w:type="dxa"/>
          </w:tcPr>
          <w:p w14:paraId="2EACE6BD" w14:textId="77777777" w:rsidR="00240CAF" w:rsidRPr="00A84687" w:rsidRDefault="00240CAF" w:rsidP="001D468F">
            <w:pPr>
              <w:ind w:firstLine="0"/>
              <w:jc w:val="center"/>
            </w:pPr>
            <w:r>
              <w:t>ID</w:t>
            </w:r>
          </w:p>
        </w:tc>
        <w:tc>
          <w:tcPr>
            <w:tcW w:w="1485" w:type="dxa"/>
          </w:tcPr>
          <w:p w14:paraId="3A1CB5C8" w14:textId="77777777" w:rsidR="00240CAF" w:rsidRPr="00A84687" w:rsidRDefault="00240CAF" w:rsidP="001D468F">
            <w:pPr>
              <w:ind w:firstLine="0"/>
              <w:jc w:val="center"/>
            </w:pPr>
            <w:r>
              <w:t>int</w:t>
            </w:r>
          </w:p>
        </w:tc>
        <w:tc>
          <w:tcPr>
            <w:tcW w:w="746" w:type="dxa"/>
          </w:tcPr>
          <w:p w14:paraId="7A767A51" w14:textId="77777777" w:rsidR="00240CAF" w:rsidRPr="00A84687" w:rsidRDefault="00240CAF" w:rsidP="001D468F">
            <w:pPr>
              <w:ind w:firstLine="0"/>
              <w:jc w:val="center"/>
            </w:pPr>
          </w:p>
        </w:tc>
        <w:tc>
          <w:tcPr>
            <w:tcW w:w="3291" w:type="dxa"/>
          </w:tcPr>
          <w:p w14:paraId="2E3F6C43" w14:textId="77777777" w:rsidR="00240CAF" w:rsidRPr="00A84687" w:rsidRDefault="00240CAF" w:rsidP="001D468F">
            <w:pPr>
              <w:ind w:firstLine="0"/>
              <w:jc w:val="center"/>
            </w:pPr>
            <w:r>
              <w:t>Numer identyfikacyjny wpisu w systemie</w:t>
            </w:r>
          </w:p>
        </w:tc>
      </w:tr>
      <w:tr w:rsidR="00240CAF" w:rsidRPr="00DF64C5" w14:paraId="26BC32C6" w14:textId="77777777" w:rsidTr="001D468F">
        <w:tc>
          <w:tcPr>
            <w:tcW w:w="562" w:type="dxa"/>
          </w:tcPr>
          <w:p w14:paraId="04DDFDF6" w14:textId="1CF494CC" w:rsidR="00240CAF" w:rsidRDefault="00240CAF" w:rsidP="001D468F">
            <w:pPr>
              <w:ind w:firstLine="0"/>
              <w:jc w:val="center"/>
            </w:pPr>
            <w:r>
              <w:t>2</w:t>
            </w:r>
          </w:p>
        </w:tc>
        <w:tc>
          <w:tcPr>
            <w:tcW w:w="851" w:type="dxa"/>
          </w:tcPr>
          <w:p w14:paraId="53648C6D" w14:textId="77777777" w:rsidR="00240CAF" w:rsidRDefault="00240CAF" w:rsidP="001D468F">
            <w:pPr>
              <w:ind w:firstLine="0"/>
              <w:jc w:val="center"/>
            </w:pPr>
          </w:p>
        </w:tc>
        <w:tc>
          <w:tcPr>
            <w:tcW w:w="2126" w:type="dxa"/>
          </w:tcPr>
          <w:p w14:paraId="536C0511" w14:textId="21AD16EA" w:rsidR="00240CAF" w:rsidRDefault="00240CAF" w:rsidP="001D468F">
            <w:pPr>
              <w:ind w:firstLine="0"/>
              <w:jc w:val="center"/>
            </w:pPr>
            <w:r>
              <w:t>Name</w:t>
            </w:r>
          </w:p>
        </w:tc>
        <w:tc>
          <w:tcPr>
            <w:tcW w:w="1485" w:type="dxa"/>
          </w:tcPr>
          <w:p w14:paraId="720B4459" w14:textId="614284C1" w:rsidR="00240CAF" w:rsidRDefault="00240CAF" w:rsidP="001D468F">
            <w:pPr>
              <w:ind w:firstLine="0"/>
              <w:jc w:val="center"/>
            </w:pPr>
            <w:r>
              <w:t>Varchar(10)</w:t>
            </w:r>
          </w:p>
        </w:tc>
        <w:tc>
          <w:tcPr>
            <w:tcW w:w="746" w:type="dxa"/>
          </w:tcPr>
          <w:p w14:paraId="354A0F1B" w14:textId="77777777" w:rsidR="00240CAF" w:rsidRPr="00A84687" w:rsidRDefault="00240CAF" w:rsidP="001D468F">
            <w:pPr>
              <w:ind w:firstLine="0"/>
              <w:jc w:val="center"/>
            </w:pPr>
          </w:p>
        </w:tc>
        <w:tc>
          <w:tcPr>
            <w:tcW w:w="3291" w:type="dxa"/>
          </w:tcPr>
          <w:p w14:paraId="7532538D" w14:textId="03B518F2" w:rsidR="00240CAF" w:rsidRDefault="00240CAF" w:rsidP="001D468F">
            <w:pPr>
              <w:ind w:firstLine="0"/>
              <w:jc w:val="center"/>
            </w:pPr>
            <w:r>
              <w:t>Nazwa posiłku</w:t>
            </w:r>
          </w:p>
        </w:tc>
      </w:tr>
    </w:tbl>
    <w:p w14:paraId="3E322C02" w14:textId="77777777" w:rsidR="00240CAF" w:rsidRPr="00240CAF" w:rsidRDefault="00240CAF" w:rsidP="00240CAF"/>
    <w:p w14:paraId="31020991" w14:textId="28FA4477" w:rsidR="00B357BA" w:rsidRDefault="00B357BA" w:rsidP="00B357BA">
      <w:r>
        <w:tab/>
        <w:t xml:space="preserve">Tabelę ProductInfo należy uzupełnić o kolumnę IDU o typie int, przyjmującą wartość NULL – będącą kluczem obcym do tabeli User. Ponieważ w tej iteracji ma zostać umożliwione wprowadzanie i zapisywanie w bazie produktów przez użytkowników, należy oznaczyć, które produkty, który użytkownik wprowadził, gdyż tylko on ma móc je widzieć. Można by dodać osobą tabelę UserProduct, ale wydaje się to być niepotrzebnym mnożeniem tabel podczas, gdy wystarczy odpowiednio oznaczyć produkty w istniejącej tabeli. </w:t>
      </w:r>
    </w:p>
    <w:p w14:paraId="3FE8E555" w14:textId="5777FB2A" w:rsidR="00B357BA" w:rsidRDefault="00B357BA" w:rsidP="00B357BA">
      <w:r>
        <w:t>Tabela</w:t>
      </w:r>
      <w:r w:rsidR="00A54240">
        <w:t xml:space="preserve"> Recipe będzie przechowywała dodane przez użytkowników przepisy na potrawy.</w:t>
      </w:r>
    </w:p>
    <w:p w14:paraId="667CA94E" w14:textId="2AA73E00" w:rsidR="00A54240" w:rsidDel="00B75F01" w:rsidRDefault="00A54240" w:rsidP="00B357BA">
      <w:pPr>
        <w:rPr>
          <w:del w:id="11019" w:author="Okot" w:date="2020-01-30T17:05:00Z"/>
        </w:rPr>
      </w:pPr>
    </w:p>
    <w:p w14:paraId="51687E5C" w14:textId="62489D40" w:rsidR="00A54240" w:rsidRDefault="00942409" w:rsidP="00A54240">
      <w:pPr>
        <w:ind w:firstLine="0"/>
      </w:pPr>
      <w:r>
        <w:t xml:space="preserve">Tabela </w:t>
      </w:r>
      <w:ins w:id="11020" w:author="Okot" w:date="2019-11-19T21:00:00Z">
        <w:r w:rsidR="00544DC3">
          <w:t>5</w:t>
        </w:r>
      </w:ins>
      <w:del w:id="11021" w:author="Okot" w:date="2019-11-19T21:00:00Z">
        <w:r w:rsidDel="00544DC3">
          <w:delText>4</w:delText>
        </w:r>
      </w:del>
      <w:r>
        <w:t>.1</w:t>
      </w:r>
      <w:r w:rsidR="00007F81">
        <w:t>9</w:t>
      </w:r>
      <w:del w:id="11022" w:author="Okot" w:date="2020-01-29T13:26:00Z">
        <w:r w:rsidDel="00ED5F16">
          <w:delText>2</w:delText>
        </w:r>
      </w:del>
      <w:r w:rsidR="00A54240">
        <w:t>.</w:t>
      </w:r>
    </w:p>
    <w:p w14:paraId="30C46451" w14:textId="401AC863" w:rsidR="00A54240" w:rsidRDefault="00A54240" w:rsidP="00A54240">
      <w:pPr>
        <w:ind w:firstLine="0"/>
      </w:pPr>
      <w:r>
        <w:t>Wykaz pól w tabeli 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A54240" w:rsidRPr="00DF64C5" w14:paraId="7F9EBF58" w14:textId="77777777" w:rsidTr="001D468F">
        <w:tc>
          <w:tcPr>
            <w:tcW w:w="562" w:type="dxa"/>
          </w:tcPr>
          <w:p w14:paraId="7949498B" w14:textId="77777777" w:rsidR="00A54240" w:rsidRPr="00DF64C5" w:rsidRDefault="00A54240" w:rsidP="001D468F">
            <w:pPr>
              <w:ind w:firstLine="0"/>
              <w:jc w:val="center"/>
              <w:rPr>
                <w:b/>
              </w:rPr>
            </w:pPr>
            <w:r w:rsidRPr="00DF64C5">
              <w:rPr>
                <w:b/>
              </w:rPr>
              <w:t>Nr</w:t>
            </w:r>
          </w:p>
        </w:tc>
        <w:tc>
          <w:tcPr>
            <w:tcW w:w="851" w:type="dxa"/>
          </w:tcPr>
          <w:p w14:paraId="0B975CB3" w14:textId="77777777" w:rsidR="00A54240" w:rsidRPr="00DF64C5" w:rsidRDefault="00A54240" w:rsidP="001D468F">
            <w:pPr>
              <w:ind w:firstLine="0"/>
              <w:jc w:val="center"/>
              <w:rPr>
                <w:b/>
              </w:rPr>
            </w:pPr>
            <w:r w:rsidRPr="00DF64C5">
              <w:rPr>
                <w:b/>
              </w:rPr>
              <w:t>Klucz</w:t>
            </w:r>
          </w:p>
        </w:tc>
        <w:tc>
          <w:tcPr>
            <w:tcW w:w="2126" w:type="dxa"/>
          </w:tcPr>
          <w:p w14:paraId="48CBF49A" w14:textId="77777777" w:rsidR="00A54240" w:rsidRPr="00DF64C5" w:rsidRDefault="00A54240" w:rsidP="001D468F">
            <w:pPr>
              <w:ind w:firstLine="0"/>
              <w:jc w:val="center"/>
              <w:rPr>
                <w:b/>
              </w:rPr>
            </w:pPr>
            <w:r w:rsidRPr="00DF64C5">
              <w:rPr>
                <w:b/>
              </w:rPr>
              <w:t>Nazwa</w:t>
            </w:r>
          </w:p>
        </w:tc>
        <w:tc>
          <w:tcPr>
            <w:tcW w:w="1485" w:type="dxa"/>
          </w:tcPr>
          <w:p w14:paraId="53738CEA" w14:textId="77777777" w:rsidR="00A54240" w:rsidRPr="00DF64C5" w:rsidRDefault="00A54240" w:rsidP="001D468F">
            <w:pPr>
              <w:ind w:firstLine="0"/>
              <w:jc w:val="center"/>
              <w:rPr>
                <w:b/>
              </w:rPr>
            </w:pPr>
            <w:r w:rsidRPr="00DF64C5">
              <w:rPr>
                <w:b/>
              </w:rPr>
              <w:t>Typ</w:t>
            </w:r>
          </w:p>
        </w:tc>
        <w:tc>
          <w:tcPr>
            <w:tcW w:w="746" w:type="dxa"/>
          </w:tcPr>
          <w:p w14:paraId="12F1C61A" w14:textId="77777777" w:rsidR="00A54240" w:rsidRPr="00DF64C5" w:rsidRDefault="00A54240" w:rsidP="001D468F">
            <w:pPr>
              <w:ind w:firstLine="0"/>
              <w:jc w:val="center"/>
              <w:rPr>
                <w:b/>
              </w:rPr>
            </w:pPr>
            <w:r w:rsidRPr="00DF64C5">
              <w:rPr>
                <w:b/>
              </w:rPr>
              <w:t>Null</w:t>
            </w:r>
          </w:p>
        </w:tc>
        <w:tc>
          <w:tcPr>
            <w:tcW w:w="3291" w:type="dxa"/>
          </w:tcPr>
          <w:p w14:paraId="604985CC" w14:textId="77777777" w:rsidR="00A54240" w:rsidRPr="00DF64C5" w:rsidRDefault="00A54240" w:rsidP="001D468F">
            <w:pPr>
              <w:ind w:firstLine="0"/>
              <w:jc w:val="center"/>
              <w:rPr>
                <w:b/>
              </w:rPr>
            </w:pPr>
            <w:r w:rsidRPr="00DF64C5">
              <w:rPr>
                <w:b/>
              </w:rPr>
              <w:t>Opis</w:t>
            </w:r>
          </w:p>
        </w:tc>
      </w:tr>
      <w:tr w:rsidR="00A54240" w:rsidRPr="00DF64C5" w14:paraId="578478F6" w14:textId="77777777" w:rsidTr="001D468F">
        <w:tc>
          <w:tcPr>
            <w:tcW w:w="562" w:type="dxa"/>
          </w:tcPr>
          <w:p w14:paraId="686CEAAD" w14:textId="569F00DF" w:rsidR="00A54240" w:rsidRPr="00A54240" w:rsidRDefault="00A54240" w:rsidP="001D468F">
            <w:pPr>
              <w:ind w:firstLine="0"/>
              <w:jc w:val="center"/>
            </w:pPr>
            <w:r w:rsidRPr="00A54240">
              <w:t>1</w:t>
            </w:r>
          </w:p>
        </w:tc>
        <w:tc>
          <w:tcPr>
            <w:tcW w:w="851" w:type="dxa"/>
          </w:tcPr>
          <w:p w14:paraId="3573E982" w14:textId="1658B017" w:rsidR="00A54240" w:rsidRPr="00A54240" w:rsidRDefault="00A54240" w:rsidP="001D468F">
            <w:pPr>
              <w:ind w:firstLine="0"/>
              <w:jc w:val="center"/>
            </w:pPr>
            <w:r>
              <w:t>PK</w:t>
            </w:r>
          </w:p>
        </w:tc>
        <w:tc>
          <w:tcPr>
            <w:tcW w:w="2126" w:type="dxa"/>
          </w:tcPr>
          <w:p w14:paraId="3AD1E0F7" w14:textId="636810BC" w:rsidR="00A54240" w:rsidRPr="00A54240" w:rsidRDefault="00A54240" w:rsidP="001D468F">
            <w:pPr>
              <w:ind w:firstLine="0"/>
              <w:jc w:val="center"/>
            </w:pPr>
            <w:r>
              <w:t>ID</w:t>
            </w:r>
          </w:p>
        </w:tc>
        <w:tc>
          <w:tcPr>
            <w:tcW w:w="1485" w:type="dxa"/>
          </w:tcPr>
          <w:p w14:paraId="20B03B2D" w14:textId="2A56E6D9" w:rsidR="00A54240" w:rsidRPr="00A54240" w:rsidRDefault="00A54240" w:rsidP="001D468F">
            <w:pPr>
              <w:ind w:firstLine="0"/>
              <w:jc w:val="center"/>
            </w:pPr>
            <w:r>
              <w:t>int</w:t>
            </w:r>
          </w:p>
        </w:tc>
        <w:tc>
          <w:tcPr>
            <w:tcW w:w="746" w:type="dxa"/>
          </w:tcPr>
          <w:p w14:paraId="23DADFDA" w14:textId="77777777" w:rsidR="00A54240" w:rsidRPr="00A54240" w:rsidRDefault="00A54240" w:rsidP="001D468F">
            <w:pPr>
              <w:ind w:firstLine="0"/>
              <w:jc w:val="center"/>
            </w:pPr>
          </w:p>
        </w:tc>
        <w:tc>
          <w:tcPr>
            <w:tcW w:w="3291" w:type="dxa"/>
          </w:tcPr>
          <w:p w14:paraId="1ECA7202" w14:textId="328DC2F9" w:rsidR="00A54240" w:rsidRPr="00A54240" w:rsidRDefault="00A54240" w:rsidP="001D468F">
            <w:pPr>
              <w:ind w:firstLine="0"/>
              <w:jc w:val="center"/>
            </w:pPr>
            <w:r>
              <w:t>Numer identyfikacyjny przepisu w systemie</w:t>
            </w:r>
          </w:p>
        </w:tc>
      </w:tr>
      <w:tr w:rsidR="00A54240" w:rsidRPr="00DF64C5" w14:paraId="4A483639" w14:textId="77777777" w:rsidTr="001D468F">
        <w:tc>
          <w:tcPr>
            <w:tcW w:w="562" w:type="dxa"/>
          </w:tcPr>
          <w:p w14:paraId="1AA88DEA" w14:textId="037D9F81" w:rsidR="00A54240" w:rsidRPr="00A54240" w:rsidRDefault="00A54240" w:rsidP="001D468F">
            <w:pPr>
              <w:ind w:firstLine="0"/>
              <w:jc w:val="center"/>
            </w:pPr>
            <w:r>
              <w:t>2</w:t>
            </w:r>
          </w:p>
        </w:tc>
        <w:tc>
          <w:tcPr>
            <w:tcW w:w="851" w:type="dxa"/>
          </w:tcPr>
          <w:p w14:paraId="4F590AD2" w14:textId="055CD190" w:rsidR="00A54240" w:rsidRPr="00A54240" w:rsidRDefault="00A54240" w:rsidP="001D468F">
            <w:pPr>
              <w:ind w:firstLine="0"/>
              <w:jc w:val="center"/>
            </w:pPr>
            <w:r>
              <w:t>FK</w:t>
            </w:r>
          </w:p>
        </w:tc>
        <w:tc>
          <w:tcPr>
            <w:tcW w:w="2126" w:type="dxa"/>
          </w:tcPr>
          <w:p w14:paraId="2600F8B3" w14:textId="54E02F8B" w:rsidR="00A54240" w:rsidRPr="00A54240" w:rsidRDefault="00A54240" w:rsidP="001D468F">
            <w:pPr>
              <w:ind w:firstLine="0"/>
              <w:jc w:val="center"/>
            </w:pPr>
            <w:r>
              <w:t>IDU</w:t>
            </w:r>
          </w:p>
        </w:tc>
        <w:tc>
          <w:tcPr>
            <w:tcW w:w="1485" w:type="dxa"/>
          </w:tcPr>
          <w:p w14:paraId="0E51BFC6" w14:textId="378CC41C" w:rsidR="00A54240" w:rsidRPr="00A54240" w:rsidRDefault="00A54240" w:rsidP="001D468F">
            <w:pPr>
              <w:ind w:firstLine="0"/>
              <w:jc w:val="center"/>
            </w:pPr>
            <w:r>
              <w:t>int</w:t>
            </w:r>
          </w:p>
        </w:tc>
        <w:tc>
          <w:tcPr>
            <w:tcW w:w="746" w:type="dxa"/>
          </w:tcPr>
          <w:p w14:paraId="7136D31D" w14:textId="77777777" w:rsidR="00A54240" w:rsidRPr="00A54240" w:rsidRDefault="00A54240" w:rsidP="001D468F">
            <w:pPr>
              <w:ind w:firstLine="0"/>
              <w:jc w:val="center"/>
            </w:pPr>
          </w:p>
        </w:tc>
        <w:tc>
          <w:tcPr>
            <w:tcW w:w="3291" w:type="dxa"/>
          </w:tcPr>
          <w:p w14:paraId="5F4DE49D" w14:textId="36FFEDB5" w:rsidR="00A54240" w:rsidRPr="00A54240" w:rsidRDefault="00A54240" w:rsidP="001D468F">
            <w:pPr>
              <w:ind w:firstLine="0"/>
              <w:jc w:val="center"/>
            </w:pPr>
            <w:r>
              <w:t>Numer identyfikacyjny użytkownika, który dodał dany przepis</w:t>
            </w:r>
          </w:p>
        </w:tc>
      </w:tr>
      <w:tr w:rsidR="00A54240" w:rsidRPr="00DF64C5" w14:paraId="365D9DEC" w14:textId="77777777" w:rsidTr="001D468F">
        <w:tc>
          <w:tcPr>
            <w:tcW w:w="562" w:type="dxa"/>
          </w:tcPr>
          <w:p w14:paraId="54BA44B1" w14:textId="134F0A6E" w:rsidR="00A54240" w:rsidRPr="00A54240" w:rsidRDefault="00A54240" w:rsidP="001D468F">
            <w:pPr>
              <w:ind w:firstLine="0"/>
              <w:jc w:val="center"/>
            </w:pPr>
            <w:r>
              <w:t>3</w:t>
            </w:r>
          </w:p>
        </w:tc>
        <w:tc>
          <w:tcPr>
            <w:tcW w:w="851" w:type="dxa"/>
          </w:tcPr>
          <w:p w14:paraId="08EA2A19" w14:textId="77777777" w:rsidR="00A54240" w:rsidRPr="00A54240" w:rsidRDefault="00A54240" w:rsidP="001D468F">
            <w:pPr>
              <w:ind w:firstLine="0"/>
              <w:jc w:val="center"/>
            </w:pPr>
          </w:p>
        </w:tc>
        <w:tc>
          <w:tcPr>
            <w:tcW w:w="2126" w:type="dxa"/>
          </w:tcPr>
          <w:p w14:paraId="1A5DB4DC" w14:textId="43114823" w:rsidR="00A54240" w:rsidRPr="00A54240" w:rsidRDefault="00A54240" w:rsidP="001D468F">
            <w:pPr>
              <w:ind w:firstLine="0"/>
              <w:jc w:val="center"/>
            </w:pPr>
            <w:r>
              <w:t>Name</w:t>
            </w:r>
          </w:p>
        </w:tc>
        <w:tc>
          <w:tcPr>
            <w:tcW w:w="1485" w:type="dxa"/>
          </w:tcPr>
          <w:p w14:paraId="17F0231B" w14:textId="581B4D82" w:rsidR="00A54240" w:rsidRPr="00A54240" w:rsidRDefault="00A54240" w:rsidP="001D468F">
            <w:pPr>
              <w:ind w:firstLine="0"/>
              <w:jc w:val="center"/>
            </w:pPr>
            <w:r>
              <w:t>varchar(50)</w:t>
            </w:r>
          </w:p>
        </w:tc>
        <w:tc>
          <w:tcPr>
            <w:tcW w:w="746" w:type="dxa"/>
          </w:tcPr>
          <w:p w14:paraId="727F8BB6" w14:textId="77777777" w:rsidR="00A54240" w:rsidRPr="00A54240" w:rsidRDefault="00A54240" w:rsidP="001D468F">
            <w:pPr>
              <w:ind w:firstLine="0"/>
              <w:jc w:val="center"/>
            </w:pPr>
          </w:p>
        </w:tc>
        <w:tc>
          <w:tcPr>
            <w:tcW w:w="3291" w:type="dxa"/>
          </w:tcPr>
          <w:p w14:paraId="221FBB35" w14:textId="6F91E13F" w:rsidR="00A54240" w:rsidRPr="00A54240" w:rsidRDefault="00A02468" w:rsidP="001D468F">
            <w:pPr>
              <w:ind w:firstLine="0"/>
              <w:jc w:val="center"/>
            </w:pPr>
            <w:r>
              <w:t>Nazwa przepisu</w:t>
            </w:r>
          </w:p>
        </w:tc>
      </w:tr>
      <w:tr w:rsidR="006E5EA3" w:rsidRPr="00DF64C5" w14:paraId="736ED696" w14:textId="77777777" w:rsidTr="001D468F">
        <w:trPr>
          <w:ins w:id="11023" w:author="Okot" w:date="2019-12-29T09:20:00Z"/>
        </w:trPr>
        <w:tc>
          <w:tcPr>
            <w:tcW w:w="562" w:type="dxa"/>
          </w:tcPr>
          <w:p w14:paraId="2265C932" w14:textId="7E2B30E6" w:rsidR="006E5EA3" w:rsidRDefault="006E5EA3" w:rsidP="006E5EA3">
            <w:pPr>
              <w:ind w:firstLine="0"/>
              <w:jc w:val="center"/>
              <w:rPr>
                <w:ins w:id="11024" w:author="Okot" w:date="2019-12-29T09:20:00Z"/>
              </w:rPr>
            </w:pPr>
            <w:ins w:id="11025" w:author="Okot" w:date="2019-12-29T09:20:00Z">
              <w:r>
                <w:t>4</w:t>
              </w:r>
            </w:ins>
          </w:p>
        </w:tc>
        <w:tc>
          <w:tcPr>
            <w:tcW w:w="851" w:type="dxa"/>
          </w:tcPr>
          <w:p w14:paraId="35E45510" w14:textId="77777777" w:rsidR="006E5EA3" w:rsidRPr="00A54240" w:rsidRDefault="006E5EA3" w:rsidP="006E5EA3">
            <w:pPr>
              <w:ind w:firstLine="0"/>
              <w:jc w:val="center"/>
              <w:rPr>
                <w:ins w:id="11026" w:author="Okot" w:date="2019-12-29T09:20:00Z"/>
              </w:rPr>
            </w:pPr>
          </w:p>
        </w:tc>
        <w:tc>
          <w:tcPr>
            <w:tcW w:w="2126" w:type="dxa"/>
          </w:tcPr>
          <w:p w14:paraId="13A00EBF" w14:textId="7CB1D323" w:rsidR="006E5EA3" w:rsidRDefault="006E5EA3" w:rsidP="006E5EA3">
            <w:pPr>
              <w:ind w:firstLine="0"/>
              <w:jc w:val="center"/>
              <w:rPr>
                <w:ins w:id="11027" w:author="Okot" w:date="2019-12-29T09:20:00Z"/>
              </w:rPr>
            </w:pPr>
            <w:ins w:id="11028" w:author="Okot" w:date="2019-12-29T09:20:00Z">
              <w:r>
                <w:t>IsActive</w:t>
              </w:r>
            </w:ins>
          </w:p>
        </w:tc>
        <w:tc>
          <w:tcPr>
            <w:tcW w:w="1485" w:type="dxa"/>
          </w:tcPr>
          <w:p w14:paraId="7E62773F" w14:textId="420E69D7" w:rsidR="006E5EA3" w:rsidRDefault="006E5EA3" w:rsidP="006E5EA3">
            <w:pPr>
              <w:ind w:firstLine="0"/>
              <w:jc w:val="center"/>
              <w:rPr>
                <w:ins w:id="11029" w:author="Okot" w:date="2019-12-29T09:20:00Z"/>
              </w:rPr>
            </w:pPr>
            <w:ins w:id="11030" w:author="Okot" w:date="2019-12-29T09:20:00Z">
              <w:r>
                <w:t>boolean</w:t>
              </w:r>
            </w:ins>
          </w:p>
        </w:tc>
        <w:tc>
          <w:tcPr>
            <w:tcW w:w="746" w:type="dxa"/>
          </w:tcPr>
          <w:p w14:paraId="22859F21" w14:textId="77777777" w:rsidR="006E5EA3" w:rsidRPr="00A54240" w:rsidRDefault="006E5EA3" w:rsidP="006E5EA3">
            <w:pPr>
              <w:ind w:firstLine="0"/>
              <w:jc w:val="center"/>
              <w:rPr>
                <w:ins w:id="11031" w:author="Okot" w:date="2019-12-29T09:20:00Z"/>
              </w:rPr>
            </w:pPr>
          </w:p>
        </w:tc>
        <w:tc>
          <w:tcPr>
            <w:tcW w:w="3291" w:type="dxa"/>
          </w:tcPr>
          <w:p w14:paraId="7B36768C" w14:textId="120FC632" w:rsidR="006E5EA3" w:rsidRDefault="006E5EA3">
            <w:pPr>
              <w:ind w:firstLine="0"/>
              <w:jc w:val="center"/>
              <w:rPr>
                <w:ins w:id="11032" w:author="Okot" w:date="2019-12-29T09:20:00Z"/>
              </w:rPr>
            </w:pPr>
            <w:ins w:id="11033" w:author="Okot" w:date="2019-12-29T09:20:00Z">
              <w:r>
                <w:t>Domyślna wartość: ‘true”. Przyjmuje wartość „false”</w:t>
              </w:r>
            </w:ins>
            <w:ins w:id="11034" w:author="Okot" w:date="2019-12-29T09:21:00Z">
              <w:r>
                <w:t>,</w:t>
              </w:r>
            </w:ins>
            <w:ins w:id="11035" w:author="Okot" w:date="2019-12-29T09:20:00Z">
              <w:r>
                <w:t xml:space="preserve"> jeśli użytkownik </w:t>
              </w:r>
            </w:ins>
            <w:ins w:id="11036" w:author="Okot" w:date="2019-12-29T09:21:00Z">
              <w:r>
                <w:t>usunie w systemie przepis, z którego były tworzone gotowe potrawy.</w:t>
              </w:r>
            </w:ins>
          </w:p>
        </w:tc>
      </w:tr>
    </w:tbl>
    <w:p w14:paraId="42ABBC6D" w14:textId="77777777" w:rsidR="00A54240" w:rsidRDefault="00A54240" w:rsidP="00B357BA"/>
    <w:p w14:paraId="766954A1" w14:textId="42D2DD5A" w:rsidR="00942409" w:rsidRDefault="00942409" w:rsidP="00B357BA">
      <w:r>
        <w:t>Tabela RecipeProducts będzie łączyć przepisy, z produktami potrzebnymi do ich wykonania.</w:t>
      </w:r>
    </w:p>
    <w:p w14:paraId="2E82AA07" w14:textId="3F3B5204" w:rsidR="00942409" w:rsidDel="00CD40CA" w:rsidRDefault="00942409" w:rsidP="00942409">
      <w:pPr>
        <w:ind w:firstLine="0"/>
        <w:rPr>
          <w:del w:id="11037" w:author="Okot" w:date="2020-01-26T15:28:00Z"/>
        </w:rPr>
      </w:pPr>
    </w:p>
    <w:p w14:paraId="75AD4B02" w14:textId="61C6301A" w:rsidR="00FC041E" w:rsidRDefault="00FC041E">
      <w:pPr>
        <w:spacing w:after="160" w:line="259" w:lineRule="auto"/>
        <w:ind w:firstLine="0"/>
        <w:jc w:val="left"/>
        <w:rPr>
          <w:ins w:id="11038" w:author="Okot" w:date="2020-01-17T16:14:00Z"/>
        </w:rPr>
      </w:pPr>
    </w:p>
    <w:p w14:paraId="65C18A55" w14:textId="235D6C06" w:rsidR="00942409" w:rsidRDefault="00942409" w:rsidP="00942409">
      <w:pPr>
        <w:ind w:firstLine="0"/>
      </w:pPr>
      <w:r>
        <w:t xml:space="preserve">Tabela </w:t>
      </w:r>
      <w:ins w:id="11039" w:author="Okot" w:date="2019-11-19T21:00:00Z">
        <w:r w:rsidR="00544DC3">
          <w:t>5</w:t>
        </w:r>
      </w:ins>
      <w:del w:id="11040" w:author="Okot" w:date="2019-11-19T21:00:00Z">
        <w:r w:rsidDel="00544DC3">
          <w:delText>4</w:delText>
        </w:r>
      </w:del>
      <w:r w:rsidR="00007F81">
        <w:t>.20</w:t>
      </w:r>
      <w:del w:id="11041" w:author="Okot" w:date="2020-01-29T13:26:00Z">
        <w:r w:rsidDel="00ED5F16">
          <w:delText>3</w:delText>
        </w:r>
      </w:del>
      <w:r>
        <w:t>.</w:t>
      </w:r>
    </w:p>
    <w:p w14:paraId="03043DAB" w14:textId="58C578FC" w:rsidR="00942409" w:rsidRDefault="00942409" w:rsidP="00942409">
      <w:pPr>
        <w:ind w:firstLine="0"/>
      </w:pPr>
      <w:r>
        <w:t>Wykaz pól w tabeli RecipeProducts</w:t>
      </w:r>
      <w:r w:rsidR="00910B22">
        <w:t>.</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942409" w:rsidRPr="00DF64C5" w14:paraId="497DF413" w14:textId="77777777" w:rsidTr="00942409">
        <w:tc>
          <w:tcPr>
            <w:tcW w:w="562" w:type="dxa"/>
          </w:tcPr>
          <w:p w14:paraId="230029A8" w14:textId="77777777" w:rsidR="00942409" w:rsidRPr="00DF64C5" w:rsidRDefault="00942409" w:rsidP="00942409">
            <w:pPr>
              <w:ind w:firstLine="0"/>
              <w:jc w:val="center"/>
              <w:rPr>
                <w:b/>
              </w:rPr>
            </w:pPr>
            <w:r w:rsidRPr="00DF64C5">
              <w:rPr>
                <w:b/>
              </w:rPr>
              <w:t>Nr</w:t>
            </w:r>
          </w:p>
        </w:tc>
        <w:tc>
          <w:tcPr>
            <w:tcW w:w="851" w:type="dxa"/>
          </w:tcPr>
          <w:p w14:paraId="584AD58A" w14:textId="77777777" w:rsidR="00942409" w:rsidRPr="00DF64C5" w:rsidRDefault="00942409" w:rsidP="00942409">
            <w:pPr>
              <w:ind w:firstLine="0"/>
              <w:jc w:val="center"/>
              <w:rPr>
                <w:b/>
              </w:rPr>
            </w:pPr>
            <w:r w:rsidRPr="00DF64C5">
              <w:rPr>
                <w:b/>
              </w:rPr>
              <w:t>Klucz</w:t>
            </w:r>
          </w:p>
        </w:tc>
        <w:tc>
          <w:tcPr>
            <w:tcW w:w="2126" w:type="dxa"/>
          </w:tcPr>
          <w:p w14:paraId="49EF0239" w14:textId="77777777" w:rsidR="00942409" w:rsidRPr="00DF64C5" w:rsidRDefault="00942409" w:rsidP="00942409">
            <w:pPr>
              <w:ind w:firstLine="0"/>
              <w:jc w:val="center"/>
              <w:rPr>
                <w:b/>
              </w:rPr>
            </w:pPr>
            <w:r w:rsidRPr="00DF64C5">
              <w:rPr>
                <w:b/>
              </w:rPr>
              <w:t>Nazwa</w:t>
            </w:r>
          </w:p>
        </w:tc>
        <w:tc>
          <w:tcPr>
            <w:tcW w:w="1485" w:type="dxa"/>
          </w:tcPr>
          <w:p w14:paraId="71351E8B" w14:textId="77777777" w:rsidR="00942409" w:rsidRPr="00DF64C5" w:rsidRDefault="00942409" w:rsidP="00942409">
            <w:pPr>
              <w:ind w:firstLine="0"/>
              <w:jc w:val="center"/>
              <w:rPr>
                <w:b/>
              </w:rPr>
            </w:pPr>
            <w:r w:rsidRPr="00DF64C5">
              <w:rPr>
                <w:b/>
              </w:rPr>
              <w:t>Typ</w:t>
            </w:r>
          </w:p>
        </w:tc>
        <w:tc>
          <w:tcPr>
            <w:tcW w:w="746" w:type="dxa"/>
          </w:tcPr>
          <w:p w14:paraId="1DE1B289" w14:textId="77777777" w:rsidR="00942409" w:rsidRPr="00DF64C5" w:rsidRDefault="00942409" w:rsidP="00942409">
            <w:pPr>
              <w:ind w:firstLine="0"/>
              <w:jc w:val="center"/>
              <w:rPr>
                <w:b/>
              </w:rPr>
            </w:pPr>
            <w:r w:rsidRPr="00DF64C5">
              <w:rPr>
                <w:b/>
              </w:rPr>
              <w:t>Null</w:t>
            </w:r>
          </w:p>
        </w:tc>
        <w:tc>
          <w:tcPr>
            <w:tcW w:w="3291" w:type="dxa"/>
          </w:tcPr>
          <w:p w14:paraId="768AE4F1" w14:textId="77777777" w:rsidR="00942409" w:rsidRPr="00DF64C5" w:rsidRDefault="00942409" w:rsidP="00942409">
            <w:pPr>
              <w:ind w:firstLine="0"/>
              <w:jc w:val="center"/>
              <w:rPr>
                <w:b/>
              </w:rPr>
            </w:pPr>
            <w:r w:rsidRPr="00DF64C5">
              <w:rPr>
                <w:b/>
              </w:rPr>
              <w:t>Opis</w:t>
            </w:r>
          </w:p>
        </w:tc>
      </w:tr>
      <w:tr w:rsidR="00942409" w:rsidRPr="00A54240" w14:paraId="72F180A4" w14:textId="77777777" w:rsidTr="00942409">
        <w:tc>
          <w:tcPr>
            <w:tcW w:w="562" w:type="dxa"/>
          </w:tcPr>
          <w:p w14:paraId="000966EE" w14:textId="77777777" w:rsidR="00942409" w:rsidRPr="00A54240" w:rsidRDefault="00942409" w:rsidP="00942409">
            <w:pPr>
              <w:ind w:firstLine="0"/>
              <w:jc w:val="center"/>
            </w:pPr>
            <w:r w:rsidRPr="00A54240">
              <w:t>1</w:t>
            </w:r>
          </w:p>
        </w:tc>
        <w:tc>
          <w:tcPr>
            <w:tcW w:w="851" w:type="dxa"/>
          </w:tcPr>
          <w:p w14:paraId="03BE6CC4" w14:textId="77777777" w:rsidR="00942409" w:rsidRPr="00A54240" w:rsidRDefault="00942409" w:rsidP="00942409">
            <w:pPr>
              <w:ind w:firstLine="0"/>
              <w:jc w:val="center"/>
            </w:pPr>
            <w:r>
              <w:t>PK</w:t>
            </w:r>
          </w:p>
        </w:tc>
        <w:tc>
          <w:tcPr>
            <w:tcW w:w="2126" w:type="dxa"/>
          </w:tcPr>
          <w:p w14:paraId="3B5F4670" w14:textId="77777777" w:rsidR="00942409" w:rsidRPr="00A54240" w:rsidRDefault="00942409" w:rsidP="00942409">
            <w:pPr>
              <w:ind w:firstLine="0"/>
              <w:jc w:val="center"/>
            </w:pPr>
            <w:r>
              <w:t>ID</w:t>
            </w:r>
          </w:p>
        </w:tc>
        <w:tc>
          <w:tcPr>
            <w:tcW w:w="1485" w:type="dxa"/>
          </w:tcPr>
          <w:p w14:paraId="511E16C3" w14:textId="77777777" w:rsidR="00942409" w:rsidRPr="00A54240" w:rsidRDefault="00942409" w:rsidP="00942409">
            <w:pPr>
              <w:ind w:firstLine="0"/>
              <w:jc w:val="center"/>
            </w:pPr>
            <w:r>
              <w:t>int</w:t>
            </w:r>
          </w:p>
        </w:tc>
        <w:tc>
          <w:tcPr>
            <w:tcW w:w="746" w:type="dxa"/>
          </w:tcPr>
          <w:p w14:paraId="0A5C29EF" w14:textId="77777777" w:rsidR="00942409" w:rsidRPr="00A54240" w:rsidRDefault="00942409" w:rsidP="00942409">
            <w:pPr>
              <w:ind w:firstLine="0"/>
              <w:jc w:val="center"/>
            </w:pPr>
          </w:p>
        </w:tc>
        <w:tc>
          <w:tcPr>
            <w:tcW w:w="3291" w:type="dxa"/>
          </w:tcPr>
          <w:p w14:paraId="0CC1694E" w14:textId="77777777" w:rsidR="00942409" w:rsidRPr="00A54240" w:rsidRDefault="00942409" w:rsidP="00942409">
            <w:pPr>
              <w:ind w:firstLine="0"/>
              <w:jc w:val="center"/>
            </w:pPr>
            <w:r>
              <w:t>Numer identyfikacyjny przepisu w systemie</w:t>
            </w:r>
          </w:p>
        </w:tc>
      </w:tr>
      <w:tr w:rsidR="00942409" w:rsidRPr="00A54240" w14:paraId="683A4E14" w14:textId="77777777" w:rsidTr="00942409">
        <w:tc>
          <w:tcPr>
            <w:tcW w:w="562" w:type="dxa"/>
          </w:tcPr>
          <w:p w14:paraId="74C08883" w14:textId="31F7BC16" w:rsidR="00942409" w:rsidRPr="00A54240" w:rsidRDefault="00910B22" w:rsidP="00942409">
            <w:pPr>
              <w:ind w:firstLine="0"/>
              <w:jc w:val="center"/>
            </w:pPr>
            <w:r>
              <w:t>2</w:t>
            </w:r>
          </w:p>
        </w:tc>
        <w:tc>
          <w:tcPr>
            <w:tcW w:w="851" w:type="dxa"/>
          </w:tcPr>
          <w:p w14:paraId="194212C9" w14:textId="77777777" w:rsidR="00942409" w:rsidRPr="00A54240" w:rsidRDefault="00942409" w:rsidP="00942409">
            <w:pPr>
              <w:ind w:firstLine="0"/>
              <w:jc w:val="center"/>
            </w:pPr>
            <w:r>
              <w:t>FK</w:t>
            </w:r>
          </w:p>
        </w:tc>
        <w:tc>
          <w:tcPr>
            <w:tcW w:w="2126" w:type="dxa"/>
          </w:tcPr>
          <w:p w14:paraId="16D772FA" w14:textId="77777777" w:rsidR="00942409" w:rsidRPr="00A54240" w:rsidRDefault="00942409" w:rsidP="00942409">
            <w:pPr>
              <w:ind w:firstLine="0"/>
              <w:jc w:val="center"/>
            </w:pPr>
            <w:r>
              <w:t>IDP</w:t>
            </w:r>
          </w:p>
        </w:tc>
        <w:tc>
          <w:tcPr>
            <w:tcW w:w="1485" w:type="dxa"/>
          </w:tcPr>
          <w:p w14:paraId="62629F02" w14:textId="77777777" w:rsidR="00942409" w:rsidRPr="00A54240" w:rsidRDefault="00942409" w:rsidP="00942409">
            <w:pPr>
              <w:ind w:firstLine="0"/>
              <w:jc w:val="center"/>
            </w:pPr>
            <w:r>
              <w:t>int</w:t>
            </w:r>
          </w:p>
        </w:tc>
        <w:tc>
          <w:tcPr>
            <w:tcW w:w="746" w:type="dxa"/>
          </w:tcPr>
          <w:p w14:paraId="7C7B06C9" w14:textId="77777777" w:rsidR="00942409" w:rsidRPr="00A54240" w:rsidRDefault="00942409" w:rsidP="00942409">
            <w:pPr>
              <w:ind w:firstLine="0"/>
              <w:jc w:val="center"/>
            </w:pPr>
          </w:p>
        </w:tc>
        <w:tc>
          <w:tcPr>
            <w:tcW w:w="3291" w:type="dxa"/>
          </w:tcPr>
          <w:p w14:paraId="16C03EEA" w14:textId="77777777" w:rsidR="00942409" w:rsidRPr="00A54240" w:rsidRDefault="00942409" w:rsidP="00942409">
            <w:pPr>
              <w:ind w:firstLine="0"/>
              <w:jc w:val="center"/>
            </w:pPr>
            <w:r>
              <w:t>Numer identyfikacyjny produktu, będącego składnikiem przepisu</w:t>
            </w:r>
          </w:p>
        </w:tc>
      </w:tr>
      <w:tr w:rsidR="00942409" w:rsidRPr="00A54240" w14:paraId="241352B5" w14:textId="77777777" w:rsidTr="00942409">
        <w:tc>
          <w:tcPr>
            <w:tcW w:w="562" w:type="dxa"/>
          </w:tcPr>
          <w:p w14:paraId="1FD24283" w14:textId="399A9847" w:rsidR="00942409" w:rsidRPr="00A54240" w:rsidRDefault="00910B22" w:rsidP="00942409">
            <w:pPr>
              <w:ind w:firstLine="0"/>
              <w:jc w:val="center"/>
            </w:pPr>
            <w:r>
              <w:t>3</w:t>
            </w:r>
          </w:p>
        </w:tc>
        <w:tc>
          <w:tcPr>
            <w:tcW w:w="851" w:type="dxa"/>
          </w:tcPr>
          <w:p w14:paraId="604E6EFC" w14:textId="77777777" w:rsidR="00942409" w:rsidRPr="00A54240" w:rsidRDefault="00942409" w:rsidP="00942409">
            <w:pPr>
              <w:ind w:firstLine="0"/>
              <w:jc w:val="center"/>
            </w:pPr>
          </w:p>
        </w:tc>
        <w:tc>
          <w:tcPr>
            <w:tcW w:w="2126" w:type="dxa"/>
          </w:tcPr>
          <w:p w14:paraId="3C0499C1" w14:textId="77777777" w:rsidR="00942409" w:rsidRPr="00A54240" w:rsidRDefault="00942409" w:rsidP="00942409">
            <w:pPr>
              <w:ind w:firstLine="0"/>
              <w:jc w:val="center"/>
            </w:pPr>
            <w:r>
              <w:t>Weight</w:t>
            </w:r>
          </w:p>
        </w:tc>
        <w:tc>
          <w:tcPr>
            <w:tcW w:w="1485" w:type="dxa"/>
          </w:tcPr>
          <w:p w14:paraId="178B63A6" w14:textId="77777777" w:rsidR="00942409" w:rsidRPr="00A54240" w:rsidRDefault="00942409" w:rsidP="00942409">
            <w:pPr>
              <w:ind w:firstLine="0"/>
              <w:jc w:val="center"/>
            </w:pPr>
            <w:r>
              <w:t>numeric(6,2)</w:t>
            </w:r>
          </w:p>
        </w:tc>
        <w:tc>
          <w:tcPr>
            <w:tcW w:w="746" w:type="dxa"/>
          </w:tcPr>
          <w:p w14:paraId="597A854F" w14:textId="77777777" w:rsidR="00942409" w:rsidRDefault="00942409" w:rsidP="00942409">
            <w:pPr>
              <w:ind w:firstLine="0"/>
              <w:jc w:val="center"/>
              <w:rPr>
                <w:sz w:val="8"/>
                <w:szCs w:val="8"/>
              </w:rPr>
            </w:pPr>
          </w:p>
          <w:p w14:paraId="4C5915C5" w14:textId="77777777" w:rsidR="00942409" w:rsidRPr="00A54240" w:rsidRDefault="00942409" w:rsidP="00942409">
            <w:pPr>
              <w:ind w:firstLine="0"/>
              <w:jc w:val="center"/>
            </w:pPr>
            <w:r>
              <w:t>√</w:t>
            </w:r>
          </w:p>
        </w:tc>
        <w:tc>
          <w:tcPr>
            <w:tcW w:w="3291" w:type="dxa"/>
          </w:tcPr>
          <w:p w14:paraId="10A4F9E4" w14:textId="77777777" w:rsidR="00942409" w:rsidRPr="00A54240" w:rsidRDefault="00942409" w:rsidP="00942409">
            <w:pPr>
              <w:ind w:firstLine="0"/>
              <w:jc w:val="center"/>
            </w:pPr>
            <w:r>
              <w:t>Waga użytego przy gotowaniu produktu</w:t>
            </w:r>
          </w:p>
        </w:tc>
      </w:tr>
    </w:tbl>
    <w:p w14:paraId="08530A58" w14:textId="77777777" w:rsidR="00942409" w:rsidRDefault="00942409" w:rsidP="00B357BA"/>
    <w:p w14:paraId="6999B0C7" w14:textId="66D142F2" w:rsidR="00305C89" w:rsidRPr="00305C89" w:rsidRDefault="00305C89" w:rsidP="00B357BA">
      <w:r>
        <w:rPr>
          <w:b/>
        </w:rPr>
        <w:t xml:space="preserve">Uwagi: </w:t>
      </w:r>
      <w:r>
        <w:t>Pole Weight może przyjąć wartość</w:t>
      </w:r>
      <w:ins w:id="11042" w:author="Okot" w:date="2020-01-01T19:52:00Z">
        <w:r w:rsidR="009E13F3">
          <w:t>,</w:t>
        </w:r>
      </w:ins>
      <w:r>
        <w:t xml:space="preserve"> ponieważ przy pierwszym wprowadzeniu przez użytkownika przepisu do systemu nie jest wymagane podanie wagi produktów. Dopiero przy jego pierwszej realizacji, ale uwzględnianie jest, że przy danym wykonaniu użytkownik z jakiegoś powodu nie doda któregoś składnika.</w:t>
      </w:r>
    </w:p>
    <w:p w14:paraId="215CC2CF" w14:textId="4CE3C33A" w:rsidR="00B357BA" w:rsidRDefault="00910B22" w:rsidP="00B357BA">
      <w:r>
        <w:lastRenderedPageBreak/>
        <w:t>Tabela Complete</w:t>
      </w:r>
      <w:r w:rsidR="000B3C37">
        <w:t>Recipe będzie przechowywała informacje o kolejnych realizacjach danego przepisu i będzie wykorzystywana, kiedy użytkownik będzie dodawał do spożytych posiłków ugotowane z przepisy danie.</w:t>
      </w:r>
      <w:r w:rsidR="00305C89">
        <w:t xml:space="preserve"> Jej wypełnienie będzie triggerowane przez zmianę wagi produktów w tabeli Recipe.</w:t>
      </w:r>
    </w:p>
    <w:p w14:paraId="00C4582B" w14:textId="77777777" w:rsidR="000B3C37" w:rsidRDefault="000B3C37" w:rsidP="00B357BA"/>
    <w:p w14:paraId="1A809B28" w14:textId="44F39EED" w:rsidR="00305C89" w:rsidRDefault="00101859" w:rsidP="00305C89">
      <w:pPr>
        <w:ind w:firstLine="0"/>
      </w:pPr>
      <w:r>
        <w:t xml:space="preserve">Tabela </w:t>
      </w:r>
      <w:ins w:id="11043" w:author="Okot" w:date="2019-11-19T21:00:00Z">
        <w:r w:rsidR="00544DC3">
          <w:t>5</w:t>
        </w:r>
      </w:ins>
      <w:del w:id="11044" w:author="Okot" w:date="2019-11-19T21:00:00Z">
        <w:r w:rsidDel="00544DC3">
          <w:delText>4</w:delText>
        </w:r>
      </w:del>
      <w:r>
        <w:t>.</w:t>
      </w:r>
      <w:ins w:id="11045" w:author="Okot" w:date="2020-02-05T17:55:00Z">
        <w:r w:rsidR="006C2F53">
          <w:t>2</w:t>
        </w:r>
      </w:ins>
      <w:r w:rsidR="00007F81">
        <w:t>1</w:t>
      </w:r>
      <w:del w:id="11046" w:author="Okot" w:date="2020-02-05T17:55:00Z">
        <w:r w:rsidDel="006C2F53">
          <w:delText>1</w:delText>
        </w:r>
      </w:del>
      <w:del w:id="11047" w:author="Okot" w:date="2020-01-29T13:26:00Z">
        <w:r w:rsidDel="00ED5F16">
          <w:delText>4</w:delText>
        </w:r>
      </w:del>
      <w:r w:rsidR="00305C89">
        <w:t>.</w:t>
      </w:r>
    </w:p>
    <w:p w14:paraId="52CD0B6C" w14:textId="127FBFC0" w:rsidR="00305C89" w:rsidRDefault="00101859" w:rsidP="00305C89">
      <w:pPr>
        <w:ind w:firstLine="0"/>
      </w:pPr>
      <w:r>
        <w:t>Wykaz pól w tabeli Complete</w:t>
      </w:r>
      <w:r w:rsidR="00305C89">
        <w:t>Recipe.</w:t>
      </w:r>
    </w:p>
    <w:tbl>
      <w:tblPr>
        <w:tblStyle w:val="Tabela-Siatka"/>
        <w:tblW w:w="0" w:type="auto"/>
        <w:tblLayout w:type="fixed"/>
        <w:tblLook w:val="04A0" w:firstRow="1" w:lastRow="0" w:firstColumn="1" w:lastColumn="0" w:noHBand="0" w:noVBand="1"/>
      </w:tblPr>
      <w:tblGrid>
        <w:gridCol w:w="562"/>
        <w:gridCol w:w="851"/>
        <w:gridCol w:w="2126"/>
        <w:gridCol w:w="1485"/>
        <w:gridCol w:w="746"/>
        <w:gridCol w:w="3291"/>
      </w:tblGrid>
      <w:tr w:rsidR="00305C89" w:rsidRPr="00DF64C5" w14:paraId="7C93C4E1" w14:textId="77777777" w:rsidTr="001D468F">
        <w:tc>
          <w:tcPr>
            <w:tcW w:w="562" w:type="dxa"/>
          </w:tcPr>
          <w:p w14:paraId="1F3C096D" w14:textId="77777777" w:rsidR="00305C89" w:rsidRPr="00DF64C5" w:rsidRDefault="00305C89" w:rsidP="001D468F">
            <w:pPr>
              <w:ind w:firstLine="0"/>
              <w:jc w:val="center"/>
              <w:rPr>
                <w:b/>
              </w:rPr>
            </w:pPr>
            <w:r w:rsidRPr="00DF64C5">
              <w:rPr>
                <w:b/>
              </w:rPr>
              <w:t>Nr</w:t>
            </w:r>
          </w:p>
        </w:tc>
        <w:tc>
          <w:tcPr>
            <w:tcW w:w="851" w:type="dxa"/>
          </w:tcPr>
          <w:p w14:paraId="5D42503F" w14:textId="77777777" w:rsidR="00305C89" w:rsidRPr="00DF64C5" w:rsidRDefault="00305C89" w:rsidP="001D468F">
            <w:pPr>
              <w:ind w:firstLine="0"/>
              <w:jc w:val="center"/>
              <w:rPr>
                <w:b/>
              </w:rPr>
            </w:pPr>
            <w:r w:rsidRPr="00DF64C5">
              <w:rPr>
                <w:b/>
              </w:rPr>
              <w:t>Klucz</w:t>
            </w:r>
          </w:p>
        </w:tc>
        <w:tc>
          <w:tcPr>
            <w:tcW w:w="2126" w:type="dxa"/>
          </w:tcPr>
          <w:p w14:paraId="540D5CD3" w14:textId="77777777" w:rsidR="00305C89" w:rsidRPr="00DF64C5" w:rsidRDefault="00305C89" w:rsidP="001D468F">
            <w:pPr>
              <w:ind w:firstLine="0"/>
              <w:jc w:val="center"/>
              <w:rPr>
                <w:b/>
              </w:rPr>
            </w:pPr>
            <w:r w:rsidRPr="00DF64C5">
              <w:rPr>
                <w:b/>
              </w:rPr>
              <w:t>Nazwa</w:t>
            </w:r>
          </w:p>
        </w:tc>
        <w:tc>
          <w:tcPr>
            <w:tcW w:w="1485" w:type="dxa"/>
          </w:tcPr>
          <w:p w14:paraId="1FAEDFA0" w14:textId="77777777" w:rsidR="00305C89" w:rsidRPr="00DF64C5" w:rsidRDefault="00305C89" w:rsidP="001D468F">
            <w:pPr>
              <w:ind w:firstLine="0"/>
              <w:jc w:val="center"/>
              <w:rPr>
                <w:b/>
              </w:rPr>
            </w:pPr>
            <w:r w:rsidRPr="00DF64C5">
              <w:rPr>
                <w:b/>
              </w:rPr>
              <w:t>Typ</w:t>
            </w:r>
          </w:p>
        </w:tc>
        <w:tc>
          <w:tcPr>
            <w:tcW w:w="746" w:type="dxa"/>
          </w:tcPr>
          <w:p w14:paraId="12C5AFDB" w14:textId="77777777" w:rsidR="00305C89" w:rsidRPr="00DF64C5" w:rsidRDefault="00305C89" w:rsidP="001D468F">
            <w:pPr>
              <w:ind w:firstLine="0"/>
              <w:jc w:val="center"/>
              <w:rPr>
                <w:b/>
              </w:rPr>
            </w:pPr>
            <w:r w:rsidRPr="00DF64C5">
              <w:rPr>
                <w:b/>
              </w:rPr>
              <w:t>Null</w:t>
            </w:r>
          </w:p>
        </w:tc>
        <w:tc>
          <w:tcPr>
            <w:tcW w:w="3291" w:type="dxa"/>
          </w:tcPr>
          <w:p w14:paraId="44F816E9" w14:textId="77777777" w:rsidR="00305C89" w:rsidRPr="00DF64C5" w:rsidRDefault="00305C89" w:rsidP="001D468F">
            <w:pPr>
              <w:ind w:firstLine="0"/>
              <w:jc w:val="center"/>
              <w:rPr>
                <w:b/>
              </w:rPr>
            </w:pPr>
            <w:r w:rsidRPr="00DF64C5">
              <w:rPr>
                <w:b/>
              </w:rPr>
              <w:t>Opis</w:t>
            </w:r>
          </w:p>
        </w:tc>
      </w:tr>
      <w:tr w:rsidR="00305C89" w:rsidRPr="00DF64C5" w14:paraId="37D58901" w14:textId="77777777" w:rsidTr="001D468F">
        <w:tc>
          <w:tcPr>
            <w:tcW w:w="562" w:type="dxa"/>
          </w:tcPr>
          <w:p w14:paraId="4BF4DC94" w14:textId="77777777" w:rsidR="00305C89" w:rsidRPr="00A54240" w:rsidRDefault="00305C89" w:rsidP="001D468F">
            <w:pPr>
              <w:ind w:firstLine="0"/>
              <w:jc w:val="center"/>
            </w:pPr>
            <w:r w:rsidRPr="00A54240">
              <w:t>1</w:t>
            </w:r>
          </w:p>
        </w:tc>
        <w:tc>
          <w:tcPr>
            <w:tcW w:w="851" w:type="dxa"/>
          </w:tcPr>
          <w:p w14:paraId="0BBF08E3" w14:textId="77777777" w:rsidR="00305C89" w:rsidRPr="00A54240" w:rsidRDefault="00305C89" w:rsidP="001D468F">
            <w:pPr>
              <w:ind w:firstLine="0"/>
              <w:jc w:val="center"/>
            </w:pPr>
            <w:r>
              <w:t>PK</w:t>
            </w:r>
          </w:p>
        </w:tc>
        <w:tc>
          <w:tcPr>
            <w:tcW w:w="2126" w:type="dxa"/>
          </w:tcPr>
          <w:p w14:paraId="3AC4AE41" w14:textId="77777777" w:rsidR="00305C89" w:rsidRPr="00A54240" w:rsidRDefault="00305C89" w:rsidP="001D468F">
            <w:pPr>
              <w:ind w:firstLine="0"/>
              <w:jc w:val="center"/>
            </w:pPr>
            <w:r>
              <w:t>ID</w:t>
            </w:r>
          </w:p>
        </w:tc>
        <w:tc>
          <w:tcPr>
            <w:tcW w:w="1485" w:type="dxa"/>
          </w:tcPr>
          <w:p w14:paraId="265DB986" w14:textId="77777777" w:rsidR="00305C89" w:rsidRPr="00A54240" w:rsidRDefault="00305C89" w:rsidP="001D468F">
            <w:pPr>
              <w:ind w:firstLine="0"/>
              <w:jc w:val="center"/>
            </w:pPr>
            <w:r>
              <w:t>int</w:t>
            </w:r>
          </w:p>
        </w:tc>
        <w:tc>
          <w:tcPr>
            <w:tcW w:w="746" w:type="dxa"/>
          </w:tcPr>
          <w:p w14:paraId="74A30F36" w14:textId="77777777" w:rsidR="00305C89" w:rsidRPr="00A54240" w:rsidRDefault="00305C89" w:rsidP="001D468F">
            <w:pPr>
              <w:ind w:firstLine="0"/>
              <w:jc w:val="center"/>
            </w:pPr>
          </w:p>
        </w:tc>
        <w:tc>
          <w:tcPr>
            <w:tcW w:w="3291" w:type="dxa"/>
          </w:tcPr>
          <w:p w14:paraId="2E8B7A09" w14:textId="6F7945DB" w:rsidR="00305C89" w:rsidRPr="00A54240" w:rsidRDefault="00305C89" w:rsidP="001D468F">
            <w:pPr>
              <w:ind w:firstLine="0"/>
              <w:jc w:val="center"/>
            </w:pPr>
            <w:r>
              <w:t>Numer identyfikacyjny wpisu w systemie</w:t>
            </w:r>
          </w:p>
        </w:tc>
      </w:tr>
      <w:tr w:rsidR="00305C89" w:rsidRPr="00DF64C5" w14:paraId="07476B1D" w14:textId="77777777" w:rsidTr="001D468F">
        <w:tc>
          <w:tcPr>
            <w:tcW w:w="562" w:type="dxa"/>
          </w:tcPr>
          <w:p w14:paraId="05AE1338" w14:textId="59E4F38D" w:rsidR="00305C89" w:rsidRPr="00A54240" w:rsidRDefault="00305C89" w:rsidP="001D468F">
            <w:pPr>
              <w:ind w:firstLine="0"/>
              <w:jc w:val="center"/>
            </w:pPr>
            <w:r>
              <w:t>2</w:t>
            </w:r>
          </w:p>
        </w:tc>
        <w:tc>
          <w:tcPr>
            <w:tcW w:w="851" w:type="dxa"/>
          </w:tcPr>
          <w:p w14:paraId="022411A1" w14:textId="3F605505" w:rsidR="00305C89" w:rsidRDefault="00305C89" w:rsidP="001D468F">
            <w:pPr>
              <w:ind w:firstLine="0"/>
              <w:jc w:val="center"/>
            </w:pPr>
            <w:r>
              <w:t>FK</w:t>
            </w:r>
          </w:p>
        </w:tc>
        <w:tc>
          <w:tcPr>
            <w:tcW w:w="2126" w:type="dxa"/>
          </w:tcPr>
          <w:p w14:paraId="3CC50F80" w14:textId="6DAA70C3" w:rsidR="00305C89" w:rsidRDefault="00305C89" w:rsidP="001D468F">
            <w:pPr>
              <w:ind w:firstLine="0"/>
              <w:jc w:val="center"/>
            </w:pPr>
            <w:r>
              <w:t>IDR</w:t>
            </w:r>
          </w:p>
        </w:tc>
        <w:tc>
          <w:tcPr>
            <w:tcW w:w="1485" w:type="dxa"/>
          </w:tcPr>
          <w:p w14:paraId="6EF07C50" w14:textId="3EB4E1C6" w:rsidR="00305C89" w:rsidRDefault="00305C89" w:rsidP="001D468F">
            <w:pPr>
              <w:ind w:firstLine="0"/>
              <w:jc w:val="center"/>
            </w:pPr>
            <w:r>
              <w:t>int</w:t>
            </w:r>
          </w:p>
        </w:tc>
        <w:tc>
          <w:tcPr>
            <w:tcW w:w="746" w:type="dxa"/>
          </w:tcPr>
          <w:p w14:paraId="1ADDFF9A" w14:textId="77777777" w:rsidR="00305C89" w:rsidRPr="00A54240" w:rsidRDefault="00305C89" w:rsidP="001D468F">
            <w:pPr>
              <w:ind w:firstLine="0"/>
              <w:jc w:val="center"/>
            </w:pPr>
          </w:p>
        </w:tc>
        <w:tc>
          <w:tcPr>
            <w:tcW w:w="3291" w:type="dxa"/>
          </w:tcPr>
          <w:p w14:paraId="51A37835" w14:textId="4E51035E" w:rsidR="00305C89" w:rsidRDefault="00305C89" w:rsidP="001D468F">
            <w:pPr>
              <w:ind w:firstLine="0"/>
              <w:jc w:val="center"/>
            </w:pPr>
            <w:r>
              <w:t>Numer identyfikacyjny wykonanego przepisu</w:t>
            </w:r>
          </w:p>
        </w:tc>
      </w:tr>
      <w:tr w:rsidR="0066496D" w:rsidRPr="00DF64C5" w14:paraId="5F3B5CF5" w14:textId="77777777" w:rsidTr="001D468F">
        <w:tc>
          <w:tcPr>
            <w:tcW w:w="562" w:type="dxa"/>
          </w:tcPr>
          <w:p w14:paraId="0A1C9283" w14:textId="036A047D" w:rsidR="0066496D" w:rsidRDefault="0066496D" w:rsidP="001D468F">
            <w:pPr>
              <w:ind w:firstLine="0"/>
              <w:jc w:val="center"/>
            </w:pPr>
            <w:r>
              <w:t>3</w:t>
            </w:r>
          </w:p>
        </w:tc>
        <w:tc>
          <w:tcPr>
            <w:tcW w:w="851" w:type="dxa"/>
          </w:tcPr>
          <w:p w14:paraId="052D5148" w14:textId="77777777" w:rsidR="0066496D" w:rsidRDefault="0066496D" w:rsidP="001D468F">
            <w:pPr>
              <w:ind w:firstLine="0"/>
              <w:jc w:val="center"/>
            </w:pPr>
          </w:p>
        </w:tc>
        <w:tc>
          <w:tcPr>
            <w:tcW w:w="2126" w:type="dxa"/>
          </w:tcPr>
          <w:p w14:paraId="3693F8A5" w14:textId="394BE498" w:rsidR="0066496D" w:rsidRDefault="0066496D" w:rsidP="001D468F">
            <w:pPr>
              <w:ind w:firstLine="0"/>
              <w:jc w:val="center"/>
            </w:pPr>
            <w:r>
              <w:t>IsActive</w:t>
            </w:r>
          </w:p>
        </w:tc>
        <w:tc>
          <w:tcPr>
            <w:tcW w:w="1485" w:type="dxa"/>
          </w:tcPr>
          <w:p w14:paraId="65B6A256" w14:textId="372F3BD7" w:rsidR="0066496D" w:rsidRDefault="006E5EA3" w:rsidP="001D468F">
            <w:pPr>
              <w:ind w:firstLine="0"/>
              <w:jc w:val="center"/>
            </w:pPr>
            <w:ins w:id="11048" w:author="Okot" w:date="2019-12-29T09:20:00Z">
              <w:r>
                <w:t>boolean</w:t>
              </w:r>
            </w:ins>
            <w:del w:id="11049" w:author="Okot" w:date="2019-12-29T09:20:00Z">
              <w:r w:rsidR="0066496D" w:rsidDel="006E5EA3">
                <w:delText>int</w:delText>
              </w:r>
            </w:del>
          </w:p>
        </w:tc>
        <w:tc>
          <w:tcPr>
            <w:tcW w:w="746" w:type="dxa"/>
          </w:tcPr>
          <w:p w14:paraId="2A7EB9A0" w14:textId="77777777" w:rsidR="0066496D" w:rsidRPr="00A54240" w:rsidRDefault="0066496D" w:rsidP="001D468F">
            <w:pPr>
              <w:ind w:firstLine="0"/>
              <w:jc w:val="center"/>
            </w:pPr>
          </w:p>
        </w:tc>
        <w:tc>
          <w:tcPr>
            <w:tcW w:w="3291" w:type="dxa"/>
          </w:tcPr>
          <w:p w14:paraId="5AA3F6AE" w14:textId="7BCE89E3" w:rsidR="0066496D" w:rsidRDefault="00D47F36" w:rsidP="001D468F">
            <w:pPr>
              <w:ind w:firstLine="0"/>
              <w:jc w:val="center"/>
            </w:pPr>
            <w:r>
              <w:t xml:space="preserve">Domyślna wartość: ‘true”. </w:t>
            </w:r>
            <w:r w:rsidR="0066496D">
              <w:t>Przyjmuje wartość „false” jeśli użytkownik spożyje ostatnią część dania lub usunie ręcznie potrawę w systemie</w:t>
            </w:r>
          </w:p>
        </w:tc>
      </w:tr>
      <w:tr w:rsidR="0066496D" w:rsidRPr="00DF64C5" w14:paraId="01217228" w14:textId="77777777" w:rsidTr="001D468F">
        <w:tc>
          <w:tcPr>
            <w:tcW w:w="562" w:type="dxa"/>
          </w:tcPr>
          <w:p w14:paraId="3ACBF2C2" w14:textId="408B88DE" w:rsidR="0066496D" w:rsidRDefault="0066496D" w:rsidP="001D468F">
            <w:pPr>
              <w:ind w:firstLine="0"/>
              <w:jc w:val="center"/>
            </w:pPr>
            <w:r>
              <w:t>4</w:t>
            </w:r>
          </w:p>
        </w:tc>
        <w:tc>
          <w:tcPr>
            <w:tcW w:w="851" w:type="dxa"/>
          </w:tcPr>
          <w:p w14:paraId="3D2CDE1C" w14:textId="77777777" w:rsidR="0066496D" w:rsidRDefault="0066496D" w:rsidP="001D468F">
            <w:pPr>
              <w:ind w:firstLine="0"/>
              <w:jc w:val="center"/>
            </w:pPr>
          </w:p>
        </w:tc>
        <w:tc>
          <w:tcPr>
            <w:tcW w:w="2126" w:type="dxa"/>
          </w:tcPr>
          <w:p w14:paraId="7D51A5A5" w14:textId="7F52679A" w:rsidR="0066496D" w:rsidRDefault="0066496D" w:rsidP="001D468F">
            <w:pPr>
              <w:ind w:firstLine="0"/>
              <w:jc w:val="center"/>
            </w:pPr>
            <w:r>
              <w:t>HasPortions</w:t>
            </w:r>
          </w:p>
        </w:tc>
        <w:tc>
          <w:tcPr>
            <w:tcW w:w="1485" w:type="dxa"/>
          </w:tcPr>
          <w:p w14:paraId="404CA41A" w14:textId="7759D857" w:rsidR="0066496D" w:rsidRDefault="0066496D" w:rsidP="001D468F">
            <w:pPr>
              <w:ind w:firstLine="0"/>
              <w:jc w:val="center"/>
            </w:pPr>
            <w:r>
              <w:t>boolean</w:t>
            </w:r>
          </w:p>
        </w:tc>
        <w:tc>
          <w:tcPr>
            <w:tcW w:w="746" w:type="dxa"/>
          </w:tcPr>
          <w:p w14:paraId="57404858" w14:textId="4CCD846E" w:rsidR="0066496D" w:rsidRPr="00A54240" w:rsidRDefault="0066496D" w:rsidP="00305C89">
            <w:pPr>
              <w:ind w:firstLine="0"/>
              <w:jc w:val="center"/>
            </w:pPr>
          </w:p>
        </w:tc>
        <w:tc>
          <w:tcPr>
            <w:tcW w:w="3291" w:type="dxa"/>
          </w:tcPr>
          <w:p w14:paraId="58243C12" w14:textId="3D8CB2F7" w:rsidR="0066496D" w:rsidRDefault="0066496D" w:rsidP="001D468F">
            <w:pPr>
              <w:ind w:firstLine="0"/>
              <w:jc w:val="center"/>
            </w:pPr>
            <w:r>
              <w:t>Przyjmuje wartość „true”</w:t>
            </w:r>
            <w:r w:rsidR="00D47F36">
              <w:t>,</w:t>
            </w:r>
            <w:r>
              <w:t xml:space="preserve"> jeśli przy realizacji przepisu użytkownik aplikacji wybierze, że chce mierzyć spożycie dania w równych porcjach</w:t>
            </w:r>
          </w:p>
        </w:tc>
      </w:tr>
      <w:tr w:rsidR="0066496D" w:rsidRPr="00DF64C5" w14:paraId="188180AB" w14:textId="77777777" w:rsidTr="001D468F">
        <w:tc>
          <w:tcPr>
            <w:tcW w:w="562" w:type="dxa"/>
          </w:tcPr>
          <w:p w14:paraId="55E5201B" w14:textId="2FC3AE18" w:rsidR="0066496D" w:rsidRDefault="0066496D" w:rsidP="001D468F">
            <w:pPr>
              <w:ind w:firstLine="0"/>
              <w:jc w:val="center"/>
            </w:pPr>
            <w:r>
              <w:t>5</w:t>
            </w:r>
          </w:p>
        </w:tc>
        <w:tc>
          <w:tcPr>
            <w:tcW w:w="851" w:type="dxa"/>
          </w:tcPr>
          <w:p w14:paraId="520D7E74" w14:textId="77777777" w:rsidR="0066496D" w:rsidRDefault="0066496D" w:rsidP="001D468F">
            <w:pPr>
              <w:ind w:firstLine="0"/>
              <w:jc w:val="center"/>
            </w:pPr>
          </w:p>
        </w:tc>
        <w:tc>
          <w:tcPr>
            <w:tcW w:w="2126" w:type="dxa"/>
          </w:tcPr>
          <w:p w14:paraId="6AB90F64" w14:textId="7B4BA403" w:rsidR="0066496D" w:rsidRDefault="0066496D" w:rsidP="001D468F">
            <w:pPr>
              <w:ind w:firstLine="0"/>
              <w:jc w:val="center"/>
            </w:pPr>
            <w:r>
              <w:t>HowManyPortions</w:t>
            </w:r>
          </w:p>
        </w:tc>
        <w:tc>
          <w:tcPr>
            <w:tcW w:w="1485" w:type="dxa"/>
          </w:tcPr>
          <w:p w14:paraId="589054B4" w14:textId="6E8AB0C0" w:rsidR="0066496D" w:rsidRDefault="0066496D" w:rsidP="001D468F">
            <w:pPr>
              <w:ind w:firstLine="0"/>
              <w:jc w:val="center"/>
            </w:pPr>
            <w:r>
              <w:t>int</w:t>
            </w:r>
          </w:p>
        </w:tc>
        <w:tc>
          <w:tcPr>
            <w:tcW w:w="746" w:type="dxa"/>
          </w:tcPr>
          <w:p w14:paraId="59ABB8E0" w14:textId="77777777" w:rsidR="0066496D" w:rsidRDefault="0066496D" w:rsidP="00305C89">
            <w:pPr>
              <w:ind w:firstLine="0"/>
              <w:jc w:val="center"/>
              <w:rPr>
                <w:sz w:val="8"/>
                <w:szCs w:val="8"/>
              </w:rPr>
            </w:pPr>
          </w:p>
          <w:p w14:paraId="340E7461" w14:textId="2BE03E6C" w:rsidR="0066496D" w:rsidRPr="00A54240" w:rsidRDefault="0066496D" w:rsidP="001D468F">
            <w:pPr>
              <w:ind w:firstLine="0"/>
              <w:jc w:val="center"/>
            </w:pPr>
            <w:r>
              <w:t>√</w:t>
            </w:r>
          </w:p>
        </w:tc>
        <w:tc>
          <w:tcPr>
            <w:tcW w:w="3291" w:type="dxa"/>
          </w:tcPr>
          <w:p w14:paraId="299371CD" w14:textId="01F7750F" w:rsidR="0066496D" w:rsidRDefault="0066496D" w:rsidP="001D468F">
            <w:pPr>
              <w:ind w:firstLine="0"/>
              <w:jc w:val="center"/>
            </w:pPr>
            <w:r>
              <w:t>Na ile równych porcji zostało podzielone danie. Przyjmuje wartość NULL, jeśli wartość pola HasPortions to „false”</w:t>
            </w:r>
          </w:p>
        </w:tc>
      </w:tr>
      <w:tr w:rsidR="0066496D" w:rsidRPr="00DF64C5" w14:paraId="7BFB601D" w14:textId="77777777" w:rsidTr="001D468F">
        <w:tc>
          <w:tcPr>
            <w:tcW w:w="562" w:type="dxa"/>
          </w:tcPr>
          <w:p w14:paraId="68B0A96B" w14:textId="1B896DBA" w:rsidR="0066496D" w:rsidRDefault="0066496D" w:rsidP="001D468F">
            <w:pPr>
              <w:ind w:firstLine="0"/>
              <w:jc w:val="center"/>
            </w:pPr>
            <w:r>
              <w:t>6</w:t>
            </w:r>
          </w:p>
        </w:tc>
        <w:tc>
          <w:tcPr>
            <w:tcW w:w="851" w:type="dxa"/>
          </w:tcPr>
          <w:p w14:paraId="5C60526C" w14:textId="77777777" w:rsidR="0066496D" w:rsidRDefault="0066496D" w:rsidP="001D468F">
            <w:pPr>
              <w:ind w:firstLine="0"/>
              <w:jc w:val="center"/>
            </w:pPr>
          </w:p>
        </w:tc>
        <w:tc>
          <w:tcPr>
            <w:tcW w:w="2126" w:type="dxa"/>
          </w:tcPr>
          <w:p w14:paraId="7646F04B" w14:textId="2FA077FD" w:rsidR="0066496D" w:rsidRDefault="0066496D" w:rsidP="001D468F">
            <w:pPr>
              <w:ind w:firstLine="0"/>
              <w:jc w:val="center"/>
            </w:pPr>
            <w:r>
              <w:t>IsWeighed</w:t>
            </w:r>
          </w:p>
        </w:tc>
        <w:tc>
          <w:tcPr>
            <w:tcW w:w="1485" w:type="dxa"/>
          </w:tcPr>
          <w:p w14:paraId="1A7D5F24" w14:textId="292B5B0E" w:rsidR="0066496D" w:rsidRDefault="0066496D" w:rsidP="001D468F">
            <w:pPr>
              <w:ind w:firstLine="0"/>
              <w:jc w:val="center"/>
            </w:pPr>
            <w:r>
              <w:t>boolean</w:t>
            </w:r>
          </w:p>
        </w:tc>
        <w:tc>
          <w:tcPr>
            <w:tcW w:w="746" w:type="dxa"/>
          </w:tcPr>
          <w:p w14:paraId="56B79F26" w14:textId="77777777" w:rsidR="0066496D" w:rsidRPr="00A54240" w:rsidRDefault="0066496D" w:rsidP="001D468F">
            <w:pPr>
              <w:ind w:firstLine="0"/>
              <w:jc w:val="center"/>
            </w:pPr>
          </w:p>
        </w:tc>
        <w:tc>
          <w:tcPr>
            <w:tcW w:w="3291" w:type="dxa"/>
          </w:tcPr>
          <w:p w14:paraId="5D61620C" w14:textId="59BA7DFA" w:rsidR="0066496D" w:rsidRDefault="0066496D" w:rsidP="001D468F">
            <w:pPr>
              <w:ind w:firstLine="0"/>
              <w:jc w:val="center"/>
            </w:pPr>
            <w:r>
              <w:t>Przyjmuje wartość „true”</w:t>
            </w:r>
            <w:r w:rsidR="00D47F36">
              <w:t>,</w:t>
            </w:r>
            <w:r>
              <w:t xml:space="preserve"> jeśli przy realizacji przepisu użytkownik aplikacji wybierze, że chce mierzyć spożycie dania w gramach</w:t>
            </w:r>
          </w:p>
        </w:tc>
      </w:tr>
      <w:tr w:rsidR="0066496D" w:rsidRPr="00DF64C5" w14:paraId="418EF74D" w14:textId="77777777" w:rsidTr="001D468F">
        <w:tc>
          <w:tcPr>
            <w:tcW w:w="562" w:type="dxa"/>
          </w:tcPr>
          <w:p w14:paraId="4192C733" w14:textId="3BD38820" w:rsidR="0066496D" w:rsidRDefault="0066496D" w:rsidP="0066496D">
            <w:pPr>
              <w:ind w:firstLine="0"/>
              <w:jc w:val="center"/>
            </w:pPr>
            <w:r>
              <w:t>7</w:t>
            </w:r>
          </w:p>
        </w:tc>
        <w:tc>
          <w:tcPr>
            <w:tcW w:w="851" w:type="dxa"/>
          </w:tcPr>
          <w:p w14:paraId="36F0D548" w14:textId="77777777" w:rsidR="0066496D" w:rsidRDefault="0066496D" w:rsidP="0066496D">
            <w:pPr>
              <w:ind w:firstLine="0"/>
              <w:jc w:val="center"/>
            </w:pPr>
          </w:p>
        </w:tc>
        <w:tc>
          <w:tcPr>
            <w:tcW w:w="2126" w:type="dxa"/>
          </w:tcPr>
          <w:p w14:paraId="5032F842" w14:textId="745067CE" w:rsidR="0066496D" w:rsidRDefault="0066496D" w:rsidP="0066496D">
            <w:pPr>
              <w:ind w:firstLine="0"/>
              <w:jc w:val="center"/>
            </w:pPr>
            <w:r>
              <w:t>Weight</w:t>
            </w:r>
          </w:p>
        </w:tc>
        <w:tc>
          <w:tcPr>
            <w:tcW w:w="1485" w:type="dxa"/>
          </w:tcPr>
          <w:p w14:paraId="4E6AD24B" w14:textId="0635A885" w:rsidR="0066496D" w:rsidRDefault="0066496D" w:rsidP="0066496D">
            <w:pPr>
              <w:ind w:firstLine="0"/>
              <w:jc w:val="center"/>
            </w:pPr>
            <w:r>
              <w:t>numeric(6,2)</w:t>
            </w:r>
          </w:p>
        </w:tc>
        <w:tc>
          <w:tcPr>
            <w:tcW w:w="746" w:type="dxa"/>
          </w:tcPr>
          <w:p w14:paraId="53993BA4" w14:textId="77777777" w:rsidR="00101859" w:rsidRPr="00101859" w:rsidRDefault="00101859" w:rsidP="0066496D">
            <w:pPr>
              <w:ind w:firstLine="0"/>
              <w:jc w:val="center"/>
              <w:rPr>
                <w:sz w:val="8"/>
                <w:szCs w:val="8"/>
              </w:rPr>
            </w:pPr>
          </w:p>
          <w:p w14:paraId="73126AAC" w14:textId="77109E63" w:rsidR="0066496D" w:rsidRPr="00A54240" w:rsidRDefault="00101859" w:rsidP="0066496D">
            <w:pPr>
              <w:ind w:firstLine="0"/>
              <w:jc w:val="center"/>
            </w:pPr>
            <w:r>
              <w:t>√</w:t>
            </w:r>
          </w:p>
        </w:tc>
        <w:tc>
          <w:tcPr>
            <w:tcW w:w="3291" w:type="dxa"/>
          </w:tcPr>
          <w:p w14:paraId="24934A1D" w14:textId="23EC38B8" w:rsidR="0066496D" w:rsidRDefault="0066496D" w:rsidP="0066496D">
            <w:pPr>
              <w:ind w:firstLine="0"/>
              <w:jc w:val="center"/>
            </w:pPr>
            <w:r>
              <w:t xml:space="preserve">Waga gotowego dania. Przyjmuje wartość NULL, jeśli </w:t>
            </w:r>
            <w:r>
              <w:lastRenderedPageBreak/>
              <w:t>wartość pola IsWeighed to „false”</w:t>
            </w:r>
          </w:p>
        </w:tc>
      </w:tr>
      <w:tr w:rsidR="00D47F36" w:rsidRPr="00DF64C5" w14:paraId="01A1E498" w14:textId="77777777" w:rsidTr="001D468F">
        <w:tc>
          <w:tcPr>
            <w:tcW w:w="562" w:type="dxa"/>
          </w:tcPr>
          <w:p w14:paraId="2E34631E" w14:textId="2A4A0E00" w:rsidR="00D47F36" w:rsidRDefault="00D47F36" w:rsidP="0066496D">
            <w:pPr>
              <w:ind w:firstLine="0"/>
              <w:jc w:val="center"/>
            </w:pPr>
            <w:r>
              <w:lastRenderedPageBreak/>
              <w:t>8</w:t>
            </w:r>
          </w:p>
        </w:tc>
        <w:tc>
          <w:tcPr>
            <w:tcW w:w="851" w:type="dxa"/>
          </w:tcPr>
          <w:p w14:paraId="2ACB4B3E" w14:textId="77777777" w:rsidR="00D47F36" w:rsidRDefault="00D47F36" w:rsidP="0066496D">
            <w:pPr>
              <w:ind w:firstLine="0"/>
              <w:jc w:val="center"/>
            </w:pPr>
          </w:p>
        </w:tc>
        <w:tc>
          <w:tcPr>
            <w:tcW w:w="2126" w:type="dxa"/>
          </w:tcPr>
          <w:p w14:paraId="54125F17" w14:textId="57C973EF" w:rsidR="00D47F36" w:rsidRDefault="00D47F36" w:rsidP="0066496D">
            <w:pPr>
              <w:ind w:firstLine="0"/>
              <w:jc w:val="center"/>
            </w:pPr>
            <w:r>
              <w:t>WhatIsLeft</w:t>
            </w:r>
          </w:p>
        </w:tc>
        <w:tc>
          <w:tcPr>
            <w:tcW w:w="1485" w:type="dxa"/>
          </w:tcPr>
          <w:p w14:paraId="5FD6DFD4" w14:textId="743D4AA9" w:rsidR="00D47F36" w:rsidRDefault="00D47F36" w:rsidP="0066496D">
            <w:pPr>
              <w:ind w:firstLine="0"/>
              <w:jc w:val="center"/>
            </w:pPr>
            <w:r>
              <w:t>numeric(6,2)</w:t>
            </w:r>
          </w:p>
        </w:tc>
        <w:tc>
          <w:tcPr>
            <w:tcW w:w="746" w:type="dxa"/>
          </w:tcPr>
          <w:p w14:paraId="5155A620" w14:textId="77777777" w:rsidR="00D47F36" w:rsidRPr="00A54240" w:rsidRDefault="00D47F36" w:rsidP="0066496D">
            <w:pPr>
              <w:ind w:firstLine="0"/>
              <w:jc w:val="center"/>
            </w:pPr>
          </w:p>
        </w:tc>
        <w:tc>
          <w:tcPr>
            <w:tcW w:w="3291" w:type="dxa"/>
          </w:tcPr>
          <w:p w14:paraId="5DD2F8DB" w14:textId="2999C6F2" w:rsidR="00D47F36" w:rsidRDefault="00D47F36" w:rsidP="0066496D">
            <w:pPr>
              <w:ind w:firstLine="0"/>
              <w:jc w:val="center"/>
            </w:pPr>
            <w:r>
              <w:t xml:space="preserve">Przy tworzeniu dania pole przyjmuje wartość odpowiadającą polu HowManyPortions albo Weight w zależności od sposobu pomiaru dania. Po dodaniu przez użytkownika części dania do spożytych pokarmów, wartość pola aktualizuje się poprzez odjęcie od wartości początkowej wartości dodanej przez użytkownika. Kiedy wartość pola wyniesie zero danie staje się nieaktywne (wartość pola IsActive zostanie zmieniona na „false”) </w:t>
            </w:r>
          </w:p>
        </w:tc>
      </w:tr>
      <w:tr w:rsidR="00D47F36" w:rsidRPr="00DF64C5" w14:paraId="70F5AB66" w14:textId="77777777" w:rsidTr="001D468F">
        <w:tc>
          <w:tcPr>
            <w:tcW w:w="562" w:type="dxa"/>
          </w:tcPr>
          <w:p w14:paraId="4AC2A32A" w14:textId="27CB50D3" w:rsidR="00D47F36" w:rsidRDefault="00D47F36" w:rsidP="0066496D">
            <w:pPr>
              <w:ind w:firstLine="0"/>
              <w:jc w:val="center"/>
            </w:pPr>
            <w:r>
              <w:t>9</w:t>
            </w:r>
          </w:p>
        </w:tc>
        <w:tc>
          <w:tcPr>
            <w:tcW w:w="851" w:type="dxa"/>
          </w:tcPr>
          <w:p w14:paraId="27FA5CB3" w14:textId="77777777" w:rsidR="00D47F36" w:rsidRDefault="00D47F36" w:rsidP="0066496D">
            <w:pPr>
              <w:ind w:firstLine="0"/>
              <w:jc w:val="center"/>
            </w:pPr>
          </w:p>
        </w:tc>
        <w:tc>
          <w:tcPr>
            <w:tcW w:w="2126" w:type="dxa"/>
          </w:tcPr>
          <w:p w14:paraId="4AC2FBB8" w14:textId="01B28BC4" w:rsidR="00D47F36" w:rsidRDefault="00D47F36" w:rsidP="0066496D">
            <w:pPr>
              <w:ind w:firstLine="0"/>
              <w:jc w:val="center"/>
            </w:pPr>
            <w:r>
              <w:t>Calories</w:t>
            </w:r>
          </w:p>
        </w:tc>
        <w:tc>
          <w:tcPr>
            <w:tcW w:w="1485" w:type="dxa"/>
          </w:tcPr>
          <w:p w14:paraId="353FA0A1" w14:textId="5C18D680" w:rsidR="00D47F36" w:rsidRDefault="00D47F36" w:rsidP="0066496D">
            <w:pPr>
              <w:ind w:firstLine="0"/>
              <w:jc w:val="center"/>
            </w:pPr>
            <w:r>
              <w:t>numeric(6,2)</w:t>
            </w:r>
          </w:p>
        </w:tc>
        <w:tc>
          <w:tcPr>
            <w:tcW w:w="746" w:type="dxa"/>
          </w:tcPr>
          <w:p w14:paraId="4AC96EAB" w14:textId="77777777" w:rsidR="00D47F36" w:rsidRDefault="00D47F36" w:rsidP="0066496D">
            <w:pPr>
              <w:ind w:firstLine="0"/>
              <w:jc w:val="center"/>
              <w:rPr>
                <w:sz w:val="8"/>
                <w:szCs w:val="8"/>
              </w:rPr>
            </w:pPr>
          </w:p>
          <w:p w14:paraId="650211B5" w14:textId="77777777" w:rsidR="00D47F36" w:rsidRPr="00A54240" w:rsidRDefault="00D47F36" w:rsidP="0066496D">
            <w:pPr>
              <w:ind w:firstLine="0"/>
              <w:jc w:val="center"/>
            </w:pPr>
          </w:p>
        </w:tc>
        <w:tc>
          <w:tcPr>
            <w:tcW w:w="3291" w:type="dxa"/>
          </w:tcPr>
          <w:p w14:paraId="1B6E4910" w14:textId="30F485B8" w:rsidR="00D47F36" w:rsidRDefault="00D47F36" w:rsidP="0066496D">
            <w:pPr>
              <w:ind w:firstLine="0"/>
              <w:jc w:val="center"/>
            </w:pPr>
            <w:r>
              <w:t>Zawartość kalorii</w:t>
            </w:r>
          </w:p>
        </w:tc>
      </w:tr>
      <w:tr w:rsidR="00D47F36" w:rsidRPr="00DF64C5" w14:paraId="3BBF9A34" w14:textId="77777777" w:rsidTr="001D468F">
        <w:tc>
          <w:tcPr>
            <w:tcW w:w="562" w:type="dxa"/>
          </w:tcPr>
          <w:p w14:paraId="010C85C1" w14:textId="1AB8333E" w:rsidR="00D47F36" w:rsidRDefault="00D47F36" w:rsidP="0066496D">
            <w:pPr>
              <w:ind w:firstLine="0"/>
              <w:jc w:val="center"/>
            </w:pPr>
            <w:r>
              <w:t>10</w:t>
            </w:r>
          </w:p>
        </w:tc>
        <w:tc>
          <w:tcPr>
            <w:tcW w:w="851" w:type="dxa"/>
          </w:tcPr>
          <w:p w14:paraId="5873EFE0" w14:textId="77777777" w:rsidR="00D47F36" w:rsidRDefault="00D47F36" w:rsidP="0066496D">
            <w:pPr>
              <w:ind w:firstLine="0"/>
              <w:jc w:val="center"/>
            </w:pPr>
          </w:p>
        </w:tc>
        <w:tc>
          <w:tcPr>
            <w:tcW w:w="2126" w:type="dxa"/>
          </w:tcPr>
          <w:p w14:paraId="72C653C1" w14:textId="26F537D0" w:rsidR="00D47F36" w:rsidRDefault="00D47F36" w:rsidP="0066496D">
            <w:pPr>
              <w:ind w:firstLine="0"/>
              <w:jc w:val="center"/>
            </w:pPr>
            <w:r>
              <w:t>Protein</w:t>
            </w:r>
          </w:p>
        </w:tc>
        <w:tc>
          <w:tcPr>
            <w:tcW w:w="1485" w:type="dxa"/>
          </w:tcPr>
          <w:p w14:paraId="3D880BF9" w14:textId="08FD0BAA" w:rsidR="00D47F36" w:rsidRDefault="00D47F36" w:rsidP="0066496D">
            <w:pPr>
              <w:ind w:firstLine="0"/>
              <w:jc w:val="center"/>
            </w:pPr>
            <w:r>
              <w:t>numeric(5,2)</w:t>
            </w:r>
          </w:p>
        </w:tc>
        <w:tc>
          <w:tcPr>
            <w:tcW w:w="746" w:type="dxa"/>
          </w:tcPr>
          <w:p w14:paraId="274028D9" w14:textId="77777777" w:rsidR="00D47F36" w:rsidRPr="00A54240" w:rsidRDefault="00D47F36" w:rsidP="0066496D">
            <w:pPr>
              <w:ind w:firstLine="0"/>
              <w:jc w:val="center"/>
            </w:pPr>
          </w:p>
        </w:tc>
        <w:tc>
          <w:tcPr>
            <w:tcW w:w="3291" w:type="dxa"/>
          </w:tcPr>
          <w:p w14:paraId="636BDB0E" w14:textId="46A234BF" w:rsidR="00D47F36" w:rsidRDefault="00D47F36" w:rsidP="0066496D">
            <w:pPr>
              <w:ind w:firstLine="0"/>
              <w:jc w:val="center"/>
            </w:pPr>
            <w:r>
              <w:t xml:space="preserve">Zawartość białka </w:t>
            </w:r>
          </w:p>
        </w:tc>
      </w:tr>
      <w:tr w:rsidR="00D47F36" w:rsidRPr="00DF64C5" w14:paraId="0C6B95F4" w14:textId="77777777" w:rsidTr="001D468F">
        <w:tc>
          <w:tcPr>
            <w:tcW w:w="562" w:type="dxa"/>
          </w:tcPr>
          <w:p w14:paraId="461FFC1B" w14:textId="3F5AB0C1" w:rsidR="00D47F36" w:rsidRDefault="00D47F36" w:rsidP="0066496D">
            <w:pPr>
              <w:ind w:firstLine="0"/>
              <w:jc w:val="center"/>
            </w:pPr>
            <w:r>
              <w:t>11</w:t>
            </w:r>
          </w:p>
        </w:tc>
        <w:tc>
          <w:tcPr>
            <w:tcW w:w="851" w:type="dxa"/>
          </w:tcPr>
          <w:p w14:paraId="541783DB" w14:textId="77777777" w:rsidR="00D47F36" w:rsidRDefault="00D47F36" w:rsidP="0066496D">
            <w:pPr>
              <w:ind w:firstLine="0"/>
              <w:jc w:val="center"/>
            </w:pPr>
          </w:p>
        </w:tc>
        <w:tc>
          <w:tcPr>
            <w:tcW w:w="2126" w:type="dxa"/>
          </w:tcPr>
          <w:p w14:paraId="252A3F8D" w14:textId="2173FBE9" w:rsidR="00D47F36" w:rsidRDefault="00D47F36" w:rsidP="0066496D">
            <w:pPr>
              <w:ind w:firstLine="0"/>
              <w:jc w:val="center"/>
            </w:pPr>
            <w:r>
              <w:t>Carbs</w:t>
            </w:r>
          </w:p>
        </w:tc>
        <w:tc>
          <w:tcPr>
            <w:tcW w:w="1485" w:type="dxa"/>
          </w:tcPr>
          <w:p w14:paraId="60D4D9A4" w14:textId="39AAD1BC" w:rsidR="00D47F36" w:rsidRDefault="00D47F36" w:rsidP="0066496D">
            <w:pPr>
              <w:ind w:firstLine="0"/>
              <w:jc w:val="center"/>
            </w:pPr>
            <w:r>
              <w:t>numeric(6,2)</w:t>
            </w:r>
          </w:p>
        </w:tc>
        <w:tc>
          <w:tcPr>
            <w:tcW w:w="746" w:type="dxa"/>
          </w:tcPr>
          <w:p w14:paraId="60AE451D" w14:textId="5064239F" w:rsidR="00D47F36" w:rsidRPr="00A54240" w:rsidRDefault="00D47F36" w:rsidP="0066496D">
            <w:pPr>
              <w:ind w:firstLine="0"/>
              <w:jc w:val="center"/>
            </w:pPr>
          </w:p>
        </w:tc>
        <w:tc>
          <w:tcPr>
            <w:tcW w:w="3291" w:type="dxa"/>
          </w:tcPr>
          <w:p w14:paraId="189E4FE4" w14:textId="715F1043" w:rsidR="00D47F36" w:rsidRDefault="00D47F36" w:rsidP="0066496D">
            <w:pPr>
              <w:ind w:firstLine="0"/>
              <w:jc w:val="center"/>
            </w:pPr>
            <w:r>
              <w:t xml:space="preserve">Zawartość węglowodanów </w:t>
            </w:r>
          </w:p>
        </w:tc>
      </w:tr>
      <w:tr w:rsidR="00D47F36" w:rsidRPr="00DF64C5" w14:paraId="2037E7E5" w14:textId="77777777" w:rsidTr="001D468F">
        <w:tc>
          <w:tcPr>
            <w:tcW w:w="562" w:type="dxa"/>
          </w:tcPr>
          <w:p w14:paraId="04F5818F" w14:textId="2C02C2DF" w:rsidR="00D47F36" w:rsidRDefault="00D47F36" w:rsidP="0066496D">
            <w:pPr>
              <w:ind w:firstLine="0"/>
              <w:jc w:val="center"/>
            </w:pPr>
            <w:r>
              <w:t>12</w:t>
            </w:r>
          </w:p>
        </w:tc>
        <w:tc>
          <w:tcPr>
            <w:tcW w:w="851" w:type="dxa"/>
          </w:tcPr>
          <w:p w14:paraId="59780D7C" w14:textId="77777777" w:rsidR="00D47F36" w:rsidRDefault="00D47F36" w:rsidP="0066496D">
            <w:pPr>
              <w:ind w:firstLine="0"/>
              <w:jc w:val="center"/>
            </w:pPr>
          </w:p>
        </w:tc>
        <w:tc>
          <w:tcPr>
            <w:tcW w:w="2126" w:type="dxa"/>
          </w:tcPr>
          <w:p w14:paraId="6DAA3346" w14:textId="00479A0F" w:rsidR="00D47F36" w:rsidRDefault="00D47F36" w:rsidP="0066496D">
            <w:pPr>
              <w:ind w:firstLine="0"/>
              <w:jc w:val="center"/>
            </w:pPr>
            <w:r>
              <w:t>Fat</w:t>
            </w:r>
          </w:p>
        </w:tc>
        <w:tc>
          <w:tcPr>
            <w:tcW w:w="1485" w:type="dxa"/>
          </w:tcPr>
          <w:p w14:paraId="357DED7B" w14:textId="600F30FE" w:rsidR="00D47F36" w:rsidRDefault="00D47F36" w:rsidP="0066496D">
            <w:pPr>
              <w:ind w:firstLine="0"/>
              <w:jc w:val="center"/>
            </w:pPr>
            <w:r>
              <w:t>numeric(5,2)</w:t>
            </w:r>
          </w:p>
        </w:tc>
        <w:tc>
          <w:tcPr>
            <w:tcW w:w="746" w:type="dxa"/>
          </w:tcPr>
          <w:p w14:paraId="3B0C54A3" w14:textId="6D843E99" w:rsidR="00D47F36" w:rsidRDefault="00D47F36" w:rsidP="0066496D">
            <w:pPr>
              <w:ind w:firstLine="0"/>
              <w:jc w:val="center"/>
              <w:rPr>
                <w:sz w:val="8"/>
                <w:szCs w:val="8"/>
              </w:rPr>
            </w:pPr>
          </w:p>
        </w:tc>
        <w:tc>
          <w:tcPr>
            <w:tcW w:w="3291" w:type="dxa"/>
          </w:tcPr>
          <w:p w14:paraId="6317B998" w14:textId="2CAA7BA6" w:rsidR="00D47F36" w:rsidRDefault="00D47F36" w:rsidP="0066496D">
            <w:pPr>
              <w:ind w:firstLine="0"/>
              <w:jc w:val="center"/>
            </w:pPr>
            <w:r>
              <w:t xml:space="preserve">Zawartość tłuszczu </w:t>
            </w:r>
          </w:p>
        </w:tc>
      </w:tr>
      <w:tr w:rsidR="00D47F36" w:rsidRPr="00DF64C5" w14:paraId="3E8DAE43" w14:textId="77777777" w:rsidTr="001D468F">
        <w:tc>
          <w:tcPr>
            <w:tcW w:w="562" w:type="dxa"/>
          </w:tcPr>
          <w:p w14:paraId="53DB6CBA" w14:textId="29DDF7E4" w:rsidR="00D47F36" w:rsidRDefault="00D47F36" w:rsidP="0066496D">
            <w:pPr>
              <w:ind w:firstLine="0"/>
              <w:jc w:val="center"/>
            </w:pPr>
            <w:r>
              <w:t>13</w:t>
            </w:r>
          </w:p>
        </w:tc>
        <w:tc>
          <w:tcPr>
            <w:tcW w:w="851" w:type="dxa"/>
          </w:tcPr>
          <w:p w14:paraId="23E6F1E4" w14:textId="77777777" w:rsidR="00D47F36" w:rsidRDefault="00D47F36" w:rsidP="0066496D">
            <w:pPr>
              <w:ind w:firstLine="0"/>
              <w:jc w:val="center"/>
            </w:pPr>
          </w:p>
        </w:tc>
        <w:tc>
          <w:tcPr>
            <w:tcW w:w="2126" w:type="dxa"/>
          </w:tcPr>
          <w:p w14:paraId="6DDA74E4" w14:textId="418E8A55" w:rsidR="00D47F36" w:rsidRDefault="00D47F36" w:rsidP="0066496D">
            <w:pPr>
              <w:ind w:firstLine="0"/>
              <w:jc w:val="center"/>
            </w:pPr>
            <w:r>
              <w:t>Sugars</w:t>
            </w:r>
          </w:p>
        </w:tc>
        <w:tc>
          <w:tcPr>
            <w:tcW w:w="1485" w:type="dxa"/>
          </w:tcPr>
          <w:p w14:paraId="70C35074" w14:textId="6CCBC243" w:rsidR="00D47F36" w:rsidRDefault="00D47F36" w:rsidP="0066496D">
            <w:pPr>
              <w:ind w:firstLine="0"/>
              <w:jc w:val="center"/>
            </w:pPr>
            <w:r>
              <w:t>numeric(4,2)</w:t>
            </w:r>
          </w:p>
        </w:tc>
        <w:tc>
          <w:tcPr>
            <w:tcW w:w="746" w:type="dxa"/>
          </w:tcPr>
          <w:p w14:paraId="717D305A" w14:textId="77777777" w:rsidR="00D47F36" w:rsidRDefault="00D47F36" w:rsidP="0066496D">
            <w:pPr>
              <w:ind w:firstLine="0"/>
              <w:jc w:val="center"/>
              <w:rPr>
                <w:sz w:val="8"/>
                <w:szCs w:val="8"/>
              </w:rPr>
            </w:pPr>
          </w:p>
          <w:p w14:paraId="0FF25546" w14:textId="6AB4ECD2" w:rsidR="00D47F36" w:rsidRDefault="00D47F36" w:rsidP="0066496D">
            <w:pPr>
              <w:ind w:firstLine="0"/>
              <w:jc w:val="center"/>
              <w:rPr>
                <w:sz w:val="8"/>
                <w:szCs w:val="8"/>
              </w:rPr>
            </w:pPr>
            <w:r>
              <w:t>√</w:t>
            </w:r>
          </w:p>
        </w:tc>
        <w:tc>
          <w:tcPr>
            <w:tcW w:w="3291" w:type="dxa"/>
          </w:tcPr>
          <w:p w14:paraId="5EBE1DE4" w14:textId="0021B151" w:rsidR="00D47F36" w:rsidRDefault="00D47F36" w:rsidP="0066496D">
            <w:pPr>
              <w:ind w:firstLine="0"/>
              <w:jc w:val="center"/>
            </w:pPr>
            <w:r>
              <w:t xml:space="preserve">Zawartość cukrów </w:t>
            </w:r>
          </w:p>
        </w:tc>
      </w:tr>
      <w:tr w:rsidR="00D47F36" w:rsidRPr="00DF64C5" w14:paraId="5D5C0899" w14:textId="77777777" w:rsidTr="001D468F">
        <w:tc>
          <w:tcPr>
            <w:tcW w:w="562" w:type="dxa"/>
          </w:tcPr>
          <w:p w14:paraId="3B96F173" w14:textId="7DA2DE39" w:rsidR="00D47F36" w:rsidRDefault="00D47F36" w:rsidP="0066496D">
            <w:pPr>
              <w:ind w:firstLine="0"/>
              <w:jc w:val="center"/>
            </w:pPr>
            <w:r>
              <w:t>14</w:t>
            </w:r>
          </w:p>
        </w:tc>
        <w:tc>
          <w:tcPr>
            <w:tcW w:w="851" w:type="dxa"/>
          </w:tcPr>
          <w:p w14:paraId="28B9A564" w14:textId="77777777" w:rsidR="00D47F36" w:rsidRDefault="00D47F36" w:rsidP="0066496D">
            <w:pPr>
              <w:ind w:firstLine="0"/>
              <w:jc w:val="center"/>
            </w:pPr>
          </w:p>
        </w:tc>
        <w:tc>
          <w:tcPr>
            <w:tcW w:w="2126" w:type="dxa"/>
          </w:tcPr>
          <w:p w14:paraId="750AB448" w14:textId="29120983" w:rsidR="00D47F36" w:rsidRDefault="00D47F36" w:rsidP="0066496D">
            <w:pPr>
              <w:ind w:firstLine="0"/>
              <w:jc w:val="center"/>
            </w:pPr>
            <w:r>
              <w:t>Fiber</w:t>
            </w:r>
          </w:p>
        </w:tc>
        <w:tc>
          <w:tcPr>
            <w:tcW w:w="1485" w:type="dxa"/>
          </w:tcPr>
          <w:p w14:paraId="36B32EE2" w14:textId="0B56B78A" w:rsidR="00D47F36" w:rsidRDefault="00D47F36" w:rsidP="0066496D">
            <w:pPr>
              <w:ind w:firstLine="0"/>
              <w:jc w:val="center"/>
            </w:pPr>
            <w:r>
              <w:t>numeric(4,2)</w:t>
            </w:r>
          </w:p>
        </w:tc>
        <w:tc>
          <w:tcPr>
            <w:tcW w:w="746" w:type="dxa"/>
          </w:tcPr>
          <w:p w14:paraId="5EAA6C0D" w14:textId="77777777" w:rsidR="00D47F36" w:rsidRDefault="00D47F36" w:rsidP="0066496D">
            <w:pPr>
              <w:ind w:firstLine="0"/>
              <w:jc w:val="center"/>
              <w:rPr>
                <w:sz w:val="8"/>
                <w:szCs w:val="8"/>
              </w:rPr>
            </w:pPr>
          </w:p>
          <w:p w14:paraId="131A7057" w14:textId="4B0016F3" w:rsidR="00D47F36" w:rsidRDefault="00D47F36" w:rsidP="0066496D">
            <w:pPr>
              <w:ind w:firstLine="0"/>
              <w:jc w:val="center"/>
              <w:rPr>
                <w:sz w:val="8"/>
                <w:szCs w:val="8"/>
              </w:rPr>
            </w:pPr>
            <w:r>
              <w:t>√</w:t>
            </w:r>
          </w:p>
        </w:tc>
        <w:tc>
          <w:tcPr>
            <w:tcW w:w="3291" w:type="dxa"/>
          </w:tcPr>
          <w:p w14:paraId="78548415" w14:textId="276D00F2" w:rsidR="00D47F36" w:rsidRDefault="00D47F36" w:rsidP="0066496D">
            <w:pPr>
              <w:ind w:firstLine="0"/>
              <w:jc w:val="center"/>
            </w:pPr>
            <w:r>
              <w:t xml:space="preserve">Zawartość błonnika </w:t>
            </w:r>
          </w:p>
        </w:tc>
      </w:tr>
      <w:tr w:rsidR="00D47F36" w:rsidRPr="00DF64C5" w14:paraId="6A643922" w14:textId="77777777" w:rsidTr="001D468F">
        <w:tc>
          <w:tcPr>
            <w:tcW w:w="562" w:type="dxa"/>
          </w:tcPr>
          <w:p w14:paraId="118F9D59" w14:textId="2742A378" w:rsidR="00D47F36" w:rsidRDefault="00D47F36" w:rsidP="0066496D">
            <w:pPr>
              <w:ind w:firstLine="0"/>
              <w:jc w:val="center"/>
            </w:pPr>
            <w:r>
              <w:t>15</w:t>
            </w:r>
          </w:p>
        </w:tc>
        <w:tc>
          <w:tcPr>
            <w:tcW w:w="851" w:type="dxa"/>
          </w:tcPr>
          <w:p w14:paraId="4D9428D6" w14:textId="77777777" w:rsidR="00D47F36" w:rsidRDefault="00D47F36" w:rsidP="0066496D">
            <w:pPr>
              <w:ind w:firstLine="0"/>
              <w:jc w:val="center"/>
            </w:pPr>
          </w:p>
        </w:tc>
        <w:tc>
          <w:tcPr>
            <w:tcW w:w="2126" w:type="dxa"/>
          </w:tcPr>
          <w:p w14:paraId="47EF7AD9" w14:textId="316EC31C" w:rsidR="00D47F36" w:rsidRDefault="00D47F36" w:rsidP="0066496D">
            <w:pPr>
              <w:ind w:firstLine="0"/>
              <w:jc w:val="center"/>
            </w:pPr>
            <w:r>
              <w:t>Omega3</w:t>
            </w:r>
          </w:p>
        </w:tc>
        <w:tc>
          <w:tcPr>
            <w:tcW w:w="1485" w:type="dxa"/>
          </w:tcPr>
          <w:p w14:paraId="4948C042" w14:textId="0828FBF8" w:rsidR="00D47F36" w:rsidRDefault="00D47F36" w:rsidP="0066496D">
            <w:pPr>
              <w:ind w:firstLine="0"/>
              <w:jc w:val="center"/>
            </w:pPr>
            <w:r>
              <w:t>numeric(4,2)</w:t>
            </w:r>
          </w:p>
        </w:tc>
        <w:tc>
          <w:tcPr>
            <w:tcW w:w="746" w:type="dxa"/>
          </w:tcPr>
          <w:p w14:paraId="50060BAC" w14:textId="77777777" w:rsidR="00D47F36" w:rsidRDefault="00D47F36" w:rsidP="0066496D">
            <w:pPr>
              <w:ind w:firstLine="0"/>
              <w:jc w:val="center"/>
              <w:rPr>
                <w:sz w:val="8"/>
                <w:szCs w:val="8"/>
              </w:rPr>
            </w:pPr>
          </w:p>
          <w:p w14:paraId="07046D43" w14:textId="12FA9A6B" w:rsidR="00D47F36" w:rsidRDefault="00D47F36" w:rsidP="0066496D">
            <w:pPr>
              <w:ind w:firstLine="0"/>
              <w:jc w:val="center"/>
              <w:rPr>
                <w:sz w:val="8"/>
                <w:szCs w:val="8"/>
              </w:rPr>
            </w:pPr>
            <w:r>
              <w:t>√</w:t>
            </w:r>
          </w:p>
        </w:tc>
        <w:tc>
          <w:tcPr>
            <w:tcW w:w="3291" w:type="dxa"/>
          </w:tcPr>
          <w:p w14:paraId="4FE0492E" w14:textId="0B236446" w:rsidR="00D47F36" w:rsidRDefault="00D47F36" w:rsidP="0066496D">
            <w:pPr>
              <w:ind w:firstLine="0"/>
              <w:jc w:val="center"/>
            </w:pPr>
            <w:r>
              <w:t>Zawartość kwasów tłuszczowych Omega-3</w:t>
            </w:r>
          </w:p>
        </w:tc>
      </w:tr>
      <w:tr w:rsidR="00D47F36" w:rsidRPr="00DF64C5" w14:paraId="33226023" w14:textId="77777777" w:rsidTr="001D468F">
        <w:tc>
          <w:tcPr>
            <w:tcW w:w="562" w:type="dxa"/>
          </w:tcPr>
          <w:p w14:paraId="7BA999D9" w14:textId="271A03BA" w:rsidR="00D47F36" w:rsidRDefault="00D47F36" w:rsidP="0066496D">
            <w:pPr>
              <w:ind w:firstLine="0"/>
              <w:jc w:val="center"/>
            </w:pPr>
            <w:r>
              <w:t>16</w:t>
            </w:r>
          </w:p>
        </w:tc>
        <w:tc>
          <w:tcPr>
            <w:tcW w:w="851" w:type="dxa"/>
          </w:tcPr>
          <w:p w14:paraId="34800F78" w14:textId="77777777" w:rsidR="00D47F36" w:rsidRDefault="00D47F36" w:rsidP="0066496D">
            <w:pPr>
              <w:ind w:firstLine="0"/>
              <w:jc w:val="center"/>
            </w:pPr>
          </w:p>
        </w:tc>
        <w:tc>
          <w:tcPr>
            <w:tcW w:w="2126" w:type="dxa"/>
          </w:tcPr>
          <w:p w14:paraId="2FDE4F54" w14:textId="5D1D83B0" w:rsidR="00D47F36" w:rsidRDefault="00D47F36" w:rsidP="0066496D">
            <w:pPr>
              <w:ind w:firstLine="0"/>
              <w:jc w:val="center"/>
            </w:pPr>
            <w:r>
              <w:t>ALA</w:t>
            </w:r>
          </w:p>
        </w:tc>
        <w:tc>
          <w:tcPr>
            <w:tcW w:w="1485" w:type="dxa"/>
          </w:tcPr>
          <w:p w14:paraId="7E961018" w14:textId="6FDCBBC7" w:rsidR="00D47F36" w:rsidRDefault="00D47F36" w:rsidP="0066496D">
            <w:pPr>
              <w:ind w:firstLine="0"/>
              <w:jc w:val="center"/>
            </w:pPr>
            <w:r>
              <w:t>numeric(4,2)</w:t>
            </w:r>
          </w:p>
        </w:tc>
        <w:tc>
          <w:tcPr>
            <w:tcW w:w="746" w:type="dxa"/>
          </w:tcPr>
          <w:p w14:paraId="23A55D68" w14:textId="77777777" w:rsidR="00D47F36" w:rsidRDefault="00D47F36" w:rsidP="0066496D">
            <w:pPr>
              <w:ind w:firstLine="0"/>
              <w:jc w:val="center"/>
              <w:rPr>
                <w:sz w:val="8"/>
                <w:szCs w:val="8"/>
              </w:rPr>
            </w:pPr>
          </w:p>
          <w:p w14:paraId="5DF46CF7" w14:textId="19FD242B" w:rsidR="00D47F36" w:rsidRDefault="00D47F36" w:rsidP="0066496D">
            <w:pPr>
              <w:ind w:firstLine="0"/>
              <w:jc w:val="center"/>
              <w:rPr>
                <w:sz w:val="8"/>
                <w:szCs w:val="8"/>
              </w:rPr>
            </w:pPr>
            <w:r>
              <w:t>√</w:t>
            </w:r>
          </w:p>
        </w:tc>
        <w:tc>
          <w:tcPr>
            <w:tcW w:w="3291" w:type="dxa"/>
          </w:tcPr>
          <w:p w14:paraId="05053080" w14:textId="746FF0DB" w:rsidR="00D47F36" w:rsidRDefault="00D47F36" w:rsidP="0066496D">
            <w:pPr>
              <w:ind w:firstLine="0"/>
              <w:jc w:val="center"/>
            </w:pPr>
            <w:r>
              <w:t>Zawartość kwasu tłuszczowego ALA</w:t>
            </w:r>
          </w:p>
        </w:tc>
      </w:tr>
      <w:tr w:rsidR="00D47F36" w:rsidRPr="00DF64C5" w14:paraId="506869BB" w14:textId="77777777" w:rsidTr="001D468F">
        <w:tc>
          <w:tcPr>
            <w:tcW w:w="562" w:type="dxa"/>
          </w:tcPr>
          <w:p w14:paraId="03435D16" w14:textId="28C1E0AA" w:rsidR="00D47F36" w:rsidRDefault="00D47F36" w:rsidP="0066496D">
            <w:pPr>
              <w:ind w:firstLine="0"/>
              <w:jc w:val="center"/>
            </w:pPr>
            <w:r>
              <w:t>17</w:t>
            </w:r>
          </w:p>
        </w:tc>
        <w:tc>
          <w:tcPr>
            <w:tcW w:w="851" w:type="dxa"/>
          </w:tcPr>
          <w:p w14:paraId="4A56D1AF" w14:textId="77777777" w:rsidR="00D47F36" w:rsidRDefault="00D47F36" w:rsidP="0066496D">
            <w:pPr>
              <w:ind w:firstLine="0"/>
              <w:jc w:val="center"/>
            </w:pPr>
          </w:p>
        </w:tc>
        <w:tc>
          <w:tcPr>
            <w:tcW w:w="2126" w:type="dxa"/>
          </w:tcPr>
          <w:p w14:paraId="7FB7055B" w14:textId="6836042B" w:rsidR="00D47F36" w:rsidRDefault="00D47F36" w:rsidP="0066496D">
            <w:pPr>
              <w:ind w:firstLine="0"/>
              <w:jc w:val="center"/>
            </w:pPr>
            <w:r>
              <w:t>SFA</w:t>
            </w:r>
          </w:p>
        </w:tc>
        <w:tc>
          <w:tcPr>
            <w:tcW w:w="1485" w:type="dxa"/>
          </w:tcPr>
          <w:p w14:paraId="2B5582A6" w14:textId="0037E5AB" w:rsidR="00D47F36" w:rsidRDefault="00D47F36" w:rsidP="0066496D">
            <w:pPr>
              <w:ind w:firstLine="0"/>
              <w:jc w:val="center"/>
            </w:pPr>
            <w:r>
              <w:t>numeric(4,2)</w:t>
            </w:r>
          </w:p>
        </w:tc>
        <w:tc>
          <w:tcPr>
            <w:tcW w:w="746" w:type="dxa"/>
          </w:tcPr>
          <w:p w14:paraId="7458679D" w14:textId="77777777" w:rsidR="00D47F36" w:rsidRDefault="00D47F36" w:rsidP="0066496D">
            <w:pPr>
              <w:ind w:firstLine="0"/>
              <w:jc w:val="center"/>
              <w:rPr>
                <w:sz w:val="8"/>
                <w:szCs w:val="8"/>
              </w:rPr>
            </w:pPr>
          </w:p>
          <w:p w14:paraId="0A81E742" w14:textId="7E8BE68C" w:rsidR="00D47F36" w:rsidRDefault="00D47F36" w:rsidP="0066496D">
            <w:pPr>
              <w:ind w:firstLine="0"/>
              <w:jc w:val="center"/>
              <w:rPr>
                <w:sz w:val="8"/>
                <w:szCs w:val="8"/>
              </w:rPr>
            </w:pPr>
            <w:r>
              <w:t>√</w:t>
            </w:r>
          </w:p>
        </w:tc>
        <w:tc>
          <w:tcPr>
            <w:tcW w:w="3291" w:type="dxa"/>
          </w:tcPr>
          <w:p w14:paraId="3491975C" w14:textId="3D2A20C5" w:rsidR="00D47F36" w:rsidRDefault="00D47F36" w:rsidP="0066496D">
            <w:pPr>
              <w:ind w:firstLine="0"/>
              <w:jc w:val="center"/>
            </w:pPr>
            <w:r>
              <w:t>Zawartość tłuszczów nasyconych</w:t>
            </w:r>
          </w:p>
        </w:tc>
      </w:tr>
      <w:tr w:rsidR="00D47F36" w:rsidRPr="00DF64C5" w14:paraId="0FA830DA" w14:textId="77777777" w:rsidTr="001D468F">
        <w:tc>
          <w:tcPr>
            <w:tcW w:w="562" w:type="dxa"/>
          </w:tcPr>
          <w:p w14:paraId="244FBC18" w14:textId="67407130" w:rsidR="00D47F36" w:rsidRDefault="00D47F36" w:rsidP="0066496D">
            <w:pPr>
              <w:ind w:firstLine="0"/>
              <w:jc w:val="center"/>
            </w:pPr>
            <w:r>
              <w:t>18</w:t>
            </w:r>
          </w:p>
        </w:tc>
        <w:tc>
          <w:tcPr>
            <w:tcW w:w="851" w:type="dxa"/>
          </w:tcPr>
          <w:p w14:paraId="21EFA802" w14:textId="77777777" w:rsidR="00D47F36" w:rsidRDefault="00D47F36" w:rsidP="0066496D">
            <w:pPr>
              <w:ind w:firstLine="0"/>
              <w:jc w:val="center"/>
            </w:pPr>
          </w:p>
        </w:tc>
        <w:tc>
          <w:tcPr>
            <w:tcW w:w="2126" w:type="dxa"/>
          </w:tcPr>
          <w:p w14:paraId="020D0C8D" w14:textId="44BB1A07" w:rsidR="00D47F36" w:rsidRDefault="00D47F36" w:rsidP="0066496D">
            <w:pPr>
              <w:ind w:firstLine="0"/>
              <w:jc w:val="center"/>
            </w:pPr>
            <w:r>
              <w:t>WNKT</w:t>
            </w:r>
          </w:p>
        </w:tc>
        <w:tc>
          <w:tcPr>
            <w:tcW w:w="1485" w:type="dxa"/>
          </w:tcPr>
          <w:p w14:paraId="49A73D10" w14:textId="00624263" w:rsidR="00D47F36" w:rsidRDefault="00D47F36" w:rsidP="0066496D">
            <w:pPr>
              <w:ind w:firstLine="0"/>
              <w:jc w:val="center"/>
            </w:pPr>
            <w:r>
              <w:t>numeric(4,2)</w:t>
            </w:r>
          </w:p>
        </w:tc>
        <w:tc>
          <w:tcPr>
            <w:tcW w:w="746" w:type="dxa"/>
          </w:tcPr>
          <w:p w14:paraId="202EF968" w14:textId="77777777" w:rsidR="00D47F36" w:rsidRDefault="00D47F36" w:rsidP="0066496D">
            <w:pPr>
              <w:ind w:firstLine="0"/>
              <w:jc w:val="center"/>
              <w:rPr>
                <w:sz w:val="8"/>
                <w:szCs w:val="8"/>
              </w:rPr>
            </w:pPr>
          </w:p>
          <w:p w14:paraId="2FDE5F5D" w14:textId="4522DB67" w:rsidR="00D47F36" w:rsidRDefault="00D47F36" w:rsidP="0066496D">
            <w:pPr>
              <w:ind w:firstLine="0"/>
              <w:jc w:val="center"/>
              <w:rPr>
                <w:sz w:val="8"/>
                <w:szCs w:val="8"/>
              </w:rPr>
            </w:pPr>
            <w:r>
              <w:t>√</w:t>
            </w:r>
          </w:p>
        </w:tc>
        <w:tc>
          <w:tcPr>
            <w:tcW w:w="3291" w:type="dxa"/>
          </w:tcPr>
          <w:p w14:paraId="00FD4762" w14:textId="12CF902A" w:rsidR="00D47F36" w:rsidRDefault="00D47F36" w:rsidP="0066496D">
            <w:pPr>
              <w:ind w:firstLine="0"/>
              <w:jc w:val="center"/>
            </w:pPr>
            <w:r>
              <w:t>Zawartość tłuszczów wielonienasyconych</w:t>
            </w:r>
          </w:p>
        </w:tc>
      </w:tr>
      <w:tr w:rsidR="00D47F36" w:rsidRPr="00DF64C5" w14:paraId="6FAC3D8A" w14:textId="77777777" w:rsidTr="001D468F">
        <w:tc>
          <w:tcPr>
            <w:tcW w:w="562" w:type="dxa"/>
          </w:tcPr>
          <w:p w14:paraId="1EC32A5C" w14:textId="62C74245" w:rsidR="00D47F36" w:rsidRDefault="00D47F36" w:rsidP="0066496D">
            <w:pPr>
              <w:ind w:firstLine="0"/>
              <w:jc w:val="center"/>
            </w:pPr>
            <w:r>
              <w:lastRenderedPageBreak/>
              <w:t>19</w:t>
            </w:r>
          </w:p>
        </w:tc>
        <w:tc>
          <w:tcPr>
            <w:tcW w:w="851" w:type="dxa"/>
          </w:tcPr>
          <w:p w14:paraId="403CC4D1" w14:textId="77777777" w:rsidR="00D47F36" w:rsidRDefault="00D47F36" w:rsidP="0066496D">
            <w:pPr>
              <w:ind w:firstLine="0"/>
              <w:jc w:val="center"/>
            </w:pPr>
          </w:p>
        </w:tc>
        <w:tc>
          <w:tcPr>
            <w:tcW w:w="2126" w:type="dxa"/>
          </w:tcPr>
          <w:p w14:paraId="76576502" w14:textId="37E5731F" w:rsidR="00D47F36" w:rsidRDefault="00D47F36" w:rsidP="0066496D">
            <w:pPr>
              <w:ind w:firstLine="0"/>
              <w:jc w:val="center"/>
            </w:pPr>
            <w:r>
              <w:t>Trans</w:t>
            </w:r>
          </w:p>
        </w:tc>
        <w:tc>
          <w:tcPr>
            <w:tcW w:w="1485" w:type="dxa"/>
          </w:tcPr>
          <w:p w14:paraId="11CAEAD3" w14:textId="1D9F38C7" w:rsidR="00D47F36" w:rsidRDefault="00D47F36" w:rsidP="0066496D">
            <w:pPr>
              <w:ind w:firstLine="0"/>
              <w:jc w:val="center"/>
            </w:pPr>
            <w:r>
              <w:t>numeric(4,2)</w:t>
            </w:r>
          </w:p>
        </w:tc>
        <w:tc>
          <w:tcPr>
            <w:tcW w:w="746" w:type="dxa"/>
          </w:tcPr>
          <w:p w14:paraId="618D0B07" w14:textId="77777777" w:rsidR="00D47F36" w:rsidRDefault="00D47F36" w:rsidP="0066496D">
            <w:pPr>
              <w:ind w:firstLine="0"/>
              <w:jc w:val="center"/>
              <w:rPr>
                <w:sz w:val="8"/>
                <w:szCs w:val="8"/>
              </w:rPr>
            </w:pPr>
          </w:p>
          <w:p w14:paraId="309F661D" w14:textId="7AECF39E" w:rsidR="00D47F36" w:rsidRDefault="00D47F36" w:rsidP="0066496D">
            <w:pPr>
              <w:ind w:firstLine="0"/>
              <w:jc w:val="center"/>
              <w:rPr>
                <w:sz w:val="8"/>
                <w:szCs w:val="8"/>
              </w:rPr>
            </w:pPr>
            <w:r>
              <w:t>√</w:t>
            </w:r>
          </w:p>
        </w:tc>
        <w:tc>
          <w:tcPr>
            <w:tcW w:w="3291" w:type="dxa"/>
          </w:tcPr>
          <w:p w14:paraId="6E1D289F" w14:textId="27B67F37" w:rsidR="00D47F36" w:rsidRDefault="00D47F36" w:rsidP="0066496D">
            <w:pPr>
              <w:ind w:firstLine="0"/>
              <w:jc w:val="center"/>
            </w:pPr>
            <w:r>
              <w:t>Zawartość tłuszczów trans</w:t>
            </w:r>
          </w:p>
        </w:tc>
      </w:tr>
      <w:tr w:rsidR="00D47F36" w:rsidRPr="00DF64C5" w14:paraId="45CCC067" w14:textId="77777777" w:rsidTr="001D468F">
        <w:tc>
          <w:tcPr>
            <w:tcW w:w="562" w:type="dxa"/>
          </w:tcPr>
          <w:p w14:paraId="7FB364FC" w14:textId="4C89D0B6" w:rsidR="00D47F36" w:rsidRDefault="00D47F36" w:rsidP="0066496D">
            <w:pPr>
              <w:ind w:firstLine="0"/>
              <w:jc w:val="center"/>
            </w:pPr>
            <w:r>
              <w:t>20</w:t>
            </w:r>
          </w:p>
        </w:tc>
        <w:tc>
          <w:tcPr>
            <w:tcW w:w="851" w:type="dxa"/>
          </w:tcPr>
          <w:p w14:paraId="203614D4" w14:textId="77777777" w:rsidR="00D47F36" w:rsidRDefault="00D47F36" w:rsidP="0066496D">
            <w:pPr>
              <w:ind w:firstLine="0"/>
              <w:jc w:val="center"/>
            </w:pPr>
          </w:p>
        </w:tc>
        <w:tc>
          <w:tcPr>
            <w:tcW w:w="2126" w:type="dxa"/>
          </w:tcPr>
          <w:p w14:paraId="55C9D777" w14:textId="3DE4E09E" w:rsidR="00D47F36" w:rsidRDefault="00D47F36" w:rsidP="0066496D">
            <w:pPr>
              <w:ind w:firstLine="0"/>
              <w:jc w:val="center"/>
            </w:pPr>
            <w:r>
              <w:t>Valine</w:t>
            </w:r>
          </w:p>
        </w:tc>
        <w:tc>
          <w:tcPr>
            <w:tcW w:w="1485" w:type="dxa"/>
          </w:tcPr>
          <w:p w14:paraId="3B5BD0E3" w14:textId="14A42A68" w:rsidR="00D47F36" w:rsidRDefault="00D47F36" w:rsidP="0066496D">
            <w:pPr>
              <w:ind w:firstLine="0"/>
              <w:jc w:val="center"/>
            </w:pPr>
            <w:r>
              <w:t>numeric(4,2)</w:t>
            </w:r>
          </w:p>
        </w:tc>
        <w:tc>
          <w:tcPr>
            <w:tcW w:w="746" w:type="dxa"/>
          </w:tcPr>
          <w:p w14:paraId="64BE38C9" w14:textId="77777777" w:rsidR="00D47F36" w:rsidRDefault="00D47F36" w:rsidP="0066496D">
            <w:pPr>
              <w:ind w:firstLine="0"/>
              <w:jc w:val="center"/>
              <w:rPr>
                <w:sz w:val="8"/>
                <w:szCs w:val="8"/>
              </w:rPr>
            </w:pPr>
          </w:p>
          <w:p w14:paraId="4C697A71" w14:textId="70956157" w:rsidR="00D47F36" w:rsidRDefault="00D47F36" w:rsidP="0066496D">
            <w:pPr>
              <w:ind w:firstLine="0"/>
              <w:jc w:val="center"/>
              <w:rPr>
                <w:sz w:val="8"/>
                <w:szCs w:val="8"/>
              </w:rPr>
            </w:pPr>
            <w:r>
              <w:t>√</w:t>
            </w:r>
          </w:p>
        </w:tc>
        <w:tc>
          <w:tcPr>
            <w:tcW w:w="3291" w:type="dxa"/>
          </w:tcPr>
          <w:p w14:paraId="058B2310" w14:textId="5C6A75B4" w:rsidR="00D47F36" w:rsidRDefault="00D47F36" w:rsidP="0066496D">
            <w:pPr>
              <w:ind w:firstLine="0"/>
              <w:jc w:val="center"/>
            </w:pPr>
            <w:r>
              <w:t>Zawartość waliny</w:t>
            </w:r>
          </w:p>
        </w:tc>
      </w:tr>
      <w:tr w:rsidR="00D47F36" w:rsidRPr="00DF64C5" w14:paraId="5415BDB2" w14:textId="77777777" w:rsidTr="001D468F">
        <w:tc>
          <w:tcPr>
            <w:tcW w:w="562" w:type="dxa"/>
          </w:tcPr>
          <w:p w14:paraId="6BA70DA1" w14:textId="73FADD7C" w:rsidR="00D47F36" w:rsidRDefault="00D47F36" w:rsidP="0066496D">
            <w:pPr>
              <w:ind w:firstLine="0"/>
              <w:jc w:val="center"/>
            </w:pPr>
            <w:r>
              <w:t>21</w:t>
            </w:r>
          </w:p>
        </w:tc>
        <w:tc>
          <w:tcPr>
            <w:tcW w:w="851" w:type="dxa"/>
          </w:tcPr>
          <w:p w14:paraId="02C2CAC9" w14:textId="77777777" w:rsidR="00D47F36" w:rsidRDefault="00D47F36" w:rsidP="0066496D">
            <w:pPr>
              <w:ind w:firstLine="0"/>
              <w:jc w:val="center"/>
            </w:pPr>
          </w:p>
        </w:tc>
        <w:tc>
          <w:tcPr>
            <w:tcW w:w="2126" w:type="dxa"/>
          </w:tcPr>
          <w:p w14:paraId="05EA26B6" w14:textId="5609BF44" w:rsidR="00D47F36" w:rsidRDefault="00D47F36" w:rsidP="0066496D">
            <w:pPr>
              <w:ind w:firstLine="0"/>
              <w:jc w:val="center"/>
            </w:pPr>
            <w:ins w:id="11050" w:author="Okot" w:date="2019-03-28T23:12:00Z">
              <w:r>
                <w:t>I</w:t>
              </w:r>
            </w:ins>
            <w:r>
              <w:t>soleucine</w:t>
            </w:r>
          </w:p>
        </w:tc>
        <w:tc>
          <w:tcPr>
            <w:tcW w:w="1485" w:type="dxa"/>
          </w:tcPr>
          <w:p w14:paraId="02DBD59C" w14:textId="21805E52" w:rsidR="00D47F36" w:rsidRDefault="00D47F36" w:rsidP="0066496D">
            <w:pPr>
              <w:ind w:firstLine="0"/>
              <w:jc w:val="center"/>
            </w:pPr>
            <w:r>
              <w:t>numeric(4,2)</w:t>
            </w:r>
          </w:p>
        </w:tc>
        <w:tc>
          <w:tcPr>
            <w:tcW w:w="746" w:type="dxa"/>
          </w:tcPr>
          <w:p w14:paraId="61F38AD1" w14:textId="77777777" w:rsidR="00D47F36" w:rsidRDefault="00D47F36" w:rsidP="0066496D">
            <w:pPr>
              <w:ind w:firstLine="0"/>
              <w:jc w:val="center"/>
              <w:rPr>
                <w:sz w:val="8"/>
                <w:szCs w:val="8"/>
              </w:rPr>
            </w:pPr>
          </w:p>
          <w:p w14:paraId="469E82B3" w14:textId="572159E7" w:rsidR="00D47F36" w:rsidRDefault="00D47F36" w:rsidP="0066496D">
            <w:pPr>
              <w:ind w:firstLine="0"/>
              <w:jc w:val="center"/>
              <w:rPr>
                <w:sz w:val="8"/>
                <w:szCs w:val="8"/>
              </w:rPr>
            </w:pPr>
            <w:r>
              <w:t>√</w:t>
            </w:r>
          </w:p>
        </w:tc>
        <w:tc>
          <w:tcPr>
            <w:tcW w:w="3291" w:type="dxa"/>
          </w:tcPr>
          <w:p w14:paraId="4A08F116" w14:textId="772F520D" w:rsidR="00D47F36" w:rsidRDefault="00D47F36" w:rsidP="0066496D">
            <w:pPr>
              <w:ind w:firstLine="0"/>
              <w:jc w:val="center"/>
            </w:pPr>
            <w:r>
              <w:t>Zawartość izoleucyny</w:t>
            </w:r>
          </w:p>
        </w:tc>
      </w:tr>
      <w:tr w:rsidR="00D47F36" w:rsidRPr="00DF64C5" w14:paraId="62A90049" w14:textId="77777777" w:rsidTr="001D468F">
        <w:tc>
          <w:tcPr>
            <w:tcW w:w="562" w:type="dxa"/>
          </w:tcPr>
          <w:p w14:paraId="61AA836A" w14:textId="4AE2B09F" w:rsidR="00D47F36" w:rsidRDefault="00D47F36" w:rsidP="0066496D">
            <w:pPr>
              <w:ind w:firstLine="0"/>
              <w:jc w:val="center"/>
            </w:pPr>
            <w:r>
              <w:t>22</w:t>
            </w:r>
          </w:p>
        </w:tc>
        <w:tc>
          <w:tcPr>
            <w:tcW w:w="851" w:type="dxa"/>
          </w:tcPr>
          <w:p w14:paraId="6580537F" w14:textId="77777777" w:rsidR="00D47F36" w:rsidRDefault="00D47F36" w:rsidP="0066496D">
            <w:pPr>
              <w:ind w:firstLine="0"/>
              <w:jc w:val="center"/>
            </w:pPr>
          </w:p>
        </w:tc>
        <w:tc>
          <w:tcPr>
            <w:tcW w:w="2126" w:type="dxa"/>
          </w:tcPr>
          <w:p w14:paraId="07100EC0" w14:textId="5516F1A4" w:rsidR="00D47F36" w:rsidRDefault="00D47F36" w:rsidP="0066496D">
            <w:pPr>
              <w:ind w:firstLine="0"/>
              <w:jc w:val="center"/>
            </w:pPr>
            <w:r>
              <w:t>Leucine</w:t>
            </w:r>
          </w:p>
        </w:tc>
        <w:tc>
          <w:tcPr>
            <w:tcW w:w="1485" w:type="dxa"/>
          </w:tcPr>
          <w:p w14:paraId="0E12868A" w14:textId="13C82D10" w:rsidR="00D47F36" w:rsidRDefault="00D47F36" w:rsidP="0066496D">
            <w:pPr>
              <w:ind w:firstLine="0"/>
              <w:jc w:val="center"/>
            </w:pPr>
            <w:r>
              <w:t>numeric(4,2)</w:t>
            </w:r>
          </w:p>
        </w:tc>
        <w:tc>
          <w:tcPr>
            <w:tcW w:w="746" w:type="dxa"/>
          </w:tcPr>
          <w:p w14:paraId="141B36A0" w14:textId="77777777" w:rsidR="00D47F36" w:rsidRDefault="00D47F36" w:rsidP="0066496D">
            <w:pPr>
              <w:ind w:firstLine="0"/>
              <w:jc w:val="center"/>
              <w:rPr>
                <w:sz w:val="8"/>
                <w:szCs w:val="8"/>
              </w:rPr>
            </w:pPr>
          </w:p>
          <w:p w14:paraId="77C004BE" w14:textId="730B435B" w:rsidR="00D47F36" w:rsidRDefault="00D47F36" w:rsidP="0066496D">
            <w:pPr>
              <w:ind w:firstLine="0"/>
              <w:jc w:val="center"/>
              <w:rPr>
                <w:sz w:val="8"/>
                <w:szCs w:val="8"/>
              </w:rPr>
            </w:pPr>
            <w:r>
              <w:t>√</w:t>
            </w:r>
          </w:p>
        </w:tc>
        <w:tc>
          <w:tcPr>
            <w:tcW w:w="3291" w:type="dxa"/>
          </w:tcPr>
          <w:p w14:paraId="1C82D819" w14:textId="09E15701" w:rsidR="00D47F36" w:rsidRDefault="00D47F36" w:rsidP="0066496D">
            <w:pPr>
              <w:ind w:firstLine="0"/>
              <w:jc w:val="center"/>
            </w:pPr>
            <w:r>
              <w:t>Zawartość leucyny</w:t>
            </w:r>
          </w:p>
        </w:tc>
      </w:tr>
      <w:tr w:rsidR="00D47F36" w:rsidRPr="00DF64C5" w14:paraId="69316DA7" w14:textId="77777777" w:rsidTr="001D468F">
        <w:tc>
          <w:tcPr>
            <w:tcW w:w="562" w:type="dxa"/>
          </w:tcPr>
          <w:p w14:paraId="346F11FE" w14:textId="61A667E4" w:rsidR="00D47F36" w:rsidRDefault="00D47F36" w:rsidP="0066496D">
            <w:pPr>
              <w:ind w:firstLine="0"/>
              <w:jc w:val="center"/>
            </w:pPr>
            <w:r>
              <w:t>23</w:t>
            </w:r>
          </w:p>
        </w:tc>
        <w:tc>
          <w:tcPr>
            <w:tcW w:w="851" w:type="dxa"/>
          </w:tcPr>
          <w:p w14:paraId="2411FB3E" w14:textId="77777777" w:rsidR="00D47F36" w:rsidRDefault="00D47F36" w:rsidP="0066496D">
            <w:pPr>
              <w:ind w:firstLine="0"/>
              <w:jc w:val="center"/>
            </w:pPr>
          </w:p>
        </w:tc>
        <w:tc>
          <w:tcPr>
            <w:tcW w:w="2126" w:type="dxa"/>
          </w:tcPr>
          <w:p w14:paraId="60E03551" w14:textId="6080BEE7" w:rsidR="00D47F36" w:rsidRDefault="00D47F36" w:rsidP="0066496D">
            <w:pPr>
              <w:ind w:firstLine="0"/>
              <w:jc w:val="center"/>
            </w:pPr>
            <w:ins w:id="11051" w:author="Okot" w:date="2019-03-28T23:12:00Z">
              <w:r>
                <w:t>L</w:t>
              </w:r>
            </w:ins>
            <w:r>
              <w:t>ysine</w:t>
            </w:r>
          </w:p>
        </w:tc>
        <w:tc>
          <w:tcPr>
            <w:tcW w:w="1485" w:type="dxa"/>
          </w:tcPr>
          <w:p w14:paraId="146A3C52" w14:textId="1E13831F" w:rsidR="00D47F36" w:rsidRDefault="00D47F36" w:rsidP="0066496D">
            <w:pPr>
              <w:ind w:firstLine="0"/>
              <w:jc w:val="center"/>
            </w:pPr>
            <w:r>
              <w:t>numeric(4,2)</w:t>
            </w:r>
          </w:p>
        </w:tc>
        <w:tc>
          <w:tcPr>
            <w:tcW w:w="746" w:type="dxa"/>
          </w:tcPr>
          <w:p w14:paraId="45FF124A" w14:textId="77777777" w:rsidR="00D47F36" w:rsidRDefault="00D47F36" w:rsidP="0066496D">
            <w:pPr>
              <w:ind w:firstLine="0"/>
              <w:jc w:val="center"/>
              <w:rPr>
                <w:sz w:val="8"/>
                <w:szCs w:val="8"/>
              </w:rPr>
            </w:pPr>
          </w:p>
          <w:p w14:paraId="4A98CBBD" w14:textId="656D7314" w:rsidR="00D47F36" w:rsidRDefault="00D47F36" w:rsidP="0066496D">
            <w:pPr>
              <w:ind w:firstLine="0"/>
              <w:jc w:val="center"/>
              <w:rPr>
                <w:sz w:val="8"/>
                <w:szCs w:val="8"/>
              </w:rPr>
            </w:pPr>
            <w:r>
              <w:t>√</w:t>
            </w:r>
          </w:p>
        </w:tc>
        <w:tc>
          <w:tcPr>
            <w:tcW w:w="3291" w:type="dxa"/>
          </w:tcPr>
          <w:p w14:paraId="62CCE31B" w14:textId="095D4C49" w:rsidR="00D47F36" w:rsidRDefault="00D47F36" w:rsidP="0066496D">
            <w:pPr>
              <w:ind w:firstLine="0"/>
              <w:jc w:val="center"/>
            </w:pPr>
            <w:r>
              <w:t>Zawartość lizyny</w:t>
            </w:r>
          </w:p>
        </w:tc>
      </w:tr>
      <w:tr w:rsidR="00D47F36" w:rsidRPr="00DF64C5" w14:paraId="75B9B387" w14:textId="77777777" w:rsidTr="001D468F">
        <w:tc>
          <w:tcPr>
            <w:tcW w:w="562" w:type="dxa"/>
          </w:tcPr>
          <w:p w14:paraId="44811D34" w14:textId="56DAA9E4" w:rsidR="00D47F36" w:rsidRDefault="00D47F36" w:rsidP="0066496D">
            <w:pPr>
              <w:ind w:firstLine="0"/>
              <w:jc w:val="center"/>
            </w:pPr>
            <w:r>
              <w:t>24</w:t>
            </w:r>
          </w:p>
        </w:tc>
        <w:tc>
          <w:tcPr>
            <w:tcW w:w="851" w:type="dxa"/>
          </w:tcPr>
          <w:p w14:paraId="284A2C9C" w14:textId="77777777" w:rsidR="00D47F36" w:rsidRDefault="00D47F36" w:rsidP="0066496D">
            <w:pPr>
              <w:ind w:firstLine="0"/>
              <w:jc w:val="center"/>
            </w:pPr>
          </w:p>
        </w:tc>
        <w:tc>
          <w:tcPr>
            <w:tcW w:w="2126" w:type="dxa"/>
          </w:tcPr>
          <w:p w14:paraId="409E128C" w14:textId="62A01F18" w:rsidR="00D47F36" w:rsidRDefault="00D47F36" w:rsidP="0066496D">
            <w:pPr>
              <w:ind w:firstLine="0"/>
              <w:jc w:val="center"/>
            </w:pPr>
            <w:ins w:id="11052" w:author="Okot" w:date="2019-03-28T23:12:00Z">
              <w:r>
                <w:t>Met</w:t>
              </w:r>
            </w:ins>
            <w:r>
              <w:t>hionine</w:t>
            </w:r>
          </w:p>
        </w:tc>
        <w:tc>
          <w:tcPr>
            <w:tcW w:w="1485" w:type="dxa"/>
          </w:tcPr>
          <w:p w14:paraId="0B3A4F57" w14:textId="2B12C48F" w:rsidR="00D47F36" w:rsidRDefault="00D47F36" w:rsidP="0066496D">
            <w:pPr>
              <w:ind w:firstLine="0"/>
              <w:jc w:val="center"/>
            </w:pPr>
            <w:r>
              <w:t>numeric(4,2)</w:t>
            </w:r>
          </w:p>
        </w:tc>
        <w:tc>
          <w:tcPr>
            <w:tcW w:w="746" w:type="dxa"/>
          </w:tcPr>
          <w:p w14:paraId="73BE7B64" w14:textId="77777777" w:rsidR="00D47F36" w:rsidRDefault="00D47F36" w:rsidP="0066496D">
            <w:pPr>
              <w:ind w:firstLine="0"/>
              <w:jc w:val="center"/>
              <w:rPr>
                <w:sz w:val="8"/>
                <w:szCs w:val="8"/>
              </w:rPr>
            </w:pPr>
          </w:p>
          <w:p w14:paraId="57028536" w14:textId="6D90A083" w:rsidR="00D47F36" w:rsidRDefault="00D47F36" w:rsidP="0066496D">
            <w:pPr>
              <w:ind w:firstLine="0"/>
              <w:jc w:val="center"/>
              <w:rPr>
                <w:sz w:val="8"/>
                <w:szCs w:val="8"/>
              </w:rPr>
            </w:pPr>
            <w:r>
              <w:t>√</w:t>
            </w:r>
          </w:p>
        </w:tc>
        <w:tc>
          <w:tcPr>
            <w:tcW w:w="3291" w:type="dxa"/>
          </w:tcPr>
          <w:p w14:paraId="16BD42D5" w14:textId="7B17D4CD" w:rsidR="00D47F36" w:rsidRDefault="00D47F36" w:rsidP="0066496D">
            <w:pPr>
              <w:ind w:firstLine="0"/>
              <w:jc w:val="center"/>
            </w:pPr>
            <w:r>
              <w:t>Zawartość metioniny</w:t>
            </w:r>
          </w:p>
        </w:tc>
      </w:tr>
      <w:tr w:rsidR="00D47F36" w:rsidRPr="00DF64C5" w14:paraId="31FDA406" w14:textId="77777777" w:rsidTr="001D468F">
        <w:tc>
          <w:tcPr>
            <w:tcW w:w="562" w:type="dxa"/>
          </w:tcPr>
          <w:p w14:paraId="014D2BBA" w14:textId="30FB2C1E" w:rsidR="00D47F36" w:rsidRDefault="00D47F36" w:rsidP="0066496D">
            <w:pPr>
              <w:ind w:firstLine="0"/>
              <w:jc w:val="center"/>
            </w:pPr>
            <w:r>
              <w:t>25</w:t>
            </w:r>
          </w:p>
        </w:tc>
        <w:tc>
          <w:tcPr>
            <w:tcW w:w="851" w:type="dxa"/>
          </w:tcPr>
          <w:p w14:paraId="089333C6" w14:textId="77777777" w:rsidR="00D47F36" w:rsidRDefault="00D47F36" w:rsidP="0066496D">
            <w:pPr>
              <w:ind w:firstLine="0"/>
              <w:jc w:val="center"/>
            </w:pPr>
          </w:p>
        </w:tc>
        <w:tc>
          <w:tcPr>
            <w:tcW w:w="2126" w:type="dxa"/>
          </w:tcPr>
          <w:p w14:paraId="1235E510" w14:textId="5D5ECF87" w:rsidR="00D47F36" w:rsidRDefault="00D47F36" w:rsidP="0066496D">
            <w:pPr>
              <w:ind w:firstLine="0"/>
              <w:jc w:val="center"/>
            </w:pPr>
            <w:ins w:id="11053" w:author="Okot" w:date="2019-03-28T23:02:00Z">
              <w:r>
                <w:t>T</w:t>
              </w:r>
            </w:ins>
            <w:r>
              <w:t>h</w:t>
            </w:r>
            <w:ins w:id="11054" w:author="Okot" w:date="2019-03-28T23:02:00Z">
              <w:r>
                <w:t>reonin</w:t>
              </w:r>
            </w:ins>
            <w:r>
              <w:t>e</w:t>
            </w:r>
          </w:p>
        </w:tc>
        <w:tc>
          <w:tcPr>
            <w:tcW w:w="1485" w:type="dxa"/>
          </w:tcPr>
          <w:p w14:paraId="38A14349" w14:textId="1E3D9CF9" w:rsidR="00D47F36" w:rsidRDefault="00D47F36" w:rsidP="0066496D">
            <w:pPr>
              <w:ind w:firstLine="0"/>
              <w:jc w:val="center"/>
            </w:pPr>
            <w:r>
              <w:t>numeric(4,2)</w:t>
            </w:r>
          </w:p>
        </w:tc>
        <w:tc>
          <w:tcPr>
            <w:tcW w:w="746" w:type="dxa"/>
          </w:tcPr>
          <w:p w14:paraId="0C07DF92" w14:textId="77777777" w:rsidR="00D47F36" w:rsidRDefault="00D47F36" w:rsidP="0066496D">
            <w:pPr>
              <w:ind w:firstLine="0"/>
              <w:jc w:val="center"/>
              <w:rPr>
                <w:sz w:val="8"/>
                <w:szCs w:val="8"/>
              </w:rPr>
            </w:pPr>
          </w:p>
          <w:p w14:paraId="1D9F06A6" w14:textId="25189EEF" w:rsidR="00D47F36" w:rsidRDefault="00D47F36" w:rsidP="0066496D">
            <w:pPr>
              <w:ind w:firstLine="0"/>
              <w:jc w:val="center"/>
              <w:rPr>
                <w:sz w:val="8"/>
                <w:szCs w:val="8"/>
              </w:rPr>
            </w:pPr>
            <w:r>
              <w:t>√</w:t>
            </w:r>
          </w:p>
        </w:tc>
        <w:tc>
          <w:tcPr>
            <w:tcW w:w="3291" w:type="dxa"/>
          </w:tcPr>
          <w:p w14:paraId="78CED63C" w14:textId="62B6EAB0" w:rsidR="00D47F36" w:rsidRDefault="00D47F36" w:rsidP="0066496D">
            <w:pPr>
              <w:ind w:firstLine="0"/>
              <w:jc w:val="center"/>
            </w:pPr>
            <w:r>
              <w:t>Zawartość treoniny</w:t>
            </w:r>
          </w:p>
        </w:tc>
      </w:tr>
      <w:tr w:rsidR="00D47F36" w:rsidRPr="00DF64C5" w14:paraId="66136A12" w14:textId="77777777" w:rsidTr="001D468F">
        <w:tc>
          <w:tcPr>
            <w:tcW w:w="562" w:type="dxa"/>
          </w:tcPr>
          <w:p w14:paraId="7B4C5B74" w14:textId="399146DB" w:rsidR="00D47F36" w:rsidRDefault="00D47F36" w:rsidP="0066496D">
            <w:pPr>
              <w:ind w:firstLine="0"/>
              <w:jc w:val="center"/>
            </w:pPr>
            <w:r>
              <w:t>26</w:t>
            </w:r>
          </w:p>
        </w:tc>
        <w:tc>
          <w:tcPr>
            <w:tcW w:w="851" w:type="dxa"/>
          </w:tcPr>
          <w:p w14:paraId="3B5D5B3D" w14:textId="77777777" w:rsidR="00D47F36" w:rsidRDefault="00D47F36" w:rsidP="0066496D">
            <w:pPr>
              <w:ind w:firstLine="0"/>
              <w:jc w:val="center"/>
            </w:pPr>
          </w:p>
        </w:tc>
        <w:tc>
          <w:tcPr>
            <w:tcW w:w="2126" w:type="dxa"/>
          </w:tcPr>
          <w:p w14:paraId="078214CC" w14:textId="711166FE" w:rsidR="00D47F36" w:rsidRDefault="00D47F36" w:rsidP="0066496D">
            <w:pPr>
              <w:ind w:firstLine="0"/>
              <w:jc w:val="center"/>
            </w:pPr>
            <w:ins w:id="11055" w:author="Okot" w:date="2019-03-28T23:02:00Z">
              <w:r>
                <w:t>Trypto</w:t>
              </w:r>
            </w:ins>
            <w:r>
              <w:t>ph</w:t>
            </w:r>
            <w:ins w:id="11056" w:author="Okot" w:date="2019-03-28T23:02:00Z">
              <w:r>
                <w:t>an</w:t>
              </w:r>
            </w:ins>
          </w:p>
        </w:tc>
        <w:tc>
          <w:tcPr>
            <w:tcW w:w="1485" w:type="dxa"/>
          </w:tcPr>
          <w:p w14:paraId="24647D39" w14:textId="46EF6381" w:rsidR="00D47F36" w:rsidRDefault="00D47F36" w:rsidP="0066496D">
            <w:pPr>
              <w:ind w:firstLine="0"/>
              <w:jc w:val="center"/>
            </w:pPr>
            <w:r>
              <w:t>numeric(4,2)</w:t>
            </w:r>
          </w:p>
        </w:tc>
        <w:tc>
          <w:tcPr>
            <w:tcW w:w="746" w:type="dxa"/>
          </w:tcPr>
          <w:p w14:paraId="0570B652" w14:textId="77777777" w:rsidR="00D47F36" w:rsidRDefault="00D47F36" w:rsidP="0066496D">
            <w:pPr>
              <w:ind w:firstLine="0"/>
              <w:jc w:val="center"/>
              <w:rPr>
                <w:sz w:val="8"/>
                <w:szCs w:val="8"/>
              </w:rPr>
            </w:pPr>
          </w:p>
          <w:p w14:paraId="3E24C681" w14:textId="500F1366" w:rsidR="00D47F36" w:rsidRDefault="00D47F36" w:rsidP="0066496D">
            <w:pPr>
              <w:ind w:firstLine="0"/>
              <w:jc w:val="center"/>
              <w:rPr>
                <w:sz w:val="8"/>
                <w:szCs w:val="8"/>
              </w:rPr>
            </w:pPr>
            <w:r>
              <w:t>√</w:t>
            </w:r>
          </w:p>
        </w:tc>
        <w:tc>
          <w:tcPr>
            <w:tcW w:w="3291" w:type="dxa"/>
          </w:tcPr>
          <w:p w14:paraId="23E011B1" w14:textId="49ACBABF" w:rsidR="00D47F36" w:rsidRDefault="00D47F36" w:rsidP="0066496D">
            <w:pPr>
              <w:ind w:firstLine="0"/>
              <w:jc w:val="center"/>
            </w:pPr>
            <w:r>
              <w:t>Zawartość tryptofanu</w:t>
            </w:r>
          </w:p>
        </w:tc>
      </w:tr>
      <w:tr w:rsidR="00D47F36" w:rsidRPr="00DF64C5" w14:paraId="787574DC" w14:textId="77777777" w:rsidTr="001D468F">
        <w:tc>
          <w:tcPr>
            <w:tcW w:w="562" w:type="dxa"/>
          </w:tcPr>
          <w:p w14:paraId="4654E251" w14:textId="6C079B70" w:rsidR="00D47F36" w:rsidRDefault="00D47F36" w:rsidP="0066496D">
            <w:pPr>
              <w:ind w:firstLine="0"/>
              <w:jc w:val="center"/>
            </w:pPr>
            <w:r>
              <w:t>27</w:t>
            </w:r>
          </w:p>
        </w:tc>
        <w:tc>
          <w:tcPr>
            <w:tcW w:w="851" w:type="dxa"/>
          </w:tcPr>
          <w:p w14:paraId="417B134B" w14:textId="77777777" w:rsidR="00D47F36" w:rsidRDefault="00D47F36" w:rsidP="0066496D">
            <w:pPr>
              <w:ind w:firstLine="0"/>
              <w:jc w:val="center"/>
            </w:pPr>
          </w:p>
        </w:tc>
        <w:tc>
          <w:tcPr>
            <w:tcW w:w="2126" w:type="dxa"/>
          </w:tcPr>
          <w:p w14:paraId="29A0043B" w14:textId="43299778" w:rsidR="00D47F36" w:rsidRDefault="00D47F36" w:rsidP="0066496D">
            <w:pPr>
              <w:ind w:firstLine="0"/>
              <w:jc w:val="center"/>
            </w:pPr>
            <w:r>
              <w:t>Phenylalanine</w:t>
            </w:r>
          </w:p>
        </w:tc>
        <w:tc>
          <w:tcPr>
            <w:tcW w:w="1485" w:type="dxa"/>
          </w:tcPr>
          <w:p w14:paraId="7ACF190E" w14:textId="224538AC" w:rsidR="00D47F36" w:rsidRDefault="00D47F36" w:rsidP="0066496D">
            <w:pPr>
              <w:ind w:firstLine="0"/>
              <w:jc w:val="center"/>
            </w:pPr>
            <w:r>
              <w:t>numeric(4,2)</w:t>
            </w:r>
          </w:p>
        </w:tc>
        <w:tc>
          <w:tcPr>
            <w:tcW w:w="746" w:type="dxa"/>
          </w:tcPr>
          <w:p w14:paraId="7D8705D9" w14:textId="77777777" w:rsidR="00D47F36" w:rsidRDefault="00D47F36" w:rsidP="0066496D">
            <w:pPr>
              <w:ind w:firstLine="0"/>
              <w:jc w:val="center"/>
              <w:rPr>
                <w:sz w:val="8"/>
                <w:szCs w:val="8"/>
              </w:rPr>
            </w:pPr>
          </w:p>
          <w:p w14:paraId="7601352E" w14:textId="3FF85536" w:rsidR="00D47F36" w:rsidRDefault="00D47F36" w:rsidP="0066496D">
            <w:pPr>
              <w:ind w:firstLine="0"/>
              <w:jc w:val="center"/>
              <w:rPr>
                <w:sz w:val="8"/>
                <w:szCs w:val="8"/>
              </w:rPr>
            </w:pPr>
            <w:r>
              <w:t>√</w:t>
            </w:r>
          </w:p>
        </w:tc>
        <w:tc>
          <w:tcPr>
            <w:tcW w:w="3291" w:type="dxa"/>
          </w:tcPr>
          <w:p w14:paraId="276212BC" w14:textId="08053226" w:rsidR="00D47F36" w:rsidRDefault="00D47F36" w:rsidP="0066496D">
            <w:pPr>
              <w:ind w:firstLine="0"/>
              <w:jc w:val="center"/>
            </w:pPr>
            <w:r>
              <w:t>Zawartość fenyloalaniny</w:t>
            </w:r>
          </w:p>
        </w:tc>
      </w:tr>
      <w:tr w:rsidR="00D47F36" w:rsidRPr="00DF64C5" w14:paraId="7A0D71B6" w14:textId="77777777" w:rsidTr="001D468F">
        <w:tc>
          <w:tcPr>
            <w:tcW w:w="562" w:type="dxa"/>
          </w:tcPr>
          <w:p w14:paraId="182FFCA2" w14:textId="710D8621" w:rsidR="00D47F36" w:rsidRDefault="00D47F36" w:rsidP="0066496D">
            <w:pPr>
              <w:ind w:firstLine="0"/>
              <w:jc w:val="center"/>
            </w:pPr>
            <w:r>
              <w:t>28</w:t>
            </w:r>
          </w:p>
        </w:tc>
        <w:tc>
          <w:tcPr>
            <w:tcW w:w="851" w:type="dxa"/>
          </w:tcPr>
          <w:p w14:paraId="03FB94CB" w14:textId="77777777" w:rsidR="00D47F36" w:rsidRDefault="00D47F36" w:rsidP="0066496D">
            <w:pPr>
              <w:ind w:firstLine="0"/>
              <w:jc w:val="center"/>
            </w:pPr>
          </w:p>
        </w:tc>
        <w:tc>
          <w:tcPr>
            <w:tcW w:w="2126" w:type="dxa"/>
          </w:tcPr>
          <w:p w14:paraId="6587DD3A" w14:textId="1966E9FD" w:rsidR="00D47F36" w:rsidRDefault="00D47F36" w:rsidP="0066496D">
            <w:pPr>
              <w:ind w:firstLine="0"/>
              <w:jc w:val="center"/>
            </w:pPr>
            <w:r>
              <w:t>WitA</w:t>
            </w:r>
          </w:p>
        </w:tc>
        <w:tc>
          <w:tcPr>
            <w:tcW w:w="1485" w:type="dxa"/>
          </w:tcPr>
          <w:p w14:paraId="283EDDBA" w14:textId="45C37D6D" w:rsidR="00D47F36" w:rsidRDefault="00D47F36" w:rsidP="0066496D">
            <w:pPr>
              <w:ind w:firstLine="0"/>
              <w:jc w:val="center"/>
            </w:pPr>
            <w:r>
              <w:t>numeric(4,2)</w:t>
            </w:r>
          </w:p>
        </w:tc>
        <w:tc>
          <w:tcPr>
            <w:tcW w:w="746" w:type="dxa"/>
          </w:tcPr>
          <w:p w14:paraId="25F3984F" w14:textId="77777777" w:rsidR="00D47F36" w:rsidRDefault="00D47F36" w:rsidP="0066496D">
            <w:pPr>
              <w:ind w:firstLine="0"/>
              <w:jc w:val="center"/>
              <w:rPr>
                <w:sz w:val="8"/>
                <w:szCs w:val="8"/>
              </w:rPr>
            </w:pPr>
          </w:p>
          <w:p w14:paraId="0ECCF261" w14:textId="0D26E5D8" w:rsidR="00D47F36" w:rsidRDefault="00D47F36" w:rsidP="0066496D">
            <w:pPr>
              <w:ind w:firstLine="0"/>
              <w:jc w:val="center"/>
              <w:rPr>
                <w:sz w:val="8"/>
                <w:szCs w:val="8"/>
              </w:rPr>
            </w:pPr>
            <w:r>
              <w:t>√</w:t>
            </w:r>
          </w:p>
        </w:tc>
        <w:tc>
          <w:tcPr>
            <w:tcW w:w="3291" w:type="dxa"/>
          </w:tcPr>
          <w:p w14:paraId="677B237D" w14:textId="121E1F2A" w:rsidR="00D47F36" w:rsidRDefault="00D47F36" w:rsidP="0066496D">
            <w:pPr>
              <w:ind w:firstLine="0"/>
              <w:jc w:val="center"/>
            </w:pPr>
            <w:r>
              <w:t>Zawartość witaminy A</w:t>
            </w:r>
          </w:p>
        </w:tc>
      </w:tr>
      <w:tr w:rsidR="00D47F36" w:rsidRPr="00DF64C5" w14:paraId="36B88239" w14:textId="77777777" w:rsidTr="001D468F">
        <w:tc>
          <w:tcPr>
            <w:tcW w:w="562" w:type="dxa"/>
          </w:tcPr>
          <w:p w14:paraId="79D3B8C7" w14:textId="532B53E5" w:rsidR="00D47F36" w:rsidRDefault="00D47F36" w:rsidP="0066496D">
            <w:pPr>
              <w:ind w:firstLine="0"/>
              <w:jc w:val="center"/>
            </w:pPr>
            <w:r>
              <w:t>29</w:t>
            </w:r>
          </w:p>
        </w:tc>
        <w:tc>
          <w:tcPr>
            <w:tcW w:w="851" w:type="dxa"/>
          </w:tcPr>
          <w:p w14:paraId="4A64A52D" w14:textId="77777777" w:rsidR="00D47F36" w:rsidRDefault="00D47F36" w:rsidP="0066496D">
            <w:pPr>
              <w:ind w:firstLine="0"/>
              <w:jc w:val="center"/>
            </w:pPr>
          </w:p>
        </w:tc>
        <w:tc>
          <w:tcPr>
            <w:tcW w:w="2126" w:type="dxa"/>
          </w:tcPr>
          <w:p w14:paraId="122184FE" w14:textId="5C496414" w:rsidR="00D47F36" w:rsidRDefault="00D47F36" w:rsidP="0066496D">
            <w:pPr>
              <w:ind w:firstLine="0"/>
              <w:jc w:val="center"/>
            </w:pPr>
            <w:r>
              <w:t>WitB1</w:t>
            </w:r>
          </w:p>
        </w:tc>
        <w:tc>
          <w:tcPr>
            <w:tcW w:w="1485" w:type="dxa"/>
          </w:tcPr>
          <w:p w14:paraId="2AF7CF5A" w14:textId="0A56D82A" w:rsidR="00D47F36" w:rsidRDefault="00D47F36" w:rsidP="0066496D">
            <w:pPr>
              <w:ind w:firstLine="0"/>
              <w:jc w:val="center"/>
            </w:pPr>
            <w:r>
              <w:t>numeric(4,2)</w:t>
            </w:r>
          </w:p>
        </w:tc>
        <w:tc>
          <w:tcPr>
            <w:tcW w:w="746" w:type="dxa"/>
          </w:tcPr>
          <w:p w14:paraId="28A1227E" w14:textId="77777777" w:rsidR="00D47F36" w:rsidRDefault="00D47F36" w:rsidP="0066496D">
            <w:pPr>
              <w:ind w:firstLine="0"/>
              <w:jc w:val="center"/>
              <w:rPr>
                <w:sz w:val="8"/>
                <w:szCs w:val="8"/>
              </w:rPr>
            </w:pPr>
          </w:p>
          <w:p w14:paraId="7FDA89AE" w14:textId="48B50EF2" w:rsidR="00D47F36" w:rsidRDefault="00D47F36" w:rsidP="0066496D">
            <w:pPr>
              <w:ind w:firstLine="0"/>
              <w:jc w:val="center"/>
              <w:rPr>
                <w:sz w:val="8"/>
                <w:szCs w:val="8"/>
              </w:rPr>
            </w:pPr>
            <w:r>
              <w:t>√</w:t>
            </w:r>
          </w:p>
        </w:tc>
        <w:tc>
          <w:tcPr>
            <w:tcW w:w="3291" w:type="dxa"/>
          </w:tcPr>
          <w:p w14:paraId="7DE0DE2E" w14:textId="779F9DDF" w:rsidR="00D47F36" w:rsidRDefault="00D47F36" w:rsidP="0066496D">
            <w:pPr>
              <w:ind w:firstLine="0"/>
              <w:jc w:val="center"/>
            </w:pPr>
            <w:r>
              <w:t>Zawartość witaminy B</w:t>
            </w:r>
            <w:r>
              <w:rPr>
                <w:vertAlign w:val="subscript"/>
              </w:rPr>
              <w:t>1</w:t>
            </w:r>
          </w:p>
        </w:tc>
      </w:tr>
      <w:tr w:rsidR="00D47F36" w:rsidRPr="00DF64C5" w14:paraId="748BF61E" w14:textId="77777777" w:rsidTr="001D468F">
        <w:tc>
          <w:tcPr>
            <w:tcW w:w="562" w:type="dxa"/>
          </w:tcPr>
          <w:p w14:paraId="4487D85F" w14:textId="3081FE3A" w:rsidR="00D47F36" w:rsidRDefault="00D47F36" w:rsidP="0066496D">
            <w:pPr>
              <w:ind w:firstLine="0"/>
              <w:jc w:val="center"/>
            </w:pPr>
            <w:r>
              <w:t>30</w:t>
            </w:r>
          </w:p>
        </w:tc>
        <w:tc>
          <w:tcPr>
            <w:tcW w:w="851" w:type="dxa"/>
          </w:tcPr>
          <w:p w14:paraId="2A84941F" w14:textId="77777777" w:rsidR="00D47F36" w:rsidRDefault="00D47F36" w:rsidP="0066496D">
            <w:pPr>
              <w:ind w:firstLine="0"/>
              <w:jc w:val="center"/>
            </w:pPr>
          </w:p>
        </w:tc>
        <w:tc>
          <w:tcPr>
            <w:tcW w:w="2126" w:type="dxa"/>
          </w:tcPr>
          <w:p w14:paraId="3B333A69" w14:textId="44123F1C" w:rsidR="00D47F36" w:rsidRDefault="00D47F36" w:rsidP="0066496D">
            <w:pPr>
              <w:ind w:firstLine="0"/>
              <w:jc w:val="center"/>
            </w:pPr>
            <w:r>
              <w:t>WitB2</w:t>
            </w:r>
          </w:p>
        </w:tc>
        <w:tc>
          <w:tcPr>
            <w:tcW w:w="1485" w:type="dxa"/>
          </w:tcPr>
          <w:p w14:paraId="37549D1F" w14:textId="61B250B8" w:rsidR="00D47F36" w:rsidRDefault="00D47F36" w:rsidP="0066496D">
            <w:pPr>
              <w:ind w:firstLine="0"/>
              <w:jc w:val="center"/>
            </w:pPr>
            <w:r>
              <w:t>numeric(4,2)</w:t>
            </w:r>
          </w:p>
        </w:tc>
        <w:tc>
          <w:tcPr>
            <w:tcW w:w="746" w:type="dxa"/>
          </w:tcPr>
          <w:p w14:paraId="0713C787" w14:textId="77777777" w:rsidR="00D47F36" w:rsidRDefault="00D47F36" w:rsidP="0066496D">
            <w:pPr>
              <w:ind w:firstLine="0"/>
              <w:jc w:val="center"/>
              <w:rPr>
                <w:sz w:val="8"/>
                <w:szCs w:val="8"/>
              </w:rPr>
            </w:pPr>
          </w:p>
          <w:p w14:paraId="441C72F9" w14:textId="1CDA46EF" w:rsidR="00D47F36" w:rsidRDefault="00D47F36" w:rsidP="0066496D">
            <w:pPr>
              <w:ind w:firstLine="0"/>
              <w:jc w:val="center"/>
              <w:rPr>
                <w:sz w:val="8"/>
                <w:szCs w:val="8"/>
              </w:rPr>
            </w:pPr>
            <w:r>
              <w:t>√</w:t>
            </w:r>
          </w:p>
        </w:tc>
        <w:tc>
          <w:tcPr>
            <w:tcW w:w="3291" w:type="dxa"/>
          </w:tcPr>
          <w:p w14:paraId="12738397" w14:textId="3819F1BB" w:rsidR="00D47F36" w:rsidRDefault="00D47F36" w:rsidP="0066496D">
            <w:pPr>
              <w:ind w:firstLine="0"/>
              <w:jc w:val="center"/>
            </w:pPr>
            <w:r>
              <w:t>Zawartość witaminy B</w:t>
            </w:r>
            <w:r>
              <w:rPr>
                <w:vertAlign w:val="subscript"/>
              </w:rPr>
              <w:t>2</w:t>
            </w:r>
          </w:p>
        </w:tc>
      </w:tr>
      <w:tr w:rsidR="00D47F36" w:rsidRPr="00DF64C5" w14:paraId="28078993" w14:textId="77777777" w:rsidTr="001D468F">
        <w:tc>
          <w:tcPr>
            <w:tcW w:w="562" w:type="dxa"/>
          </w:tcPr>
          <w:p w14:paraId="761DFC1B" w14:textId="35012D39" w:rsidR="00D47F36" w:rsidRDefault="00D47F36" w:rsidP="0066496D">
            <w:pPr>
              <w:ind w:firstLine="0"/>
              <w:jc w:val="center"/>
            </w:pPr>
            <w:r>
              <w:t>31</w:t>
            </w:r>
          </w:p>
        </w:tc>
        <w:tc>
          <w:tcPr>
            <w:tcW w:w="851" w:type="dxa"/>
          </w:tcPr>
          <w:p w14:paraId="775D7CF5" w14:textId="77777777" w:rsidR="00D47F36" w:rsidRDefault="00D47F36" w:rsidP="0066496D">
            <w:pPr>
              <w:ind w:firstLine="0"/>
              <w:jc w:val="center"/>
            </w:pPr>
          </w:p>
        </w:tc>
        <w:tc>
          <w:tcPr>
            <w:tcW w:w="2126" w:type="dxa"/>
          </w:tcPr>
          <w:p w14:paraId="588FCB99" w14:textId="09385E55" w:rsidR="00D47F36" w:rsidRDefault="00D47F36" w:rsidP="0066496D">
            <w:pPr>
              <w:ind w:firstLine="0"/>
              <w:jc w:val="center"/>
            </w:pPr>
            <w:r>
              <w:t>WitB3</w:t>
            </w:r>
          </w:p>
        </w:tc>
        <w:tc>
          <w:tcPr>
            <w:tcW w:w="1485" w:type="dxa"/>
          </w:tcPr>
          <w:p w14:paraId="1F828B85" w14:textId="397A11E2" w:rsidR="00D47F36" w:rsidRDefault="00D47F36" w:rsidP="0066496D">
            <w:pPr>
              <w:ind w:firstLine="0"/>
              <w:jc w:val="center"/>
            </w:pPr>
            <w:r>
              <w:t>numeric(4,2)</w:t>
            </w:r>
          </w:p>
        </w:tc>
        <w:tc>
          <w:tcPr>
            <w:tcW w:w="746" w:type="dxa"/>
          </w:tcPr>
          <w:p w14:paraId="5702D6E1" w14:textId="77777777" w:rsidR="00D47F36" w:rsidRDefault="00D47F36" w:rsidP="0066496D">
            <w:pPr>
              <w:ind w:firstLine="0"/>
              <w:jc w:val="center"/>
              <w:rPr>
                <w:sz w:val="8"/>
                <w:szCs w:val="8"/>
              </w:rPr>
            </w:pPr>
          </w:p>
          <w:p w14:paraId="6E2F261C" w14:textId="22FA5BB8" w:rsidR="00D47F36" w:rsidRDefault="00D47F36" w:rsidP="0066496D">
            <w:pPr>
              <w:ind w:firstLine="0"/>
              <w:jc w:val="center"/>
              <w:rPr>
                <w:sz w:val="8"/>
                <w:szCs w:val="8"/>
              </w:rPr>
            </w:pPr>
            <w:r>
              <w:t>√</w:t>
            </w:r>
          </w:p>
        </w:tc>
        <w:tc>
          <w:tcPr>
            <w:tcW w:w="3291" w:type="dxa"/>
          </w:tcPr>
          <w:p w14:paraId="21D5F43D" w14:textId="25184E5E" w:rsidR="00D47F36" w:rsidRDefault="00D47F36" w:rsidP="0066496D">
            <w:pPr>
              <w:ind w:firstLine="0"/>
              <w:jc w:val="center"/>
            </w:pPr>
            <w:r>
              <w:t>Zawartość witaminy B</w:t>
            </w:r>
            <w:r>
              <w:rPr>
                <w:vertAlign w:val="subscript"/>
              </w:rPr>
              <w:t>3</w:t>
            </w:r>
          </w:p>
        </w:tc>
      </w:tr>
      <w:tr w:rsidR="00D47F36" w:rsidRPr="00DF64C5" w14:paraId="7EFE068D" w14:textId="77777777" w:rsidTr="001D468F">
        <w:tc>
          <w:tcPr>
            <w:tcW w:w="562" w:type="dxa"/>
          </w:tcPr>
          <w:p w14:paraId="20AEC6DF" w14:textId="65E8B856" w:rsidR="00D47F36" w:rsidRDefault="00D47F36" w:rsidP="0066496D">
            <w:pPr>
              <w:ind w:firstLine="0"/>
              <w:jc w:val="center"/>
            </w:pPr>
            <w:r>
              <w:t>32</w:t>
            </w:r>
          </w:p>
        </w:tc>
        <w:tc>
          <w:tcPr>
            <w:tcW w:w="851" w:type="dxa"/>
          </w:tcPr>
          <w:p w14:paraId="6C10140E" w14:textId="77777777" w:rsidR="00D47F36" w:rsidRDefault="00D47F36" w:rsidP="0066496D">
            <w:pPr>
              <w:ind w:firstLine="0"/>
              <w:jc w:val="center"/>
            </w:pPr>
          </w:p>
        </w:tc>
        <w:tc>
          <w:tcPr>
            <w:tcW w:w="2126" w:type="dxa"/>
          </w:tcPr>
          <w:p w14:paraId="3FDE3C05" w14:textId="32FEFC2D" w:rsidR="00D47F36" w:rsidRDefault="00D47F36" w:rsidP="0066496D">
            <w:pPr>
              <w:ind w:firstLine="0"/>
              <w:jc w:val="center"/>
            </w:pPr>
            <w:r>
              <w:t>WitB4</w:t>
            </w:r>
          </w:p>
        </w:tc>
        <w:tc>
          <w:tcPr>
            <w:tcW w:w="1485" w:type="dxa"/>
          </w:tcPr>
          <w:p w14:paraId="4BB16B0D" w14:textId="253EF6ED" w:rsidR="00D47F36" w:rsidRDefault="00D47F36" w:rsidP="0066496D">
            <w:pPr>
              <w:ind w:firstLine="0"/>
              <w:jc w:val="center"/>
            </w:pPr>
            <w:r>
              <w:t>numeric(4,2)</w:t>
            </w:r>
          </w:p>
        </w:tc>
        <w:tc>
          <w:tcPr>
            <w:tcW w:w="746" w:type="dxa"/>
          </w:tcPr>
          <w:p w14:paraId="6A3F5EA8" w14:textId="77777777" w:rsidR="00D47F36" w:rsidRDefault="00D47F36" w:rsidP="0066496D">
            <w:pPr>
              <w:ind w:firstLine="0"/>
              <w:jc w:val="center"/>
              <w:rPr>
                <w:sz w:val="8"/>
                <w:szCs w:val="8"/>
              </w:rPr>
            </w:pPr>
          </w:p>
          <w:p w14:paraId="7064A664" w14:textId="1C1F3544" w:rsidR="00D47F36" w:rsidRDefault="00D47F36" w:rsidP="0066496D">
            <w:pPr>
              <w:ind w:firstLine="0"/>
              <w:jc w:val="center"/>
              <w:rPr>
                <w:sz w:val="8"/>
                <w:szCs w:val="8"/>
              </w:rPr>
            </w:pPr>
            <w:r>
              <w:t>√</w:t>
            </w:r>
          </w:p>
        </w:tc>
        <w:tc>
          <w:tcPr>
            <w:tcW w:w="3291" w:type="dxa"/>
          </w:tcPr>
          <w:p w14:paraId="60502DE8" w14:textId="029EBEB9" w:rsidR="00D47F36" w:rsidRDefault="00D47F36" w:rsidP="0066496D">
            <w:pPr>
              <w:ind w:firstLine="0"/>
              <w:jc w:val="center"/>
            </w:pPr>
            <w:r>
              <w:t>Zawartość witaminy B</w:t>
            </w:r>
            <w:r>
              <w:rPr>
                <w:vertAlign w:val="subscript"/>
              </w:rPr>
              <w:t>4</w:t>
            </w:r>
          </w:p>
        </w:tc>
      </w:tr>
      <w:tr w:rsidR="00D47F36" w:rsidRPr="00DF64C5" w14:paraId="19EB9768" w14:textId="77777777" w:rsidTr="001D468F">
        <w:tc>
          <w:tcPr>
            <w:tcW w:w="562" w:type="dxa"/>
          </w:tcPr>
          <w:p w14:paraId="220C4CB2" w14:textId="63527DEB" w:rsidR="00D47F36" w:rsidRDefault="00D47F36" w:rsidP="0066496D">
            <w:pPr>
              <w:ind w:firstLine="0"/>
              <w:jc w:val="center"/>
            </w:pPr>
            <w:r>
              <w:t>33</w:t>
            </w:r>
          </w:p>
        </w:tc>
        <w:tc>
          <w:tcPr>
            <w:tcW w:w="851" w:type="dxa"/>
          </w:tcPr>
          <w:p w14:paraId="4CE70D99" w14:textId="77777777" w:rsidR="00D47F36" w:rsidRDefault="00D47F36" w:rsidP="0066496D">
            <w:pPr>
              <w:ind w:firstLine="0"/>
              <w:jc w:val="center"/>
            </w:pPr>
          </w:p>
        </w:tc>
        <w:tc>
          <w:tcPr>
            <w:tcW w:w="2126" w:type="dxa"/>
          </w:tcPr>
          <w:p w14:paraId="5701849E" w14:textId="7A96C2F4" w:rsidR="00D47F36" w:rsidRDefault="00D47F36" w:rsidP="0066496D">
            <w:pPr>
              <w:ind w:firstLine="0"/>
              <w:jc w:val="center"/>
            </w:pPr>
            <w:r>
              <w:t>WitB5</w:t>
            </w:r>
          </w:p>
        </w:tc>
        <w:tc>
          <w:tcPr>
            <w:tcW w:w="1485" w:type="dxa"/>
          </w:tcPr>
          <w:p w14:paraId="704979A9" w14:textId="230173F9" w:rsidR="00D47F36" w:rsidRDefault="00D47F36" w:rsidP="0066496D">
            <w:pPr>
              <w:ind w:firstLine="0"/>
              <w:jc w:val="center"/>
            </w:pPr>
            <w:r>
              <w:t>numeric(4,2)</w:t>
            </w:r>
          </w:p>
        </w:tc>
        <w:tc>
          <w:tcPr>
            <w:tcW w:w="746" w:type="dxa"/>
          </w:tcPr>
          <w:p w14:paraId="4824F2F7" w14:textId="77777777" w:rsidR="00D47F36" w:rsidRDefault="00D47F36" w:rsidP="0066496D">
            <w:pPr>
              <w:ind w:firstLine="0"/>
              <w:jc w:val="center"/>
              <w:rPr>
                <w:sz w:val="8"/>
                <w:szCs w:val="8"/>
              </w:rPr>
            </w:pPr>
          </w:p>
          <w:p w14:paraId="4DCD478C" w14:textId="4C89C1A6" w:rsidR="00D47F36" w:rsidRDefault="00D47F36" w:rsidP="0066496D">
            <w:pPr>
              <w:ind w:firstLine="0"/>
              <w:jc w:val="center"/>
              <w:rPr>
                <w:sz w:val="8"/>
                <w:szCs w:val="8"/>
              </w:rPr>
            </w:pPr>
            <w:r>
              <w:t>√</w:t>
            </w:r>
          </w:p>
        </w:tc>
        <w:tc>
          <w:tcPr>
            <w:tcW w:w="3291" w:type="dxa"/>
          </w:tcPr>
          <w:p w14:paraId="573EA923" w14:textId="5E8C5B25" w:rsidR="00D47F36" w:rsidRDefault="00D47F36" w:rsidP="0066496D">
            <w:pPr>
              <w:ind w:firstLine="0"/>
              <w:jc w:val="center"/>
            </w:pPr>
            <w:r>
              <w:t>Zawartość witaminy B</w:t>
            </w:r>
            <w:r>
              <w:rPr>
                <w:vertAlign w:val="subscript"/>
              </w:rPr>
              <w:t>5</w:t>
            </w:r>
          </w:p>
        </w:tc>
      </w:tr>
      <w:tr w:rsidR="00D47F36" w:rsidRPr="00DF64C5" w14:paraId="1E23D5B4" w14:textId="77777777" w:rsidTr="001D468F">
        <w:tc>
          <w:tcPr>
            <w:tcW w:w="562" w:type="dxa"/>
          </w:tcPr>
          <w:p w14:paraId="02F2DAF7" w14:textId="438B7660" w:rsidR="00D47F36" w:rsidRDefault="00D47F36" w:rsidP="0066496D">
            <w:pPr>
              <w:ind w:firstLine="0"/>
              <w:jc w:val="center"/>
            </w:pPr>
            <w:r>
              <w:t>34</w:t>
            </w:r>
          </w:p>
        </w:tc>
        <w:tc>
          <w:tcPr>
            <w:tcW w:w="851" w:type="dxa"/>
          </w:tcPr>
          <w:p w14:paraId="39C6DB92" w14:textId="77777777" w:rsidR="00D47F36" w:rsidRDefault="00D47F36" w:rsidP="0066496D">
            <w:pPr>
              <w:ind w:firstLine="0"/>
              <w:jc w:val="center"/>
            </w:pPr>
          </w:p>
        </w:tc>
        <w:tc>
          <w:tcPr>
            <w:tcW w:w="2126" w:type="dxa"/>
          </w:tcPr>
          <w:p w14:paraId="1CE24DD7" w14:textId="6BB984BD" w:rsidR="00D47F36" w:rsidRDefault="00D47F36" w:rsidP="0066496D">
            <w:pPr>
              <w:ind w:firstLine="0"/>
              <w:jc w:val="center"/>
            </w:pPr>
            <w:r>
              <w:t>WitB6</w:t>
            </w:r>
          </w:p>
        </w:tc>
        <w:tc>
          <w:tcPr>
            <w:tcW w:w="1485" w:type="dxa"/>
          </w:tcPr>
          <w:p w14:paraId="30D0F48B" w14:textId="22E0D961" w:rsidR="00D47F36" w:rsidRDefault="00D47F36" w:rsidP="0066496D">
            <w:pPr>
              <w:ind w:firstLine="0"/>
              <w:jc w:val="center"/>
            </w:pPr>
            <w:r>
              <w:t>numeric(4,2)</w:t>
            </w:r>
          </w:p>
        </w:tc>
        <w:tc>
          <w:tcPr>
            <w:tcW w:w="746" w:type="dxa"/>
          </w:tcPr>
          <w:p w14:paraId="4A71F71B" w14:textId="77777777" w:rsidR="00D47F36" w:rsidRDefault="00D47F36" w:rsidP="0066496D">
            <w:pPr>
              <w:ind w:firstLine="0"/>
              <w:jc w:val="center"/>
              <w:rPr>
                <w:sz w:val="8"/>
                <w:szCs w:val="8"/>
              </w:rPr>
            </w:pPr>
          </w:p>
          <w:p w14:paraId="5B423E41" w14:textId="1121AD9D" w:rsidR="00D47F36" w:rsidRDefault="00D47F36" w:rsidP="0066496D">
            <w:pPr>
              <w:ind w:firstLine="0"/>
              <w:jc w:val="center"/>
              <w:rPr>
                <w:sz w:val="8"/>
                <w:szCs w:val="8"/>
              </w:rPr>
            </w:pPr>
            <w:r>
              <w:t>√</w:t>
            </w:r>
          </w:p>
        </w:tc>
        <w:tc>
          <w:tcPr>
            <w:tcW w:w="3291" w:type="dxa"/>
          </w:tcPr>
          <w:p w14:paraId="175B2193" w14:textId="3C45CC4C" w:rsidR="00D47F36" w:rsidRDefault="00D47F36" w:rsidP="0066496D">
            <w:pPr>
              <w:ind w:firstLine="0"/>
              <w:jc w:val="center"/>
            </w:pPr>
            <w:r>
              <w:t>Zawartość witaminy B</w:t>
            </w:r>
            <w:r>
              <w:rPr>
                <w:vertAlign w:val="subscript"/>
              </w:rPr>
              <w:t>6</w:t>
            </w:r>
          </w:p>
        </w:tc>
      </w:tr>
      <w:tr w:rsidR="00D47F36" w:rsidRPr="00DF64C5" w14:paraId="4A3482E8" w14:textId="77777777" w:rsidTr="001D468F">
        <w:tc>
          <w:tcPr>
            <w:tcW w:w="562" w:type="dxa"/>
          </w:tcPr>
          <w:p w14:paraId="6F074C6F" w14:textId="0708B65D" w:rsidR="00D47F36" w:rsidRDefault="00D47F36" w:rsidP="0066496D">
            <w:pPr>
              <w:ind w:firstLine="0"/>
              <w:jc w:val="center"/>
            </w:pPr>
            <w:r>
              <w:t>35</w:t>
            </w:r>
          </w:p>
        </w:tc>
        <w:tc>
          <w:tcPr>
            <w:tcW w:w="851" w:type="dxa"/>
          </w:tcPr>
          <w:p w14:paraId="060C220F" w14:textId="77777777" w:rsidR="00D47F36" w:rsidRDefault="00D47F36" w:rsidP="0066496D">
            <w:pPr>
              <w:ind w:firstLine="0"/>
              <w:jc w:val="center"/>
            </w:pPr>
          </w:p>
        </w:tc>
        <w:tc>
          <w:tcPr>
            <w:tcW w:w="2126" w:type="dxa"/>
          </w:tcPr>
          <w:p w14:paraId="1A8343F0" w14:textId="16DCCB0F" w:rsidR="00D47F36" w:rsidRDefault="00D47F36" w:rsidP="0066496D">
            <w:pPr>
              <w:ind w:firstLine="0"/>
              <w:jc w:val="center"/>
            </w:pPr>
            <w:r>
              <w:t>WitB9</w:t>
            </w:r>
          </w:p>
        </w:tc>
        <w:tc>
          <w:tcPr>
            <w:tcW w:w="1485" w:type="dxa"/>
          </w:tcPr>
          <w:p w14:paraId="38D2014A" w14:textId="15E6732E" w:rsidR="00D47F36" w:rsidRDefault="00D47F36" w:rsidP="0066496D">
            <w:pPr>
              <w:ind w:firstLine="0"/>
              <w:jc w:val="center"/>
            </w:pPr>
            <w:r>
              <w:t>numeric(4,2)</w:t>
            </w:r>
          </w:p>
        </w:tc>
        <w:tc>
          <w:tcPr>
            <w:tcW w:w="746" w:type="dxa"/>
          </w:tcPr>
          <w:p w14:paraId="7E3A27D8" w14:textId="77777777" w:rsidR="00D47F36" w:rsidRDefault="00D47F36" w:rsidP="0066496D">
            <w:pPr>
              <w:ind w:firstLine="0"/>
              <w:jc w:val="center"/>
              <w:rPr>
                <w:sz w:val="8"/>
                <w:szCs w:val="8"/>
              </w:rPr>
            </w:pPr>
          </w:p>
          <w:p w14:paraId="6B884913" w14:textId="181783FB" w:rsidR="00D47F36" w:rsidRDefault="00D47F36" w:rsidP="0066496D">
            <w:pPr>
              <w:ind w:firstLine="0"/>
              <w:jc w:val="center"/>
              <w:rPr>
                <w:sz w:val="8"/>
                <w:szCs w:val="8"/>
              </w:rPr>
            </w:pPr>
            <w:r>
              <w:t>√</w:t>
            </w:r>
          </w:p>
        </w:tc>
        <w:tc>
          <w:tcPr>
            <w:tcW w:w="3291" w:type="dxa"/>
          </w:tcPr>
          <w:p w14:paraId="66684BE5" w14:textId="77631119" w:rsidR="00D47F36" w:rsidRDefault="00D47F36" w:rsidP="0066496D">
            <w:pPr>
              <w:ind w:firstLine="0"/>
              <w:jc w:val="center"/>
            </w:pPr>
            <w:r>
              <w:t>Zawartość witaminy B</w:t>
            </w:r>
            <w:r>
              <w:rPr>
                <w:vertAlign w:val="subscript"/>
              </w:rPr>
              <w:t>9</w:t>
            </w:r>
          </w:p>
        </w:tc>
      </w:tr>
      <w:tr w:rsidR="00D47F36" w:rsidRPr="00DF64C5" w14:paraId="23D11D7D" w14:textId="77777777" w:rsidTr="001D468F">
        <w:tc>
          <w:tcPr>
            <w:tcW w:w="562" w:type="dxa"/>
          </w:tcPr>
          <w:p w14:paraId="30E2CA7C" w14:textId="26FFAF72" w:rsidR="00D47F36" w:rsidRDefault="00D47F36" w:rsidP="0066496D">
            <w:pPr>
              <w:ind w:firstLine="0"/>
              <w:jc w:val="center"/>
            </w:pPr>
            <w:r>
              <w:t>36</w:t>
            </w:r>
          </w:p>
        </w:tc>
        <w:tc>
          <w:tcPr>
            <w:tcW w:w="851" w:type="dxa"/>
          </w:tcPr>
          <w:p w14:paraId="077EBA43" w14:textId="77777777" w:rsidR="00D47F36" w:rsidRDefault="00D47F36" w:rsidP="0066496D">
            <w:pPr>
              <w:ind w:firstLine="0"/>
              <w:jc w:val="center"/>
            </w:pPr>
          </w:p>
        </w:tc>
        <w:tc>
          <w:tcPr>
            <w:tcW w:w="2126" w:type="dxa"/>
          </w:tcPr>
          <w:p w14:paraId="23BC4D32" w14:textId="7AFC485A" w:rsidR="00D47F36" w:rsidRDefault="00D47F36" w:rsidP="0066496D">
            <w:pPr>
              <w:ind w:firstLine="0"/>
              <w:jc w:val="center"/>
            </w:pPr>
            <w:r>
              <w:t>WitB12</w:t>
            </w:r>
          </w:p>
        </w:tc>
        <w:tc>
          <w:tcPr>
            <w:tcW w:w="1485" w:type="dxa"/>
          </w:tcPr>
          <w:p w14:paraId="09EA3B21" w14:textId="68DADB19" w:rsidR="00D47F36" w:rsidRDefault="00D47F36" w:rsidP="0066496D">
            <w:pPr>
              <w:ind w:firstLine="0"/>
              <w:jc w:val="center"/>
            </w:pPr>
            <w:r>
              <w:t>numeric(4,2)</w:t>
            </w:r>
          </w:p>
        </w:tc>
        <w:tc>
          <w:tcPr>
            <w:tcW w:w="746" w:type="dxa"/>
          </w:tcPr>
          <w:p w14:paraId="37E9C541" w14:textId="77777777" w:rsidR="00D47F36" w:rsidRDefault="00D47F36" w:rsidP="0066496D">
            <w:pPr>
              <w:ind w:firstLine="0"/>
              <w:jc w:val="center"/>
              <w:rPr>
                <w:sz w:val="8"/>
                <w:szCs w:val="8"/>
              </w:rPr>
            </w:pPr>
          </w:p>
          <w:p w14:paraId="79EB0ACC" w14:textId="1E41223C" w:rsidR="00D47F36" w:rsidRDefault="00D47F36" w:rsidP="0066496D">
            <w:pPr>
              <w:ind w:firstLine="0"/>
              <w:jc w:val="center"/>
              <w:rPr>
                <w:sz w:val="8"/>
                <w:szCs w:val="8"/>
              </w:rPr>
            </w:pPr>
            <w:r>
              <w:t>√</w:t>
            </w:r>
          </w:p>
        </w:tc>
        <w:tc>
          <w:tcPr>
            <w:tcW w:w="3291" w:type="dxa"/>
          </w:tcPr>
          <w:p w14:paraId="490A1B96" w14:textId="63929F06" w:rsidR="00D47F36" w:rsidRDefault="00D47F36" w:rsidP="0066496D">
            <w:pPr>
              <w:ind w:firstLine="0"/>
              <w:jc w:val="center"/>
            </w:pPr>
            <w:r>
              <w:t>Zawartość witaminy B</w:t>
            </w:r>
            <w:r>
              <w:rPr>
                <w:vertAlign w:val="subscript"/>
              </w:rPr>
              <w:t>12</w:t>
            </w:r>
          </w:p>
        </w:tc>
      </w:tr>
      <w:tr w:rsidR="00D47F36" w:rsidRPr="00DF64C5" w14:paraId="73D411E2" w14:textId="77777777" w:rsidTr="001D468F">
        <w:tc>
          <w:tcPr>
            <w:tcW w:w="562" w:type="dxa"/>
          </w:tcPr>
          <w:p w14:paraId="503F9905" w14:textId="54DD88EA" w:rsidR="00D47F36" w:rsidRDefault="00D47F36" w:rsidP="0066496D">
            <w:pPr>
              <w:ind w:firstLine="0"/>
              <w:jc w:val="center"/>
            </w:pPr>
            <w:r>
              <w:t>37</w:t>
            </w:r>
          </w:p>
        </w:tc>
        <w:tc>
          <w:tcPr>
            <w:tcW w:w="851" w:type="dxa"/>
          </w:tcPr>
          <w:p w14:paraId="32DE38D9" w14:textId="77777777" w:rsidR="00D47F36" w:rsidRDefault="00D47F36" w:rsidP="0066496D">
            <w:pPr>
              <w:ind w:firstLine="0"/>
              <w:jc w:val="center"/>
            </w:pPr>
          </w:p>
        </w:tc>
        <w:tc>
          <w:tcPr>
            <w:tcW w:w="2126" w:type="dxa"/>
          </w:tcPr>
          <w:p w14:paraId="1237A31E" w14:textId="0D272DC7" w:rsidR="00D47F36" w:rsidRDefault="00D47F36" w:rsidP="0066496D">
            <w:pPr>
              <w:ind w:firstLine="0"/>
              <w:jc w:val="center"/>
            </w:pPr>
            <w:r>
              <w:t>WitD</w:t>
            </w:r>
          </w:p>
        </w:tc>
        <w:tc>
          <w:tcPr>
            <w:tcW w:w="1485" w:type="dxa"/>
          </w:tcPr>
          <w:p w14:paraId="7B7977E8" w14:textId="1D97EEC2" w:rsidR="00D47F36" w:rsidRDefault="00D47F36" w:rsidP="0066496D">
            <w:pPr>
              <w:ind w:firstLine="0"/>
              <w:jc w:val="center"/>
            </w:pPr>
            <w:r>
              <w:t>numeric(4,2)</w:t>
            </w:r>
          </w:p>
        </w:tc>
        <w:tc>
          <w:tcPr>
            <w:tcW w:w="746" w:type="dxa"/>
          </w:tcPr>
          <w:p w14:paraId="255C9429" w14:textId="77777777" w:rsidR="00D47F36" w:rsidRDefault="00D47F36" w:rsidP="0066496D">
            <w:pPr>
              <w:ind w:firstLine="0"/>
              <w:jc w:val="center"/>
              <w:rPr>
                <w:sz w:val="8"/>
                <w:szCs w:val="8"/>
              </w:rPr>
            </w:pPr>
          </w:p>
          <w:p w14:paraId="7DFA0074" w14:textId="6BACA9DB" w:rsidR="00D47F36" w:rsidRDefault="00D47F36" w:rsidP="0066496D">
            <w:pPr>
              <w:ind w:firstLine="0"/>
              <w:jc w:val="center"/>
              <w:rPr>
                <w:sz w:val="8"/>
                <w:szCs w:val="8"/>
              </w:rPr>
            </w:pPr>
            <w:r>
              <w:t>√</w:t>
            </w:r>
          </w:p>
        </w:tc>
        <w:tc>
          <w:tcPr>
            <w:tcW w:w="3291" w:type="dxa"/>
          </w:tcPr>
          <w:p w14:paraId="7AF06809" w14:textId="5F30EAEE" w:rsidR="00D47F36" w:rsidRDefault="00D47F36" w:rsidP="0066496D">
            <w:pPr>
              <w:ind w:firstLine="0"/>
              <w:jc w:val="center"/>
            </w:pPr>
            <w:r>
              <w:t>Zawartość witaminy D</w:t>
            </w:r>
          </w:p>
        </w:tc>
      </w:tr>
      <w:tr w:rsidR="00D47F36" w:rsidRPr="00DF64C5" w14:paraId="403EA69D" w14:textId="77777777" w:rsidTr="001D468F">
        <w:tc>
          <w:tcPr>
            <w:tcW w:w="562" w:type="dxa"/>
          </w:tcPr>
          <w:p w14:paraId="4F1232DD" w14:textId="3EBD6B1C" w:rsidR="00D47F36" w:rsidRDefault="00D47F36" w:rsidP="0066496D">
            <w:pPr>
              <w:ind w:firstLine="0"/>
              <w:jc w:val="center"/>
            </w:pPr>
            <w:r>
              <w:t>38</w:t>
            </w:r>
          </w:p>
        </w:tc>
        <w:tc>
          <w:tcPr>
            <w:tcW w:w="851" w:type="dxa"/>
          </w:tcPr>
          <w:p w14:paraId="083627BF" w14:textId="77777777" w:rsidR="00D47F36" w:rsidRDefault="00D47F36" w:rsidP="0066496D">
            <w:pPr>
              <w:ind w:firstLine="0"/>
              <w:jc w:val="center"/>
            </w:pPr>
          </w:p>
        </w:tc>
        <w:tc>
          <w:tcPr>
            <w:tcW w:w="2126" w:type="dxa"/>
          </w:tcPr>
          <w:p w14:paraId="209F8D9A" w14:textId="242E7376" w:rsidR="00D47F36" w:rsidRDefault="00D47F36" w:rsidP="0066496D">
            <w:pPr>
              <w:ind w:firstLine="0"/>
              <w:jc w:val="center"/>
            </w:pPr>
            <w:r>
              <w:t>WitE</w:t>
            </w:r>
          </w:p>
        </w:tc>
        <w:tc>
          <w:tcPr>
            <w:tcW w:w="1485" w:type="dxa"/>
          </w:tcPr>
          <w:p w14:paraId="2407FDCD" w14:textId="77F227EE" w:rsidR="00D47F36" w:rsidRDefault="00D47F36" w:rsidP="0066496D">
            <w:pPr>
              <w:ind w:firstLine="0"/>
              <w:jc w:val="center"/>
            </w:pPr>
            <w:r>
              <w:t>numeric(4,2)</w:t>
            </w:r>
          </w:p>
        </w:tc>
        <w:tc>
          <w:tcPr>
            <w:tcW w:w="746" w:type="dxa"/>
          </w:tcPr>
          <w:p w14:paraId="4257A85E" w14:textId="77777777" w:rsidR="00D47F36" w:rsidRDefault="00D47F36" w:rsidP="0066496D">
            <w:pPr>
              <w:ind w:firstLine="0"/>
              <w:jc w:val="center"/>
              <w:rPr>
                <w:sz w:val="8"/>
                <w:szCs w:val="8"/>
              </w:rPr>
            </w:pPr>
          </w:p>
          <w:p w14:paraId="61A0656E" w14:textId="37E2EDB9" w:rsidR="00D47F36" w:rsidRDefault="00D47F36" w:rsidP="0066496D">
            <w:pPr>
              <w:ind w:firstLine="0"/>
              <w:jc w:val="center"/>
              <w:rPr>
                <w:sz w:val="8"/>
                <w:szCs w:val="8"/>
              </w:rPr>
            </w:pPr>
            <w:r>
              <w:t>√</w:t>
            </w:r>
          </w:p>
        </w:tc>
        <w:tc>
          <w:tcPr>
            <w:tcW w:w="3291" w:type="dxa"/>
          </w:tcPr>
          <w:p w14:paraId="6160237F" w14:textId="3B336080" w:rsidR="00D47F36" w:rsidRDefault="00D47F36" w:rsidP="0066496D">
            <w:pPr>
              <w:ind w:firstLine="0"/>
              <w:jc w:val="center"/>
            </w:pPr>
            <w:r>
              <w:t>Zawartość witaminy E</w:t>
            </w:r>
          </w:p>
        </w:tc>
      </w:tr>
      <w:tr w:rsidR="00D47F36" w:rsidRPr="00DF64C5" w14:paraId="1F50AA3B" w14:textId="77777777" w:rsidTr="001D468F">
        <w:tc>
          <w:tcPr>
            <w:tcW w:w="562" w:type="dxa"/>
          </w:tcPr>
          <w:p w14:paraId="7234FEED" w14:textId="6693B136" w:rsidR="00D47F36" w:rsidRDefault="00D47F36" w:rsidP="0066496D">
            <w:pPr>
              <w:ind w:firstLine="0"/>
              <w:jc w:val="center"/>
            </w:pPr>
            <w:r>
              <w:t>39</w:t>
            </w:r>
          </w:p>
        </w:tc>
        <w:tc>
          <w:tcPr>
            <w:tcW w:w="851" w:type="dxa"/>
          </w:tcPr>
          <w:p w14:paraId="7624CF04" w14:textId="77777777" w:rsidR="00D47F36" w:rsidRDefault="00D47F36" w:rsidP="0066496D">
            <w:pPr>
              <w:ind w:firstLine="0"/>
              <w:jc w:val="center"/>
            </w:pPr>
          </w:p>
        </w:tc>
        <w:tc>
          <w:tcPr>
            <w:tcW w:w="2126" w:type="dxa"/>
          </w:tcPr>
          <w:p w14:paraId="7D26D5A5" w14:textId="3C744DB2" w:rsidR="00D47F36" w:rsidRDefault="00D47F36" w:rsidP="0066496D">
            <w:pPr>
              <w:ind w:firstLine="0"/>
              <w:jc w:val="center"/>
            </w:pPr>
            <w:r>
              <w:t>WitH</w:t>
            </w:r>
          </w:p>
        </w:tc>
        <w:tc>
          <w:tcPr>
            <w:tcW w:w="1485" w:type="dxa"/>
          </w:tcPr>
          <w:p w14:paraId="55DF0B42" w14:textId="1ED0FACB" w:rsidR="00D47F36" w:rsidRDefault="00D47F36" w:rsidP="0066496D">
            <w:pPr>
              <w:ind w:firstLine="0"/>
              <w:jc w:val="center"/>
            </w:pPr>
            <w:r>
              <w:t>numeric(4,2)</w:t>
            </w:r>
          </w:p>
        </w:tc>
        <w:tc>
          <w:tcPr>
            <w:tcW w:w="746" w:type="dxa"/>
          </w:tcPr>
          <w:p w14:paraId="6544383C" w14:textId="77777777" w:rsidR="00D47F36" w:rsidRDefault="00D47F36" w:rsidP="0066496D">
            <w:pPr>
              <w:ind w:firstLine="0"/>
              <w:jc w:val="center"/>
              <w:rPr>
                <w:sz w:val="8"/>
                <w:szCs w:val="8"/>
              </w:rPr>
            </w:pPr>
          </w:p>
          <w:p w14:paraId="68BFC79A" w14:textId="052E3615" w:rsidR="00D47F36" w:rsidRDefault="00D47F36" w:rsidP="0066496D">
            <w:pPr>
              <w:ind w:firstLine="0"/>
              <w:jc w:val="center"/>
              <w:rPr>
                <w:sz w:val="8"/>
                <w:szCs w:val="8"/>
              </w:rPr>
            </w:pPr>
            <w:r>
              <w:t>√</w:t>
            </w:r>
          </w:p>
        </w:tc>
        <w:tc>
          <w:tcPr>
            <w:tcW w:w="3291" w:type="dxa"/>
          </w:tcPr>
          <w:p w14:paraId="20595CFA" w14:textId="4587DD74" w:rsidR="00D47F36" w:rsidRDefault="00D47F36" w:rsidP="0066496D">
            <w:pPr>
              <w:ind w:firstLine="0"/>
              <w:jc w:val="center"/>
            </w:pPr>
            <w:r>
              <w:t>Zawartość witaminy H</w:t>
            </w:r>
          </w:p>
        </w:tc>
      </w:tr>
      <w:tr w:rsidR="00D47F36" w:rsidRPr="00DF64C5" w14:paraId="517C37C9" w14:textId="77777777" w:rsidTr="001D468F">
        <w:tc>
          <w:tcPr>
            <w:tcW w:w="562" w:type="dxa"/>
          </w:tcPr>
          <w:p w14:paraId="23749A03" w14:textId="310E9592" w:rsidR="00D47F36" w:rsidRDefault="00D47F36" w:rsidP="0066496D">
            <w:pPr>
              <w:ind w:firstLine="0"/>
              <w:jc w:val="center"/>
            </w:pPr>
            <w:r>
              <w:t>40</w:t>
            </w:r>
          </w:p>
        </w:tc>
        <w:tc>
          <w:tcPr>
            <w:tcW w:w="851" w:type="dxa"/>
          </w:tcPr>
          <w:p w14:paraId="4B451DBC" w14:textId="77777777" w:rsidR="00D47F36" w:rsidRDefault="00D47F36" w:rsidP="0066496D">
            <w:pPr>
              <w:ind w:firstLine="0"/>
              <w:jc w:val="center"/>
            </w:pPr>
          </w:p>
        </w:tc>
        <w:tc>
          <w:tcPr>
            <w:tcW w:w="2126" w:type="dxa"/>
          </w:tcPr>
          <w:p w14:paraId="35929B6D" w14:textId="381C2182" w:rsidR="00D47F36" w:rsidRDefault="00D47F36" w:rsidP="0066496D">
            <w:pPr>
              <w:ind w:firstLine="0"/>
              <w:jc w:val="center"/>
            </w:pPr>
            <w:r>
              <w:t>WitK</w:t>
            </w:r>
          </w:p>
        </w:tc>
        <w:tc>
          <w:tcPr>
            <w:tcW w:w="1485" w:type="dxa"/>
          </w:tcPr>
          <w:p w14:paraId="54616E2D" w14:textId="30B1AC73" w:rsidR="00D47F36" w:rsidRDefault="00D47F36" w:rsidP="0066496D">
            <w:pPr>
              <w:ind w:firstLine="0"/>
              <w:jc w:val="center"/>
            </w:pPr>
            <w:r>
              <w:t>numeric(4,2)</w:t>
            </w:r>
          </w:p>
        </w:tc>
        <w:tc>
          <w:tcPr>
            <w:tcW w:w="746" w:type="dxa"/>
          </w:tcPr>
          <w:p w14:paraId="2428748D" w14:textId="77777777" w:rsidR="00D47F36" w:rsidRDefault="00D47F36" w:rsidP="0066496D">
            <w:pPr>
              <w:ind w:firstLine="0"/>
              <w:jc w:val="center"/>
              <w:rPr>
                <w:sz w:val="8"/>
                <w:szCs w:val="8"/>
              </w:rPr>
            </w:pPr>
          </w:p>
          <w:p w14:paraId="38CC9C6C" w14:textId="3F0C1027" w:rsidR="00D47F36" w:rsidRDefault="00D47F36" w:rsidP="0066496D">
            <w:pPr>
              <w:ind w:firstLine="0"/>
              <w:jc w:val="center"/>
              <w:rPr>
                <w:sz w:val="8"/>
                <w:szCs w:val="8"/>
              </w:rPr>
            </w:pPr>
            <w:r>
              <w:t>√</w:t>
            </w:r>
          </w:p>
        </w:tc>
        <w:tc>
          <w:tcPr>
            <w:tcW w:w="3291" w:type="dxa"/>
          </w:tcPr>
          <w:p w14:paraId="1C99C08A" w14:textId="0D7B7033" w:rsidR="00D47F36" w:rsidRDefault="00D47F36" w:rsidP="0066496D">
            <w:pPr>
              <w:ind w:firstLine="0"/>
              <w:jc w:val="center"/>
            </w:pPr>
            <w:r>
              <w:t>Zawartość witaminy K</w:t>
            </w:r>
          </w:p>
        </w:tc>
      </w:tr>
      <w:tr w:rsidR="00D47F36" w:rsidRPr="00DF64C5" w14:paraId="2B4D903C" w14:textId="77777777" w:rsidTr="001D468F">
        <w:tc>
          <w:tcPr>
            <w:tcW w:w="562" w:type="dxa"/>
          </w:tcPr>
          <w:p w14:paraId="40596CF3" w14:textId="12E48C84" w:rsidR="00D47F36" w:rsidRDefault="00D47F36" w:rsidP="0066496D">
            <w:pPr>
              <w:ind w:firstLine="0"/>
              <w:jc w:val="center"/>
            </w:pPr>
            <w:r>
              <w:t>41</w:t>
            </w:r>
          </w:p>
        </w:tc>
        <w:tc>
          <w:tcPr>
            <w:tcW w:w="851" w:type="dxa"/>
          </w:tcPr>
          <w:p w14:paraId="41B57AF2" w14:textId="77777777" w:rsidR="00D47F36" w:rsidRDefault="00D47F36" w:rsidP="0066496D">
            <w:pPr>
              <w:ind w:firstLine="0"/>
              <w:jc w:val="center"/>
            </w:pPr>
          </w:p>
        </w:tc>
        <w:tc>
          <w:tcPr>
            <w:tcW w:w="2126" w:type="dxa"/>
          </w:tcPr>
          <w:p w14:paraId="6A3A797E" w14:textId="3CB1B055" w:rsidR="00D47F36" w:rsidRDefault="00D47F36" w:rsidP="0066496D">
            <w:pPr>
              <w:ind w:firstLine="0"/>
              <w:jc w:val="center"/>
            </w:pPr>
            <w:r>
              <w:t>Cl</w:t>
            </w:r>
          </w:p>
        </w:tc>
        <w:tc>
          <w:tcPr>
            <w:tcW w:w="1485" w:type="dxa"/>
          </w:tcPr>
          <w:p w14:paraId="6053BFF9" w14:textId="636DB212" w:rsidR="00D47F36" w:rsidRDefault="00D47F36" w:rsidP="0066496D">
            <w:pPr>
              <w:ind w:firstLine="0"/>
              <w:jc w:val="center"/>
            </w:pPr>
            <w:r>
              <w:t>numeric(4,2)</w:t>
            </w:r>
          </w:p>
        </w:tc>
        <w:tc>
          <w:tcPr>
            <w:tcW w:w="746" w:type="dxa"/>
          </w:tcPr>
          <w:p w14:paraId="1B392BB9" w14:textId="77777777" w:rsidR="00D47F36" w:rsidRDefault="00D47F36" w:rsidP="0066496D">
            <w:pPr>
              <w:ind w:firstLine="0"/>
              <w:jc w:val="center"/>
              <w:rPr>
                <w:sz w:val="8"/>
                <w:szCs w:val="8"/>
              </w:rPr>
            </w:pPr>
          </w:p>
          <w:p w14:paraId="07F88E33" w14:textId="7B4F0CE1" w:rsidR="00D47F36" w:rsidRDefault="00D47F36" w:rsidP="0066496D">
            <w:pPr>
              <w:ind w:firstLine="0"/>
              <w:jc w:val="center"/>
              <w:rPr>
                <w:sz w:val="8"/>
                <w:szCs w:val="8"/>
              </w:rPr>
            </w:pPr>
            <w:r>
              <w:t>√</w:t>
            </w:r>
          </w:p>
        </w:tc>
        <w:tc>
          <w:tcPr>
            <w:tcW w:w="3291" w:type="dxa"/>
          </w:tcPr>
          <w:p w14:paraId="6573ECBA" w14:textId="0CEF02E7" w:rsidR="00D47F36" w:rsidRDefault="00D47F36" w:rsidP="0066496D">
            <w:pPr>
              <w:ind w:firstLine="0"/>
              <w:jc w:val="center"/>
            </w:pPr>
            <w:r>
              <w:t>Zawartość chloru</w:t>
            </w:r>
          </w:p>
        </w:tc>
      </w:tr>
      <w:tr w:rsidR="00D47F36" w:rsidRPr="00DF64C5" w14:paraId="3169ABA2" w14:textId="77777777" w:rsidTr="001D468F">
        <w:tc>
          <w:tcPr>
            <w:tcW w:w="562" w:type="dxa"/>
          </w:tcPr>
          <w:p w14:paraId="2A1FB85F" w14:textId="4D9521A6" w:rsidR="00D47F36" w:rsidRDefault="00D47F36" w:rsidP="0066496D">
            <w:pPr>
              <w:ind w:firstLine="0"/>
              <w:jc w:val="center"/>
            </w:pPr>
            <w:r>
              <w:t>42</w:t>
            </w:r>
          </w:p>
        </w:tc>
        <w:tc>
          <w:tcPr>
            <w:tcW w:w="851" w:type="dxa"/>
          </w:tcPr>
          <w:p w14:paraId="1DF0D3AE" w14:textId="77777777" w:rsidR="00D47F36" w:rsidRDefault="00D47F36" w:rsidP="0066496D">
            <w:pPr>
              <w:ind w:firstLine="0"/>
              <w:jc w:val="center"/>
            </w:pPr>
          </w:p>
        </w:tc>
        <w:tc>
          <w:tcPr>
            <w:tcW w:w="2126" w:type="dxa"/>
          </w:tcPr>
          <w:p w14:paraId="3AF57268" w14:textId="1BC84F9E" w:rsidR="00D47F36" w:rsidRDefault="00D47F36" w:rsidP="0066496D">
            <w:pPr>
              <w:ind w:firstLine="0"/>
              <w:jc w:val="center"/>
            </w:pPr>
            <w:r>
              <w:t>Zn</w:t>
            </w:r>
          </w:p>
        </w:tc>
        <w:tc>
          <w:tcPr>
            <w:tcW w:w="1485" w:type="dxa"/>
          </w:tcPr>
          <w:p w14:paraId="7532E275" w14:textId="00837275" w:rsidR="00D47F36" w:rsidRDefault="00D47F36" w:rsidP="0066496D">
            <w:pPr>
              <w:ind w:firstLine="0"/>
              <w:jc w:val="center"/>
            </w:pPr>
            <w:r>
              <w:t>numeric(4,2)</w:t>
            </w:r>
          </w:p>
        </w:tc>
        <w:tc>
          <w:tcPr>
            <w:tcW w:w="746" w:type="dxa"/>
          </w:tcPr>
          <w:p w14:paraId="722621AA" w14:textId="77777777" w:rsidR="00D47F36" w:rsidRDefault="00D47F36" w:rsidP="0066496D">
            <w:pPr>
              <w:ind w:firstLine="0"/>
              <w:jc w:val="center"/>
              <w:rPr>
                <w:sz w:val="8"/>
                <w:szCs w:val="8"/>
              </w:rPr>
            </w:pPr>
          </w:p>
          <w:p w14:paraId="3C26AB2C" w14:textId="3BE66EF2" w:rsidR="00D47F36" w:rsidRDefault="00D47F36" w:rsidP="0066496D">
            <w:pPr>
              <w:ind w:firstLine="0"/>
              <w:jc w:val="center"/>
              <w:rPr>
                <w:sz w:val="8"/>
                <w:szCs w:val="8"/>
              </w:rPr>
            </w:pPr>
            <w:r>
              <w:t>√</w:t>
            </w:r>
          </w:p>
        </w:tc>
        <w:tc>
          <w:tcPr>
            <w:tcW w:w="3291" w:type="dxa"/>
          </w:tcPr>
          <w:p w14:paraId="32819CD0" w14:textId="7BB74FB8" w:rsidR="00D47F36" w:rsidRDefault="00D47F36" w:rsidP="0066496D">
            <w:pPr>
              <w:ind w:firstLine="0"/>
              <w:jc w:val="center"/>
            </w:pPr>
            <w:r>
              <w:t>Zawartość cynku</w:t>
            </w:r>
          </w:p>
        </w:tc>
      </w:tr>
      <w:tr w:rsidR="00D47F36" w:rsidRPr="00DF64C5" w14:paraId="560A373E" w14:textId="77777777" w:rsidTr="001D468F">
        <w:tc>
          <w:tcPr>
            <w:tcW w:w="562" w:type="dxa"/>
          </w:tcPr>
          <w:p w14:paraId="530FC095" w14:textId="34EACBB3" w:rsidR="00D47F36" w:rsidRDefault="00D47F36" w:rsidP="0066496D">
            <w:pPr>
              <w:ind w:firstLine="0"/>
              <w:jc w:val="center"/>
            </w:pPr>
            <w:r>
              <w:t>43</w:t>
            </w:r>
          </w:p>
        </w:tc>
        <w:tc>
          <w:tcPr>
            <w:tcW w:w="851" w:type="dxa"/>
          </w:tcPr>
          <w:p w14:paraId="1E5C0247" w14:textId="77777777" w:rsidR="00D47F36" w:rsidRDefault="00D47F36" w:rsidP="0066496D">
            <w:pPr>
              <w:ind w:firstLine="0"/>
              <w:jc w:val="center"/>
            </w:pPr>
          </w:p>
        </w:tc>
        <w:tc>
          <w:tcPr>
            <w:tcW w:w="2126" w:type="dxa"/>
          </w:tcPr>
          <w:p w14:paraId="4AD011B8" w14:textId="65DE6320" w:rsidR="00D47F36" w:rsidRDefault="00D47F36" w:rsidP="0066496D">
            <w:pPr>
              <w:ind w:firstLine="0"/>
              <w:jc w:val="center"/>
            </w:pPr>
            <w:r>
              <w:t>F</w:t>
            </w:r>
          </w:p>
        </w:tc>
        <w:tc>
          <w:tcPr>
            <w:tcW w:w="1485" w:type="dxa"/>
          </w:tcPr>
          <w:p w14:paraId="2B4494F7" w14:textId="18649FA3" w:rsidR="00D47F36" w:rsidRDefault="00D47F36" w:rsidP="0066496D">
            <w:pPr>
              <w:ind w:firstLine="0"/>
              <w:jc w:val="center"/>
            </w:pPr>
            <w:r>
              <w:t>numeric(4,2)</w:t>
            </w:r>
          </w:p>
        </w:tc>
        <w:tc>
          <w:tcPr>
            <w:tcW w:w="746" w:type="dxa"/>
          </w:tcPr>
          <w:p w14:paraId="0BADF024" w14:textId="77777777" w:rsidR="00D47F36" w:rsidRDefault="00D47F36" w:rsidP="0066496D">
            <w:pPr>
              <w:ind w:firstLine="0"/>
              <w:jc w:val="center"/>
              <w:rPr>
                <w:sz w:val="8"/>
                <w:szCs w:val="8"/>
              </w:rPr>
            </w:pPr>
          </w:p>
          <w:p w14:paraId="01138866" w14:textId="2AE246D5" w:rsidR="00D47F36" w:rsidRDefault="00D47F36" w:rsidP="0066496D">
            <w:pPr>
              <w:ind w:firstLine="0"/>
              <w:jc w:val="center"/>
              <w:rPr>
                <w:sz w:val="8"/>
                <w:szCs w:val="8"/>
              </w:rPr>
            </w:pPr>
            <w:r>
              <w:t>√</w:t>
            </w:r>
          </w:p>
        </w:tc>
        <w:tc>
          <w:tcPr>
            <w:tcW w:w="3291" w:type="dxa"/>
          </w:tcPr>
          <w:p w14:paraId="65645B2A" w14:textId="10AED6E2" w:rsidR="00D47F36" w:rsidRDefault="00D47F36" w:rsidP="0066496D">
            <w:pPr>
              <w:ind w:firstLine="0"/>
              <w:jc w:val="center"/>
            </w:pPr>
            <w:r>
              <w:t>Zawartość fluoru</w:t>
            </w:r>
          </w:p>
        </w:tc>
      </w:tr>
      <w:tr w:rsidR="00D47F36" w:rsidRPr="00DF64C5" w14:paraId="0925F6D9" w14:textId="77777777" w:rsidTr="001D468F">
        <w:tc>
          <w:tcPr>
            <w:tcW w:w="562" w:type="dxa"/>
          </w:tcPr>
          <w:p w14:paraId="743A41E7" w14:textId="33808A88" w:rsidR="00D47F36" w:rsidRDefault="00D47F36" w:rsidP="0066496D">
            <w:pPr>
              <w:ind w:firstLine="0"/>
              <w:jc w:val="center"/>
            </w:pPr>
            <w:r>
              <w:lastRenderedPageBreak/>
              <w:t>44</w:t>
            </w:r>
          </w:p>
        </w:tc>
        <w:tc>
          <w:tcPr>
            <w:tcW w:w="851" w:type="dxa"/>
          </w:tcPr>
          <w:p w14:paraId="79FF32F3" w14:textId="77777777" w:rsidR="00D47F36" w:rsidRDefault="00D47F36" w:rsidP="0066496D">
            <w:pPr>
              <w:ind w:firstLine="0"/>
              <w:jc w:val="center"/>
            </w:pPr>
          </w:p>
        </w:tc>
        <w:tc>
          <w:tcPr>
            <w:tcW w:w="2126" w:type="dxa"/>
          </w:tcPr>
          <w:p w14:paraId="4E52942E" w14:textId="3E8F5324" w:rsidR="00D47F36" w:rsidRDefault="00D47F36" w:rsidP="0066496D">
            <w:pPr>
              <w:ind w:firstLine="0"/>
              <w:jc w:val="center"/>
            </w:pPr>
            <w:r>
              <w:t>P</w:t>
            </w:r>
          </w:p>
        </w:tc>
        <w:tc>
          <w:tcPr>
            <w:tcW w:w="1485" w:type="dxa"/>
          </w:tcPr>
          <w:p w14:paraId="510B84F2" w14:textId="01C83A90" w:rsidR="00D47F36" w:rsidRDefault="00D47F36" w:rsidP="0066496D">
            <w:pPr>
              <w:ind w:firstLine="0"/>
              <w:jc w:val="center"/>
            </w:pPr>
            <w:r>
              <w:t>numeric(4,2)</w:t>
            </w:r>
          </w:p>
        </w:tc>
        <w:tc>
          <w:tcPr>
            <w:tcW w:w="746" w:type="dxa"/>
          </w:tcPr>
          <w:p w14:paraId="0E979062" w14:textId="77777777" w:rsidR="00D47F36" w:rsidRDefault="00D47F36" w:rsidP="0066496D">
            <w:pPr>
              <w:ind w:firstLine="0"/>
              <w:jc w:val="center"/>
              <w:rPr>
                <w:sz w:val="8"/>
                <w:szCs w:val="8"/>
              </w:rPr>
            </w:pPr>
          </w:p>
          <w:p w14:paraId="41F828C2" w14:textId="678ACA27" w:rsidR="00D47F36" w:rsidRDefault="00D47F36" w:rsidP="0066496D">
            <w:pPr>
              <w:ind w:firstLine="0"/>
              <w:jc w:val="center"/>
              <w:rPr>
                <w:sz w:val="8"/>
                <w:szCs w:val="8"/>
              </w:rPr>
            </w:pPr>
            <w:r>
              <w:t>√</w:t>
            </w:r>
          </w:p>
        </w:tc>
        <w:tc>
          <w:tcPr>
            <w:tcW w:w="3291" w:type="dxa"/>
          </w:tcPr>
          <w:p w14:paraId="68406314" w14:textId="349451E7" w:rsidR="00D47F36" w:rsidRDefault="00D47F36" w:rsidP="0066496D">
            <w:pPr>
              <w:ind w:firstLine="0"/>
              <w:jc w:val="center"/>
            </w:pPr>
            <w:r>
              <w:t xml:space="preserve">Zawartość fosforu </w:t>
            </w:r>
          </w:p>
        </w:tc>
      </w:tr>
      <w:tr w:rsidR="00D47F36" w:rsidRPr="00DF64C5" w14:paraId="43592174" w14:textId="77777777" w:rsidTr="001D468F">
        <w:tc>
          <w:tcPr>
            <w:tcW w:w="562" w:type="dxa"/>
          </w:tcPr>
          <w:p w14:paraId="339A8F3B" w14:textId="2E7465AF" w:rsidR="00D47F36" w:rsidRDefault="00D47F36" w:rsidP="0066496D">
            <w:pPr>
              <w:ind w:firstLine="0"/>
              <w:jc w:val="center"/>
            </w:pPr>
            <w:r>
              <w:t>45</w:t>
            </w:r>
          </w:p>
        </w:tc>
        <w:tc>
          <w:tcPr>
            <w:tcW w:w="851" w:type="dxa"/>
          </w:tcPr>
          <w:p w14:paraId="4B75A612" w14:textId="77777777" w:rsidR="00D47F36" w:rsidRDefault="00D47F36" w:rsidP="0066496D">
            <w:pPr>
              <w:ind w:firstLine="0"/>
              <w:jc w:val="center"/>
            </w:pPr>
          </w:p>
        </w:tc>
        <w:tc>
          <w:tcPr>
            <w:tcW w:w="2126" w:type="dxa"/>
          </w:tcPr>
          <w:p w14:paraId="7B70DFFF" w14:textId="3CA0ABAD" w:rsidR="00D47F36" w:rsidRDefault="00D47F36" w:rsidP="0066496D">
            <w:pPr>
              <w:ind w:firstLine="0"/>
              <w:jc w:val="center"/>
            </w:pPr>
            <w:r>
              <w:t>I</w:t>
            </w:r>
          </w:p>
        </w:tc>
        <w:tc>
          <w:tcPr>
            <w:tcW w:w="1485" w:type="dxa"/>
          </w:tcPr>
          <w:p w14:paraId="344E2336" w14:textId="0839F4C6" w:rsidR="00D47F36" w:rsidRDefault="00D47F36" w:rsidP="0066496D">
            <w:pPr>
              <w:ind w:firstLine="0"/>
              <w:jc w:val="center"/>
            </w:pPr>
            <w:r>
              <w:t>numeric(4,2)</w:t>
            </w:r>
          </w:p>
        </w:tc>
        <w:tc>
          <w:tcPr>
            <w:tcW w:w="746" w:type="dxa"/>
          </w:tcPr>
          <w:p w14:paraId="11199D9C" w14:textId="77777777" w:rsidR="00D47F36" w:rsidRDefault="00D47F36" w:rsidP="0066496D">
            <w:pPr>
              <w:ind w:firstLine="0"/>
              <w:jc w:val="center"/>
              <w:rPr>
                <w:sz w:val="8"/>
                <w:szCs w:val="8"/>
              </w:rPr>
            </w:pPr>
          </w:p>
          <w:p w14:paraId="34A9A5E9" w14:textId="1EC011C3" w:rsidR="00D47F36" w:rsidRDefault="00D47F36" w:rsidP="0066496D">
            <w:pPr>
              <w:ind w:firstLine="0"/>
              <w:jc w:val="center"/>
              <w:rPr>
                <w:sz w:val="8"/>
                <w:szCs w:val="8"/>
              </w:rPr>
            </w:pPr>
            <w:r>
              <w:t>√</w:t>
            </w:r>
          </w:p>
        </w:tc>
        <w:tc>
          <w:tcPr>
            <w:tcW w:w="3291" w:type="dxa"/>
          </w:tcPr>
          <w:p w14:paraId="6B4EA692" w14:textId="53BB9E54" w:rsidR="00D47F36" w:rsidRDefault="00D47F36" w:rsidP="0066496D">
            <w:pPr>
              <w:ind w:firstLine="0"/>
              <w:jc w:val="center"/>
            </w:pPr>
            <w:r>
              <w:t>Zawartość jodu</w:t>
            </w:r>
          </w:p>
        </w:tc>
      </w:tr>
      <w:tr w:rsidR="00D47F36" w:rsidRPr="00DF64C5" w14:paraId="45550597" w14:textId="77777777" w:rsidTr="001D468F">
        <w:tc>
          <w:tcPr>
            <w:tcW w:w="562" w:type="dxa"/>
          </w:tcPr>
          <w:p w14:paraId="22C853BD" w14:textId="0648FCE0" w:rsidR="00D47F36" w:rsidRDefault="00D47F36" w:rsidP="0066496D">
            <w:pPr>
              <w:ind w:firstLine="0"/>
              <w:jc w:val="center"/>
            </w:pPr>
            <w:r>
              <w:t>46</w:t>
            </w:r>
          </w:p>
        </w:tc>
        <w:tc>
          <w:tcPr>
            <w:tcW w:w="851" w:type="dxa"/>
          </w:tcPr>
          <w:p w14:paraId="7A412D35" w14:textId="77777777" w:rsidR="00D47F36" w:rsidRDefault="00D47F36" w:rsidP="0066496D">
            <w:pPr>
              <w:ind w:firstLine="0"/>
              <w:jc w:val="center"/>
            </w:pPr>
          </w:p>
        </w:tc>
        <w:tc>
          <w:tcPr>
            <w:tcW w:w="2126" w:type="dxa"/>
          </w:tcPr>
          <w:p w14:paraId="31704942" w14:textId="5F2684A2" w:rsidR="00D47F36" w:rsidRDefault="00D47F36" w:rsidP="0066496D">
            <w:pPr>
              <w:ind w:firstLine="0"/>
              <w:jc w:val="center"/>
            </w:pPr>
            <w:r>
              <w:t>Mg</w:t>
            </w:r>
          </w:p>
        </w:tc>
        <w:tc>
          <w:tcPr>
            <w:tcW w:w="1485" w:type="dxa"/>
          </w:tcPr>
          <w:p w14:paraId="3BB73E52" w14:textId="1CB0A97B" w:rsidR="00D47F36" w:rsidRDefault="00D47F36" w:rsidP="0066496D">
            <w:pPr>
              <w:ind w:firstLine="0"/>
              <w:jc w:val="center"/>
            </w:pPr>
            <w:r>
              <w:t>numeric(4,2)</w:t>
            </w:r>
          </w:p>
        </w:tc>
        <w:tc>
          <w:tcPr>
            <w:tcW w:w="746" w:type="dxa"/>
          </w:tcPr>
          <w:p w14:paraId="2282B80E" w14:textId="77777777" w:rsidR="00D47F36" w:rsidRDefault="00D47F36" w:rsidP="0066496D">
            <w:pPr>
              <w:ind w:firstLine="0"/>
              <w:jc w:val="center"/>
              <w:rPr>
                <w:sz w:val="8"/>
                <w:szCs w:val="8"/>
              </w:rPr>
            </w:pPr>
          </w:p>
          <w:p w14:paraId="7FDEA55B" w14:textId="0BDBB7F9" w:rsidR="00D47F36" w:rsidRDefault="00D47F36" w:rsidP="0066496D">
            <w:pPr>
              <w:ind w:firstLine="0"/>
              <w:jc w:val="center"/>
              <w:rPr>
                <w:sz w:val="8"/>
                <w:szCs w:val="8"/>
              </w:rPr>
            </w:pPr>
            <w:r>
              <w:t>√</w:t>
            </w:r>
          </w:p>
        </w:tc>
        <w:tc>
          <w:tcPr>
            <w:tcW w:w="3291" w:type="dxa"/>
          </w:tcPr>
          <w:p w14:paraId="1B7A7E89" w14:textId="7674339D" w:rsidR="00D47F36" w:rsidRDefault="00D47F36" w:rsidP="0066496D">
            <w:pPr>
              <w:ind w:firstLine="0"/>
              <w:jc w:val="center"/>
            </w:pPr>
            <w:r>
              <w:t>Zawartość magnezu</w:t>
            </w:r>
          </w:p>
        </w:tc>
      </w:tr>
      <w:tr w:rsidR="00D47F36" w:rsidRPr="00DF64C5" w14:paraId="77FB32D3" w14:textId="77777777" w:rsidTr="001D468F">
        <w:tc>
          <w:tcPr>
            <w:tcW w:w="562" w:type="dxa"/>
          </w:tcPr>
          <w:p w14:paraId="5212A539" w14:textId="2F70C13B" w:rsidR="00D47F36" w:rsidRDefault="00D47F36" w:rsidP="0066496D">
            <w:pPr>
              <w:ind w:firstLine="0"/>
              <w:jc w:val="center"/>
            </w:pPr>
            <w:r>
              <w:t>47</w:t>
            </w:r>
          </w:p>
        </w:tc>
        <w:tc>
          <w:tcPr>
            <w:tcW w:w="851" w:type="dxa"/>
          </w:tcPr>
          <w:p w14:paraId="30595E77" w14:textId="77777777" w:rsidR="00D47F36" w:rsidRDefault="00D47F36" w:rsidP="0066496D">
            <w:pPr>
              <w:ind w:firstLine="0"/>
              <w:jc w:val="center"/>
            </w:pPr>
          </w:p>
        </w:tc>
        <w:tc>
          <w:tcPr>
            <w:tcW w:w="2126" w:type="dxa"/>
          </w:tcPr>
          <w:p w14:paraId="6F89C99A" w14:textId="3C957CE8" w:rsidR="00D47F36" w:rsidRDefault="00D47F36" w:rsidP="0066496D">
            <w:pPr>
              <w:ind w:firstLine="0"/>
              <w:jc w:val="center"/>
            </w:pPr>
            <w:r>
              <w:t>Cu</w:t>
            </w:r>
          </w:p>
        </w:tc>
        <w:tc>
          <w:tcPr>
            <w:tcW w:w="1485" w:type="dxa"/>
          </w:tcPr>
          <w:p w14:paraId="14081900" w14:textId="7D0FEC33" w:rsidR="00D47F36" w:rsidRDefault="00D47F36" w:rsidP="0066496D">
            <w:pPr>
              <w:ind w:firstLine="0"/>
              <w:jc w:val="center"/>
            </w:pPr>
            <w:r>
              <w:t>numeric(4,2)</w:t>
            </w:r>
          </w:p>
        </w:tc>
        <w:tc>
          <w:tcPr>
            <w:tcW w:w="746" w:type="dxa"/>
          </w:tcPr>
          <w:p w14:paraId="08B417FF" w14:textId="77777777" w:rsidR="00D47F36" w:rsidRDefault="00D47F36" w:rsidP="0066496D">
            <w:pPr>
              <w:ind w:firstLine="0"/>
              <w:jc w:val="center"/>
              <w:rPr>
                <w:sz w:val="8"/>
                <w:szCs w:val="8"/>
              </w:rPr>
            </w:pPr>
          </w:p>
          <w:p w14:paraId="15B3D8D0" w14:textId="00095108" w:rsidR="00D47F36" w:rsidRDefault="00D47F36" w:rsidP="0066496D">
            <w:pPr>
              <w:ind w:firstLine="0"/>
              <w:jc w:val="center"/>
              <w:rPr>
                <w:sz w:val="8"/>
                <w:szCs w:val="8"/>
              </w:rPr>
            </w:pPr>
            <w:r>
              <w:t>√</w:t>
            </w:r>
          </w:p>
        </w:tc>
        <w:tc>
          <w:tcPr>
            <w:tcW w:w="3291" w:type="dxa"/>
          </w:tcPr>
          <w:p w14:paraId="2F9165CD" w14:textId="5480FE42" w:rsidR="00D47F36" w:rsidRDefault="00D47F36" w:rsidP="0066496D">
            <w:pPr>
              <w:ind w:firstLine="0"/>
              <w:jc w:val="center"/>
            </w:pPr>
            <w:r>
              <w:t>Zawartość miedzi</w:t>
            </w:r>
          </w:p>
        </w:tc>
      </w:tr>
      <w:tr w:rsidR="00D47F36" w:rsidRPr="00DF64C5" w14:paraId="51D0B9E6" w14:textId="77777777" w:rsidTr="001D468F">
        <w:tc>
          <w:tcPr>
            <w:tcW w:w="562" w:type="dxa"/>
          </w:tcPr>
          <w:p w14:paraId="12C947B5" w14:textId="235AD21C" w:rsidR="00D47F36" w:rsidRDefault="00D47F36" w:rsidP="0066496D">
            <w:pPr>
              <w:ind w:firstLine="0"/>
              <w:jc w:val="center"/>
            </w:pPr>
            <w:r>
              <w:t>48</w:t>
            </w:r>
          </w:p>
        </w:tc>
        <w:tc>
          <w:tcPr>
            <w:tcW w:w="851" w:type="dxa"/>
          </w:tcPr>
          <w:p w14:paraId="4ED09D1B" w14:textId="77777777" w:rsidR="00D47F36" w:rsidRDefault="00D47F36" w:rsidP="0066496D">
            <w:pPr>
              <w:ind w:firstLine="0"/>
              <w:jc w:val="center"/>
            </w:pPr>
          </w:p>
        </w:tc>
        <w:tc>
          <w:tcPr>
            <w:tcW w:w="2126" w:type="dxa"/>
          </w:tcPr>
          <w:p w14:paraId="3427F10C" w14:textId="6CC604C2" w:rsidR="00D47F36" w:rsidRDefault="00D47F36" w:rsidP="0066496D">
            <w:pPr>
              <w:ind w:firstLine="0"/>
              <w:jc w:val="center"/>
            </w:pPr>
            <w:r>
              <w:t>K</w:t>
            </w:r>
          </w:p>
        </w:tc>
        <w:tc>
          <w:tcPr>
            <w:tcW w:w="1485" w:type="dxa"/>
          </w:tcPr>
          <w:p w14:paraId="7B5723D6" w14:textId="4B749F5F" w:rsidR="00D47F36" w:rsidRDefault="00D47F36" w:rsidP="0066496D">
            <w:pPr>
              <w:ind w:firstLine="0"/>
              <w:jc w:val="center"/>
            </w:pPr>
            <w:r>
              <w:t>numeric(4,2)</w:t>
            </w:r>
          </w:p>
        </w:tc>
        <w:tc>
          <w:tcPr>
            <w:tcW w:w="746" w:type="dxa"/>
          </w:tcPr>
          <w:p w14:paraId="74EF236C" w14:textId="77777777" w:rsidR="00D47F36" w:rsidRDefault="00D47F36" w:rsidP="0066496D">
            <w:pPr>
              <w:ind w:firstLine="0"/>
              <w:jc w:val="center"/>
              <w:rPr>
                <w:sz w:val="8"/>
                <w:szCs w:val="8"/>
              </w:rPr>
            </w:pPr>
          </w:p>
          <w:p w14:paraId="5906B7B6" w14:textId="152ED189" w:rsidR="00D47F36" w:rsidRDefault="00D47F36" w:rsidP="0066496D">
            <w:pPr>
              <w:ind w:firstLine="0"/>
              <w:jc w:val="center"/>
              <w:rPr>
                <w:sz w:val="8"/>
                <w:szCs w:val="8"/>
              </w:rPr>
            </w:pPr>
            <w:r>
              <w:t>√</w:t>
            </w:r>
          </w:p>
        </w:tc>
        <w:tc>
          <w:tcPr>
            <w:tcW w:w="3291" w:type="dxa"/>
          </w:tcPr>
          <w:p w14:paraId="71C29B67" w14:textId="069AC352" w:rsidR="00D47F36" w:rsidRDefault="00D47F36" w:rsidP="0066496D">
            <w:pPr>
              <w:ind w:firstLine="0"/>
              <w:jc w:val="center"/>
            </w:pPr>
            <w:r>
              <w:t>Zawartość potasu</w:t>
            </w:r>
          </w:p>
        </w:tc>
      </w:tr>
      <w:tr w:rsidR="00D47F36" w:rsidRPr="00DF64C5" w14:paraId="57AB9772" w14:textId="77777777" w:rsidTr="001D468F">
        <w:tc>
          <w:tcPr>
            <w:tcW w:w="562" w:type="dxa"/>
          </w:tcPr>
          <w:p w14:paraId="2A994E8A" w14:textId="71C1EC67" w:rsidR="00D47F36" w:rsidRDefault="00D47F36" w:rsidP="0066496D">
            <w:pPr>
              <w:ind w:firstLine="0"/>
              <w:jc w:val="center"/>
            </w:pPr>
            <w:r>
              <w:t>49</w:t>
            </w:r>
          </w:p>
        </w:tc>
        <w:tc>
          <w:tcPr>
            <w:tcW w:w="851" w:type="dxa"/>
          </w:tcPr>
          <w:p w14:paraId="5666BECD" w14:textId="77777777" w:rsidR="00D47F36" w:rsidRDefault="00D47F36" w:rsidP="0066496D">
            <w:pPr>
              <w:ind w:firstLine="0"/>
              <w:jc w:val="center"/>
            </w:pPr>
          </w:p>
        </w:tc>
        <w:tc>
          <w:tcPr>
            <w:tcW w:w="2126" w:type="dxa"/>
          </w:tcPr>
          <w:p w14:paraId="3EB2A0EE" w14:textId="170AC830" w:rsidR="00D47F36" w:rsidRDefault="00D47F36" w:rsidP="0066496D">
            <w:pPr>
              <w:ind w:firstLine="0"/>
              <w:jc w:val="center"/>
            </w:pPr>
            <w:r>
              <w:t>Se</w:t>
            </w:r>
          </w:p>
        </w:tc>
        <w:tc>
          <w:tcPr>
            <w:tcW w:w="1485" w:type="dxa"/>
          </w:tcPr>
          <w:p w14:paraId="65D497DC" w14:textId="2D351E17" w:rsidR="00D47F36" w:rsidRDefault="00D47F36" w:rsidP="0066496D">
            <w:pPr>
              <w:ind w:firstLine="0"/>
              <w:jc w:val="center"/>
            </w:pPr>
            <w:r>
              <w:t>numeric(4,2)</w:t>
            </w:r>
          </w:p>
        </w:tc>
        <w:tc>
          <w:tcPr>
            <w:tcW w:w="746" w:type="dxa"/>
          </w:tcPr>
          <w:p w14:paraId="72A9BF44" w14:textId="77777777" w:rsidR="00D47F36" w:rsidRDefault="00D47F36" w:rsidP="0066496D">
            <w:pPr>
              <w:ind w:firstLine="0"/>
              <w:jc w:val="center"/>
              <w:rPr>
                <w:sz w:val="8"/>
                <w:szCs w:val="8"/>
              </w:rPr>
            </w:pPr>
          </w:p>
          <w:p w14:paraId="27D2C51D" w14:textId="751B80B9" w:rsidR="00D47F36" w:rsidRDefault="00D47F36" w:rsidP="0066496D">
            <w:pPr>
              <w:ind w:firstLine="0"/>
              <w:jc w:val="center"/>
              <w:rPr>
                <w:sz w:val="8"/>
                <w:szCs w:val="8"/>
              </w:rPr>
            </w:pPr>
            <w:r>
              <w:t>√</w:t>
            </w:r>
          </w:p>
        </w:tc>
        <w:tc>
          <w:tcPr>
            <w:tcW w:w="3291" w:type="dxa"/>
          </w:tcPr>
          <w:p w14:paraId="5BE0BC7B" w14:textId="405EF1F7" w:rsidR="00D47F36" w:rsidRDefault="00D47F36" w:rsidP="0066496D">
            <w:pPr>
              <w:ind w:firstLine="0"/>
              <w:jc w:val="center"/>
            </w:pPr>
            <w:r>
              <w:t>Zawartość selenu</w:t>
            </w:r>
          </w:p>
        </w:tc>
      </w:tr>
      <w:tr w:rsidR="00D47F36" w:rsidRPr="00DF64C5" w14:paraId="595E40E5" w14:textId="77777777" w:rsidTr="001D468F">
        <w:tc>
          <w:tcPr>
            <w:tcW w:w="562" w:type="dxa"/>
          </w:tcPr>
          <w:p w14:paraId="217A72C5" w14:textId="3B046072" w:rsidR="00D47F36" w:rsidRDefault="00D47F36" w:rsidP="0066496D">
            <w:pPr>
              <w:ind w:firstLine="0"/>
              <w:jc w:val="center"/>
            </w:pPr>
            <w:r>
              <w:t>50</w:t>
            </w:r>
          </w:p>
        </w:tc>
        <w:tc>
          <w:tcPr>
            <w:tcW w:w="851" w:type="dxa"/>
          </w:tcPr>
          <w:p w14:paraId="7191B2A0" w14:textId="77777777" w:rsidR="00D47F36" w:rsidRDefault="00D47F36" w:rsidP="0066496D">
            <w:pPr>
              <w:ind w:firstLine="0"/>
              <w:jc w:val="center"/>
            </w:pPr>
          </w:p>
        </w:tc>
        <w:tc>
          <w:tcPr>
            <w:tcW w:w="2126" w:type="dxa"/>
          </w:tcPr>
          <w:p w14:paraId="7D7E93C4" w14:textId="5615C2BC" w:rsidR="00D47F36" w:rsidRDefault="00D47F36" w:rsidP="0066496D">
            <w:pPr>
              <w:ind w:firstLine="0"/>
              <w:jc w:val="center"/>
            </w:pPr>
            <w:r>
              <w:t>Na</w:t>
            </w:r>
          </w:p>
        </w:tc>
        <w:tc>
          <w:tcPr>
            <w:tcW w:w="1485" w:type="dxa"/>
          </w:tcPr>
          <w:p w14:paraId="7BF7B8EA" w14:textId="757FECA2" w:rsidR="00D47F36" w:rsidRDefault="00D47F36" w:rsidP="0066496D">
            <w:pPr>
              <w:ind w:firstLine="0"/>
              <w:jc w:val="center"/>
            </w:pPr>
            <w:r>
              <w:t>numeric(4,2)</w:t>
            </w:r>
          </w:p>
        </w:tc>
        <w:tc>
          <w:tcPr>
            <w:tcW w:w="746" w:type="dxa"/>
          </w:tcPr>
          <w:p w14:paraId="46152A50" w14:textId="77777777" w:rsidR="00D47F36" w:rsidRDefault="00D47F36" w:rsidP="0066496D">
            <w:pPr>
              <w:ind w:firstLine="0"/>
              <w:jc w:val="center"/>
              <w:rPr>
                <w:sz w:val="8"/>
                <w:szCs w:val="8"/>
              </w:rPr>
            </w:pPr>
          </w:p>
          <w:p w14:paraId="697DECCE" w14:textId="350525B7" w:rsidR="00D47F36" w:rsidRDefault="00D47F36" w:rsidP="0066496D">
            <w:pPr>
              <w:ind w:firstLine="0"/>
              <w:jc w:val="center"/>
              <w:rPr>
                <w:sz w:val="8"/>
                <w:szCs w:val="8"/>
              </w:rPr>
            </w:pPr>
            <w:r>
              <w:t>√</w:t>
            </w:r>
          </w:p>
        </w:tc>
        <w:tc>
          <w:tcPr>
            <w:tcW w:w="3291" w:type="dxa"/>
          </w:tcPr>
          <w:p w14:paraId="1EF28829" w14:textId="7A99608C" w:rsidR="00D47F36" w:rsidRDefault="00D47F36" w:rsidP="0066496D">
            <w:pPr>
              <w:ind w:firstLine="0"/>
              <w:jc w:val="center"/>
            </w:pPr>
            <w:r>
              <w:t>Zawartość sodu</w:t>
            </w:r>
          </w:p>
        </w:tc>
      </w:tr>
      <w:tr w:rsidR="00D47F36" w:rsidRPr="00DF64C5" w14:paraId="78DEE035" w14:textId="77777777" w:rsidTr="001D468F">
        <w:tc>
          <w:tcPr>
            <w:tcW w:w="562" w:type="dxa"/>
          </w:tcPr>
          <w:p w14:paraId="0AA9C907" w14:textId="2FFDD602" w:rsidR="00D47F36" w:rsidRDefault="00FE1635" w:rsidP="0066496D">
            <w:pPr>
              <w:ind w:firstLine="0"/>
              <w:jc w:val="center"/>
            </w:pPr>
            <w:r>
              <w:t>51</w:t>
            </w:r>
          </w:p>
        </w:tc>
        <w:tc>
          <w:tcPr>
            <w:tcW w:w="851" w:type="dxa"/>
          </w:tcPr>
          <w:p w14:paraId="2E91D62E" w14:textId="77777777" w:rsidR="00D47F36" w:rsidRDefault="00D47F36" w:rsidP="0066496D">
            <w:pPr>
              <w:ind w:firstLine="0"/>
              <w:jc w:val="center"/>
            </w:pPr>
          </w:p>
        </w:tc>
        <w:tc>
          <w:tcPr>
            <w:tcW w:w="2126" w:type="dxa"/>
          </w:tcPr>
          <w:p w14:paraId="2BD264E0" w14:textId="1C527077" w:rsidR="00D47F36" w:rsidRDefault="00D47F36" w:rsidP="0066496D">
            <w:pPr>
              <w:ind w:firstLine="0"/>
              <w:jc w:val="center"/>
            </w:pPr>
            <w:r>
              <w:t>Ca</w:t>
            </w:r>
          </w:p>
        </w:tc>
        <w:tc>
          <w:tcPr>
            <w:tcW w:w="1485" w:type="dxa"/>
          </w:tcPr>
          <w:p w14:paraId="4174A7C3" w14:textId="26B3EB1C" w:rsidR="00D47F36" w:rsidRDefault="00D47F36" w:rsidP="0066496D">
            <w:pPr>
              <w:ind w:firstLine="0"/>
              <w:jc w:val="center"/>
            </w:pPr>
            <w:r>
              <w:t>numeric(4,2)</w:t>
            </w:r>
          </w:p>
        </w:tc>
        <w:tc>
          <w:tcPr>
            <w:tcW w:w="746" w:type="dxa"/>
          </w:tcPr>
          <w:p w14:paraId="013FAC81" w14:textId="77777777" w:rsidR="00D47F36" w:rsidRDefault="00D47F36" w:rsidP="0066496D">
            <w:pPr>
              <w:ind w:firstLine="0"/>
              <w:jc w:val="center"/>
              <w:rPr>
                <w:sz w:val="8"/>
                <w:szCs w:val="8"/>
              </w:rPr>
            </w:pPr>
          </w:p>
          <w:p w14:paraId="3354BB22" w14:textId="02C97DAD" w:rsidR="00D47F36" w:rsidRDefault="00D47F36" w:rsidP="0066496D">
            <w:pPr>
              <w:ind w:firstLine="0"/>
              <w:jc w:val="center"/>
              <w:rPr>
                <w:sz w:val="8"/>
                <w:szCs w:val="8"/>
              </w:rPr>
            </w:pPr>
            <w:r>
              <w:t>√</w:t>
            </w:r>
          </w:p>
        </w:tc>
        <w:tc>
          <w:tcPr>
            <w:tcW w:w="3291" w:type="dxa"/>
          </w:tcPr>
          <w:p w14:paraId="549BD247" w14:textId="662FEB69" w:rsidR="00D47F36" w:rsidRDefault="00D47F36" w:rsidP="0066496D">
            <w:pPr>
              <w:ind w:firstLine="0"/>
              <w:jc w:val="center"/>
            </w:pPr>
            <w:r>
              <w:t>Zawartość wapnia</w:t>
            </w:r>
          </w:p>
        </w:tc>
      </w:tr>
      <w:tr w:rsidR="00D47F36" w:rsidRPr="00DF64C5" w14:paraId="2ABB1BFD" w14:textId="77777777" w:rsidTr="001D468F">
        <w:tc>
          <w:tcPr>
            <w:tcW w:w="562" w:type="dxa"/>
          </w:tcPr>
          <w:p w14:paraId="580414C7" w14:textId="3807DE46" w:rsidR="00D47F36" w:rsidRDefault="00FE1635" w:rsidP="0066496D">
            <w:pPr>
              <w:ind w:firstLine="0"/>
              <w:jc w:val="center"/>
            </w:pPr>
            <w:r>
              <w:t>52</w:t>
            </w:r>
          </w:p>
        </w:tc>
        <w:tc>
          <w:tcPr>
            <w:tcW w:w="851" w:type="dxa"/>
          </w:tcPr>
          <w:p w14:paraId="2F9DFE25" w14:textId="77777777" w:rsidR="00D47F36" w:rsidRDefault="00D47F36" w:rsidP="0066496D">
            <w:pPr>
              <w:ind w:firstLine="0"/>
              <w:jc w:val="center"/>
            </w:pPr>
          </w:p>
        </w:tc>
        <w:tc>
          <w:tcPr>
            <w:tcW w:w="2126" w:type="dxa"/>
          </w:tcPr>
          <w:p w14:paraId="5B2BA1D7" w14:textId="672D7873" w:rsidR="00D47F36" w:rsidRDefault="00D47F36" w:rsidP="0066496D">
            <w:pPr>
              <w:ind w:firstLine="0"/>
              <w:jc w:val="center"/>
            </w:pPr>
            <w:r>
              <w:t>Fe</w:t>
            </w:r>
          </w:p>
        </w:tc>
        <w:tc>
          <w:tcPr>
            <w:tcW w:w="1485" w:type="dxa"/>
          </w:tcPr>
          <w:p w14:paraId="33EC8B20" w14:textId="5672AED0" w:rsidR="00D47F36" w:rsidRDefault="00D47F36" w:rsidP="0066496D">
            <w:pPr>
              <w:ind w:firstLine="0"/>
              <w:jc w:val="center"/>
            </w:pPr>
            <w:r>
              <w:t>numeric(4,2)</w:t>
            </w:r>
          </w:p>
        </w:tc>
        <w:tc>
          <w:tcPr>
            <w:tcW w:w="746" w:type="dxa"/>
          </w:tcPr>
          <w:p w14:paraId="08A95601" w14:textId="77777777" w:rsidR="00D47F36" w:rsidRDefault="00D47F36" w:rsidP="0066496D">
            <w:pPr>
              <w:ind w:firstLine="0"/>
              <w:jc w:val="center"/>
              <w:rPr>
                <w:sz w:val="8"/>
                <w:szCs w:val="8"/>
              </w:rPr>
            </w:pPr>
          </w:p>
          <w:p w14:paraId="14A2122F" w14:textId="6355222D" w:rsidR="00D47F36" w:rsidRDefault="00D47F36" w:rsidP="0066496D">
            <w:pPr>
              <w:ind w:firstLine="0"/>
              <w:jc w:val="center"/>
              <w:rPr>
                <w:sz w:val="8"/>
                <w:szCs w:val="8"/>
              </w:rPr>
            </w:pPr>
            <w:r>
              <w:t>√</w:t>
            </w:r>
          </w:p>
        </w:tc>
        <w:tc>
          <w:tcPr>
            <w:tcW w:w="3291" w:type="dxa"/>
          </w:tcPr>
          <w:p w14:paraId="28A05A76" w14:textId="540D12EE" w:rsidR="00D47F36" w:rsidRDefault="00D47F36" w:rsidP="0066496D">
            <w:pPr>
              <w:ind w:firstLine="0"/>
              <w:jc w:val="center"/>
            </w:pPr>
            <w:r>
              <w:t>Zawartość żelaza</w:t>
            </w:r>
          </w:p>
        </w:tc>
      </w:tr>
    </w:tbl>
    <w:p w14:paraId="07771DB3" w14:textId="77777777" w:rsidR="000B3C37" w:rsidRDefault="000B3C37" w:rsidP="00B357BA"/>
    <w:p w14:paraId="603BF6C2" w14:textId="33FA9ABC" w:rsidR="00310ABF" w:rsidRDefault="00310ABF" w:rsidP="00B357BA">
      <w:r>
        <w:t>Tabela Eaten będzie zawierała informacje o posiłkach spożytych przez użytkownika.</w:t>
      </w:r>
    </w:p>
    <w:p w14:paraId="59585C8F" w14:textId="0B304EAF" w:rsidR="00310ABF" w:rsidDel="00CD40CA" w:rsidRDefault="00310ABF" w:rsidP="00310ABF">
      <w:pPr>
        <w:ind w:firstLine="0"/>
        <w:rPr>
          <w:del w:id="11057" w:author="Okot" w:date="2020-01-26T15:29:00Z"/>
        </w:rPr>
      </w:pPr>
    </w:p>
    <w:p w14:paraId="2E88EB94" w14:textId="57473F01" w:rsidR="00FC041E" w:rsidRDefault="00FC041E">
      <w:pPr>
        <w:spacing w:after="160" w:line="259" w:lineRule="auto"/>
        <w:ind w:firstLine="0"/>
        <w:jc w:val="left"/>
        <w:rPr>
          <w:ins w:id="11058" w:author="Okot" w:date="2020-01-17T16:14:00Z"/>
        </w:rPr>
      </w:pPr>
    </w:p>
    <w:p w14:paraId="2DE3C792" w14:textId="0C77891A" w:rsidR="00310ABF" w:rsidRDefault="00101859" w:rsidP="00310ABF">
      <w:pPr>
        <w:ind w:firstLine="0"/>
      </w:pPr>
      <w:r>
        <w:t xml:space="preserve">Tabela </w:t>
      </w:r>
      <w:ins w:id="11059" w:author="Okot" w:date="2019-11-19T21:00:00Z">
        <w:r w:rsidR="00544DC3">
          <w:t>5</w:t>
        </w:r>
      </w:ins>
      <w:del w:id="11060" w:author="Okot" w:date="2019-11-19T21:00:00Z">
        <w:r w:rsidDel="00544DC3">
          <w:delText>4</w:delText>
        </w:r>
      </w:del>
      <w:r>
        <w:t>.</w:t>
      </w:r>
      <w:ins w:id="11061" w:author="Okot" w:date="2020-02-05T17:55:00Z">
        <w:r w:rsidR="006C2F53">
          <w:t>2</w:t>
        </w:r>
      </w:ins>
      <w:r w:rsidR="00007F81">
        <w:t>2</w:t>
      </w:r>
      <w:del w:id="11062" w:author="Okot" w:date="2020-02-05T17:55:00Z">
        <w:r w:rsidDel="006C2F53">
          <w:delText>1</w:delText>
        </w:r>
      </w:del>
      <w:del w:id="11063" w:author="Okot" w:date="2020-01-29T13:26:00Z">
        <w:r w:rsidDel="00ED5F16">
          <w:delText>5</w:delText>
        </w:r>
      </w:del>
      <w:r w:rsidR="00310ABF">
        <w:t>.</w:t>
      </w:r>
    </w:p>
    <w:p w14:paraId="1873DD56" w14:textId="280AEB76" w:rsidR="00310ABF" w:rsidRDefault="00310ABF" w:rsidP="00310ABF">
      <w:pPr>
        <w:ind w:firstLine="0"/>
      </w:pPr>
      <w:r>
        <w:t>Wykaz pól w tabeli Eaten</w:t>
      </w:r>
    </w:p>
    <w:tbl>
      <w:tblPr>
        <w:tblStyle w:val="Tabela-Siatka"/>
        <w:tblW w:w="0" w:type="auto"/>
        <w:tblLayout w:type="fixed"/>
        <w:tblLook w:val="04A0" w:firstRow="1" w:lastRow="0" w:firstColumn="1" w:lastColumn="0" w:noHBand="0" w:noVBand="1"/>
      </w:tblPr>
      <w:tblGrid>
        <w:gridCol w:w="562"/>
        <w:gridCol w:w="851"/>
        <w:gridCol w:w="2410"/>
        <w:gridCol w:w="1559"/>
        <w:gridCol w:w="709"/>
        <w:gridCol w:w="2970"/>
      </w:tblGrid>
      <w:tr w:rsidR="00310ABF" w:rsidRPr="00DF64C5" w14:paraId="02865234" w14:textId="77777777" w:rsidTr="00FC31FD">
        <w:tc>
          <w:tcPr>
            <w:tcW w:w="562" w:type="dxa"/>
          </w:tcPr>
          <w:p w14:paraId="4874D258" w14:textId="77777777" w:rsidR="00310ABF" w:rsidRPr="00DF64C5" w:rsidRDefault="00310ABF" w:rsidP="001D468F">
            <w:pPr>
              <w:ind w:firstLine="0"/>
              <w:jc w:val="center"/>
              <w:rPr>
                <w:b/>
              </w:rPr>
            </w:pPr>
            <w:r w:rsidRPr="00DF64C5">
              <w:rPr>
                <w:b/>
              </w:rPr>
              <w:t>Nr</w:t>
            </w:r>
          </w:p>
        </w:tc>
        <w:tc>
          <w:tcPr>
            <w:tcW w:w="851" w:type="dxa"/>
          </w:tcPr>
          <w:p w14:paraId="44B65DC6" w14:textId="77777777" w:rsidR="00310ABF" w:rsidRPr="00DF64C5" w:rsidRDefault="00310ABF" w:rsidP="001D468F">
            <w:pPr>
              <w:ind w:firstLine="0"/>
              <w:jc w:val="center"/>
              <w:rPr>
                <w:b/>
              </w:rPr>
            </w:pPr>
            <w:r w:rsidRPr="00DF64C5">
              <w:rPr>
                <w:b/>
              </w:rPr>
              <w:t>Klucz</w:t>
            </w:r>
          </w:p>
        </w:tc>
        <w:tc>
          <w:tcPr>
            <w:tcW w:w="2410" w:type="dxa"/>
          </w:tcPr>
          <w:p w14:paraId="23384CAC" w14:textId="77777777" w:rsidR="00310ABF" w:rsidRPr="00DF64C5" w:rsidRDefault="00310ABF" w:rsidP="001D468F">
            <w:pPr>
              <w:ind w:firstLine="0"/>
              <w:jc w:val="center"/>
              <w:rPr>
                <w:b/>
              </w:rPr>
            </w:pPr>
            <w:r w:rsidRPr="00DF64C5">
              <w:rPr>
                <w:b/>
              </w:rPr>
              <w:t>Nazwa</w:t>
            </w:r>
          </w:p>
        </w:tc>
        <w:tc>
          <w:tcPr>
            <w:tcW w:w="1559" w:type="dxa"/>
          </w:tcPr>
          <w:p w14:paraId="41E230DC" w14:textId="77777777" w:rsidR="00310ABF" w:rsidRPr="00DF64C5" w:rsidRDefault="00310ABF" w:rsidP="001D468F">
            <w:pPr>
              <w:ind w:firstLine="0"/>
              <w:jc w:val="center"/>
              <w:rPr>
                <w:b/>
              </w:rPr>
            </w:pPr>
            <w:r w:rsidRPr="00DF64C5">
              <w:rPr>
                <w:b/>
              </w:rPr>
              <w:t>Typ</w:t>
            </w:r>
          </w:p>
        </w:tc>
        <w:tc>
          <w:tcPr>
            <w:tcW w:w="709" w:type="dxa"/>
          </w:tcPr>
          <w:p w14:paraId="1D79419D" w14:textId="77777777" w:rsidR="00310ABF" w:rsidRPr="00DF64C5" w:rsidRDefault="00310ABF" w:rsidP="001D468F">
            <w:pPr>
              <w:ind w:firstLine="0"/>
              <w:jc w:val="center"/>
              <w:rPr>
                <w:b/>
              </w:rPr>
            </w:pPr>
            <w:r w:rsidRPr="00DF64C5">
              <w:rPr>
                <w:b/>
              </w:rPr>
              <w:t>Null</w:t>
            </w:r>
          </w:p>
        </w:tc>
        <w:tc>
          <w:tcPr>
            <w:tcW w:w="2970" w:type="dxa"/>
          </w:tcPr>
          <w:p w14:paraId="4FD6E7C5" w14:textId="77777777" w:rsidR="00310ABF" w:rsidRPr="00DF64C5" w:rsidRDefault="00310ABF" w:rsidP="001D468F">
            <w:pPr>
              <w:ind w:firstLine="0"/>
              <w:jc w:val="center"/>
              <w:rPr>
                <w:b/>
              </w:rPr>
            </w:pPr>
            <w:r w:rsidRPr="00DF64C5">
              <w:rPr>
                <w:b/>
              </w:rPr>
              <w:t>Opis</w:t>
            </w:r>
          </w:p>
        </w:tc>
      </w:tr>
      <w:tr w:rsidR="00310ABF" w:rsidRPr="00DF64C5" w14:paraId="4D2AE639" w14:textId="77777777" w:rsidTr="00FC31FD">
        <w:tc>
          <w:tcPr>
            <w:tcW w:w="562" w:type="dxa"/>
          </w:tcPr>
          <w:p w14:paraId="760C3C00" w14:textId="77777777" w:rsidR="00310ABF" w:rsidRPr="00A54240" w:rsidRDefault="00310ABF" w:rsidP="001D468F">
            <w:pPr>
              <w:ind w:firstLine="0"/>
              <w:jc w:val="center"/>
            </w:pPr>
            <w:r w:rsidRPr="00A54240">
              <w:t>1</w:t>
            </w:r>
          </w:p>
        </w:tc>
        <w:tc>
          <w:tcPr>
            <w:tcW w:w="851" w:type="dxa"/>
          </w:tcPr>
          <w:p w14:paraId="4E66C529" w14:textId="77777777" w:rsidR="00310ABF" w:rsidRPr="00A54240" w:rsidRDefault="00310ABF" w:rsidP="001D468F">
            <w:pPr>
              <w:ind w:firstLine="0"/>
              <w:jc w:val="center"/>
            </w:pPr>
            <w:r>
              <w:t>PK</w:t>
            </w:r>
          </w:p>
        </w:tc>
        <w:tc>
          <w:tcPr>
            <w:tcW w:w="2410" w:type="dxa"/>
          </w:tcPr>
          <w:p w14:paraId="57A69BB9" w14:textId="77777777" w:rsidR="00310ABF" w:rsidRPr="00A54240" w:rsidRDefault="00310ABF" w:rsidP="001D468F">
            <w:pPr>
              <w:ind w:firstLine="0"/>
              <w:jc w:val="center"/>
            </w:pPr>
            <w:r>
              <w:t>ID</w:t>
            </w:r>
          </w:p>
        </w:tc>
        <w:tc>
          <w:tcPr>
            <w:tcW w:w="1559" w:type="dxa"/>
          </w:tcPr>
          <w:p w14:paraId="2DB0DC47" w14:textId="77777777" w:rsidR="00310ABF" w:rsidRPr="00A54240" w:rsidRDefault="00310ABF" w:rsidP="001D468F">
            <w:pPr>
              <w:ind w:firstLine="0"/>
              <w:jc w:val="center"/>
            </w:pPr>
            <w:r>
              <w:t>int</w:t>
            </w:r>
          </w:p>
        </w:tc>
        <w:tc>
          <w:tcPr>
            <w:tcW w:w="709" w:type="dxa"/>
          </w:tcPr>
          <w:p w14:paraId="74FF61FD" w14:textId="77777777" w:rsidR="00310ABF" w:rsidRPr="00A54240" w:rsidRDefault="00310ABF" w:rsidP="001D468F">
            <w:pPr>
              <w:ind w:firstLine="0"/>
              <w:jc w:val="center"/>
            </w:pPr>
          </w:p>
        </w:tc>
        <w:tc>
          <w:tcPr>
            <w:tcW w:w="2970" w:type="dxa"/>
          </w:tcPr>
          <w:p w14:paraId="045F0AB8" w14:textId="77777777" w:rsidR="00310ABF" w:rsidRPr="00A54240" w:rsidRDefault="00310ABF" w:rsidP="001D468F">
            <w:pPr>
              <w:ind w:firstLine="0"/>
              <w:jc w:val="center"/>
            </w:pPr>
            <w:r>
              <w:t>Numer identyfikacyjny wpisu w systemie</w:t>
            </w:r>
          </w:p>
        </w:tc>
      </w:tr>
      <w:tr w:rsidR="00310ABF" w:rsidRPr="00DF64C5" w14:paraId="79401EBC" w14:textId="77777777" w:rsidTr="00FC31FD">
        <w:tc>
          <w:tcPr>
            <w:tcW w:w="562" w:type="dxa"/>
          </w:tcPr>
          <w:p w14:paraId="01CEE716" w14:textId="77777777" w:rsidR="00310ABF" w:rsidRPr="00A54240" w:rsidRDefault="00310ABF" w:rsidP="001D468F">
            <w:pPr>
              <w:ind w:firstLine="0"/>
              <w:jc w:val="center"/>
            </w:pPr>
            <w:r>
              <w:t>2</w:t>
            </w:r>
          </w:p>
        </w:tc>
        <w:tc>
          <w:tcPr>
            <w:tcW w:w="851" w:type="dxa"/>
          </w:tcPr>
          <w:p w14:paraId="7983EA51" w14:textId="77777777" w:rsidR="00310ABF" w:rsidRDefault="00310ABF" w:rsidP="001D468F">
            <w:pPr>
              <w:ind w:firstLine="0"/>
              <w:jc w:val="center"/>
            </w:pPr>
            <w:r>
              <w:t>FK</w:t>
            </w:r>
          </w:p>
        </w:tc>
        <w:tc>
          <w:tcPr>
            <w:tcW w:w="2410" w:type="dxa"/>
          </w:tcPr>
          <w:p w14:paraId="54C10F87" w14:textId="3774E7E8" w:rsidR="00310ABF" w:rsidRDefault="00310ABF" w:rsidP="001D468F">
            <w:pPr>
              <w:ind w:firstLine="0"/>
              <w:jc w:val="center"/>
            </w:pPr>
            <w:r>
              <w:t>IDU</w:t>
            </w:r>
          </w:p>
        </w:tc>
        <w:tc>
          <w:tcPr>
            <w:tcW w:w="1559" w:type="dxa"/>
          </w:tcPr>
          <w:p w14:paraId="0D7D8064" w14:textId="77777777" w:rsidR="00310ABF" w:rsidRDefault="00310ABF" w:rsidP="001D468F">
            <w:pPr>
              <w:ind w:firstLine="0"/>
              <w:jc w:val="center"/>
            </w:pPr>
            <w:r>
              <w:t>int</w:t>
            </w:r>
          </w:p>
        </w:tc>
        <w:tc>
          <w:tcPr>
            <w:tcW w:w="709" w:type="dxa"/>
          </w:tcPr>
          <w:p w14:paraId="22B347B5" w14:textId="77777777" w:rsidR="00310ABF" w:rsidRPr="00A54240" w:rsidRDefault="00310ABF" w:rsidP="001D468F">
            <w:pPr>
              <w:ind w:firstLine="0"/>
              <w:jc w:val="center"/>
            </w:pPr>
          </w:p>
        </w:tc>
        <w:tc>
          <w:tcPr>
            <w:tcW w:w="2970" w:type="dxa"/>
          </w:tcPr>
          <w:p w14:paraId="52D2BA41" w14:textId="7642BE75" w:rsidR="00310ABF" w:rsidRDefault="00310ABF" w:rsidP="001D468F">
            <w:pPr>
              <w:ind w:firstLine="0"/>
              <w:jc w:val="center"/>
            </w:pPr>
            <w:r>
              <w:t>Numer identyfikacyjny użytkownika, którego dotyczy wpis</w:t>
            </w:r>
          </w:p>
        </w:tc>
      </w:tr>
      <w:tr w:rsidR="00310ABF" w:rsidRPr="00DF64C5" w14:paraId="43461560" w14:textId="77777777" w:rsidTr="00FC31FD">
        <w:tc>
          <w:tcPr>
            <w:tcW w:w="562" w:type="dxa"/>
          </w:tcPr>
          <w:p w14:paraId="2BE80B4F" w14:textId="77777777" w:rsidR="00310ABF" w:rsidRDefault="00310ABF" w:rsidP="001D468F">
            <w:pPr>
              <w:ind w:firstLine="0"/>
              <w:jc w:val="center"/>
            </w:pPr>
            <w:r>
              <w:t>3</w:t>
            </w:r>
          </w:p>
        </w:tc>
        <w:tc>
          <w:tcPr>
            <w:tcW w:w="851" w:type="dxa"/>
          </w:tcPr>
          <w:p w14:paraId="000696AB" w14:textId="3500C131" w:rsidR="00310ABF" w:rsidRDefault="00310ABF" w:rsidP="001D468F">
            <w:pPr>
              <w:ind w:firstLine="0"/>
              <w:jc w:val="center"/>
            </w:pPr>
            <w:r>
              <w:t>FK</w:t>
            </w:r>
          </w:p>
        </w:tc>
        <w:tc>
          <w:tcPr>
            <w:tcW w:w="2410" w:type="dxa"/>
          </w:tcPr>
          <w:p w14:paraId="17CEBDBE" w14:textId="20774635" w:rsidR="00310ABF" w:rsidRDefault="00310ABF" w:rsidP="001D468F">
            <w:pPr>
              <w:ind w:firstLine="0"/>
              <w:jc w:val="center"/>
            </w:pPr>
            <w:r>
              <w:t>IDP</w:t>
            </w:r>
          </w:p>
        </w:tc>
        <w:tc>
          <w:tcPr>
            <w:tcW w:w="1559" w:type="dxa"/>
          </w:tcPr>
          <w:p w14:paraId="7151EE86" w14:textId="77777777" w:rsidR="00310ABF" w:rsidRDefault="00310ABF" w:rsidP="001D468F">
            <w:pPr>
              <w:ind w:firstLine="0"/>
              <w:jc w:val="center"/>
            </w:pPr>
            <w:r>
              <w:t>int</w:t>
            </w:r>
          </w:p>
        </w:tc>
        <w:tc>
          <w:tcPr>
            <w:tcW w:w="709" w:type="dxa"/>
          </w:tcPr>
          <w:p w14:paraId="6F3883A1" w14:textId="77777777" w:rsidR="00310ABF" w:rsidRPr="00A54240" w:rsidRDefault="00310ABF" w:rsidP="001D468F">
            <w:pPr>
              <w:ind w:firstLine="0"/>
              <w:jc w:val="center"/>
            </w:pPr>
          </w:p>
        </w:tc>
        <w:tc>
          <w:tcPr>
            <w:tcW w:w="2970" w:type="dxa"/>
          </w:tcPr>
          <w:p w14:paraId="661EB657" w14:textId="107A0AE6" w:rsidR="00310ABF" w:rsidRDefault="00310ABF" w:rsidP="001D468F">
            <w:pPr>
              <w:ind w:firstLine="0"/>
              <w:jc w:val="center"/>
            </w:pPr>
            <w:r>
              <w:t>Numer identyfikacyjny posiłku, do którego tyczy się wpis</w:t>
            </w:r>
          </w:p>
        </w:tc>
      </w:tr>
      <w:tr w:rsidR="00310ABF" w:rsidRPr="00DF64C5" w14:paraId="790AFEAB" w14:textId="77777777" w:rsidTr="00FC31FD">
        <w:tc>
          <w:tcPr>
            <w:tcW w:w="562" w:type="dxa"/>
          </w:tcPr>
          <w:p w14:paraId="72AEE1AF" w14:textId="77777777" w:rsidR="00310ABF" w:rsidRDefault="00310ABF" w:rsidP="001D468F">
            <w:pPr>
              <w:ind w:firstLine="0"/>
              <w:jc w:val="center"/>
            </w:pPr>
            <w:r>
              <w:t>4</w:t>
            </w:r>
          </w:p>
        </w:tc>
        <w:tc>
          <w:tcPr>
            <w:tcW w:w="851" w:type="dxa"/>
          </w:tcPr>
          <w:p w14:paraId="3A14E04C" w14:textId="77777777" w:rsidR="00310ABF" w:rsidRDefault="00310ABF" w:rsidP="001D468F">
            <w:pPr>
              <w:ind w:firstLine="0"/>
              <w:jc w:val="center"/>
            </w:pPr>
          </w:p>
        </w:tc>
        <w:tc>
          <w:tcPr>
            <w:tcW w:w="2410" w:type="dxa"/>
          </w:tcPr>
          <w:p w14:paraId="4DEDA8D6" w14:textId="53DDFCCB" w:rsidR="00310ABF" w:rsidRDefault="00310ABF" w:rsidP="001D468F">
            <w:pPr>
              <w:ind w:firstLine="0"/>
              <w:jc w:val="center"/>
            </w:pPr>
            <w:r>
              <w:t>Date</w:t>
            </w:r>
          </w:p>
        </w:tc>
        <w:tc>
          <w:tcPr>
            <w:tcW w:w="1559" w:type="dxa"/>
          </w:tcPr>
          <w:p w14:paraId="317302CB" w14:textId="2844C416" w:rsidR="00310ABF" w:rsidRDefault="00310ABF" w:rsidP="001D468F">
            <w:pPr>
              <w:ind w:firstLine="0"/>
              <w:jc w:val="center"/>
            </w:pPr>
            <w:r>
              <w:t>date</w:t>
            </w:r>
          </w:p>
        </w:tc>
        <w:tc>
          <w:tcPr>
            <w:tcW w:w="709" w:type="dxa"/>
          </w:tcPr>
          <w:p w14:paraId="243EF28D" w14:textId="77777777" w:rsidR="00310ABF" w:rsidRPr="00A54240" w:rsidRDefault="00310ABF" w:rsidP="001D468F">
            <w:pPr>
              <w:ind w:firstLine="0"/>
              <w:jc w:val="center"/>
            </w:pPr>
          </w:p>
        </w:tc>
        <w:tc>
          <w:tcPr>
            <w:tcW w:w="2970" w:type="dxa"/>
          </w:tcPr>
          <w:p w14:paraId="1DEBC5AB" w14:textId="505729CA" w:rsidR="00310ABF" w:rsidRDefault="00310ABF" w:rsidP="001D468F">
            <w:pPr>
              <w:ind w:firstLine="0"/>
              <w:jc w:val="center"/>
            </w:pPr>
            <w:r>
              <w:t>Data, kiedy posiłek został spożyty</w:t>
            </w:r>
          </w:p>
        </w:tc>
      </w:tr>
      <w:tr w:rsidR="00310ABF" w:rsidRPr="00DF64C5" w14:paraId="53688299" w14:textId="77777777" w:rsidTr="00FC31FD">
        <w:tc>
          <w:tcPr>
            <w:tcW w:w="562" w:type="dxa"/>
          </w:tcPr>
          <w:p w14:paraId="35D8E640" w14:textId="77777777" w:rsidR="00310ABF" w:rsidRDefault="00310ABF" w:rsidP="001D468F">
            <w:pPr>
              <w:ind w:firstLine="0"/>
              <w:jc w:val="center"/>
            </w:pPr>
            <w:r>
              <w:t>5</w:t>
            </w:r>
          </w:p>
        </w:tc>
        <w:tc>
          <w:tcPr>
            <w:tcW w:w="851" w:type="dxa"/>
          </w:tcPr>
          <w:p w14:paraId="5D05F01A" w14:textId="77777777" w:rsidR="00310ABF" w:rsidRDefault="00310ABF" w:rsidP="001D468F">
            <w:pPr>
              <w:ind w:firstLine="0"/>
              <w:jc w:val="center"/>
            </w:pPr>
          </w:p>
        </w:tc>
        <w:tc>
          <w:tcPr>
            <w:tcW w:w="2410" w:type="dxa"/>
          </w:tcPr>
          <w:p w14:paraId="47D900E4" w14:textId="43F01D9F" w:rsidR="00310ABF" w:rsidRDefault="00310ABF" w:rsidP="001D468F">
            <w:pPr>
              <w:ind w:firstLine="0"/>
              <w:jc w:val="center"/>
            </w:pPr>
            <w:r>
              <w:t>Time</w:t>
            </w:r>
          </w:p>
        </w:tc>
        <w:tc>
          <w:tcPr>
            <w:tcW w:w="1559" w:type="dxa"/>
          </w:tcPr>
          <w:p w14:paraId="6B0416CC" w14:textId="4C6AE853" w:rsidR="00310ABF" w:rsidRDefault="00310ABF" w:rsidP="001D468F">
            <w:pPr>
              <w:ind w:firstLine="0"/>
              <w:jc w:val="center"/>
            </w:pPr>
            <w:r>
              <w:t>time(0)</w:t>
            </w:r>
          </w:p>
        </w:tc>
        <w:tc>
          <w:tcPr>
            <w:tcW w:w="709" w:type="dxa"/>
          </w:tcPr>
          <w:p w14:paraId="16EB8680" w14:textId="77777777" w:rsidR="00310ABF" w:rsidRDefault="00310ABF" w:rsidP="001D468F">
            <w:pPr>
              <w:ind w:firstLine="0"/>
              <w:jc w:val="center"/>
              <w:rPr>
                <w:sz w:val="8"/>
                <w:szCs w:val="8"/>
              </w:rPr>
            </w:pPr>
          </w:p>
          <w:p w14:paraId="64938FAD" w14:textId="3C5FA6D2" w:rsidR="00310ABF" w:rsidRPr="00A54240" w:rsidRDefault="00310ABF" w:rsidP="001D468F">
            <w:pPr>
              <w:ind w:firstLine="0"/>
              <w:jc w:val="center"/>
            </w:pPr>
          </w:p>
        </w:tc>
        <w:tc>
          <w:tcPr>
            <w:tcW w:w="2970" w:type="dxa"/>
          </w:tcPr>
          <w:p w14:paraId="0BFBBC03" w14:textId="69FF895B" w:rsidR="00310ABF" w:rsidRDefault="00310ABF" w:rsidP="001D468F">
            <w:pPr>
              <w:ind w:firstLine="0"/>
              <w:jc w:val="center"/>
            </w:pPr>
            <w:r>
              <w:t>Godzina, o której posiłek został spożyty</w:t>
            </w:r>
          </w:p>
        </w:tc>
      </w:tr>
      <w:tr w:rsidR="00310ABF" w:rsidRPr="00DF64C5" w14:paraId="3769C73C" w14:textId="77777777" w:rsidTr="00FC31FD">
        <w:tc>
          <w:tcPr>
            <w:tcW w:w="562" w:type="dxa"/>
          </w:tcPr>
          <w:p w14:paraId="6B671AAB" w14:textId="77777777" w:rsidR="00310ABF" w:rsidRDefault="00310ABF" w:rsidP="001D468F">
            <w:pPr>
              <w:ind w:firstLine="0"/>
              <w:jc w:val="center"/>
            </w:pPr>
            <w:r>
              <w:t>6</w:t>
            </w:r>
          </w:p>
        </w:tc>
        <w:tc>
          <w:tcPr>
            <w:tcW w:w="851" w:type="dxa"/>
          </w:tcPr>
          <w:p w14:paraId="6D771252" w14:textId="7AC089BC" w:rsidR="00310ABF" w:rsidRDefault="00310ABF" w:rsidP="001D468F">
            <w:pPr>
              <w:ind w:firstLine="0"/>
              <w:jc w:val="center"/>
            </w:pPr>
            <w:r>
              <w:t>FK</w:t>
            </w:r>
          </w:p>
        </w:tc>
        <w:tc>
          <w:tcPr>
            <w:tcW w:w="2410" w:type="dxa"/>
          </w:tcPr>
          <w:p w14:paraId="0C06CBE7" w14:textId="50E0076E" w:rsidR="00310ABF" w:rsidRDefault="00310ABF" w:rsidP="001D468F">
            <w:pPr>
              <w:ind w:firstLine="0"/>
              <w:jc w:val="center"/>
            </w:pPr>
            <w:r>
              <w:t>IDPr</w:t>
            </w:r>
          </w:p>
        </w:tc>
        <w:tc>
          <w:tcPr>
            <w:tcW w:w="1559" w:type="dxa"/>
          </w:tcPr>
          <w:p w14:paraId="7BC916FC" w14:textId="6D9EA8D9" w:rsidR="00310ABF" w:rsidRDefault="00310ABF" w:rsidP="001D468F">
            <w:pPr>
              <w:ind w:firstLine="0"/>
              <w:jc w:val="center"/>
            </w:pPr>
            <w:r>
              <w:t>int</w:t>
            </w:r>
          </w:p>
        </w:tc>
        <w:tc>
          <w:tcPr>
            <w:tcW w:w="709" w:type="dxa"/>
          </w:tcPr>
          <w:p w14:paraId="2DA2C216" w14:textId="77777777" w:rsidR="001D468F" w:rsidRDefault="001D468F" w:rsidP="001D468F">
            <w:pPr>
              <w:ind w:firstLine="0"/>
              <w:jc w:val="center"/>
              <w:rPr>
                <w:sz w:val="8"/>
                <w:szCs w:val="8"/>
              </w:rPr>
            </w:pPr>
          </w:p>
          <w:p w14:paraId="6C83B8FB" w14:textId="57FC88AD" w:rsidR="00310ABF" w:rsidRPr="00A54240" w:rsidRDefault="001D468F" w:rsidP="001D468F">
            <w:pPr>
              <w:ind w:firstLine="0"/>
              <w:jc w:val="center"/>
            </w:pPr>
            <w:r>
              <w:t>√</w:t>
            </w:r>
          </w:p>
        </w:tc>
        <w:tc>
          <w:tcPr>
            <w:tcW w:w="2970" w:type="dxa"/>
          </w:tcPr>
          <w:p w14:paraId="145C63B5" w14:textId="7A327C2C" w:rsidR="00310ABF" w:rsidRDefault="00310ABF" w:rsidP="001D468F">
            <w:pPr>
              <w:ind w:firstLine="0"/>
              <w:jc w:val="center"/>
            </w:pPr>
            <w:r>
              <w:t>Identyfikator produktu, który został spożyty</w:t>
            </w:r>
          </w:p>
        </w:tc>
      </w:tr>
      <w:tr w:rsidR="00310ABF" w:rsidRPr="00DF64C5" w14:paraId="67B3CBB0" w14:textId="77777777" w:rsidTr="00FC31FD">
        <w:tc>
          <w:tcPr>
            <w:tcW w:w="562" w:type="dxa"/>
          </w:tcPr>
          <w:p w14:paraId="700D1047" w14:textId="77777777" w:rsidR="00310ABF" w:rsidRDefault="00310ABF" w:rsidP="001D468F">
            <w:pPr>
              <w:ind w:firstLine="0"/>
              <w:jc w:val="center"/>
            </w:pPr>
            <w:r>
              <w:lastRenderedPageBreak/>
              <w:t>7</w:t>
            </w:r>
          </w:p>
        </w:tc>
        <w:tc>
          <w:tcPr>
            <w:tcW w:w="851" w:type="dxa"/>
          </w:tcPr>
          <w:p w14:paraId="40365892" w14:textId="763C9061" w:rsidR="00310ABF" w:rsidRDefault="00194C33" w:rsidP="001D468F">
            <w:pPr>
              <w:ind w:firstLine="0"/>
              <w:jc w:val="center"/>
            </w:pPr>
            <w:r>
              <w:t>FK</w:t>
            </w:r>
          </w:p>
        </w:tc>
        <w:tc>
          <w:tcPr>
            <w:tcW w:w="2410" w:type="dxa"/>
          </w:tcPr>
          <w:p w14:paraId="7FF0BEB7" w14:textId="62060EC0" w:rsidR="00310ABF" w:rsidRDefault="00281367" w:rsidP="001D468F">
            <w:pPr>
              <w:ind w:firstLine="0"/>
              <w:jc w:val="center"/>
            </w:pPr>
            <w:r>
              <w:t>IDDR</w:t>
            </w:r>
          </w:p>
        </w:tc>
        <w:tc>
          <w:tcPr>
            <w:tcW w:w="1559" w:type="dxa"/>
          </w:tcPr>
          <w:p w14:paraId="51D15EFA" w14:textId="5D620A98" w:rsidR="00310ABF" w:rsidRDefault="00194C33" w:rsidP="001D468F">
            <w:pPr>
              <w:ind w:firstLine="0"/>
              <w:jc w:val="center"/>
            </w:pPr>
            <w:r>
              <w:t>int</w:t>
            </w:r>
          </w:p>
        </w:tc>
        <w:tc>
          <w:tcPr>
            <w:tcW w:w="709" w:type="dxa"/>
          </w:tcPr>
          <w:p w14:paraId="153D48FB" w14:textId="77777777" w:rsidR="00194C33" w:rsidRDefault="00194C33" w:rsidP="00194C33">
            <w:pPr>
              <w:ind w:firstLine="0"/>
              <w:jc w:val="center"/>
              <w:rPr>
                <w:sz w:val="8"/>
                <w:szCs w:val="8"/>
              </w:rPr>
            </w:pPr>
          </w:p>
          <w:p w14:paraId="68357742" w14:textId="6B257DE7" w:rsidR="00310ABF" w:rsidRPr="00A54240" w:rsidRDefault="00194C33" w:rsidP="00194C33">
            <w:pPr>
              <w:ind w:firstLine="0"/>
              <w:jc w:val="center"/>
            </w:pPr>
            <w:r>
              <w:t>√</w:t>
            </w:r>
          </w:p>
        </w:tc>
        <w:tc>
          <w:tcPr>
            <w:tcW w:w="2970" w:type="dxa"/>
          </w:tcPr>
          <w:p w14:paraId="662D0208" w14:textId="077BBB25" w:rsidR="00310ABF" w:rsidRDefault="00194C33" w:rsidP="001D468F">
            <w:pPr>
              <w:ind w:firstLine="0"/>
              <w:jc w:val="center"/>
            </w:pPr>
            <w:r>
              <w:t>Identyfikator potrawy z przepisu, która została spożyta</w:t>
            </w:r>
          </w:p>
        </w:tc>
      </w:tr>
      <w:tr w:rsidR="00194C33" w:rsidRPr="00DF64C5" w14:paraId="1EC57256" w14:textId="77777777" w:rsidTr="00FC31FD">
        <w:tc>
          <w:tcPr>
            <w:tcW w:w="562" w:type="dxa"/>
          </w:tcPr>
          <w:p w14:paraId="779A1685" w14:textId="77777777" w:rsidR="00194C33" w:rsidRDefault="00194C33" w:rsidP="001D468F">
            <w:pPr>
              <w:ind w:firstLine="0"/>
              <w:jc w:val="center"/>
            </w:pPr>
            <w:r>
              <w:t>8</w:t>
            </w:r>
          </w:p>
        </w:tc>
        <w:tc>
          <w:tcPr>
            <w:tcW w:w="851" w:type="dxa"/>
          </w:tcPr>
          <w:p w14:paraId="6D5EE89F" w14:textId="77777777" w:rsidR="00194C33" w:rsidRDefault="00194C33" w:rsidP="001D468F">
            <w:pPr>
              <w:ind w:firstLine="0"/>
              <w:jc w:val="center"/>
            </w:pPr>
          </w:p>
        </w:tc>
        <w:tc>
          <w:tcPr>
            <w:tcW w:w="2410" w:type="dxa"/>
          </w:tcPr>
          <w:p w14:paraId="6D0F02C9" w14:textId="78C538D3" w:rsidR="00194C33" w:rsidRDefault="00281367" w:rsidP="001D468F">
            <w:pPr>
              <w:ind w:firstLine="0"/>
              <w:jc w:val="center"/>
            </w:pPr>
            <w:r>
              <w:t>CustomProductName</w:t>
            </w:r>
          </w:p>
        </w:tc>
        <w:tc>
          <w:tcPr>
            <w:tcW w:w="1559" w:type="dxa"/>
          </w:tcPr>
          <w:p w14:paraId="73EACFEE" w14:textId="1C225288" w:rsidR="00194C33" w:rsidRDefault="00194C33" w:rsidP="001D468F">
            <w:pPr>
              <w:ind w:firstLine="0"/>
              <w:jc w:val="center"/>
            </w:pPr>
            <w:r>
              <w:t>varchar(20)</w:t>
            </w:r>
          </w:p>
        </w:tc>
        <w:tc>
          <w:tcPr>
            <w:tcW w:w="709" w:type="dxa"/>
          </w:tcPr>
          <w:p w14:paraId="08699C79" w14:textId="77777777" w:rsidR="00194C33" w:rsidRDefault="00194C33" w:rsidP="00194C33">
            <w:pPr>
              <w:ind w:firstLine="0"/>
              <w:jc w:val="center"/>
              <w:rPr>
                <w:sz w:val="8"/>
                <w:szCs w:val="8"/>
              </w:rPr>
            </w:pPr>
          </w:p>
          <w:p w14:paraId="1237C17E" w14:textId="56A47645" w:rsidR="00194C33" w:rsidRPr="00A54240" w:rsidRDefault="00194C33" w:rsidP="00194C33">
            <w:pPr>
              <w:ind w:firstLine="0"/>
              <w:jc w:val="center"/>
            </w:pPr>
            <w:r>
              <w:t>√</w:t>
            </w:r>
          </w:p>
        </w:tc>
        <w:tc>
          <w:tcPr>
            <w:tcW w:w="2970" w:type="dxa"/>
          </w:tcPr>
          <w:p w14:paraId="0006C523" w14:textId="7CC3D904" w:rsidR="00194C33" w:rsidRDefault="00194C33" w:rsidP="00194C33">
            <w:pPr>
              <w:ind w:firstLine="0"/>
              <w:jc w:val="center"/>
            </w:pPr>
            <w:r>
              <w:t>Nazwa produktu spoza bazy dodanego do spożycia</w:t>
            </w:r>
          </w:p>
        </w:tc>
      </w:tr>
      <w:tr w:rsidR="00194C33" w:rsidRPr="00DF64C5" w14:paraId="111741D8" w14:textId="77777777" w:rsidTr="00FC31FD">
        <w:tc>
          <w:tcPr>
            <w:tcW w:w="562" w:type="dxa"/>
          </w:tcPr>
          <w:p w14:paraId="17BFFD93" w14:textId="77777777" w:rsidR="00194C33" w:rsidRDefault="00194C33" w:rsidP="001D468F">
            <w:pPr>
              <w:ind w:firstLine="0"/>
              <w:jc w:val="center"/>
            </w:pPr>
            <w:r>
              <w:t>9</w:t>
            </w:r>
          </w:p>
        </w:tc>
        <w:tc>
          <w:tcPr>
            <w:tcW w:w="851" w:type="dxa"/>
          </w:tcPr>
          <w:p w14:paraId="3B6FB796" w14:textId="77777777" w:rsidR="00194C33" w:rsidRDefault="00194C33" w:rsidP="001D468F">
            <w:pPr>
              <w:ind w:firstLine="0"/>
              <w:jc w:val="center"/>
            </w:pPr>
          </w:p>
        </w:tc>
        <w:tc>
          <w:tcPr>
            <w:tcW w:w="2410" w:type="dxa"/>
          </w:tcPr>
          <w:p w14:paraId="47E2BE66" w14:textId="01D58A96" w:rsidR="00194C33" w:rsidRDefault="00194C33" w:rsidP="001D468F">
            <w:pPr>
              <w:ind w:firstLine="0"/>
              <w:jc w:val="center"/>
            </w:pPr>
            <w:r>
              <w:t>Weight</w:t>
            </w:r>
          </w:p>
        </w:tc>
        <w:tc>
          <w:tcPr>
            <w:tcW w:w="1559" w:type="dxa"/>
          </w:tcPr>
          <w:p w14:paraId="60AF1EC7" w14:textId="3E74A049" w:rsidR="00194C33" w:rsidRDefault="00194C33" w:rsidP="001D468F">
            <w:pPr>
              <w:ind w:firstLine="0"/>
              <w:jc w:val="center"/>
            </w:pPr>
            <w:r>
              <w:t>numeric(6,2)</w:t>
            </w:r>
          </w:p>
        </w:tc>
        <w:tc>
          <w:tcPr>
            <w:tcW w:w="709" w:type="dxa"/>
          </w:tcPr>
          <w:p w14:paraId="7BE2FA51" w14:textId="77777777" w:rsidR="00194C33" w:rsidRDefault="00194C33" w:rsidP="00194C33">
            <w:pPr>
              <w:ind w:firstLine="0"/>
              <w:jc w:val="center"/>
              <w:rPr>
                <w:sz w:val="8"/>
                <w:szCs w:val="8"/>
              </w:rPr>
            </w:pPr>
          </w:p>
          <w:p w14:paraId="6545E26F" w14:textId="4DA9FFD1" w:rsidR="00194C33" w:rsidRPr="00A54240" w:rsidRDefault="00194C33" w:rsidP="00194C33">
            <w:pPr>
              <w:ind w:firstLine="0"/>
              <w:jc w:val="center"/>
            </w:pPr>
            <w:r>
              <w:t>√</w:t>
            </w:r>
          </w:p>
        </w:tc>
        <w:tc>
          <w:tcPr>
            <w:tcW w:w="2970" w:type="dxa"/>
          </w:tcPr>
          <w:p w14:paraId="450CA4B3" w14:textId="48286649" w:rsidR="00194C33" w:rsidRDefault="00194C33" w:rsidP="001D468F">
            <w:pPr>
              <w:ind w:firstLine="0"/>
              <w:jc w:val="center"/>
            </w:pPr>
            <w:r>
              <w:t xml:space="preserve">Waga produktu lub potrawy, jeśli została wprowadzona potrawa ważona, która została spożyta </w:t>
            </w:r>
          </w:p>
        </w:tc>
      </w:tr>
      <w:tr w:rsidR="00194C33" w:rsidRPr="00DF64C5" w14:paraId="3AA8C99E" w14:textId="77777777" w:rsidTr="00FC31FD">
        <w:tc>
          <w:tcPr>
            <w:tcW w:w="562" w:type="dxa"/>
          </w:tcPr>
          <w:p w14:paraId="4445B4A4" w14:textId="77777777" w:rsidR="00194C33" w:rsidRDefault="00194C33" w:rsidP="001D468F">
            <w:pPr>
              <w:ind w:firstLine="0"/>
              <w:jc w:val="center"/>
            </w:pPr>
            <w:r>
              <w:t>10</w:t>
            </w:r>
          </w:p>
        </w:tc>
        <w:tc>
          <w:tcPr>
            <w:tcW w:w="851" w:type="dxa"/>
          </w:tcPr>
          <w:p w14:paraId="412FC1C2" w14:textId="77777777" w:rsidR="00194C33" w:rsidRDefault="00194C33" w:rsidP="001D468F">
            <w:pPr>
              <w:ind w:firstLine="0"/>
              <w:jc w:val="center"/>
            </w:pPr>
          </w:p>
        </w:tc>
        <w:tc>
          <w:tcPr>
            <w:tcW w:w="2410" w:type="dxa"/>
          </w:tcPr>
          <w:p w14:paraId="60290292" w14:textId="0F485887" w:rsidR="00194C33" w:rsidRDefault="00194C33" w:rsidP="001D468F">
            <w:pPr>
              <w:ind w:firstLine="0"/>
              <w:jc w:val="center"/>
            </w:pPr>
            <w:r>
              <w:t>Portions</w:t>
            </w:r>
          </w:p>
        </w:tc>
        <w:tc>
          <w:tcPr>
            <w:tcW w:w="1559" w:type="dxa"/>
          </w:tcPr>
          <w:p w14:paraId="205485BD" w14:textId="6D102CE1" w:rsidR="00194C33" w:rsidRDefault="00194C33" w:rsidP="001D468F">
            <w:pPr>
              <w:ind w:firstLine="0"/>
              <w:jc w:val="center"/>
            </w:pPr>
            <w:r>
              <w:t>int</w:t>
            </w:r>
          </w:p>
        </w:tc>
        <w:tc>
          <w:tcPr>
            <w:tcW w:w="709" w:type="dxa"/>
          </w:tcPr>
          <w:p w14:paraId="4D90D82E" w14:textId="77777777" w:rsidR="00194C33" w:rsidRDefault="00194C33" w:rsidP="00194C33">
            <w:pPr>
              <w:ind w:firstLine="0"/>
              <w:jc w:val="center"/>
              <w:rPr>
                <w:sz w:val="8"/>
                <w:szCs w:val="8"/>
              </w:rPr>
            </w:pPr>
          </w:p>
          <w:p w14:paraId="659B704F" w14:textId="48C2429D" w:rsidR="00194C33" w:rsidRPr="00A54240" w:rsidRDefault="00194C33" w:rsidP="00310ABF">
            <w:pPr>
              <w:ind w:firstLine="0"/>
              <w:jc w:val="center"/>
            </w:pPr>
            <w:r>
              <w:t>√</w:t>
            </w:r>
          </w:p>
        </w:tc>
        <w:tc>
          <w:tcPr>
            <w:tcW w:w="2970" w:type="dxa"/>
          </w:tcPr>
          <w:p w14:paraId="17307FF0" w14:textId="271312FB" w:rsidR="00194C33" w:rsidRDefault="00194C33" w:rsidP="001D468F">
            <w:pPr>
              <w:ind w:firstLine="0"/>
              <w:jc w:val="center"/>
            </w:pPr>
            <w:r>
              <w:t>Ilość porcji potrawy, jeśli została wprowadzona potrawa przygotowana w porcjach, jaka została spożyta</w:t>
            </w:r>
          </w:p>
        </w:tc>
      </w:tr>
      <w:tr w:rsidR="00194C33" w:rsidRPr="00DF64C5" w14:paraId="0192F6E1" w14:textId="77777777" w:rsidTr="00FC31FD">
        <w:tc>
          <w:tcPr>
            <w:tcW w:w="562" w:type="dxa"/>
          </w:tcPr>
          <w:p w14:paraId="784B8B69" w14:textId="77777777" w:rsidR="00194C33" w:rsidRDefault="00194C33" w:rsidP="001D468F">
            <w:pPr>
              <w:ind w:firstLine="0"/>
              <w:jc w:val="center"/>
            </w:pPr>
            <w:r>
              <w:t>11</w:t>
            </w:r>
          </w:p>
        </w:tc>
        <w:tc>
          <w:tcPr>
            <w:tcW w:w="851" w:type="dxa"/>
          </w:tcPr>
          <w:p w14:paraId="05303342" w14:textId="77777777" w:rsidR="00194C33" w:rsidRDefault="00194C33" w:rsidP="001D468F">
            <w:pPr>
              <w:ind w:firstLine="0"/>
              <w:jc w:val="center"/>
            </w:pPr>
          </w:p>
        </w:tc>
        <w:tc>
          <w:tcPr>
            <w:tcW w:w="2410" w:type="dxa"/>
          </w:tcPr>
          <w:p w14:paraId="252B250C" w14:textId="261D0539" w:rsidR="00194C33" w:rsidRDefault="00194C33" w:rsidP="001D468F">
            <w:pPr>
              <w:ind w:firstLine="0"/>
              <w:jc w:val="center"/>
            </w:pPr>
            <w:r>
              <w:t>Calories</w:t>
            </w:r>
          </w:p>
        </w:tc>
        <w:tc>
          <w:tcPr>
            <w:tcW w:w="1559" w:type="dxa"/>
          </w:tcPr>
          <w:p w14:paraId="03390E70" w14:textId="2E6AC4E2" w:rsidR="00194C33" w:rsidRDefault="00194C33" w:rsidP="001D468F">
            <w:pPr>
              <w:ind w:firstLine="0"/>
              <w:jc w:val="center"/>
            </w:pPr>
            <w:r>
              <w:t>numeric(6,2)</w:t>
            </w:r>
          </w:p>
        </w:tc>
        <w:tc>
          <w:tcPr>
            <w:tcW w:w="709" w:type="dxa"/>
          </w:tcPr>
          <w:p w14:paraId="6AA7908C" w14:textId="77777777" w:rsidR="00194C33" w:rsidRDefault="00194C33" w:rsidP="00310ABF">
            <w:pPr>
              <w:ind w:firstLine="0"/>
              <w:jc w:val="center"/>
              <w:rPr>
                <w:sz w:val="8"/>
                <w:szCs w:val="8"/>
              </w:rPr>
            </w:pPr>
          </w:p>
          <w:p w14:paraId="3EEB8055" w14:textId="39614811" w:rsidR="00194C33" w:rsidRPr="00A54240" w:rsidRDefault="00194C33" w:rsidP="00310ABF">
            <w:pPr>
              <w:ind w:firstLine="0"/>
              <w:jc w:val="center"/>
            </w:pPr>
            <w:r>
              <w:t>√</w:t>
            </w:r>
          </w:p>
        </w:tc>
        <w:tc>
          <w:tcPr>
            <w:tcW w:w="2970" w:type="dxa"/>
          </w:tcPr>
          <w:p w14:paraId="6BA705B6" w14:textId="4D92C0CF" w:rsidR="00194C33" w:rsidRDefault="00194C33" w:rsidP="001D468F">
            <w:pPr>
              <w:ind w:firstLine="0"/>
              <w:jc w:val="center"/>
            </w:pPr>
            <w:r>
              <w:t>Zawartość kalorii</w:t>
            </w:r>
          </w:p>
        </w:tc>
      </w:tr>
      <w:tr w:rsidR="00194C33" w:rsidRPr="00DF64C5" w14:paraId="279AF891" w14:textId="77777777" w:rsidTr="00FC31FD">
        <w:tc>
          <w:tcPr>
            <w:tcW w:w="562" w:type="dxa"/>
          </w:tcPr>
          <w:p w14:paraId="7E15CE9B" w14:textId="77777777" w:rsidR="00194C33" w:rsidRDefault="00194C33" w:rsidP="001D468F">
            <w:pPr>
              <w:ind w:firstLine="0"/>
              <w:jc w:val="center"/>
            </w:pPr>
            <w:r>
              <w:t>12</w:t>
            </w:r>
          </w:p>
        </w:tc>
        <w:tc>
          <w:tcPr>
            <w:tcW w:w="851" w:type="dxa"/>
          </w:tcPr>
          <w:p w14:paraId="25A40B58" w14:textId="77777777" w:rsidR="00194C33" w:rsidRDefault="00194C33" w:rsidP="001D468F">
            <w:pPr>
              <w:ind w:firstLine="0"/>
              <w:jc w:val="center"/>
            </w:pPr>
          </w:p>
        </w:tc>
        <w:tc>
          <w:tcPr>
            <w:tcW w:w="2410" w:type="dxa"/>
          </w:tcPr>
          <w:p w14:paraId="2153F7BA" w14:textId="7ED45FFF" w:rsidR="00194C33" w:rsidRDefault="00194C33" w:rsidP="001D468F">
            <w:pPr>
              <w:ind w:firstLine="0"/>
              <w:jc w:val="center"/>
            </w:pPr>
            <w:r>
              <w:t>Protein</w:t>
            </w:r>
          </w:p>
        </w:tc>
        <w:tc>
          <w:tcPr>
            <w:tcW w:w="1559" w:type="dxa"/>
          </w:tcPr>
          <w:p w14:paraId="2D535C5C" w14:textId="576256C7" w:rsidR="00194C33" w:rsidRDefault="00194C33" w:rsidP="001D468F">
            <w:pPr>
              <w:ind w:firstLine="0"/>
              <w:jc w:val="center"/>
            </w:pPr>
            <w:r>
              <w:t>numeric(5,2)</w:t>
            </w:r>
          </w:p>
        </w:tc>
        <w:tc>
          <w:tcPr>
            <w:tcW w:w="709" w:type="dxa"/>
          </w:tcPr>
          <w:p w14:paraId="3229655B" w14:textId="77777777" w:rsidR="00194C33" w:rsidRDefault="00194C33" w:rsidP="00310ABF">
            <w:pPr>
              <w:ind w:firstLine="0"/>
              <w:jc w:val="center"/>
              <w:rPr>
                <w:sz w:val="8"/>
                <w:szCs w:val="8"/>
              </w:rPr>
            </w:pPr>
          </w:p>
          <w:p w14:paraId="720AFB54" w14:textId="792228F3" w:rsidR="00194C33" w:rsidRDefault="00194C33" w:rsidP="00310ABF">
            <w:pPr>
              <w:ind w:firstLine="0"/>
              <w:jc w:val="center"/>
              <w:rPr>
                <w:sz w:val="8"/>
                <w:szCs w:val="8"/>
              </w:rPr>
            </w:pPr>
            <w:r>
              <w:t>√</w:t>
            </w:r>
          </w:p>
        </w:tc>
        <w:tc>
          <w:tcPr>
            <w:tcW w:w="2970" w:type="dxa"/>
          </w:tcPr>
          <w:p w14:paraId="2A58B16A" w14:textId="7C0017AC" w:rsidR="00194C33" w:rsidRDefault="00194C33" w:rsidP="001D468F">
            <w:pPr>
              <w:ind w:firstLine="0"/>
              <w:jc w:val="center"/>
            </w:pPr>
            <w:r>
              <w:t xml:space="preserve">Zawartość białka </w:t>
            </w:r>
          </w:p>
        </w:tc>
      </w:tr>
      <w:tr w:rsidR="00194C33" w:rsidRPr="00DF64C5" w14:paraId="2482AD55" w14:textId="77777777" w:rsidTr="00FC31FD">
        <w:tc>
          <w:tcPr>
            <w:tcW w:w="562" w:type="dxa"/>
          </w:tcPr>
          <w:p w14:paraId="7F3E89F8" w14:textId="77777777" w:rsidR="00194C33" w:rsidRDefault="00194C33" w:rsidP="001D468F">
            <w:pPr>
              <w:ind w:firstLine="0"/>
              <w:jc w:val="center"/>
            </w:pPr>
            <w:r>
              <w:t>13</w:t>
            </w:r>
          </w:p>
        </w:tc>
        <w:tc>
          <w:tcPr>
            <w:tcW w:w="851" w:type="dxa"/>
          </w:tcPr>
          <w:p w14:paraId="1D3FF13F" w14:textId="77777777" w:rsidR="00194C33" w:rsidRDefault="00194C33" w:rsidP="001D468F">
            <w:pPr>
              <w:ind w:firstLine="0"/>
              <w:jc w:val="center"/>
            </w:pPr>
          </w:p>
        </w:tc>
        <w:tc>
          <w:tcPr>
            <w:tcW w:w="2410" w:type="dxa"/>
          </w:tcPr>
          <w:p w14:paraId="3916C4FF" w14:textId="4FFBCB44" w:rsidR="00194C33" w:rsidRDefault="00194C33" w:rsidP="001D468F">
            <w:pPr>
              <w:ind w:firstLine="0"/>
              <w:jc w:val="center"/>
            </w:pPr>
            <w:r>
              <w:t>Carbs</w:t>
            </w:r>
          </w:p>
        </w:tc>
        <w:tc>
          <w:tcPr>
            <w:tcW w:w="1559" w:type="dxa"/>
          </w:tcPr>
          <w:p w14:paraId="39902C93" w14:textId="0725AD4C" w:rsidR="00194C33" w:rsidRDefault="00194C33" w:rsidP="001D468F">
            <w:pPr>
              <w:ind w:firstLine="0"/>
              <w:jc w:val="center"/>
            </w:pPr>
            <w:r>
              <w:t>numeric(6,2)</w:t>
            </w:r>
          </w:p>
        </w:tc>
        <w:tc>
          <w:tcPr>
            <w:tcW w:w="709" w:type="dxa"/>
          </w:tcPr>
          <w:p w14:paraId="07882228" w14:textId="77777777" w:rsidR="00194C33" w:rsidRDefault="00194C33" w:rsidP="00310ABF">
            <w:pPr>
              <w:ind w:firstLine="0"/>
              <w:jc w:val="center"/>
              <w:rPr>
                <w:sz w:val="8"/>
                <w:szCs w:val="8"/>
              </w:rPr>
            </w:pPr>
          </w:p>
          <w:p w14:paraId="19F06F8B" w14:textId="0C931C6B" w:rsidR="00194C33" w:rsidRDefault="00194C33" w:rsidP="001D468F">
            <w:pPr>
              <w:ind w:firstLine="0"/>
              <w:jc w:val="center"/>
              <w:rPr>
                <w:sz w:val="8"/>
                <w:szCs w:val="8"/>
              </w:rPr>
            </w:pPr>
            <w:r>
              <w:t>√</w:t>
            </w:r>
          </w:p>
        </w:tc>
        <w:tc>
          <w:tcPr>
            <w:tcW w:w="2970" w:type="dxa"/>
          </w:tcPr>
          <w:p w14:paraId="37F3F173" w14:textId="1AE10A81" w:rsidR="00194C33" w:rsidRDefault="00194C33" w:rsidP="001D468F">
            <w:pPr>
              <w:ind w:firstLine="0"/>
              <w:jc w:val="center"/>
            </w:pPr>
            <w:r>
              <w:t xml:space="preserve">Zawartość węglowodanów </w:t>
            </w:r>
          </w:p>
        </w:tc>
      </w:tr>
      <w:tr w:rsidR="00194C33" w:rsidRPr="00DF64C5" w14:paraId="6ADB8E3F" w14:textId="77777777" w:rsidTr="00FC31FD">
        <w:tc>
          <w:tcPr>
            <w:tcW w:w="562" w:type="dxa"/>
          </w:tcPr>
          <w:p w14:paraId="44406694" w14:textId="77777777" w:rsidR="00194C33" w:rsidRDefault="00194C33" w:rsidP="001D468F">
            <w:pPr>
              <w:ind w:firstLine="0"/>
              <w:jc w:val="center"/>
            </w:pPr>
            <w:r>
              <w:t>14</w:t>
            </w:r>
          </w:p>
        </w:tc>
        <w:tc>
          <w:tcPr>
            <w:tcW w:w="851" w:type="dxa"/>
          </w:tcPr>
          <w:p w14:paraId="75AC074A" w14:textId="77777777" w:rsidR="00194C33" w:rsidRDefault="00194C33" w:rsidP="001D468F">
            <w:pPr>
              <w:ind w:firstLine="0"/>
              <w:jc w:val="center"/>
            </w:pPr>
          </w:p>
        </w:tc>
        <w:tc>
          <w:tcPr>
            <w:tcW w:w="2410" w:type="dxa"/>
          </w:tcPr>
          <w:p w14:paraId="63A0A5AE" w14:textId="6B0E3F24" w:rsidR="00194C33" w:rsidRDefault="00194C33" w:rsidP="001D468F">
            <w:pPr>
              <w:ind w:firstLine="0"/>
              <w:jc w:val="center"/>
            </w:pPr>
            <w:r>
              <w:t>Fat</w:t>
            </w:r>
          </w:p>
        </w:tc>
        <w:tc>
          <w:tcPr>
            <w:tcW w:w="1559" w:type="dxa"/>
          </w:tcPr>
          <w:p w14:paraId="2500F189" w14:textId="3E2C32B3" w:rsidR="00194C33" w:rsidRDefault="00194C33" w:rsidP="001D468F">
            <w:pPr>
              <w:ind w:firstLine="0"/>
              <w:jc w:val="center"/>
            </w:pPr>
            <w:r>
              <w:t>numeric(5,2)</w:t>
            </w:r>
          </w:p>
        </w:tc>
        <w:tc>
          <w:tcPr>
            <w:tcW w:w="709" w:type="dxa"/>
          </w:tcPr>
          <w:p w14:paraId="1DB3DDB1" w14:textId="77777777" w:rsidR="00194C33" w:rsidRDefault="00194C33" w:rsidP="00310ABF">
            <w:pPr>
              <w:ind w:firstLine="0"/>
              <w:jc w:val="center"/>
              <w:rPr>
                <w:sz w:val="8"/>
                <w:szCs w:val="8"/>
              </w:rPr>
            </w:pPr>
          </w:p>
          <w:p w14:paraId="73A909A7" w14:textId="184C8A0C" w:rsidR="00194C33" w:rsidRDefault="00194C33" w:rsidP="001D468F">
            <w:pPr>
              <w:ind w:firstLine="0"/>
              <w:jc w:val="center"/>
              <w:rPr>
                <w:sz w:val="8"/>
                <w:szCs w:val="8"/>
              </w:rPr>
            </w:pPr>
            <w:r>
              <w:t>√</w:t>
            </w:r>
          </w:p>
        </w:tc>
        <w:tc>
          <w:tcPr>
            <w:tcW w:w="2970" w:type="dxa"/>
          </w:tcPr>
          <w:p w14:paraId="36E42E93" w14:textId="249B4584" w:rsidR="00194C33" w:rsidRDefault="00194C33" w:rsidP="001D468F">
            <w:pPr>
              <w:ind w:firstLine="0"/>
              <w:jc w:val="center"/>
            </w:pPr>
            <w:r>
              <w:t xml:space="preserve">Zawartość tłuszczu </w:t>
            </w:r>
          </w:p>
        </w:tc>
      </w:tr>
      <w:tr w:rsidR="00194C33" w:rsidRPr="00DF64C5" w14:paraId="0E394B31" w14:textId="77777777" w:rsidTr="00FC31FD">
        <w:tc>
          <w:tcPr>
            <w:tcW w:w="562" w:type="dxa"/>
          </w:tcPr>
          <w:p w14:paraId="03ED06B8" w14:textId="77777777" w:rsidR="00194C33" w:rsidRDefault="00194C33" w:rsidP="001D468F">
            <w:pPr>
              <w:ind w:firstLine="0"/>
              <w:jc w:val="center"/>
            </w:pPr>
            <w:r>
              <w:t>15</w:t>
            </w:r>
          </w:p>
        </w:tc>
        <w:tc>
          <w:tcPr>
            <w:tcW w:w="851" w:type="dxa"/>
          </w:tcPr>
          <w:p w14:paraId="37276FD3" w14:textId="77777777" w:rsidR="00194C33" w:rsidRDefault="00194C33" w:rsidP="001D468F">
            <w:pPr>
              <w:ind w:firstLine="0"/>
              <w:jc w:val="center"/>
            </w:pPr>
          </w:p>
        </w:tc>
        <w:tc>
          <w:tcPr>
            <w:tcW w:w="2410" w:type="dxa"/>
          </w:tcPr>
          <w:p w14:paraId="7EF9C738" w14:textId="26BABEF5" w:rsidR="00194C33" w:rsidRDefault="00194C33" w:rsidP="001D468F">
            <w:pPr>
              <w:ind w:firstLine="0"/>
              <w:jc w:val="center"/>
            </w:pPr>
            <w:r>
              <w:t>Sugars</w:t>
            </w:r>
          </w:p>
        </w:tc>
        <w:tc>
          <w:tcPr>
            <w:tcW w:w="1559" w:type="dxa"/>
          </w:tcPr>
          <w:p w14:paraId="4F5C99D1" w14:textId="5DCD4CA9" w:rsidR="00194C33" w:rsidRDefault="00194C33" w:rsidP="001D468F">
            <w:pPr>
              <w:ind w:firstLine="0"/>
              <w:jc w:val="center"/>
            </w:pPr>
            <w:r>
              <w:t>numeric(4,2)</w:t>
            </w:r>
          </w:p>
        </w:tc>
        <w:tc>
          <w:tcPr>
            <w:tcW w:w="709" w:type="dxa"/>
          </w:tcPr>
          <w:p w14:paraId="0FE2FDF8" w14:textId="77777777" w:rsidR="00194C33" w:rsidRDefault="00194C33" w:rsidP="001D468F">
            <w:pPr>
              <w:ind w:firstLine="0"/>
              <w:jc w:val="center"/>
              <w:rPr>
                <w:sz w:val="8"/>
                <w:szCs w:val="8"/>
              </w:rPr>
            </w:pPr>
          </w:p>
          <w:p w14:paraId="5CE7A95F" w14:textId="1235D1F6" w:rsidR="00194C33" w:rsidRDefault="00194C33" w:rsidP="001D468F">
            <w:pPr>
              <w:ind w:firstLine="0"/>
              <w:jc w:val="center"/>
              <w:rPr>
                <w:sz w:val="8"/>
                <w:szCs w:val="8"/>
              </w:rPr>
            </w:pPr>
            <w:r>
              <w:t>√</w:t>
            </w:r>
          </w:p>
        </w:tc>
        <w:tc>
          <w:tcPr>
            <w:tcW w:w="2970" w:type="dxa"/>
          </w:tcPr>
          <w:p w14:paraId="3E59986C" w14:textId="50641EE3" w:rsidR="00194C33" w:rsidRDefault="00194C33" w:rsidP="001D468F">
            <w:pPr>
              <w:ind w:firstLine="0"/>
              <w:jc w:val="center"/>
            </w:pPr>
            <w:r>
              <w:t xml:space="preserve">Zawartość cukrów </w:t>
            </w:r>
          </w:p>
        </w:tc>
      </w:tr>
      <w:tr w:rsidR="00194C33" w:rsidRPr="00DF64C5" w14:paraId="748CE827" w14:textId="77777777" w:rsidTr="00FC31FD">
        <w:tc>
          <w:tcPr>
            <w:tcW w:w="562" w:type="dxa"/>
          </w:tcPr>
          <w:p w14:paraId="4706561D" w14:textId="77777777" w:rsidR="00194C33" w:rsidRDefault="00194C33" w:rsidP="001D468F">
            <w:pPr>
              <w:ind w:firstLine="0"/>
              <w:jc w:val="center"/>
            </w:pPr>
            <w:r>
              <w:t>16</w:t>
            </w:r>
          </w:p>
        </w:tc>
        <w:tc>
          <w:tcPr>
            <w:tcW w:w="851" w:type="dxa"/>
          </w:tcPr>
          <w:p w14:paraId="59228308" w14:textId="77777777" w:rsidR="00194C33" w:rsidRDefault="00194C33" w:rsidP="001D468F">
            <w:pPr>
              <w:ind w:firstLine="0"/>
              <w:jc w:val="center"/>
            </w:pPr>
          </w:p>
        </w:tc>
        <w:tc>
          <w:tcPr>
            <w:tcW w:w="2410" w:type="dxa"/>
          </w:tcPr>
          <w:p w14:paraId="1C09A459" w14:textId="5BE009FB" w:rsidR="00194C33" w:rsidRDefault="00194C33" w:rsidP="001D468F">
            <w:pPr>
              <w:ind w:firstLine="0"/>
              <w:jc w:val="center"/>
            </w:pPr>
            <w:r>
              <w:t>Fiber</w:t>
            </w:r>
          </w:p>
        </w:tc>
        <w:tc>
          <w:tcPr>
            <w:tcW w:w="1559" w:type="dxa"/>
          </w:tcPr>
          <w:p w14:paraId="38F2A706" w14:textId="3A9623FB" w:rsidR="00194C33" w:rsidRDefault="00194C33" w:rsidP="001D468F">
            <w:pPr>
              <w:ind w:firstLine="0"/>
              <w:jc w:val="center"/>
            </w:pPr>
            <w:r>
              <w:t>numeric(4,2)</w:t>
            </w:r>
          </w:p>
        </w:tc>
        <w:tc>
          <w:tcPr>
            <w:tcW w:w="709" w:type="dxa"/>
          </w:tcPr>
          <w:p w14:paraId="6F524783" w14:textId="77777777" w:rsidR="00194C33" w:rsidRDefault="00194C33" w:rsidP="001D468F">
            <w:pPr>
              <w:ind w:firstLine="0"/>
              <w:jc w:val="center"/>
              <w:rPr>
                <w:sz w:val="8"/>
                <w:szCs w:val="8"/>
              </w:rPr>
            </w:pPr>
          </w:p>
          <w:p w14:paraId="6F1A27F3" w14:textId="428E623A" w:rsidR="00194C33" w:rsidRDefault="00194C33" w:rsidP="001D468F">
            <w:pPr>
              <w:ind w:firstLine="0"/>
              <w:jc w:val="center"/>
              <w:rPr>
                <w:sz w:val="8"/>
                <w:szCs w:val="8"/>
              </w:rPr>
            </w:pPr>
            <w:r>
              <w:t>√</w:t>
            </w:r>
          </w:p>
        </w:tc>
        <w:tc>
          <w:tcPr>
            <w:tcW w:w="2970" w:type="dxa"/>
          </w:tcPr>
          <w:p w14:paraId="597B9195" w14:textId="23AC446C" w:rsidR="00194C33" w:rsidRDefault="00194C33" w:rsidP="001D468F">
            <w:pPr>
              <w:ind w:firstLine="0"/>
              <w:jc w:val="center"/>
            </w:pPr>
            <w:r>
              <w:t xml:space="preserve">Zawartość błonnika </w:t>
            </w:r>
          </w:p>
        </w:tc>
      </w:tr>
      <w:tr w:rsidR="00194C33" w:rsidRPr="00DF64C5" w14:paraId="71A1371E" w14:textId="77777777" w:rsidTr="00FC31FD">
        <w:tc>
          <w:tcPr>
            <w:tcW w:w="562" w:type="dxa"/>
          </w:tcPr>
          <w:p w14:paraId="5CB31701" w14:textId="77777777" w:rsidR="00194C33" w:rsidRDefault="00194C33" w:rsidP="001D468F">
            <w:pPr>
              <w:ind w:firstLine="0"/>
              <w:jc w:val="center"/>
            </w:pPr>
            <w:r>
              <w:t>17</w:t>
            </w:r>
          </w:p>
        </w:tc>
        <w:tc>
          <w:tcPr>
            <w:tcW w:w="851" w:type="dxa"/>
          </w:tcPr>
          <w:p w14:paraId="5D865E7F" w14:textId="77777777" w:rsidR="00194C33" w:rsidRDefault="00194C33" w:rsidP="001D468F">
            <w:pPr>
              <w:ind w:firstLine="0"/>
              <w:jc w:val="center"/>
            </w:pPr>
          </w:p>
        </w:tc>
        <w:tc>
          <w:tcPr>
            <w:tcW w:w="2410" w:type="dxa"/>
          </w:tcPr>
          <w:p w14:paraId="06E425E0" w14:textId="2B488E8C" w:rsidR="00194C33" w:rsidRDefault="00194C33" w:rsidP="001D468F">
            <w:pPr>
              <w:ind w:firstLine="0"/>
              <w:jc w:val="center"/>
            </w:pPr>
            <w:r>
              <w:t>Omega3</w:t>
            </w:r>
          </w:p>
        </w:tc>
        <w:tc>
          <w:tcPr>
            <w:tcW w:w="1559" w:type="dxa"/>
          </w:tcPr>
          <w:p w14:paraId="798DBFE3" w14:textId="7A8EE882" w:rsidR="00194C33" w:rsidRDefault="00194C33" w:rsidP="001D468F">
            <w:pPr>
              <w:ind w:firstLine="0"/>
              <w:jc w:val="center"/>
            </w:pPr>
            <w:r>
              <w:t>numeric(4,2)</w:t>
            </w:r>
          </w:p>
        </w:tc>
        <w:tc>
          <w:tcPr>
            <w:tcW w:w="709" w:type="dxa"/>
          </w:tcPr>
          <w:p w14:paraId="18BCC656" w14:textId="77777777" w:rsidR="00194C33" w:rsidRDefault="00194C33" w:rsidP="001D468F">
            <w:pPr>
              <w:ind w:firstLine="0"/>
              <w:jc w:val="center"/>
              <w:rPr>
                <w:sz w:val="8"/>
                <w:szCs w:val="8"/>
              </w:rPr>
            </w:pPr>
          </w:p>
          <w:p w14:paraId="0DDBB464" w14:textId="1D11888B" w:rsidR="00194C33" w:rsidRDefault="00194C33" w:rsidP="001D468F">
            <w:pPr>
              <w:ind w:firstLine="0"/>
              <w:jc w:val="center"/>
              <w:rPr>
                <w:sz w:val="8"/>
                <w:szCs w:val="8"/>
              </w:rPr>
            </w:pPr>
            <w:r>
              <w:t>√</w:t>
            </w:r>
          </w:p>
        </w:tc>
        <w:tc>
          <w:tcPr>
            <w:tcW w:w="2970" w:type="dxa"/>
          </w:tcPr>
          <w:p w14:paraId="40A41407" w14:textId="2CE0B1C5" w:rsidR="00194C33" w:rsidRDefault="00194C33" w:rsidP="001D468F">
            <w:pPr>
              <w:ind w:firstLine="0"/>
              <w:jc w:val="center"/>
            </w:pPr>
            <w:r>
              <w:t>Zawartość kwasów tłuszczowych Omega-3</w:t>
            </w:r>
          </w:p>
        </w:tc>
      </w:tr>
      <w:tr w:rsidR="00194C33" w:rsidRPr="00DF64C5" w14:paraId="27EBB5B1" w14:textId="77777777" w:rsidTr="00FC31FD">
        <w:tc>
          <w:tcPr>
            <w:tcW w:w="562" w:type="dxa"/>
          </w:tcPr>
          <w:p w14:paraId="50CC6D4A" w14:textId="77777777" w:rsidR="00194C33" w:rsidRDefault="00194C33" w:rsidP="001D468F">
            <w:pPr>
              <w:ind w:firstLine="0"/>
              <w:jc w:val="center"/>
            </w:pPr>
            <w:r>
              <w:t>18</w:t>
            </w:r>
          </w:p>
        </w:tc>
        <w:tc>
          <w:tcPr>
            <w:tcW w:w="851" w:type="dxa"/>
          </w:tcPr>
          <w:p w14:paraId="4D897F3B" w14:textId="77777777" w:rsidR="00194C33" w:rsidRDefault="00194C33" w:rsidP="001D468F">
            <w:pPr>
              <w:ind w:firstLine="0"/>
              <w:jc w:val="center"/>
            </w:pPr>
          </w:p>
        </w:tc>
        <w:tc>
          <w:tcPr>
            <w:tcW w:w="2410" w:type="dxa"/>
          </w:tcPr>
          <w:p w14:paraId="2EE2E1FC" w14:textId="6D1298BC" w:rsidR="00194C33" w:rsidRDefault="00194C33" w:rsidP="001D468F">
            <w:pPr>
              <w:ind w:firstLine="0"/>
              <w:jc w:val="center"/>
            </w:pPr>
            <w:r>
              <w:t>ALA</w:t>
            </w:r>
          </w:p>
        </w:tc>
        <w:tc>
          <w:tcPr>
            <w:tcW w:w="1559" w:type="dxa"/>
          </w:tcPr>
          <w:p w14:paraId="51045B6F" w14:textId="5718C62A" w:rsidR="00194C33" w:rsidRDefault="00194C33" w:rsidP="001D468F">
            <w:pPr>
              <w:ind w:firstLine="0"/>
              <w:jc w:val="center"/>
            </w:pPr>
            <w:r>
              <w:t>numeric(4,2)</w:t>
            </w:r>
          </w:p>
        </w:tc>
        <w:tc>
          <w:tcPr>
            <w:tcW w:w="709" w:type="dxa"/>
          </w:tcPr>
          <w:p w14:paraId="32CD8D98" w14:textId="77777777" w:rsidR="00194C33" w:rsidRDefault="00194C33" w:rsidP="001D468F">
            <w:pPr>
              <w:ind w:firstLine="0"/>
              <w:jc w:val="center"/>
              <w:rPr>
                <w:sz w:val="8"/>
                <w:szCs w:val="8"/>
              </w:rPr>
            </w:pPr>
          </w:p>
          <w:p w14:paraId="0FB16614" w14:textId="12BDD8DD" w:rsidR="00194C33" w:rsidRDefault="00194C33" w:rsidP="001D468F">
            <w:pPr>
              <w:ind w:firstLine="0"/>
              <w:jc w:val="center"/>
              <w:rPr>
                <w:sz w:val="8"/>
                <w:szCs w:val="8"/>
              </w:rPr>
            </w:pPr>
            <w:r>
              <w:t>√</w:t>
            </w:r>
          </w:p>
        </w:tc>
        <w:tc>
          <w:tcPr>
            <w:tcW w:w="2970" w:type="dxa"/>
          </w:tcPr>
          <w:p w14:paraId="23A5BA60" w14:textId="4EAC3766" w:rsidR="00194C33" w:rsidRDefault="00194C33" w:rsidP="001D468F">
            <w:pPr>
              <w:ind w:firstLine="0"/>
              <w:jc w:val="center"/>
            </w:pPr>
            <w:r>
              <w:t>Zawartość kwasu tłuszczowego ALA</w:t>
            </w:r>
          </w:p>
        </w:tc>
      </w:tr>
      <w:tr w:rsidR="00194C33" w:rsidRPr="00DF64C5" w14:paraId="4079B8B5" w14:textId="77777777" w:rsidTr="00FC31FD">
        <w:tc>
          <w:tcPr>
            <w:tcW w:w="562" w:type="dxa"/>
          </w:tcPr>
          <w:p w14:paraId="18A5FF5A" w14:textId="77777777" w:rsidR="00194C33" w:rsidRDefault="00194C33" w:rsidP="001D468F">
            <w:pPr>
              <w:ind w:firstLine="0"/>
              <w:jc w:val="center"/>
            </w:pPr>
            <w:r>
              <w:t>19</w:t>
            </w:r>
          </w:p>
        </w:tc>
        <w:tc>
          <w:tcPr>
            <w:tcW w:w="851" w:type="dxa"/>
          </w:tcPr>
          <w:p w14:paraId="3341CE14" w14:textId="77777777" w:rsidR="00194C33" w:rsidRDefault="00194C33" w:rsidP="001D468F">
            <w:pPr>
              <w:ind w:firstLine="0"/>
              <w:jc w:val="center"/>
            </w:pPr>
          </w:p>
        </w:tc>
        <w:tc>
          <w:tcPr>
            <w:tcW w:w="2410" w:type="dxa"/>
          </w:tcPr>
          <w:p w14:paraId="7E8B9972" w14:textId="1761E80B" w:rsidR="00194C33" w:rsidRDefault="00194C33" w:rsidP="001D468F">
            <w:pPr>
              <w:ind w:firstLine="0"/>
              <w:jc w:val="center"/>
            </w:pPr>
            <w:r>
              <w:t>SFA</w:t>
            </w:r>
          </w:p>
        </w:tc>
        <w:tc>
          <w:tcPr>
            <w:tcW w:w="1559" w:type="dxa"/>
          </w:tcPr>
          <w:p w14:paraId="4C8AB5DB" w14:textId="4E08813D" w:rsidR="00194C33" w:rsidRDefault="00194C33" w:rsidP="001D468F">
            <w:pPr>
              <w:ind w:firstLine="0"/>
              <w:jc w:val="center"/>
            </w:pPr>
            <w:r>
              <w:t>numeric(4,2)</w:t>
            </w:r>
          </w:p>
        </w:tc>
        <w:tc>
          <w:tcPr>
            <w:tcW w:w="709" w:type="dxa"/>
          </w:tcPr>
          <w:p w14:paraId="01D63319" w14:textId="77777777" w:rsidR="00194C33" w:rsidRDefault="00194C33" w:rsidP="001D468F">
            <w:pPr>
              <w:ind w:firstLine="0"/>
              <w:jc w:val="center"/>
              <w:rPr>
                <w:sz w:val="8"/>
                <w:szCs w:val="8"/>
              </w:rPr>
            </w:pPr>
          </w:p>
          <w:p w14:paraId="4DD21466" w14:textId="1172EE66" w:rsidR="00194C33" w:rsidRDefault="00194C33" w:rsidP="001D468F">
            <w:pPr>
              <w:ind w:firstLine="0"/>
              <w:jc w:val="center"/>
              <w:rPr>
                <w:sz w:val="8"/>
                <w:szCs w:val="8"/>
              </w:rPr>
            </w:pPr>
            <w:r>
              <w:t>√</w:t>
            </w:r>
          </w:p>
        </w:tc>
        <w:tc>
          <w:tcPr>
            <w:tcW w:w="2970" w:type="dxa"/>
          </w:tcPr>
          <w:p w14:paraId="0F6568FF" w14:textId="390E8672" w:rsidR="00194C33" w:rsidRDefault="00194C33" w:rsidP="001D468F">
            <w:pPr>
              <w:ind w:firstLine="0"/>
              <w:jc w:val="center"/>
            </w:pPr>
            <w:r>
              <w:t>Zawartość tłuszczów nasyconych</w:t>
            </w:r>
          </w:p>
        </w:tc>
      </w:tr>
      <w:tr w:rsidR="00194C33" w:rsidRPr="00DF64C5" w14:paraId="7B2C8F12" w14:textId="77777777" w:rsidTr="00FC31FD">
        <w:tc>
          <w:tcPr>
            <w:tcW w:w="562" w:type="dxa"/>
          </w:tcPr>
          <w:p w14:paraId="18AFC8D4" w14:textId="77777777" w:rsidR="00194C33" w:rsidRDefault="00194C33" w:rsidP="001D468F">
            <w:pPr>
              <w:ind w:firstLine="0"/>
              <w:jc w:val="center"/>
            </w:pPr>
            <w:r>
              <w:t>20</w:t>
            </w:r>
          </w:p>
        </w:tc>
        <w:tc>
          <w:tcPr>
            <w:tcW w:w="851" w:type="dxa"/>
          </w:tcPr>
          <w:p w14:paraId="2AB83506" w14:textId="77777777" w:rsidR="00194C33" w:rsidRDefault="00194C33" w:rsidP="001D468F">
            <w:pPr>
              <w:ind w:firstLine="0"/>
              <w:jc w:val="center"/>
            </w:pPr>
          </w:p>
        </w:tc>
        <w:tc>
          <w:tcPr>
            <w:tcW w:w="2410" w:type="dxa"/>
          </w:tcPr>
          <w:p w14:paraId="77D6F002" w14:textId="65CE435C" w:rsidR="00194C33" w:rsidRDefault="00194C33" w:rsidP="001D468F">
            <w:pPr>
              <w:ind w:firstLine="0"/>
              <w:jc w:val="center"/>
            </w:pPr>
            <w:r>
              <w:t>WNKT</w:t>
            </w:r>
          </w:p>
        </w:tc>
        <w:tc>
          <w:tcPr>
            <w:tcW w:w="1559" w:type="dxa"/>
          </w:tcPr>
          <w:p w14:paraId="0BC26BD9" w14:textId="1E060F7E" w:rsidR="00194C33" w:rsidRDefault="00194C33" w:rsidP="001D468F">
            <w:pPr>
              <w:ind w:firstLine="0"/>
              <w:jc w:val="center"/>
            </w:pPr>
            <w:r>
              <w:t>numeric(4,2)</w:t>
            </w:r>
          </w:p>
        </w:tc>
        <w:tc>
          <w:tcPr>
            <w:tcW w:w="709" w:type="dxa"/>
          </w:tcPr>
          <w:p w14:paraId="662B66C2" w14:textId="77777777" w:rsidR="00194C33" w:rsidRDefault="00194C33" w:rsidP="001D468F">
            <w:pPr>
              <w:ind w:firstLine="0"/>
              <w:jc w:val="center"/>
              <w:rPr>
                <w:sz w:val="8"/>
                <w:szCs w:val="8"/>
              </w:rPr>
            </w:pPr>
          </w:p>
          <w:p w14:paraId="4CA2EA8A" w14:textId="2A121F7B" w:rsidR="00194C33" w:rsidRDefault="00194C33" w:rsidP="001D468F">
            <w:pPr>
              <w:ind w:firstLine="0"/>
              <w:jc w:val="center"/>
              <w:rPr>
                <w:sz w:val="8"/>
                <w:szCs w:val="8"/>
              </w:rPr>
            </w:pPr>
            <w:r>
              <w:t>√</w:t>
            </w:r>
          </w:p>
        </w:tc>
        <w:tc>
          <w:tcPr>
            <w:tcW w:w="2970" w:type="dxa"/>
          </w:tcPr>
          <w:p w14:paraId="210C97E9" w14:textId="239C0D3E" w:rsidR="00194C33" w:rsidRDefault="00194C33" w:rsidP="001D468F">
            <w:pPr>
              <w:ind w:firstLine="0"/>
              <w:jc w:val="center"/>
            </w:pPr>
            <w:r>
              <w:t>Zawartość tłuszczów wielonienasyconych</w:t>
            </w:r>
          </w:p>
        </w:tc>
      </w:tr>
      <w:tr w:rsidR="00194C33" w:rsidRPr="00DF64C5" w14:paraId="6DCA1EBE" w14:textId="77777777" w:rsidTr="00FC31FD">
        <w:tc>
          <w:tcPr>
            <w:tcW w:w="562" w:type="dxa"/>
          </w:tcPr>
          <w:p w14:paraId="7779A60A" w14:textId="77777777" w:rsidR="00194C33" w:rsidRDefault="00194C33" w:rsidP="001D468F">
            <w:pPr>
              <w:ind w:firstLine="0"/>
              <w:jc w:val="center"/>
            </w:pPr>
            <w:r>
              <w:t>21</w:t>
            </w:r>
          </w:p>
        </w:tc>
        <w:tc>
          <w:tcPr>
            <w:tcW w:w="851" w:type="dxa"/>
          </w:tcPr>
          <w:p w14:paraId="10E3BB42" w14:textId="77777777" w:rsidR="00194C33" w:rsidRDefault="00194C33" w:rsidP="001D468F">
            <w:pPr>
              <w:ind w:firstLine="0"/>
              <w:jc w:val="center"/>
            </w:pPr>
          </w:p>
        </w:tc>
        <w:tc>
          <w:tcPr>
            <w:tcW w:w="2410" w:type="dxa"/>
          </w:tcPr>
          <w:p w14:paraId="0B937C91" w14:textId="16F988DA" w:rsidR="00194C33" w:rsidRDefault="00194C33" w:rsidP="001D468F">
            <w:pPr>
              <w:ind w:firstLine="0"/>
              <w:jc w:val="center"/>
            </w:pPr>
            <w:r>
              <w:t>Trans</w:t>
            </w:r>
          </w:p>
        </w:tc>
        <w:tc>
          <w:tcPr>
            <w:tcW w:w="1559" w:type="dxa"/>
          </w:tcPr>
          <w:p w14:paraId="341E72E2" w14:textId="733F96C3" w:rsidR="00194C33" w:rsidRDefault="00194C33" w:rsidP="001D468F">
            <w:pPr>
              <w:ind w:firstLine="0"/>
              <w:jc w:val="center"/>
            </w:pPr>
            <w:r>
              <w:t>numeric(4,2)</w:t>
            </w:r>
          </w:p>
        </w:tc>
        <w:tc>
          <w:tcPr>
            <w:tcW w:w="709" w:type="dxa"/>
          </w:tcPr>
          <w:p w14:paraId="17B6A509" w14:textId="77777777" w:rsidR="00194C33" w:rsidRDefault="00194C33" w:rsidP="001D468F">
            <w:pPr>
              <w:ind w:firstLine="0"/>
              <w:jc w:val="center"/>
              <w:rPr>
                <w:sz w:val="8"/>
                <w:szCs w:val="8"/>
              </w:rPr>
            </w:pPr>
          </w:p>
          <w:p w14:paraId="5F5C2119" w14:textId="54E61BCA" w:rsidR="00194C33" w:rsidRDefault="00194C33" w:rsidP="001D468F">
            <w:pPr>
              <w:ind w:firstLine="0"/>
              <w:jc w:val="center"/>
              <w:rPr>
                <w:sz w:val="8"/>
                <w:szCs w:val="8"/>
              </w:rPr>
            </w:pPr>
            <w:r>
              <w:t>√</w:t>
            </w:r>
          </w:p>
        </w:tc>
        <w:tc>
          <w:tcPr>
            <w:tcW w:w="2970" w:type="dxa"/>
          </w:tcPr>
          <w:p w14:paraId="6C6EB2B1" w14:textId="138BA8FF" w:rsidR="00194C33" w:rsidRDefault="00194C33" w:rsidP="001D468F">
            <w:pPr>
              <w:ind w:firstLine="0"/>
              <w:jc w:val="center"/>
            </w:pPr>
            <w:r>
              <w:t>Zawartość tłuszczów trans</w:t>
            </w:r>
          </w:p>
        </w:tc>
      </w:tr>
      <w:tr w:rsidR="00194C33" w:rsidRPr="00DF64C5" w14:paraId="613393BE" w14:textId="77777777" w:rsidTr="00FC31FD">
        <w:tc>
          <w:tcPr>
            <w:tcW w:w="562" w:type="dxa"/>
          </w:tcPr>
          <w:p w14:paraId="7E0A5555" w14:textId="77777777" w:rsidR="00194C33" w:rsidRDefault="00194C33" w:rsidP="001D468F">
            <w:pPr>
              <w:ind w:firstLine="0"/>
              <w:jc w:val="center"/>
            </w:pPr>
            <w:r>
              <w:t>22</w:t>
            </w:r>
          </w:p>
        </w:tc>
        <w:tc>
          <w:tcPr>
            <w:tcW w:w="851" w:type="dxa"/>
          </w:tcPr>
          <w:p w14:paraId="6D7896E3" w14:textId="77777777" w:rsidR="00194C33" w:rsidRDefault="00194C33" w:rsidP="001D468F">
            <w:pPr>
              <w:ind w:firstLine="0"/>
              <w:jc w:val="center"/>
            </w:pPr>
          </w:p>
        </w:tc>
        <w:tc>
          <w:tcPr>
            <w:tcW w:w="2410" w:type="dxa"/>
          </w:tcPr>
          <w:p w14:paraId="464169CA" w14:textId="5A81AB99" w:rsidR="00194C33" w:rsidRDefault="00194C33" w:rsidP="001D468F">
            <w:pPr>
              <w:ind w:firstLine="0"/>
              <w:jc w:val="center"/>
            </w:pPr>
            <w:r>
              <w:t>Valine</w:t>
            </w:r>
          </w:p>
        </w:tc>
        <w:tc>
          <w:tcPr>
            <w:tcW w:w="1559" w:type="dxa"/>
          </w:tcPr>
          <w:p w14:paraId="568456CE" w14:textId="282FFDD6" w:rsidR="00194C33" w:rsidRDefault="00194C33" w:rsidP="001D468F">
            <w:pPr>
              <w:ind w:firstLine="0"/>
              <w:jc w:val="center"/>
            </w:pPr>
            <w:r>
              <w:t>numeric(4,2)</w:t>
            </w:r>
          </w:p>
        </w:tc>
        <w:tc>
          <w:tcPr>
            <w:tcW w:w="709" w:type="dxa"/>
          </w:tcPr>
          <w:p w14:paraId="62B37679" w14:textId="77777777" w:rsidR="00194C33" w:rsidRDefault="00194C33" w:rsidP="001D468F">
            <w:pPr>
              <w:ind w:firstLine="0"/>
              <w:jc w:val="center"/>
              <w:rPr>
                <w:sz w:val="8"/>
                <w:szCs w:val="8"/>
              </w:rPr>
            </w:pPr>
          </w:p>
          <w:p w14:paraId="41C9C783" w14:textId="19D4ED94" w:rsidR="00194C33" w:rsidRDefault="00194C33" w:rsidP="001D468F">
            <w:pPr>
              <w:ind w:firstLine="0"/>
              <w:jc w:val="center"/>
              <w:rPr>
                <w:sz w:val="8"/>
                <w:szCs w:val="8"/>
              </w:rPr>
            </w:pPr>
            <w:r>
              <w:t>√</w:t>
            </w:r>
          </w:p>
        </w:tc>
        <w:tc>
          <w:tcPr>
            <w:tcW w:w="2970" w:type="dxa"/>
          </w:tcPr>
          <w:p w14:paraId="74F7CAFF" w14:textId="76905D2E" w:rsidR="00194C33" w:rsidRDefault="00194C33" w:rsidP="001D468F">
            <w:pPr>
              <w:ind w:firstLine="0"/>
              <w:jc w:val="center"/>
            </w:pPr>
            <w:r>
              <w:t>Zawartość waliny</w:t>
            </w:r>
          </w:p>
        </w:tc>
      </w:tr>
      <w:tr w:rsidR="00194C33" w:rsidRPr="00DF64C5" w14:paraId="16950551" w14:textId="77777777" w:rsidTr="00FC31FD">
        <w:tc>
          <w:tcPr>
            <w:tcW w:w="562" w:type="dxa"/>
          </w:tcPr>
          <w:p w14:paraId="12B7CAA6" w14:textId="77777777" w:rsidR="00194C33" w:rsidRDefault="00194C33" w:rsidP="001D468F">
            <w:pPr>
              <w:ind w:firstLine="0"/>
              <w:jc w:val="center"/>
            </w:pPr>
            <w:r>
              <w:lastRenderedPageBreak/>
              <w:t>23</w:t>
            </w:r>
          </w:p>
        </w:tc>
        <w:tc>
          <w:tcPr>
            <w:tcW w:w="851" w:type="dxa"/>
          </w:tcPr>
          <w:p w14:paraId="2FE607FD" w14:textId="77777777" w:rsidR="00194C33" w:rsidRDefault="00194C33" w:rsidP="001D468F">
            <w:pPr>
              <w:ind w:firstLine="0"/>
              <w:jc w:val="center"/>
            </w:pPr>
          </w:p>
        </w:tc>
        <w:tc>
          <w:tcPr>
            <w:tcW w:w="2410" w:type="dxa"/>
          </w:tcPr>
          <w:p w14:paraId="26CD4BE7" w14:textId="70194BA8" w:rsidR="00194C33" w:rsidRDefault="00194C33" w:rsidP="001D468F">
            <w:pPr>
              <w:ind w:firstLine="0"/>
              <w:jc w:val="center"/>
            </w:pPr>
            <w:ins w:id="11064" w:author="Okot" w:date="2019-03-28T23:12:00Z">
              <w:r>
                <w:t>I</w:t>
              </w:r>
            </w:ins>
            <w:r>
              <w:t>soleucine</w:t>
            </w:r>
          </w:p>
        </w:tc>
        <w:tc>
          <w:tcPr>
            <w:tcW w:w="1559" w:type="dxa"/>
          </w:tcPr>
          <w:p w14:paraId="2CE5B256" w14:textId="46F43618" w:rsidR="00194C33" w:rsidRDefault="00194C33" w:rsidP="001D468F">
            <w:pPr>
              <w:ind w:firstLine="0"/>
              <w:jc w:val="center"/>
            </w:pPr>
            <w:r>
              <w:t>numeric(4,2)</w:t>
            </w:r>
          </w:p>
        </w:tc>
        <w:tc>
          <w:tcPr>
            <w:tcW w:w="709" w:type="dxa"/>
          </w:tcPr>
          <w:p w14:paraId="2CF1AC21" w14:textId="77777777" w:rsidR="00194C33" w:rsidRDefault="00194C33" w:rsidP="001D468F">
            <w:pPr>
              <w:ind w:firstLine="0"/>
              <w:jc w:val="center"/>
              <w:rPr>
                <w:sz w:val="8"/>
                <w:szCs w:val="8"/>
              </w:rPr>
            </w:pPr>
          </w:p>
          <w:p w14:paraId="68A1DDA5" w14:textId="4E654B33" w:rsidR="00194C33" w:rsidRDefault="00194C33" w:rsidP="001D468F">
            <w:pPr>
              <w:ind w:firstLine="0"/>
              <w:jc w:val="center"/>
              <w:rPr>
                <w:sz w:val="8"/>
                <w:szCs w:val="8"/>
              </w:rPr>
            </w:pPr>
            <w:r>
              <w:t>√</w:t>
            </w:r>
          </w:p>
        </w:tc>
        <w:tc>
          <w:tcPr>
            <w:tcW w:w="2970" w:type="dxa"/>
          </w:tcPr>
          <w:p w14:paraId="24C0E16E" w14:textId="46EE1368" w:rsidR="00194C33" w:rsidRDefault="00194C33" w:rsidP="001D468F">
            <w:pPr>
              <w:ind w:firstLine="0"/>
              <w:jc w:val="center"/>
            </w:pPr>
            <w:r>
              <w:t>Zawartość izoleucyny</w:t>
            </w:r>
          </w:p>
        </w:tc>
      </w:tr>
      <w:tr w:rsidR="00194C33" w:rsidRPr="00DF64C5" w14:paraId="6D023EA5" w14:textId="77777777" w:rsidTr="00FC31FD">
        <w:tc>
          <w:tcPr>
            <w:tcW w:w="562" w:type="dxa"/>
          </w:tcPr>
          <w:p w14:paraId="6DF9AB6C" w14:textId="77777777" w:rsidR="00194C33" w:rsidRDefault="00194C33" w:rsidP="001D468F">
            <w:pPr>
              <w:ind w:firstLine="0"/>
              <w:jc w:val="center"/>
            </w:pPr>
            <w:r>
              <w:t>24</w:t>
            </w:r>
          </w:p>
        </w:tc>
        <w:tc>
          <w:tcPr>
            <w:tcW w:w="851" w:type="dxa"/>
          </w:tcPr>
          <w:p w14:paraId="1E323484" w14:textId="77777777" w:rsidR="00194C33" w:rsidRDefault="00194C33" w:rsidP="001D468F">
            <w:pPr>
              <w:ind w:firstLine="0"/>
              <w:jc w:val="center"/>
            </w:pPr>
          </w:p>
        </w:tc>
        <w:tc>
          <w:tcPr>
            <w:tcW w:w="2410" w:type="dxa"/>
          </w:tcPr>
          <w:p w14:paraId="07155D2F" w14:textId="4FB01A61" w:rsidR="00194C33" w:rsidRDefault="00194C33" w:rsidP="001D468F">
            <w:pPr>
              <w:ind w:firstLine="0"/>
              <w:jc w:val="center"/>
            </w:pPr>
            <w:r>
              <w:t>Leucine</w:t>
            </w:r>
          </w:p>
        </w:tc>
        <w:tc>
          <w:tcPr>
            <w:tcW w:w="1559" w:type="dxa"/>
          </w:tcPr>
          <w:p w14:paraId="59A49483" w14:textId="01DD12E7" w:rsidR="00194C33" w:rsidRDefault="00194C33" w:rsidP="001D468F">
            <w:pPr>
              <w:ind w:firstLine="0"/>
              <w:jc w:val="center"/>
            </w:pPr>
            <w:r>
              <w:t>numeric(4,2)</w:t>
            </w:r>
          </w:p>
        </w:tc>
        <w:tc>
          <w:tcPr>
            <w:tcW w:w="709" w:type="dxa"/>
          </w:tcPr>
          <w:p w14:paraId="1D6035A9" w14:textId="77777777" w:rsidR="00194C33" w:rsidRDefault="00194C33" w:rsidP="001D468F">
            <w:pPr>
              <w:ind w:firstLine="0"/>
              <w:jc w:val="center"/>
              <w:rPr>
                <w:sz w:val="8"/>
                <w:szCs w:val="8"/>
              </w:rPr>
            </w:pPr>
          </w:p>
          <w:p w14:paraId="18DEA2AB" w14:textId="0EF74F97" w:rsidR="00194C33" w:rsidRDefault="00194C33" w:rsidP="001D468F">
            <w:pPr>
              <w:ind w:firstLine="0"/>
              <w:jc w:val="center"/>
              <w:rPr>
                <w:sz w:val="8"/>
                <w:szCs w:val="8"/>
              </w:rPr>
            </w:pPr>
            <w:r>
              <w:t>√</w:t>
            </w:r>
          </w:p>
        </w:tc>
        <w:tc>
          <w:tcPr>
            <w:tcW w:w="2970" w:type="dxa"/>
          </w:tcPr>
          <w:p w14:paraId="30133C6F" w14:textId="7EC138B3" w:rsidR="00194C33" w:rsidRDefault="00194C33" w:rsidP="001D468F">
            <w:pPr>
              <w:ind w:firstLine="0"/>
              <w:jc w:val="center"/>
            </w:pPr>
            <w:r>
              <w:t>Zawartość leucyny</w:t>
            </w:r>
          </w:p>
        </w:tc>
      </w:tr>
      <w:tr w:rsidR="00194C33" w:rsidRPr="00DF64C5" w14:paraId="7AF656AA" w14:textId="77777777" w:rsidTr="00FC31FD">
        <w:tc>
          <w:tcPr>
            <w:tcW w:w="562" w:type="dxa"/>
          </w:tcPr>
          <w:p w14:paraId="0A2A355C" w14:textId="77777777" w:rsidR="00194C33" w:rsidRDefault="00194C33" w:rsidP="001D468F">
            <w:pPr>
              <w:ind w:firstLine="0"/>
              <w:jc w:val="center"/>
            </w:pPr>
            <w:r>
              <w:t>25</w:t>
            </w:r>
          </w:p>
        </w:tc>
        <w:tc>
          <w:tcPr>
            <w:tcW w:w="851" w:type="dxa"/>
          </w:tcPr>
          <w:p w14:paraId="104DAFD0" w14:textId="77777777" w:rsidR="00194C33" w:rsidRDefault="00194C33" w:rsidP="001D468F">
            <w:pPr>
              <w:ind w:firstLine="0"/>
              <w:jc w:val="center"/>
            </w:pPr>
          </w:p>
        </w:tc>
        <w:tc>
          <w:tcPr>
            <w:tcW w:w="2410" w:type="dxa"/>
          </w:tcPr>
          <w:p w14:paraId="0F5E8A8B" w14:textId="54375BD6" w:rsidR="00194C33" w:rsidRDefault="00194C33" w:rsidP="001D468F">
            <w:pPr>
              <w:ind w:firstLine="0"/>
              <w:jc w:val="center"/>
            </w:pPr>
            <w:ins w:id="11065" w:author="Okot" w:date="2019-03-28T23:12:00Z">
              <w:r>
                <w:t>L</w:t>
              </w:r>
            </w:ins>
            <w:r>
              <w:t>ysine</w:t>
            </w:r>
          </w:p>
        </w:tc>
        <w:tc>
          <w:tcPr>
            <w:tcW w:w="1559" w:type="dxa"/>
          </w:tcPr>
          <w:p w14:paraId="38F5B104" w14:textId="0AD8F6D4" w:rsidR="00194C33" w:rsidRDefault="00194C33" w:rsidP="001D468F">
            <w:pPr>
              <w:ind w:firstLine="0"/>
              <w:jc w:val="center"/>
            </w:pPr>
            <w:r>
              <w:t>numeric(4,2)</w:t>
            </w:r>
          </w:p>
        </w:tc>
        <w:tc>
          <w:tcPr>
            <w:tcW w:w="709" w:type="dxa"/>
          </w:tcPr>
          <w:p w14:paraId="4DBE4C16" w14:textId="77777777" w:rsidR="00194C33" w:rsidRDefault="00194C33" w:rsidP="001D468F">
            <w:pPr>
              <w:ind w:firstLine="0"/>
              <w:jc w:val="center"/>
              <w:rPr>
                <w:sz w:val="8"/>
                <w:szCs w:val="8"/>
              </w:rPr>
            </w:pPr>
          </w:p>
          <w:p w14:paraId="18D5B81A" w14:textId="1879C654" w:rsidR="00194C33" w:rsidRDefault="00194C33" w:rsidP="001D468F">
            <w:pPr>
              <w:ind w:firstLine="0"/>
              <w:jc w:val="center"/>
              <w:rPr>
                <w:sz w:val="8"/>
                <w:szCs w:val="8"/>
              </w:rPr>
            </w:pPr>
            <w:r>
              <w:t>√</w:t>
            </w:r>
          </w:p>
        </w:tc>
        <w:tc>
          <w:tcPr>
            <w:tcW w:w="2970" w:type="dxa"/>
          </w:tcPr>
          <w:p w14:paraId="5A048886" w14:textId="10F3CF8E" w:rsidR="00194C33" w:rsidRDefault="00194C33" w:rsidP="001D468F">
            <w:pPr>
              <w:ind w:firstLine="0"/>
              <w:jc w:val="center"/>
            </w:pPr>
            <w:r>
              <w:t>Zawartość lizyny</w:t>
            </w:r>
          </w:p>
        </w:tc>
      </w:tr>
      <w:tr w:rsidR="00194C33" w:rsidRPr="00DF64C5" w14:paraId="7BEE31A9" w14:textId="77777777" w:rsidTr="00FC31FD">
        <w:tc>
          <w:tcPr>
            <w:tcW w:w="562" w:type="dxa"/>
          </w:tcPr>
          <w:p w14:paraId="5767BDBA" w14:textId="77777777" w:rsidR="00194C33" w:rsidRDefault="00194C33" w:rsidP="001D468F">
            <w:pPr>
              <w:ind w:firstLine="0"/>
              <w:jc w:val="center"/>
            </w:pPr>
            <w:r>
              <w:t>26</w:t>
            </w:r>
          </w:p>
        </w:tc>
        <w:tc>
          <w:tcPr>
            <w:tcW w:w="851" w:type="dxa"/>
          </w:tcPr>
          <w:p w14:paraId="41E68015" w14:textId="77777777" w:rsidR="00194C33" w:rsidRDefault="00194C33" w:rsidP="001D468F">
            <w:pPr>
              <w:ind w:firstLine="0"/>
              <w:jc w:val="center"/>
            </w:pPr>
          </w:p>
        </w:tc>
        <w:tc>
          <w:tcPr>
            <w:tcW w:w="2410" w:type="dxa"/>
          </w:tcPr>
          <w:p w14:paraId="42CC749A" w14:textId="438ABABB" w:rsidR="00194C33" w:rsidRDefault="00194C33" w:rsidP="001D468F">
            <w:pPr>
              <w:ind w:firstLine="0"/>
              <w:jc w:val="center"/>
            </w:pPr>
            <w:ins w:id="11066" w:author="Okot" w:date="2019-03-28T23:12:00Z">
              <w:r>
                <w:t>Met</w:t>
              </w:r>
            </w:ins>
            <w:r>
              <w:t>hionine</w:t>
            </w:r>
          </w:p>
        </w:tc>
        <w:tc>
          <w:tcPr>
            <w:tcW w:w="1559" w:type="dxa"/>
          </w:tcPr>
          <w:p w14:paraId="38A22305" w14:textId="45BCEF2F" w:rsidR="00194C33" w:rsidRDefault="00194C33" w:rsidP="001D468F">
            <w:pPr>
              <w:ind w:firstLine="0"/>
              <w:jc w:val="center"/>
            </w:pPr>
            <w:r>
              <w:t>numeric(4,2)</w:t>
            </w:r>
          </w:p>
        </w:tc>
        <w:tc>
          <w:tcPr>
            <w:tcW w:w="709" w:type="dxa"/>
          </w:tcPr>
          <w:p w14:paraId="75488F73" w14:textId="77777777" w:rsidR="00194C33" w:rsidRDefault="00194C33" w:rsidP="001D468F">
            <w:pPr>
              <w:ind w:firstLine="0"/>
              <w:jc w:val="center"/>
              <w:rPr>
                <w:sz w:val="8"/>
                <w:szCs w:val="8"/>
              </w:rPr>
            </w:pPr>
          </w:p>
          <w:p w14:paraId="39700B8B" w14:textId="7BB43592" w:rsidR="00194C33" w:rsidRDefault="00194C33" w:rsidP="001D468F">
            <w:pPr>
              <w:ind w:firstLine="0"/>
              <w:jc w:val="center"/>
              <w:rPr>
                <w:sz w:val="8"/>
                <w:szCs w:val="8"/>
              </w:rPr>
            </w:pPr>
            <w:r>
              <w:t>√</w:t>
            </w:r>
          </w:p>
        </w:tc>
        <w:tc>
          <w:tcPr>
            <w:tcW w:w="2970" w:type="dxa"/>
          </w:tcPr>
          <w:p w14:paraId="1A77AB2A" w14:textId="59790545" w:rsidR="00194C33" w:rsidRDefault="00194C33" w:rsidP="001D468F">
            <w:pPr>
              <w:ind w:firstLine="0"/>
              <w:jc w:val="center"/>
            </w:pPr>
            <w:r>
              <w:t>Zawartość metioniny</w:t>
            </w:r>
          </w:p>
        </w:tc>
      </w:tr>
      <w:tr w:rsidR="00194C33" w:rsidRPr="00DF64C5" w14:paraId="7B2B20C9" w14:textId="77777777" w:rsidTr="00FC31FD">
        <w:tc>
          <w:tcPr>
            <w:tcW w:w="562" w:type="dxa"/>
          </w:tcPr>
          <w:p w14:paraId="7BF42491" w14:textId="77777777" w:rsidR="00194C33" w:rsidRDefault="00194C33" w:rsidP="001D468F">
            <w:pPr>
              <w:ind w:firstLine="0"/>
              <w:jc w:val="center"/>
            </w:pPr>
            <w:r>
              <w:t>27</w:t>
            </w:r>
          </w:p>
        </w:tc>
        <w:tc>
          <w:tcPr>
            <w:tcW w:w="851" w:type="dxa"/>
          </w:tcPr>
          <w:p w14:paraId="602BB866" w14:textId="77777777" w:rsidR="00194C33" w:rsidRDefault="00194C33" w:rsidP="001D468F">
            <w:pPr>
              <w:ind w:firstLine="0"/>
              <w:jc w:val="center"/>
            </w:pPr>
          </w:p>
        </w:tc>
        <w:tc>
          <w:tcPr>
            <w:tcW w:w="2410" w:type="dxa"/>
          </w:tcPr>
          <w:p w14:paraId="084E0649" w14:textId="3B12692E" w:rsidR="00194C33" w:rsidRDefault="00194C33" w:rsidP="001D468F">
            <w:pPr>
              <w:ind w:firstLine="0"/>
              <w:jc w:val="center"/>
            </w:pPr>
            <w:ins w:id="11067" w:author="Okot" w:date="2019-03-28T23:02:00Z">
              <w:r>
                <w:t>T</w:t>
              </w:r>
            </w:ins>
            <w:r>
              <w:t>h</w:t>
            </w:r>
            <w:ins w:id="11068" w:author="Okot" w:date="2019-03-28T23:02:00Z">
              <w:r>
                <w:t>reonin</w:t>
              </w:r>
            </w:ins>
            <w:r>
              <w:t>e</w:t>
            </w:r>
          </w:p>
        </w:tc>
        <w:tc>
          <w:tcPr>
            <w:tcW w:w="1559" w:type="dxa"/>
          </w:tcPr>
          <w:p w14:paraId="3453E135" w14:textId="3127B6A0" w:rsidR="00194C33" w:rsidRDefault="00194C33" w:rsidP="001D468F">
            <w:pPr>
              <w:ind w:firstLine="0"/>
              <w:jc w:val="center"/>
            </w:pPr>
            <w:r>
              <w:t>numeric(4,2)</w:t>
            </w:r>
          </w:p>
        </w:tc>
        <w:tc>
          <w:tcPr>
            <w:tcW w:w="709" w:type="dxa"/>
          </w:tcPr>
          <w:p w14:paraId="22568392" w14:textId="77777777" w:rsidR="00194C33" w:rsidRDefault="00194C33" w:rsidP="001D468F">
            <w:pPr>
              <w:ind w:firstLine="0"/>
              <w:jc w:val="center"/>
              <w:rPr>
                <w:sz w:val="8"/>
                <w:szCs w:val="8"/>
              </w:rPr>
            </w:pPr>
          </w:p>
          <w:p w14:paraId="67C4A8E4" w14:textId="6C0229CA" w:rsidR="00194C33" w:rsidRDefault="00194C33" w:rsidP="001D468F">
            <w:pPr>
              <w:ind w:firstLine="0"/>
              <w:jc w:val="center"/>
              <w:rPr>
                <w:sz w:val="8"/>
                <w:szCs w:val="8"/>
              </w:rPr>
            </w:pPr>
            <w:r>
              <w:t>√</w:t>
            </w:r>
          </w:p>
        </w:tc>
        <w:tc>
          <w:tcPr>
            <w:tcW w:w="2970" w:type="dxa"/>
          </w:tcPr>
          <w:p w14:paraId="7E9026BD" w14:textId="60D1A81A" w:rsidR="00194C33" w:rsidRDefault="00194C33" w:rsidP="001D468F">
            <w:pPr>
              <w:ind w:firstLine="0"/>
              <w:jc w:val="center"/>
            </w:pPr>
            <w:r>
              <w:t>Zawartość treoniny</w:t>
            </w:r>
          </w:p>
        </w:tc>
      </w:tr>
      <w:tr w:rsidR="00194C33" w:rsidRPr="00DF64C5" w14:paraId="70911B9D" w14:textId="77777777" w:rsidTr="00FC31FD">
        <w:tc>
          <w:tcPr>
            <w:tcW w:w="562" w:type="dxa"/>
          </w:tcPr>
          <w:p w14:paraId="4095B03D" w14:textId="77777777" w:rsidR="00194C33" w:rsidRDefault="00194C33" w:rsidP="001D468F">
            <w:pPr>
              <w:ind w:firstLine="0"/>
              <w:jc w:val="center"/>
            </w:pPr>
            <w:r>
              <w:t>28</w:t>
            </w:r>
          </w:p>
        </w:tc>
        <w:tc>
          <w:tcPr>
            <w:tcW w:w="851" w:type="dxa"/>
          </w:tcPr>
          <w:p w14:paraId="4996D952" w14:textId="77777777" w:rsidR="00194C33" w:rsidRDefault="00194C33" w:rsidP="001D468F">
            <w:pPr>
              <w:ind w:firstLine="0"/>
              <w:jc w:val="center"/>
            </w:pPr>
          </w:p>
        </w:tc>
        <w:tc>
          <w:tcPr>
            <w:tcW w:w="2410" w:type="dxa"/>
          </w:tcPr>
          <w:p w14:paraId="3B1BEB5E" w14:textId="15EF01DF" w:rsidR="00194C33" w:rsidRDefault="00194C33" w:rsidP="001D468F">
            <w:pPr>
              <w:ind w:firstLine="0"/>
              <w:jc w:val="center"/>
            </w:pPr>
            <w:ins w:id="11069" w:author="Okot" w:date="2019-03-28T23:02:00Z">
              <w:r>
                <w:t>Trypto</w:t>
              </w:r>
            </w:ins>
            <w:r>
              <w:t>ph</w:t>
            </w:r>
            <w:ins w:id="11070" w:author="Okot" w:date="2019-03-28T23:02:00Z">
              <w:r>
                <w:t>an</w:t>
              </w:r>
            </w:ins>
          </w:p>
        </w:tc>
        <w:tc>
          <w:tcPr>
            <w:tcW w:w="1559" w:type="dxa"/>
          </w:tcPr>
          <w:p w14:paraId="3921410D" w14:textId="3EBC1BF4" w:rsidR="00194C33" w:rsidRDefault="00194C33" w:rsidP="001D468F">
            <w:pPr>
              <w:ind w:firstLine="0"/>
              <w:jc w:val="center"/>
            </w:pPr>
            <w:r>
              <w:t>numeric(4,2)</w:t>
            </w:r>
          </w:p>
        </w:tc>
        <w:tc>
          <w:tcPr>
            <w:tcW w:w="709" w:type="dxa"/>
          </w:tcPr>
          <w:p w14:paraId="17BF9D3F" w14:textId="77777777" w:rsidR="00194C33" w:rsidRDefault="00194C33" w:rsidP="001D468F">
            <w:pPr>
              <w:ind w:firstLine="0"/>
              <w:jc w:val="center"/>
              <w:rPr>
                <w:sz w:val="8"/>
                <w:szCs w:val="8"/>
              </w:rPr>
            </w:pPr>
          </w:p>
          <w:p w14:paraId="08E66ADC" w14:textId="2D00421E" w:rsidR="00194C33" w:rsidRDefault="00194C33" w:rsidP="001D468F">
            <w:pPr>
              <w:ind w:firstLine="0"/>
              <w:jc w:val="center"/>
              <w:rPr>
                <w:sz w:val="8"/>
                <w:szCs w:val="8"/>
              </w:rPr>
            </w:pPr>
            <w:r>
              <w:t>√</w:t>
            </w:r>
          </w:p>
        </w:tc>
        <w:tc>
          <w:tcPr>
            <w:tcW w:w="2970" w:type="dxa"/>
          </w:tcPr>
          <w:p w14:paraId="0A9E28D5" w14:textId="4809679B" w:rsidR="00194C33" w:rsidRDefault="00194C33" w:rsidP="001D468F">
            <w:pPr>
              <w:ind w:firstLine="0"/>
              <w:jc w:val="center"/>
            </w:pPr>
            <w:r>
              <w:t>Zawartość tryptofanu</w:t>
            </w:r>
          </w:p>
        </w:tc>
      </w:tr>
      <w:tr w:rsidR="00194C33" w:rsidRPr="00DF64C5" w14:paraId="72D1567A" w14:textId="77777777" w:rsidTr="00FC31FD">
        <w:tc>
          <w:tcPr>
            <w:tcW w:w="562" w:type="dxa"/>
          </w:tcPr>
          <w:p w14:paraId="09DD44A2" w14:textId="77777777" w:rsidR="00194C33" w:rsidRDefault="00194C33" w:rsidP="001D468F">
            <w:pPr>
              <w:ind w:firstLine="0"/>
              <w:jc w:val="center"/>
            </w:pPr>
            <w:r>
              <w:t>29</w:t>
            </w:r>
          </w:p>
        </w:tc>
        <w:tc>
          <w:tcPr>
            <w:tcW w:w="851" w:type="dxa"/>
          </w:tcPr>
          <w:p w14:paraId="089EB23A" w14:textId="77777777" w:rsidR="00194C33" w:rsidRDefault="00194C33" w:rsidP="001D468F">
            <w:pPr>
              <w:ind w:firstLine="0"/>
              <w:jc w:val="center"/>
            </w:pPr>
          </w:p>
        </w:tc>
        <w:tc>
          <w:tcPr>
            <w:tcW w:w="2410" w:type="dxa"/>
          </w:tcPr>
          <w:p w14:paraId="4B281776" w14:textId="2DE88B94" w:rsidR="00194C33" w:rsidRDefault="00194C33" w:rsidP="001D468F">
            <w:pPr>
              <w:ind w:firstLine="0"/>
              <w:jc w:val="center"/>
            </w:pPr>
            <w:r>
              <w:t>Phenylalanine</w:t>
            </w:r>
          </w:p>
        </w:tc>
        <w:tc>
          <w:tcPr>
            <w:tcW w:w="1559" w:type="dxa"/>
          </w:tcPr>
          <w:p w14:paraId="5C18F324" w14:textId="17109185" w:rsidR="00194C33" w:rsidRDefault="00194C33" w:rsidP="001D468F">
            <w:pPr>
              <w:ind w:firstLine="0"/>
              <w:jc w:val="center"/>
            </w:pPr>
            <w:r>
              <w:t>numeric(4,2)</w:t>
            </w:r>
          </w:p>
        </w:tc>
        <w:tc>
          <w:tcPr>
            <w:tcW w:w="709" w:type="dxa"/>
          </w:tcPr>
          <w:p w14:paraId="5713EFB9" w14:textId="77777777" w:rsidR="00194C33" w:rsidRDefault="00194C33" w:rsidP="001D468F">
            <w:pPr>
              <w:ind w:firstLine="0"/>
              <w:jc w:val="center"/>
              <w:rPr>
                <w:sz w:val="8"/>
                <w:szCs w:val="8"/>
              </w:rPr>
            </w:pPr>
          </w:p>
          <w:p w14:paraId="2F302C77" w14:textId="32E0733C" w:rsidR="00194C33" w:rsidRDefault="00194C33" w:rsidP="001D468F">
            <w:pPr>
              <w:ind w:firstLine="0"/>
              <w:jc w:val="center"/>
              <w:rPr>
                <w:sz w:val="8"/>
                <w:szCs w:val="8"/>
              </w:rPr>
            </w:pPr>
            <w:r>
              <w:t>√</w:t>
            </w:r>
          </w:p>
        </w:tc>
        <w:tc>
          <w:tcPr>
            <w:tcW w:w="2970" w:type="dxa"/>
          </w:tcPr>
          <w:p w14:paraId="66269FE7" w14:textId="22B8550E" w:rsidR="00194C33" w:rsidRDefault="00194C33" w:rsidP="001D468F">
            <w:pPr>
              <w:ind w:firstLine="0"/>
              <w:jc w:val="center"/>
            </w:pPr>
            <w:r>
              <w:t>Zawartość fenyloalaniny</w:t>
            </w:r>
          </w:p>
        </w:tc>
      </w:tr>
      <w:tr w:rsidR="00194C33" w:rsidRPr="00DF64C5" w14:paraId="5C2C385E" w14:textId="77777777" w:rsidTr="00FC31FD">
        <w:tc>
          <w:tcPr>
            <w:tcW w:w="562" w:type="dxa"/>
          </w:tcPr>
          <w:p w14:paraId="63EF864C" w14:textId="77777777" w:rsidR="00194C33" w:rsidRDefault="00194C33" w:rsidP="001D468F">
            <w:pPr>
              <w:ind w:firstLine="0"/>
              <w:jc w:val="center"/>
            </w:pPr>
            <w:r>
              <w:t>30</w:t>
            </w:r>
          </w:p>
        </w:tc>
        <w:tc>
          <w:tcPr>
            <w:tcW w:w="851" w:type="dxa"/>
          </w:tcPr>
          <w:p w14:paraId="76FFF4BD" w14:textId="77777777" w:rsidR="00194C33" w:rsidRDefault="00194C33" w:rsidP="001D468F">
            <w:pPr>
              <w:ind w:firstLine="0"/>
              <w:jc w:val="center"/>
            </w:pPr>
          </w:p>
        </w:tc>
        <w:tc>
          <w:tcPr>
            <w:tcW w:w="2410" w:type="dxa"/>
          </w:tcPr>
          <w:p w14:paraId="545CDC69" w14:textId="68AA8370" w:rsidR="00194C33" w:rsidRDefault="00194C33" w:rsidP="001D468F">
            <w:pPr>
              <w:ind w:firstLine="0"/>
              <w:jc w:val="center"/>
            </w:pPr>
            <w:r>
              <w:t>WitA</w:t>
            </w:r>
          </w:p>
        </w:tc>
        <w:tc>
          <w:tcPr>
            <w:tcW w:w="1559" w:type="dxa"/>
          </w:tcPr>
          <w:p w14:paraId="09809BC3" w14:textId="2926DA9B" w:rsidR="00194C33" w:rsidRDefault="00194C33" w:rsidP="001D468F">
            <w:pPr>
              <w:ind w:firstLine="0"/>
              <w:jc w:val="center"/>
            </w:pPr>
            <w:r>
              <w:t>numeric(4,2)</w:t>
            </w:r>
          </w:p>
        </w:tc>
        <w:tc>
          <w:tcPr>
            <w:tcW w:w="709" w:type="dxa"/>
          </w:tcPr>
          <w:p w14:paraId="7151EE42" w14:textId="77777777" w:rsidR="00194C33" w:rsidRDefault="00194C33" w:rsidP="001D468F">
            <w:pPr>
              <w:ind w:firstLine="0"/>
              <w:jc w:val="center"/>
              <w:rPr>
                <w:sz w:val="8"/>
                <w:szCs w:val="8"/>
              </w:rPr>
            </w:pPr>
          </w:p>
          <w:p w14:paraId="4153F21F" w14:textId="6F2E4618" w:rsidR="00194C33" w:rsidRDefault="00194C33" w:rsidP="001D468F">
            <w:pPr>
              <w:ind w:firstLine="0"/>
              <w:jc w:val="center"/>
              <w:rPr>
                <w:sz w:val="8"/>
                <w:szCs w:val="8"/>
              </w:rPr>
            </w:pPr>
            <w:r>
              <w:t>√</w:t>
            </w:r>
          </w:p>
        </w:tc>
        <w:tc>
          <w:tcPr>
            <w:tcW w:w="2970" w:type="dxa"/>
          </w:tcPr>
          <w:p w14:paraId="4C7C6B46" w14:textId="166B563E" w:rsidR="00194C33" w:rsidRDefault="00194C33" w:rsidP="001D468F">
            <w:pPr>
              <w:ind w:firstLine="0"/>
              <w:jc w:val="center"/>
            </w:pPr>
            <w:r>
              <w:t>Zawartość witaminy A</w:t>
            </w:r>
          </w:p>
        </w:tc>
      </w:tr>
      <w:tr w:rsidR="00194C33" w:rsidRPr="00DF64C5" w14:paraId="7EE4492B" w14:textId="77777777" w:rsidTr="00FC31FD">
        <w:tc>
          <w:tcPr>
            <w:tcW w:w="562" w:type="dxa"/>
          </w:tcPr>
          <w:p w14:paraId="277B431E" w14:textId="77777777" w:rsidR="00194C33" w:rsidRDefault="00194C33" w:rsidP="001D468F">
            <w:pPr>
              <w:ind w:firstLine="0"/>
              <w:jc w:val="center"/>
            </w:pPr>
            <w:r>
              <w:t>31</w:t>
            </w:r>
          </w:p>
        </w:tc>
        <w:tc>
          <w:tcPr>
            <w:tcW w:w="851" w:type="dxa"/>
          </w:tcPr>
          <w:p w14:paraId="3ECAAEFD" w14:textId="77777777" w:rsidR="00194C33" w:rsidRDefault="00194C33" w:rsidP="001D468F">
            <w:pPr>
              <w:ind w:firstLine="0"/>
              <w:jc w:val="center"/>
            </w:pPr>
          </w:p>
        </w:tc>
        <w:tc>
          <w:tcPr>
            <w:tcW w:w="2410" w:type="dxa"/>
          </w:tcPr>
          <w:p w14:paraId="00A7F8A1" w14:textId="3965B375" w:rsidR="00194C33" w:rsidRDefault="00194C33" w:rsidP="001D468F">
            <w:pPr>
              <w:ind w:firstLine="0"/>
              <w:jc w:val="center"/>
            </w:pPr>
            <w:r>
              <w:t>WitB1</w:t>
            </w:r>
          </w:p>
        </w:tc>
        <w:tc>
          <w:tcPr>
            <w:tcW w:w="1559" w:type="dxa"/>
          </w:tcPr>
          <w:p w14:paraId="46F9EE5D" w14:textId="27D3279F" w:rsidR="00194C33" w:rsidRDefault="00194C33" w:rsidP="001D468F">
            <w:pPr>
              <w:ind w:firstLine="0"/>
              <w:jc w:val="center"/>
            </w:pPr>
            <w:r>
              <w:t>numeric(4,2)</w:t>
            </w:r>
          </w:p>
        </w:tc>
        <w:tc>
          <w:tcPr>
            <w:tcW w:w="709" w:type="dxa"/>
          </w:tcPr>
          <w:p w14:paraId="272A269E" w14:textId="77777777" w:rsidR="00194C33" w:rsidRDefault="00194C33" w:rsidP="001D468F">
            <w:pPr>
              <w:ind w:firstLine="0"/>
              <w:jc w:val="center"/>
              <w:rPr>
                <w:sz w:val="8"/>
                <w:szCs w:val="8"/>
              </w:rPr>
            </w:pPr>
          </w:p>
          <w:p w14:paraId="3C5A74C6" w14:textId="17183073" w:rsidR="00194C33" w:rsidRDefault="00194C33" w:rsidP="001D468F">
            <w:pPr>
              <w:ind w:firstLine="0"/>
              <w:jc w:val="center"/>
              <w:rPr>
                <w:sz w:val="8"/>
                <w:szCs w:val="8"/>
              </w:rPr>
            </w:pPr>
            <w:r>
              <w:t>√</w:t>
            </w:r>
          </w:p>
        </w:tc>
        <w:tc>
          <w:tcPr>
            <w:tcW w:w="2970" w:type="dxa"/>
          </w:tcPr>
          <w:p w14:paraId="753EA246" w14:textId="37536A74" w:rsidR="00194C33" w:rsidRDefault="00194C33" w:rsidP="001D468F">
            <w:pPr>
              <w:ind w:firstLine="0"/>
              <w:jc w:val="center"/>
            </w:pPr>
            <w:r>
              <w:t>Zawartość witaminy B</w:t>
            </w:r>
            <w:r>
              <w:rPr>
                <w:vertAlign w:val="subscript"/>
              </w:rPr>
              <w:t>1</w:t>
            </w:r>
          </w:p>
        </w:tc>
      </w:tr>
      <w:tr w:rsidR="00194C33" w:rsidRPr="00DF64C5" w14:paraId="3EC7935D" w14:textId="77777777" w:rsidTr="00FC31FD">
        <w:tc>
          <w:tcPr>
            <w:tcW w:w="562" w:type="dxa"/>
          </w:tcPr>
          <w:p w14:paraId="16D7ECA3" w14:textId="77777777" w:rsidR="00194C33" w:rsidRDefault="00194C33" w:rsidP="001D468F">
            <w:pPr>
              <w:ind w:firstLine="0"/>
              <w:jc w:val="center"/>
            </w:pPr>
            <w:r>
              <w:t>32</w:t>
            </w:r>
          </w:p>
        </w:tc>
        <w:tc>
          <w:tcPr>
            <w:tcW w:w="851" w:type="dxa"/>
          </w:tcPr>
          <w:p w14:paraId="749DDFFC" w14:textId="77777777" w:rsidR="00194C33" w:rsidRDefault="00194C33" w:rsidP="001D468F">
            <w:pPr>
              <w:ind w:firstLine="0"/>
              <w:jc w:val="center"/>
            </w:pPr>
          </w:p>
        </w:tc>
        <w:tc>
          <w:tcPr>
            <w:tcW w:w="2410" w:type="dxa"/>
          </w:tcPr>
          <w:p w14:paraId="67A6BE48" w14:textId="0D205E53" w:rsidR="00194C33" w:rsidRDefault="00194C33" w:rsidP="001D468F">
            <w:pPr>
              <w:ind w:firstLine="0"/>
              <w:jc w:val="center"/>
            </w:pPr>
            <w:r>
              <w:t>WitB2</w:t>
            </w:r>
          </w:p>
        </w:tc>
        <w:tc>
          <w:tcPr>
            <w:tcW w:w="1559" w:type="dxa"/>
          </w:tcPr>
          <w:p w14:paraId="02DEB431" w14:textId="06595F5E" w:rsidR="00194C33" w:rsidRDefault="00194C33" w:rsidP="001D468F">
            <w:pPr>
              <w:ind w:firstLine="0"/>
              <w:jc w:val="center"/>
            </w:pPr>
            <w:r>
              <w:t>numeric(4,2)</w:t>
            </w:r>
          </w:p>
        </w:tc>
        <w:tc>
          <w:tcPr>
            <w:tcW w:w="709" w:type="dxa"/>
          </w:tcPr>
          <w:p w14:paraId="474C190E" w14:textId="77777777" w:rsidR="00194C33" w:rsidRDefault="00194C33" w:rsidP="001D468F">
            <w:pPr>
              <w:ind w:firstLine="0"/>
              <w:jc w:val="center"/>
              <w:rPr>
                <w:sz w:val="8"/>
                <w:szCs w:val="8"/>
              </w:rPr>
            </w:pPr>
          </w:p>
          <w:p w14:paraId="5FD28A38" w14:textId="4D69FE09" w:rsidR="00194C33" w:rsidRDefault="00194C33" w:rsidP="001D468F">
            <w:pPr>
              <w:ind w:firstLine="0"/>
              <w:jc w:val="center"/>
              <w:rPr>
                <w:sz w:val="8"/>
                <w:szCs w:val="8"/>
              </w:rPr>
            </w:pPr>
            <w:r>
              <w:t>√</w:t>
            </w:r>
          </w:p>
        </w:tc>
        <w:tc>
          <w:tcPr>
            <w:tcW w:w="2970" w:type="dxa"/>
          </w:tcPr>
          <w:p w14:paraId="2B0D7829" w14:textId="14732564" w:rsidR="00194C33" w:rsidRDefault="00194C33" w:rsidP="001D468F">
            <w:pPr>
              <w:ind w:firstLine="0"/>
              <w:jc w:val="center"/>
            </w:pPr>
            <w:r>
              <w:t>Zawartość witaminy B</w:t>
            </w:r>
            <w:r>
              <w:rPr>
                <w:vertAlign w:val="subscript"/>
              </w:rPr>
              <w:t>2</w:t>
            </w:r>
          </w:p>
        </w:tc>
      </w:tr>
      <w:tr w:rsidR="00194C33" w:rsidRPr="00DF64C5" w14:paraId="3A5F6C3D" w14:textId="77777777" w:rsidTr="00FC31FD">
        <w:tc>
          <w:tcPr>
            <w:tcW w:w="562" w:type="dxa"/>
          </w:tcPr>
          <w:p w14:paraId="096D21CB" w14:textId="77777777" w:rsidR="00194C33" w:rsidRDefault="00194C33" w:rsidP="001D468F">
            <w:pPr>
              <w:ind w:firstLine="0"/>
              <w:jc w:val="center"/>
            </w:pPr>
            <w:r>
              <w:t>33</w:t>
            </w:r>
          </w:p>
        </w:tc>
        <w:tc>
          <w:tcPr>
            <w:tcW w:w="851" w:type="dxa"/>
          </w:tcPr>
          <w:p w14:paraId="3AB61567" w14:textId="77777777" w:rsidR="00194C33" w:rsidRDefault="00194C33" w:rsidP="001D468F">
            <w:pPr>
              <w:ind w:firstLine="0"/>
              <w:jc w:val="center"/>
            </w:pPr>
          </w:p>
        </w:tc>
        <w:tc>
          <w:tcPr>
            <w:tcW w:w="2410" w:type="dxa"/>
          </w:tcPr>
          <w:p w14:paraId="765FF425" w14:textId="3E48F55A" w:rsidR="00194C33" w:rsidRDefault="00194C33" w:rsidP="001D468F">
            <w:pPr>
              <w:ind w:firstLine="0"/>
              <w:jc w:val="center"/>
            </w:pPr>
            <w:r>
              <w:t>WitB3</w:t>
            </w:r>
          </w:p>
        </w:tc>
        <w:tc>
          <w:tcPr>
            <w:tcW w:w="1559" w:type="dxa"/>
          </w:tcPr>
          <w:p w14:paraId="5A262693" w14:textId="68589A34" w:rsidR="00194C33" w:rsidRDefault="00194C33" w:rsidP="001D468F">
            <w:pPr>
              <w:ind w:firstLine="0"/>
              <w:jc w:val="center"/>
            </w:pPr>
            <w:r>
              <w:t>numeric(4,2)</w:t>
            </w:r>
          </w:p>
        </w:tc>
        <w:tc>
          <w:tcPr>
            <w:tcW w:w="709" w:type="dxa"/>
          </w:tcPr>
          <w:p w14:paraId="414E7E12" w14:textId="77777777" w:rsidR="00194C33" w:rsidRDefault="00194C33" w:rsidP="001D468F">
            <w:pPr>
              <w:ind w:firstLine="0"/>
              <w:jc w:val="center"/>
              <w:rPr>
                <w:sz w:val="8"/>
                <w:szCs w:val="8"/>
              </w:rPr>
            </w:pPr>
          </w:p>
          <w:p w14:paraId="74D57965" w14:textId="7B473CCC" w:rsidR="00194C33" w:rsidRDefault="00194C33" w:rsidP="001D468F">
            <w:pPr>
              <w:ind w:firstLine="0"/>
              <w:jc w:val="center"/>
              <w:rPr>
                <w:sz w:val="8"/>
                <w:szCs w:val="8"/>
              </w:rPr>
            </w:pPr>
            <w:r>
              <w:t>√</w:t>
            </w:r>
          </w:p>
        </w:tc>
        <w:tc>
          <w:tcPr>
            <w:tcW w:w="2970" w:type="dxa"/>
          </w:tcPr>
          <w:p w14:paraId="3C9EFD12" w14:textId="14CDB7AD" w:rsidR="00194C33" w:rsidRDefault="00194C33" w:rsidP="001D468F">
            <w:pPr>
              <w:ind w:firstLine="0"/>
              <w:jc w:val="center"/>
            </w:pPr>
            <w:r>
              <w:t>Zawartość witaminy B</w:t>
            </w:r>
            <w:r>
              <w:rPr>
                <w:vertAlign w:val="subscript"/>
              </w:rPr>
              <w:t>3</w:t>
            </w:r>
          </w:p>
        </w:tc>
      </w:tr>
      <w:tr w:rsidR="00194C33" w:rsidRPr="00DF64C5" w14:paraId="573D97E4" w14:textId="77777777" w:rsidTr="00FC31FD">
        <w:tc>
          <w:tcPr>
            <w:tcW w:w="562" w:type="dxa"/>
          </w:tcPr>
          <w:p w14:paraId="79C82BAF" w14:textId="77777777" w:rsidR="00194C33" w:rsidRDefault="00194C33" w:rsidP="001D468F">
            <w:pPr>
              <w:ind w:firstLine="0"/>
              <w:jc w:val="center"/>
            </w:pPr>
            <w:r>
              <w:t>34</w:t>
            </w:r>
          </w:p>
        </w:tc>
        <w:tc>
          <w:tcPr>
            <w:tcW w:w="851" w:type="dxa"/>
          </w:tcPr>
          <w:p w14:paraId="0F40DC60" w14:textId="77777777" w:rsidR="00194C33" w:rsidRDefault="00194C33" w:rsidP="001D468F">
            <w:pPr>
              <w:ind w:firstLine="0"/>
              <w:jc w:val="center"/>
            </w:pPr>
          </w:p>
        </w:tc>
        <w:tc>
          <w:tcPr>
            <w:tcW w:w="2410" w:type="dxa"/>
          </w:tcPr>
          <w:p w14:paraId="465315D5" w14:textId="73F10045" w:rsidR="00194C33" w:rsidRDefault="00194C33" w:rsidP="001D468F">
            <w:pPr>
              <w:ind w:firstLine="0"/>
              <w:jc w:val="center"/>
            </w:pPr>
            <w:r>
              <w:t>WitB4</w:t>
            </w:r>
          </w:p>
        </w:tc>
        <w:tc>
          <w:tcPr>
            <w:tcW w:w="1559" w:type="dxa"/>
          </w:tcPr>
          <w:p w14:paraId="7C7966BD" w14:textId="5A53B640" w:rsidR="00194C33" w:rsidRDefault="00194C33" w:rsidP="001D468F">
            <w:pPr>
              <w:ind w:firstLine="0"/>
              <w:jc w:val="center"/>
            </w:pPr>
            <w:r>
              <w:t>numeric(4,2)</w:t>
            </w:r>
          </w:p>
        </w:tc>
        <w:tc>
          <w:tcPr>
            <w:tcW w:w="709" w:type="dxa"/>
          </w:tcPr>
          <w:p w14:paraId="4A76F2A1" w14:textId="77777777" w:rsidR="00194C33" w:rsidRDefault="00194C33" w:rsidP="001D468F">
            <w:pPr>
              <w:ind w:firstLine="0"/>
              <w:jc w:val="center"/>
              <w:rPr>
                <w:sz w:val="8"/>
                <w:szCs w:val="8"/>
              </w:rPr>
            </w:pPr>
          </w:p>
          <w:p w14:paraId="11520C28" w14:textId="5046F137" w:rsidR="00194C33" w:rsidRDefault="00194C33" w:rsidP="001D468F">
            <w:pPr>
              <w:ind w:firstLine="0"/>
              <w:jc w:val="center"/>
              <w:rPr>
                <w:sz w:val="8"/>
                <w:szCs w:val="8"/>
              </w:rPr>
            </w:pPr>
            <w:r>
              <w:t>√</w:t>
            </w:r>
          </w:p>
        </w:tc>
        <w:tc>
          <w:tcPr>
            <w:tcW w:w="2970" w:type="dxa"/>
          </w:tcPr>
          <w:p w14:paraId="13A90BFD" w14:textId="4A0AFC05" w:rsidR="00194C33" w:rsidRDefault="00194C33" w:rsidP="001D468F">
            <w:pPr>
              <w:ind w:firstLine="0"/>
              <w:jc w:val="center"/>
            </w:pPr>
            <w:r>
              <w:t>Zawartość witaminy B</w:t>
            </w:r>
            <w:r>
              <w:rPr>
                <w:vertAlign w:val="subscript"/>
              </w:rPr>
              <w:t>4</w:t>
            </w:r>
          </w:p>
        </w:tc>
      </w:tr>
      <w:tr w:rsidR="00194C33" w:rsidRPr="00DF64C5" w14:paraId="35C90DB9" w14:textId="77777777" w:rsidTr="00FC31FD">
        <w:tc>
          <w:tcPr>
            <w:tcW w:w="562" w:type="dxa"/>
          </w:tcPr>
          <w:p w14:paraId="70F8DB65" w14:textId="77777777" w:rsidR="00194C33" w:rsidRDefault="00194C33" w:rsidP="001D468F">
            <w:pPr>
              <w:ind w:firstLine="0"/>
              <w:jc w:val="center"/>
            </w:pPr>
            <w:r>
              <w:t>35</w:t>
            </w:r>
          </w:p>
        </w:tc>
        <w:tc>
          <w:tcPr>
            <w:tcW w:w="851" w:type="dxa"/>
          </w:tcPr>
          <w:p w14:paraId="16059C2B" w14:textId="77777777" w:rsidR="00194C33" w:rsidRDefault="00194C33" w:rsidP="001D468F">
            <w:pPr>
              <w:ind w:firstLine="0"/>
              <w:jc w:val="center"/>
            </w:pPr>
          </w:p>
        </w:tc>
        <w:tc>
          <w:tcPr>
            <w:tcW w:w="2410" w:type="dxa"/>
          </w:tcPr>
          <w:p w14:paraId="7044D571" w14:textId="38A336BE" w:rsidR="00194C33" w:rsidRDefault="00194C33" w:rsidP="001D468F">
            <w:pPr>
              <w:ind w:firstLine="0"/>
              <w:jc w:val="center"/>
            </w:pPr>
            <w:r>
              <w:t>WitB5</w:t>
            </w:r>
          </w:p>
        </w:tc>
        <w:tc>
          <w:tcPr>
            <w:tcW w:w="1559" w:type="dxa"/>
          </w:tcPr>
          <w:p w14:paraId="1BBD3641" w14:textId="5DD8AF04" w:rsidR="00194C33" w:rsidRDefault="00194C33" w:rsidP="001D468F">
            <w:pPr>
              <w:ind w:firstLine="0"/>
              <w:jc w:val="center"/>
            </w:pPr>
            <w:r>
              <w:t>numeric(4,2)</w:t>
            </w:r>
          </w:p>
        </w:tc>
        <w:tc>
          <w:tcPr>
            <w:tcW w:w="709" w:type="dxa"/>
          </w:tcPr>
          <w:p w14:paraId="26E5A27B" w14:textId="77777777" w:rsidR="00194C33" w:rsidRDefault="00194C33" w:rsidP="001D468F">
            <w:pPr>
              <w:ind w:firstLine="0"/>
              <w:jc w:val="center"/>
              <w:rPr>
                <w:sz w:val="8"/>
                <w:szCs w:val="8"/>
              </w:rPr>
            </w:pPr>
          </w:p>
          <w:p w14:paraId="0DC604DA" w14:textId="52971376" w:rsidR="00194C33" w:rsidRDefault="00194C33" w:rsidP="001D468F">
            <w:pPr>
              <w:ind w:firstLine="0"/>
              <w:jc w:val="center"/>
              <w:rPr>
                <w:sz w:val="8"/>
                <w:szCs w:val="8"/>
              </w:rPr>
            </w:pPr>
            <w:r>
              <w:t>√</w:t>
            </w:r>
          </w:p>
        </w:tc>
        <w:tc>
          <w:tcPr>
            <w:tcW w:w="2970" w:type="dxa"/>
          </w:tcPr>
          <w:p w14:paraId="00B4DE84" w14:textId="0DAC7211" w:rsidR="00194C33" w:rsidRDefault="00194C33" w:rsidP="001D468F">
            <w:pPr>
              <w:ind w:firstLine="0"/>
              <w:jc w:val="center"/>
            </w:pPr>
            <w:r>
              <w:t>Zawartość witaminy B</w:t>
            </w:r>
            <w:r>
              <w:rPr>
                <w:vertAlign w:val="subscript"/>
              </w:rPr>
              <w:t>5</w:t>
            </w:r>
          </w:p>
        </w:tc>
      </w:tr>
      <w:tr w:rsidR="00194C33" w:rsidRPr="00DF64C5" w14:paraId="3758A050" w14:textId="77777777" w:rsidTr="00FC31FD">
        <w:tc>
          <w:tcPr>
            <w:tcW w:w="562" w:type="dxa"/>
          </w:tcPr>
          <w:p w14:paraId="7D204CA5" w14:textId="77777777" w:rsidR="00194C33" w:rsidRDefault="00194C33" w:rsidP="001D468F">
            <w:pPr>
              <w:ind w:firstLine="0"/>
              <w:jc w:val="center"/>
            </w:pPr>
            <w:r>
              <w:t>36</w:t>
            </w:r>
          </w:p>
        </w:tc>
        <w:tc>
          <w:tcPr>
            <w:tcW w:w="851" w:type="dxa"/>
          </w:tcPr>
          <w:p w14:paraId="5B294476" w14:textId="77777777" w:rsidR="00194C33" w:rsidRDefault="00194C33" w:rsidP="001D468F">
            <w:pPr>
              <w:ind w:firstLine="0"/>
              <w:jc w:val="center"/>
            </w:pPr>
          </w:p>
        </w:tc>
        <w:tc>
          <w:tcPr>
            <w:tcW w:w="2410" w:type="dxa"/>
          </w:tcPr>
          <w:p w14:paraId="593439B5" w14:textId="4C124EED" w:rsidR="00194C33" w:rsidRDefault="00194C33" w:rsidP="001D468F">
            <w:pPr>
              <w:ind w:firstLine="0"/>
              <w:jc w:val="center"/>
            </w:pPr>
            <w:r>
              <w:t>WitB6</w:t>
            </w:r>
          </w:p>
        </w:tc>
        <w:tc>
          <w:tcPr>
            <w:tcW w:w="1559" w:type="dxa"/>
          </w:tcPr>
          <w:p w14:paraId="4396C299" w14:textId="1CF5684A" w:rsidR="00194C33" w:rsidRDefault="00194C33" w:rsidP="001D468F">
            <w:pPr>
              <w:ind w:firstLine="0"/>
              <w:jc w:val="center"/>
            </w:pPr>
            <w:r>
              <w:t>numeric(4,2)</w:t>
            </w:r>
          </w:p>
        </w:tc>
        <w:tc>
          <w:tcPr>
            <w:tcW w:w="709" w:type="dxa"/>
          </w:tcPr>
          <w:p w14:paraId="7DDE1D55" w14:textId="77777777" w:rsidR="00194C33" w:rsidRDefault="00194C33" w:rsidP="001D468F">
            <w:pPr>
              <w:ind w:firstLine="0"/>
              <w:jc w:val="center"/>
              <w:rPr>
                <w:sz w:val="8"/>
                <w:szCs w:val="8"/>
              </w:rPr>
            </w:pPr>
          </w:p>
          <w:p w14:paraId="64E24B06" w14:textId="4D18348C" w:rsidR="00194C33" w:rsidRDefault="00194C33" w:rsidP="001D468F">
            <w:pPr>
              <w:ind w:firstLine="0"/>
              <w:jc w:val="center"/>
              <w:rPr>
                <w:sz w:val="8"/>
                <w:szCs w:val="8"/>
              </w:rPr>
            </w:pPr>
            <w:r>
              <w:t>√</w:t>
            </w:r>
          </w:p>
        </w:tc>
        <w:tc>
          <w:tcPr>
            <w:tcW w:w="2970" w:type="dxa"/>
          </w:tcPr>
          <w:p w14:paraId="58650AB5" w14:textId="2FF229D2" w:rsidR="00194C33" w:rsidRDefault="00194C33" w:rsidP="001D468F">
            <w:pPr>
              <w:ind w:firstLine="0"/>
              <w:jc w:val="center"/>
            </w:pPr>
            <w:r>
              <w:t>Zawartość witaminy B</w:t>
            </w:r>
            <w:r>
              <w:rPr>
                <w:vertAlign w:val="subscript"/>
              </w:rPr>
              <w:t>6</w:t>
            </w:r>
          </w:p>
        </w:tc>
      </w:tr>
      <w:tr w:rsidR="00194C33" w:rsidRPr="00DF64C5" w14:paraId="7EC16C47" w14:textId="77777777" w:rsidTr="00FC31FD">
        <w:tc>
          <w:tcPr>
            <w:tcW w:w="562" w:type="dxa"/>
          </w:tcPr>
          <w:p w14:paraId="5E0AFFBE" w14:textId="77777777" w:rsidR="00194C33" w:rsidRDefault="00194C33" w:rsidP="001D468F">
            <w:pPr>
              <w:ind w:firstLine="0"/>
              <w:jc w:val="center"/>
            </w:pPr>
            <w:r>
              <w:t>37</w:t>
            </w:r>
          </w:p>
        </w:tc>
        <w:tc>
          <w:tcPr>
            <w:tcW w:w="851" w:type="dxa"/>
          </w:tcPr>
          <w:p w14:paraId="6701FE54" w14:textId="77777777" w:rsidR="00194C33" w:rsidRDefault="00194C33" w:rsidP="001D468F">
            <w:pPr>
              <w:ind w:firstLine="0"/>
              <w:jc w:val="center"/>
            </w:pPr>
          </w:p>
        </w:tc>
        <w:tc>
          <w:tcPr>
            <w:tcW w:w="2410" w:type="dxa"/>
          </w:tcPr>
          <w:p w14:paraId="5286C258" w14:textId="0EBF6CB4" w:rsidR="00194C33" w:rsidRDefault="00194C33" w:rsidP="001D468F">
            <w:pPr>
              <w:ind w:firstLine="0"/>
              <w:jc w:val="center"/>
            </w:pPr>
            <w:r>
              <w:t>WitB9</w:t>
            </w:r>
          </w:p>
        </w:tc>
        <w:tc>
          <w:tcPr>
            <w:tcW w:w="1559" w:type="dxa"/>
          </w:tcPr>
          <w:p w14:paraId="16DA7E0B" w14:textId="58804ECD" w:rsidR="00194C33" w:rsidRDefault="00194C33" w:rsidP="001D468F">
            <w:pPr>
              <w:ind w:firstLine="0"/>
              <w:jc w:val="center"/>
            </w:pPr>
            <w:r>
              <w:t>numeric(4,2)</w:t>
            </w:r>
          </w:p>
        </w:tc>
        <w:tc>
          <w:tcPr>
            <w:tcW w:w="709" w:type="dxa"/>
          </w:tcPr>
          <w:p w14:paraId="5A7BD044" w14:textId="77777777" w:rsidR="00194C33" w:rsidRDefault="00194C33" w:rsidP="001D468F">
            <w:pPr>
              <w:ind w:firstLine="0"/>
              <w:jc w:val="center"/>
              <w:rPr>
                <w:sz w:val="8"/>
                <w:szCs w:val="8"/>
              </w:rPr>
            </w:pPr>
          </w:p>
          <w:p w14:paraId="51F903D2" w14:textId="5AF1B238" w:rsidR="00194C33" w:rsidRDefault="00194C33" w:rsidP="001D468F">
            <w:pPr>
              <w:ind w:firstLine="0"/>
              <w:jc w:val="center"/>
              <w:rPr>
                <w:sz w:val="8"/>
                <w:szCs w:val="8"/>
              </w:rPr>
            </w:pPr>
            <w:r>
              <w:t>√</w:t>
            </w:r>
          </w:p>
        </w:tc>
        <w:tc>
          <w:tcPr>
            <w:tcW w:w="2970" w:type="dxa"/>
          </w:tcPr>
          <w:p w14:paraId="59146707" w14:textId="403F3876" w:rsidR="00194C33" w:rsidRDefault="00194C33" w:rsidP="001D468F">
            <w:pPr>
              <w:ind w:firstLine="0"/>
              <w:jc w:val="center"/>
            </w:pPr>
            <w:r>
              <w:t>Zawartość witaminy B</w:t>
            </w:r>
            <w:r>
              <w:rPr>
                <w:vertAlign w:val="subscript"/>
              </w:rPr>
              <w:t>9</w:t>
            </w:r>
          </w:p>
        </w:tc>
      </w:tr>
      <w:tr w:rsidR="00194C33" w:rsidRPr="00DF64C5" w14:paraId="10B98482" w14:textId="77777777" w:rsidTr="00FC31FD">
        <w:tc>
          <w:tcPr>
            <w:tcW w:w="562" w:type="dxa"/>
          </w:tcPr>
          <w:p w14:paraId="5D63DFD8" w14:textId="77777777" w:rsidR="00194C33" w:rsidRDefault="00194C33" w:rsidP="001D468F">
            <w:pPr>
              <w:ind w:firstLine="0"/>
              <w:jc w:val="center"/>
            </w:pPr>
            <w:r>
              <w:t>38</w:t>
            </w:r>
          </w:p>
        </w:tc>
        <w:tc>
          <w:tcPr>
            <w:tcW w:w="851" w:type="dxa"/>
          </w:tcPr>
          <w:p w14:paraId="5B8F4BA4" w14:textId="77777777" w:rsidR="00194C33" w:rsidRDefault="00194C33" w:rsidP="001D468F">
            <w:pPr>
              <w:ind w:firstLine="0"/>
              <w:jc w:val="center"/>
            </w:pPr>
          </w:p>
        </w:tc>
        <w:tc>
          <w:tcPr>
            <w:tcW w:w="2410" w:type="dxa"/>
          </w:tcPr>
          <w:p w14:paraId="2355BB2E" w14:textId="622B3FC7" w:rsidR="00194C33" w:rsidRDefault="00194C33" w:rsidP="001D468F">
            <w:pPr>
              <w:ind w:firstLine="0"/>
              <w:jc w:val="center"/>
            </w:pPr>
            <w:r>
              <w:t>WitB12</w:t>
            </w:r>
          </w:p>
        </w:tc>
        <w:tc>
          <w:tcPr>
            <w:tcW w:w="1559" w:type="dxa"/>
          </w:tcPr>
          <w:p w14:paraId="2AFA9D11" w14:textId="56D040A1" w:rsidR="00194C33" w:rsidRDefault="00194C33" w:rsidP="001D468F">
            <w:pPr>
              <w:ind w:firstLine="0"/>
              <w:jc w:val="center"/>
            </w:pPr>
            <w:r>
              <w:t>numeric(4,2)</w:t>
            </w:r>
          </w:p>
        </w:tc>
        <w:tc>
          <w:tcPr>
            <w:tcW w:w="709" w:type="dxa"/>
          </w:tcPr>
          <w:p w14:paraId="1C60E5F5" w14:textId="77777777" w:rsidR="00194C33" w:rsidRDefault="00194C33" w:rsidP="001D468F">
            <w:pPr>
              <w:ind w:firstLine="0"/>
              <w:jc w:val="center"/>
              <w:rPr>
                <w:sz w:val="8"/>
                <w:szCs w:val="8"/>
              </w:rPr>
            </w:pPr>
          </w:p>
          <w:p w14:paraId="1F77E9A3" w14:textId="4C62B8C7" w:rsidR="00194C33" w:rsidRDefault="00194C33" w:rsidP="001D468F">
            <w:pPr>
              <w:ind w:firstLine="0"/>
              <w:jc w:val="center"/>
              <w:rPr>
                <w:sz w:val="8"/>
                <w:szCs w:val="8"/>
              </w:rPr>
            </w:pPr>
            <w:r>
              <w:t>√</w:t>
            </w:r>
          </w:p>
        </w:tc>
        <w:tc>
          <w:tcPr>
            <w:tcW w:w="2970" w:type="dxa"/>
          </w:tcPr>
          <w:p w14:paraId="564ADAD2" w14:textId="715B2AB2" w:rsidR="00194C33" w:rsidRDefault="00194C33" w:rsidP="001D468F">
            <w:pPr>
              <w:ind w:firstLine="0"/>
              <w:jc w:val="center"/>
            </w:pPr>
            <w:r>
              <w:t>Zawartość witaminy B</w:t>
            </w:r>
            <w:r>
              <w:rPr>
                <w:vertAlign w:val="subscript"/>
              </w:rPr>
              <w:t>12</w:t>
            </w:r>
          </w:p>
        </w:tc>
      </w:tr>
      <w:tr w:rsidR="00194C33" w:rsidRPr="00DF64C5" w14:paraId="627C322A" w14:textId="77777777" w:rsidTr="00FC31FD">
        <w:tc>
          <w:tcPr>
            <w:tcW w:w="562" w:type="dxa"/>
          </w:tcPr>
          <w:p w14:paraId="381D1704" w14:textId="77777777" w:rsidR="00194C33" w:rsidRDefault="00194C33" w:rsidP="001D468F">
            <w:pPr>
              <w:ind w:firstLine="0"/>
              <w:jc w:val="center"/>
            </w:pPr>
            <w:r>
              <w:t>39</w:t>
            </w:r>
          </w:p>
        </w:tc>
        <w:tc>
          <w:tcPr>
            <w:tcW w:w="851" w:type="dxa"/>
          </w:tcPr>
          <w:p w14:paraId="4F08B93D" w14:textId="77777777" w:rsidR="00194C33" w:rsidRDefault="00194C33" w:rsidP="001D468F">
            <w:pPr>
              <w:ind w:firstLine="0"/>
              <w:jc w:val="center"/>
            </w:pPr>
          </w:p>
        </w:tc>
        <w:tc>
          <w:tcPr>
            <w:tcW w:w="2410" w:type="dxa"/>
          </w:tcPr>
          <w:p w14:paraId="1CB72943" w14:textId="7DECC365" w:rsidR="00194C33" w:rsidRDefault="00194C33" w:rsidP="001D468F">
            <w:pPr>
              <w:ind w:firstLine="0"/>
              <w:jc w:val="center"/>
            </w:pPr>
            <w:r>
              <w:t>WitD</w:t>
            </w:r>
          </w:p>
        </w:tc>
        <w:tc>
          <w:tcPr>
            <w:tcW w:w="1559" w:type="dxa"/>
          </w:tcPr>
          <w:p w14:paraId="39B6A97C" w14:textId="45D1A015" w:rsidR="00194C33" w:rsidRDefault="00194C33" w:rsidP="001D468F">
            <w:pPr>
              <w:ind w:firstLine="0"/>
              <w:jc w:val="center"/>
            </w:pPr>
            <w:r>
              <w:t>numeric(4,2)</w:t>
            </w:r>
          </w:p>
        </w:tc>
        <w:tc>
          <w:tcPr>
            <w:tcW w:w="709" w:type="dxa"/>
          </w:tcPr>
          <w:p w14:paraId="46C975E2" w14:textId="77777777" w:rsidR="00194C33" w:rsidRDefault="00194C33" w:rsidP="001D468F">
            <w:pPr>
              <w:ind w:firstLine="0"/>
              <w:jc w:val="center"/>
              <w:rPr>
                <w:sz w:val="8"/>
                <w:szCs w:val="8"/>
              </w:rPr>
            </w:pPr>
          </w:p>
          <w:p w14:paraId="61D8803D" w14:textId="39BC3BCA" w:rsidR="00194C33" w:rsidRDefault="00194C33" w:rsidP="001D468F">
            <w:pPr>
              <w:ind w:firstLine="0"/>
              <w:jc w:val="center"/>
              <w:rPr>
                <w:sz w:val="8"/>
                <w:szCs w:val="8"/>
              </w:rPr>
            </w:pPr>
            <w:r>
              <w:t>√</w:t>
            </w:r>
          </w:p>
        </w:tc>
        <w:tc>
          <w:tcPr>
            <w:tcW w:w="2970" w:type="dxa"/>
          </w:tcPr>
          <w:p w14:paraId="49BC93BA" w14:textId="2FE9E6F1" w:rsidR="00194C33" w:rsidRDefault="00194C33" w:rsidP="001D468F">
            <w:pPr>
              <w:ind w:firstLine="0"/>
              <w:jc w:val="center"/>
            </w:pPr>
            <w:r>
              <w:t>Zawartość witaminy D</w:t>
            </w:r>
          </w:p>
        </w:tc>
      </w:tr>
      <w:tr w:rsidR="00194C33" w:rsidRPr="00DF64C5" w14:paraId="22F57C8C" w14:textId="77777777" w:rsidTr="00FC31FD">
        <w:tc>
          <w:tcPr>
            <w:tcW w:w="562" w:type="dxa"/>
          </w:tcPr>
          <w:p w14:paraId="519D6F2A" w14:textId="77777777" w:rsidR="00194C33" w:rsidRDefault="00194C33" w:rsidP="001D468F">
            <w:pPr>
              <w:ind w:firstLine="0"/>
              <w:jc w:val="center"/>
            </w:pPr>
            <w:r>
              <w:t>40</w:t>
            </w:r>
          </w:p>
        </w:tc>
        <w:tc>
          <w:tcPr>
            <w:tcW w:w="851" w:type="dxa"/>
          </w:tcPr>
          <w:p w14:paraId="1FBE8C68" w14:textId="77777777" w:rsidR="00194C33" w:rsidRDefault="00194C33" w:rsidP="001D468F">
            <w:pPr>
              <w:ind w:firstLine="0"/>
              <w:jc w:val="center"/>
            </w:pPr>
          </w:p>
        </w:tc>
        <w:tc>
          <w:tcPr>
            <w:tcW w:w="2410" w:type="dxa"/>
          </w:tcPr>
          <w:p w14:paraId="6C1D25B4" w14:textId="2867BA7A" w:rsidR="00194C33" w:rsidRDefault="00194C33" w:rsidP="001D468F">
            <w:pPr>
              <w:ind w:firstLine="0"/>
              <w:jc w:val="center"/>
            </w:pPr>
            <w:r>
              <w:t>WitE</w:t>
            </w:r>
          </w:p>
        </w:tc>
        <w:tc>
          <w:tcPr>
            <w:tcW w:w="1559" w:type="dxa"/>
          </w:tcPr>
          <w:p w14:paraId="353C65E0" w14:textId="23C1EDA7" w:rsidR="00194C33" w:rsidRDefault="00194C33" w:rsidP="001D468F">
            <w:pPr>
              <w:ind w:firstLine="0"/>
              <w:jc w:val="center"/>
            </w:pPr>
            <w:r>
              <w:t>numeric(4,2)</w:t>
            </w:r>
          </w:p>
        </w:tc>
        <w:tc>
          <w:tcPr>
            <w:tcW w:w="709" w:type="dxa"/>
          </w:tcPr>
          <w:p w14:paraId="2609084F" w14:textId="77777777" w:rsidR="00194C33" w:rsidRDefault="00194C33" w:rsidP="001D468F">
            <w:pPr>
              <w:ind w:firstLine="0"/>
              <w:jc w:val="center"/>
              <w:rPr>
                <w:sz w:val="8"/>
                <w:szCs w:val="8"/>
              </w:rPr>
            </w:pPr>
          </w:p>
          <w:p w14:paraId="190A671C" w14:textId="4390946B" w:rsidR="00194C33" w:rsidRDefault="00194C33" w:rsidP="001D468F">
            <w:pPr>
              <w:ind w:firstLine="0"/>
              <w:jc w:val="center"/>
              <w:rPr>
                <w:sz w:val="8"/>
                <w:szCs w:val="8"/>
              </w:rPr>
            </w:pPr>
            <w:r>
              <w:t>√</w:t>
            </w:r>
          </w:p>
        </w:tc>
        <w:tc>
          <w:tcPr>
            <w:tcW w:w="2970" w:type="dxa"/>
          </w:tcPr>
          <w:p w14:paraId="3F2253CC" w14:textId="72CF733C" w:rsidR="00194C33" w:rsidRDefault="00194C33" w:rsidP="001D468F">
            <w:pPr>
              <w:ind w:firstLine="0"/>
              <w:jc w:val="center"/>
            </w:pPr>
            <w:r>
              <w:t>Zawartość witaminy E</w:t>
            </w:r>
          </w:p>
        </w:tc>
      </w:tr>
      <w:tr w:rsidR="00194C33" w:rsidRPr="00DF64C5" w14:paraId="2D73D1B3" w14:textId="77777777" w:rsidTr="00FC31FD">
        <w:tc>
          <w:tcPr>
            <w:tcW w:w="562" w:type="dxa"/>
          </w:tcPr>
          <w:p w14:paraId="3EB7CC9E" w14:textId="77777777" w:rsidR="00194C33" w:rsidRDefault="00194C33" w:rsidP="001D468F">
            <w:pPr>
              <w:ind w:firstLine="0"/>
              <w:jc w:val="center"/>
            </w:pPr>
            <w:r>
              <w:t>41</w:t>
            </w:r>
          </w:p>
        </w:tc>
        <w:tc>
          <w:tcPr>
            <w:tcW w:w="851" w:type="dxa"/>
          </w:tcPr>
          <w:p w14:paraId="2C31A75C" w14:textId="77777777" w:rsidR="00194C33" w:rsidRDefault="00194C33" w:rsidP="001D468F">
            <w:pPr>
              <w:ind w:firstLine="0"/>
              <w:jc w:val="center"/>
            </w:pPr>
          </w:p>
        </w:tc>
        <w:tc>
          <w:tcPr>
            <w:tcW w:w="2410" w:type="dxa"/>
          </w:tcPr>
          <w:p w14:paraId="07EE45B9" w14:textId="50721824" w:rsidR="00194C33" w:rsidRDefault="00194C33" w:rsidP="001D468F">
            <w:pPr>
              <w:ind w:firstLine="0"/>
              <w:jc w:val="center"/>
            </w:pPr>
            <w:r>
              <w:t>WitH</w:t>
            </w:r>
          </w:p>
        </w:tc>
        <w:tc>
          <w:tcPr>
            <w:tcW w:w="1559" w:type="dxa"/>
          </w:tcPr>
          <w:p w14:paraId="5AF580C1" w14:textId="75652F1D" w:rsidR="00194C33" w:rsidRDefault="00194C33" w:rsidP="001D468F">
            <w:pPr>
              <w:ind w:firstLine="0"/>
              <w:jc w:val="center"/>
            </w:pPr>
            <w:r>
              <w:t>numeric(4,2)</w:t>
            </w:r>
          </w:p>
        </w:tc>
        <w:tc>
          <w:tcPr>
            <w:tcW w:w="709" w:type="dxa"/>
          </w:tcPr>
          <w:p w14:paraId="75549BD9" w14:textId="77777777" w:rsidR="00194C33" w:rsidRDefault="00194C33" w:rsidP="001D468F">
            <w:pPr>
              <w:ind w:firstLine="0"/>
              <w:jc w:val="center"/>
              <w:rPr>
                <w:sz w:val="8"/>
                <w:szCs w:val="8"/>
              </w:rPr>
            </w:pPr>
          </w:p>
          <w:p w14:paraId="583663CB" w14:textId="49EBD48F" w:rsidR="00194C33" w:rsidRDefault="00194C33" w:rsidP="001D468F">
            <w:pPr>
              <w:ind w:firstLine="0"/>
              <w:jc w:val="center"/>
              <w:rPr>
                <w:sz w:val="8"/>
                <w:szCs w:val="8"/>
              </w:rPr>
            </w:pPr>
            <w:r>
              <w:t>√</w:t>
            </w:r>
          </w:p>
        </w:tc>
        <w:tc>
          <w:tcPr>
            <w:tcW w:w="2970" w:type="dxa"/>
          </w:tcPr>
          <w:p w14:paraId="399F4055" w14:textId="5F3251EA" w:rsidR="00194C33" w:rsidRDefault="00194C33" w:rsidP="001D468F">
            <w:pPr>
              <w:ind w:firstLine="0"/>
              <w:jc w:val="center"/>
            </w:pPr>
            <w:r>
              <w:t>Zawartość witaminy H</w:t>
            </w:r>
          </w:p>
        </w:tc>
      </w:tr>
      <w:tr w:rsidR="00194C33" w:rsidRPr="00DF64C5" w14:paraId="58A51142" w14:textId="77777777" w:rsidTr="00FC31FD">
        <w:tc>
          <w:tcPr>
            <w:tcW w:w="562" w:type="dxa"/>
          </w:tcPr>
          <w:p w14:paraId="4F408B2E" w14:textId="77777777" w:rsidR="00194C33" w:rsidRDefault="00194C33" w:rsidP="001D468F">
            <w:pPr>
              <w:ind w:firstLine="0"/>
              <w:jc w:val="center"/>
            </w:pPr>
            <w:r>
              <w:t>42</w:t>
            </w:r>
          </w:p>
        </w:tc>
        <w:tc>
          <w:tcPr>
            <w:tcW w:w="851" w:type="dxa"/>
          </w:tcPr>
          <w:p w14:paraId="7A2844AA" w14:textId="77777777" w:rsidR="00194C33" w:rsidRDefault="00194C33" w:rsidP="001D468F">
            <w:pPr>
              <w:ind w:firstLine="0"/>
              <w:jc w:val="center"/>
            </w:pPr>
          </w:p>
        </w:tc>
        <w:tc>
          <w:tcPr>
            <w:tcW w:w="2410" w:type="dxa"/>
          </w:tcPr>
          <w:p w14:paraId="75DF2F9B" w14:textId="6ED04CC6" w:rsidR="00194C33" w:rsidRDefault="00194C33" w:rsidP="001D468F">
            <w:pPr>
              <w:ind w:firstLine="0"/>
              <w:jc w:val="center"/>
            </w:pPr>
            <w:r>
              <w:t>WitK</w:t>
            </w:r>
          </w:p>
        </w:tc>
        <w:tc>
          <w:tcPr>
            <w:tcW w:w="1559" w:type="dxa"/>
          </w:tcPr>
          <w:p w14:paraId="0E324546" w14:textId="49C57480" w:rsidR="00194C33" w:rsidRDefault="00194C33" w:rsidP="001D468F">
            <w:pPr>
              <w:ind w:firstLine="0"/>
              <w:jc w:val="center"/>
            </w:pPr>
            <w:r>
              <w:t>numeric(4,2)</w:t>
            </w:r>
          </w:p>
        </w:tc>
        <w:tc>
          <w:tcPr>
            <w:tcW w:w="709" w:type="dxa"/>
          </w:tcPr>
          <w:p w14:paraId="74204837" w14:textId="77777777" w:rsidR="00194C33" w:rsidRDefault="00194C33" w:rsidP="001D468F">
            <w:pPr>
              <w:ind w:firstLine="0"/>
              <w:jc w:val="center"/>
              <w:rPr>
                <w:sz w:val="8"/>
                <w:szCs w:val="8"/>
              </w:rPr>
            </w:pPr>
          </w:p>
          <w:p w14:paraId="200B7FA1" w14:textId="157F6882" w:rsidR="00194C33" w:rsidRDefault="00194C33" w:rsidP="001D468F">
            <w:pPr>
              <w:ind w:firstLine="0"/>
              <w:jc w:val="center"/>
              <w:rPr>
                <w:sz w:val="8"/>
                <w:szCs w:val="8"/>
              </w:rPr>
            </w:pPr>
            <w:r>
              <w:t>√</w:t>
            </w:r>
          </w:p>
        </w:tc>
        <w:tc>
          <w:tcPr>
            <w:tcW w:w="2970" w:type="dxa"/>
          </w:tcPr>
          <w:p w14:paraId="742C0ABE" w14:textId="47EA0D21" w:rsidR="00194C33" w:rsidRDefault="00194C33" w:rsidP="001D468F">
            <w:pPr>
              <w:ind w:firstLine="0"/>
              <w:jc w:val="center"/>
            </w:pPr>
            <w:r>
              <w:t>Zawartość witaminy K</w:t>
            </w:r>
          </w:p>
        </w:tc>
      </w:tr>
      <w:tr w:rsidR="00194C33" w:rsidRPr="00DF64C5" w14:paraId="6E80A201" w14:textId="77777777" w:rsidTr="00FC31FD">
        <w:tc>
          <w:tcPr>
            <w:tcW w:w="562" w:type="dxa"/>
          </w:tcPr>
          <w:p w14:paraId="4F940317" w14:textId="77777777" w:rsidR="00194C33" w:rsidRDefault="00194C33" w:rsidP="001D468F">
            <w:pPr>
              <w:ind w:firstLine="0"/>
              <w:jc w:val="center"/>
            </w:pPr>
            <w:r>
              <w:t>43</w:t>
            </w:r>
          </w:p>
        </w:tc>
        <w:tc>
          <w:tcPr>
            <w:tcW w:w="851" w:type="dxa"/>
          </w:tcPr>
          <w:p w14:paraId="7C477BB1" w14:textId="77777777" w:rsidR="00194C33" w:rsidRDefault="00194C33" w:rsidP="001D468F">
            <w:pPr>
              <w:ind w:firstLine="0"/>
              <w:jc w:val="center"/>
            </w:pPr>
          </w:p>
        </w:tc>
        <w:tc>
          <w:tcPr>
            <w:tcW w:w="2410" w:type="dxa"/>
          </w:tcPr>
          <w:p w14:paraId="5D613C8B" w14:textId="08E658EB" w:rsidR="00194C33" w:rsidRDefault="00194C33" w:rsidP="001D468F">
            <w:pPr>
              <w:ind w:firstLine="0"/>
              <w:jc w:val="center"/>
            </w:pPr>
            <w:r>
              <w:t>Cl</w:t>
            </w:r>
          </w:p>
        </w:tc>
        <w:tc>
          <w:tcPr>
            <w:tcW w:w="1559" w:type="dxa"/>
          </w:tcPr>
          <w:p w14:paraId="765C9B73" w14:textId="4B04FD70" w:rsidR="00194C33" w:rsidRDefault="00194C33" w:rsidP="001D468F">
            <w:pPr>
              <w:ind w:firstLine="0"/>
              <w:jc w:val="center"/>
            </w:pPr>
            <w:r>
              <w:t>numeric(4,2)</w:t>
            </w:r>
          </w:p>
        </w:tc>
        <w:tc>
          <w:tcPr>
            <w:tcW w:w="709" w:type="dxa"/>
          </w:tcPr>
          <w:p w14:paraId="3217DD90" w14:textId="77777777" w:rsidR="00194C33" w:rsidRDefault="00194C33" w:rsidP="001D468F">
            <w:pPr>
              <w:ind w:firstLine="0"/>
              <w:jc w:val="center"/>
              <w:rPr>
                <w:sz w:val="8"/>
                <w:szCs w:val="8"/>
              </w:rPr>
            </w:pPr>
          </w:p>
          <w:p w14:paraId="647EEC12" w14:textId="589BAFF5" w:rsidR="00194C33" w:rsidRDefault="00194C33" w:rsidP="001D468F">
            <w:pPr>
              <w:ind w:firstLine="0"/>
              <w:jc w:val="center"/>
              <w:rPr>
                <w:sz w:val="8"/>
                <w:szCs w:val="8"/>
              </w:rPr>
            </w:pPr>
            <w:r>
              <w:t>√</w:t>
            </w:r>
          </w:p>
        </w:tc>
        <w:tc>
          <w:tcPr>
            <w:tcW w:w="2970" w:type="dxa"/>
          </w:tcPr>
          <w:p w14:paraId="743348E6" w14:textId="6D006FFD" w:rsidR="00194C33" w:rsidRDefault="00194C33" w:rsidP="001D468F">
            <w:pPr>
              <w:ind w:firstLine="0"/>
              <w:jc w:val="center"/>
            </w:pPr>
            <w:r>
              <w:t>Zawartość chloru</w:t>
            </w:r>
          </w:p>
        </w:tc>
      </w:tr>
      <w:tr w:rsidR="00194C33" w:rsidRPr="00DF64C5" w14:paraId="1D372851" w14:textId="77777777" w:rsidTr="00FC31FD">
        <w:tc>
          <w:tcPr>
            <w:tcW w:w="562" w:type="dxa"/>
          </w:tcPr>
          <w:p w14:paraId="57D3E358" w14:textId="77777777" w:rsidR="00194C33" w:rsidRDefault="00194C33" w:rsidP="001D468F">
            <w:pPr>
              <w:ind w:firstLine="0"/>
              <w:jc w:val="center"/>
            </w:pPr>
            <w:r>
              <w:t>44</w:t>
            </w:r>
          </w:p>
        </w:tc>
        <w:tc>
          <w:tcPr>
            <w:tcW w:w="851" w:type="dxa"/>
          </w:tcPr>
          <w:p w14:paraId="76C57EDB" w14:textId="77777777" w:rsidR="00194C33" w:rsidRDefault="00194C33" w:rsidP="001D468F">
            <w:pPr>
              <w:ind w:firstLine="0"/>
              <w:jc w:val="center"/>
            </w:pPr>
          </w:p>
        </w:tc>
        <w:tc>
          <w:tcPr>
            <w:tcW w:w="2410" w:type="dxa"/>
          </w:tcPr>
          <w:p w14:paraId="11A09A3D" w14:textId="4234C31D" w:rsidR="00194C33" w:rsidRDefault="00194C33" w:rsidP="001D468F">
            <w:pPr>
              <w:ind w:firstLine="0"/>
              <w:jc w:val="center"/>
            </w:pPr>
            <w:r>
              <w:t>Zn</w:t>
            </w:r>
          </w:p>
        </w:tc>
        <w:tc>
          <w:tcPr>
            <w:tcW w:w="1559" w:type="dxa"/>
          </w:tcPr>
          <w:p w14:paraId="5949C13E" w14:textId="6B528C39" w:rsidR="00194C33" w:rsidRDefault="00194C33" w:rsidP="001D468F">
            <w:pPr>
              <w:ind w:firstLine="0"/>
              <w:jc w:val="center"/>
            </w:pPr>
            <w:r>
              <w:t>numeric(4,2)</w:t>
            </w:r>
          </w:p>
        </w:tc>
        <w:tc>
          <w:tcPr>
            <w:tcW w:w="709" w:type="dxa"/>
          </w:tcPr>
          <w:p w14:paraId="4D3D8F4E" w14:textId="77777777" w:rsidR="00194C33" w:rsidRDefault="00194C33" w:rsidP="001D468F">
            <w:pPr>
              <w:ind w:firstLine="0"/>
              <w:jc w:val="center"/>
              <w:rPr>
                <w:sz w:val="8"/>
                <w:szCs w:val="8"/>
              </w:rPr>
            </w:pPr>
          </w:p>
          <w:p w14:paraId="4B6FE11A" w14:textId="4DAF86D7" w:rsidR="00194C33" w:rsidRDefault="00194C33" w:rsidP="001D468F">
            <w:pPr>
              <w:ind w:firstLine="0"/>
              <w:jc w:val="center"/>
              <w:rPr>
                <w:sz w:val="8"/>
                <w:szCs w:val="8"/>
              </w:rPr>
            </w:pPr>
            <w:r>
              <w:t>√</w:t>
            </w:r>
          </w:p>
        </w:tc>
        <w:tc>
          <w:tcPr>
            <w:tcW w:w="2970" w:type="dxa"/>
          </w:tcPr>
          <w:p w14:paraId="1E1B6D27" w14:textId="3B166A1A" w:rsidR="00194C33" w:rsidRDefault="00194C33" w:rsidP="001D468F">
            <w:pPr>
              <w:ind w:firstLine="0"/>
              <w:jc w:val="center"/>
            </w:pPr>
            <w:r>
              <w:t>Zawartość cynku</w:t>
            </w:r>
          </w:p>
        </w:tc>
      </w:tr>
      <w:tr w:rsidR="00194C33" w:rsidRPr="00DF64C5" w14:paraId="36C9044A" w14:textId="77777777" w:rsidTr="00FC31FD">
        <w:tc>
          <w:tcPr>
            <w:tcW w:w="562" w:type="dxa"/>
          </w:tcPr>
          <w:p w14:paraId="68127946" w14:textId="77777777" w:rsidR="00194C33" w:rsidRDefault="00194C33" w:rsidP="001D468F">
            <w:pPr>
              <w:ind w:firstLine="0"/>
              <w:jc w:val="center"/>
            </w:pPr>
            <w:r>
              <w:t>45</w:t>
            </w:r>
          </w:p>
        </w:tc>
        <w:tc>
          <w:tcPr>
            <w:tcW w:w="851" w:type="dxa"/>
          </w:tcPr>
          <w:p w14:paraId="27C36812" w14:textId="77777777" w:rsidR="00194C33" w:rsidRDefault="00194C33" w:rsidP="001D468F">
            <w:pPr>
              <w:ind w:firstLine="0"/>
              <w:jc w:val="center"/>
            </w:pPr>
          </w:p>
        </w:tc>
        <w:tc>
          <w:tcPr>
            <w:tcW w:w="2410" w:type="dxa"/>
          </w:tcPr>
          <w:p w14:paraId="0E7C34C3" w14:textId="73232209" w:rsidR="00194C33" w:rsidRDefault="00194C33" w:rsidP="001D468F">
            <w:pPr>
              <w:ind w:firstLine="0"/>
              <w:jc w:val="center"/>
            </w:pPr>
            <w:r>
              <w:t>F</w:t>
            </w:r>
          </w:p>
        </w:tc>
        <w:tc>
          <w:tcPr>
            <w:tcW w:w="1559" w:type="dxa"/>
          </w:tcPr>
          <w:p w14:paraId="4E00D57C" w14:textId="4180A5A4" w:rsidR="00194C33" w:rsidRDefault="00194C33" w:rsidP="001D468F">
            <w:pPr>
              <w:ind w:firstLine="0"/>
              <w:jc w:val="center"/>
            </w:pPr>
            <w:r>
              <w:t>numeric(4,2)</w:t>
            </w:r>
          </w:p>
        </w:tc>
        <w:tc>
          <w:tcPr>
            <w:tcW w:w="709" w:type="dxa"/>
          </w:tcPr>
          <w:p w14:paraId="07C1AB8A" w14:textId="77777777" w:rsidR="00194C33" w:rsidRDefault="00194C33" w:rsidP="001D468F">
            <w:pPr>
              <w:ind w:firstLine="0"/>
              <w:jc w:val="center"/>
              <w:rPr>
                <w:sz w:val="8"/>
                <w:szCs w:val="8"/>
              </w:rPr>
            </w:pPr>
          </w:p>
          <w:p w14:paraId="68AD73ED" w14:textId="2BDE8541" w:rsidR="00194C33" w:rsidRDefault="00194C33" w:rsidP="001D468F">
            <w:pPr>
              <w:ind w:firstLine="0"/>
              <w:jc w:val="center"/>
              <w:rPr>
                <w:sz w:val="8"/>
                <w:szCs w:val="8"/>
              </w:rPr>
            </w:pPr>
            <w:r>
              <w:t>√</w:t>
            </w:r>
          </w:p>
        </w:tc>
        <w:tc>
          <w:tcPr>
            <w:tcW w:w="2970" w:type="dxa"/>
          </w:tcPr>
          <w:p w14:paraId="6145332C" w14:textId="41EC5894" w:rsidR="00194C33" w:rsidRDefault="00194C33" w:rsidP="001D468F">
            <w:pPr>
              <w:ind w:firstLine="0"/>
              <w:jc w:val="center"/>
            </w:pPr>
            <w:r>
              <w:t>Zawartość fluoru</w:t>
            </w:r>
          </w:p>
        </w:tc>
      </w:tr>
      <w:tr w:rsidR="00194C33" w:rsidRPr="00DF64C5" w14:paraId="00880A16" w14:textId="77777777" w:rsidTr="00FC31FD">
        <w:tc>
          <w:tcPr>
            <w:tcW w:w="562" w:type="dxa"/>
          </w:tcPr>
          <w:p w14:paraId="58B65489" w14:textId="77777777" w:rsidR="00194C33" w:rsidRDefault="00194C33" w:rsidP="001D468F">
            <w:pPr>
              <w:ind w:firstLine="0"/>
              <w:jc w:val="center"/>
            </w:pPr>
            <w:r>
              <w:t>46</w:t>
            </w:r>
          </w:p>
        </w:tc>
        <w:tc>
          <w:tcPr>
            <w:tcW w:w="851" w:type="dxa"/>
          </w:tcPr>
          <w:p w14:paraId="65D5FAD0" w14:textId="77777777" w:rsidR="00194C33" w:rsidRDefault="00194C33" w:rsidP="001D468F">
            <w:pPr>
              <w:ind w:firstLine="0"/>
              <w:jc w:val="center"/>
            </w:pPr>
          </w:p>
        </w:tc>
        <w:tc>
          <w:tcPr>
            <w:tcW w:w="2410" w:type="dxa"/>
          </w:tcPr>
          <w:p w14:paraId="5D03DEBE" w14:textId="132E3AF0" w:rsidR="00194C33" w:rsidRDefault="00194C33" w:rsidP="001D468F">
            <w:pPr>
              <w:ind w:firstLine="0"/>
              <w:jc w:val="center"/>
            </w:pPr>
            <w:r>
              <w:t>P</w:t>
            </w:r>
          </w:p>
        </w:tc>
        <w:tc>
          <w:tcPr>
            <w:tcW w:w="1559" w:type="dxa"/>
          </w:tcPr>
          <w:p w14:paraId="78850F6A" w14:textId="2D1EE10F" w:rsidR="00194C33" w:rsidRDefault="00194C33" w:rsidP="001D468F">
            <w:pPr>
              <w:ind w:firstLine="0"/>
              <w:jc w:val="center"/>
            </w:pPr>
            <w:r>
              <w:t>numeric(4,2)</w:t>
            </w:r>
          </w:p>
        </w:tc>
        <w:tc>
          <w:tcPr>
            <w:tcW w:w="709" w:type="dxa"/>
          </w:tcPr>
          <w:p w14:paraId="423BCDDF" w14:textId="77777777" w:rsidR="00194C33" w:rsidRDefault="00194C33" w:rsidP="001D468F">
            <w:pPr>
              <w:ind w:firstLine="0"/>
              <w:jc w:val="center"/>
              <w:rPr>
                <w:sz w:val="8"/>
                <w:szCs w:val="8"/>
              </w:rPr>
            </w:pPr>
          </w:p>
          <w:p w14:paraId="48A49C8F" w14:textId="0B55B038" w:rsidR="00194C33" w:rsidRDefault="00194C33" w:rsidP="001D468F">
            <w:pPr>
              <w:ind w:firstLine="0"/>
              <w:jc w:val="center"/>
              <w:rPr>
                <w:sz w:val="8"/>
                <w:szCs w:val="8"/>
              </w:rPr>
            </w:pPr>
            <w:r>
              <w:t>√</w:t>
            </w:r>
          </w:p>
        </w:tc>
        <w:tc>
          <w:tcPr>
            <w:tcW w:w="2970" w:type="dxa"/>
          </w:tcPr>
          <w:p w14:paraId="6E16ECD1" w14:textId="0AE746F1" w:rsidR="00194C33" w:rsidRDefault="00194C33" w:rsidP="001D468F">
            <w:pPr>
              <w:ind w:firstLine="0"/>
              <w:jc w:val="center"/>
            </w:pPr>
            <w:r>
              <w:t xml:space="preserve">Zawartość fosforu </w:t>
            </w:r>
          </w:p>
        </w:tc>
      </w:tr>
      <w:tr w:rsidR="00194C33" w:rsidRPr="00DF64C5" w14:paraId="2CFBF29D" w14:textId="77777777" w:rsidTr="00FC31FD">
        <w:tc>
          <w:tcPr>
            <w:tcW w:w="562" w:type="dxa"/>
          </w:tcPr>
          <w:p w14:paraId="7DF7A0B7" w14:textId="77777777" w:rsidR="00194C33" w:rsidRDefault="00194C33" w:rsidP="001D468F">
            <w:pPr>
              <w:ind w:firstLine="0"/>
              <w:jc w:val="center"/>
            </w:pPr>
            <w:r>
              <w:t>47</w:t>
            </w:r>
          </w:p>
        </w:tc>
        <w:tc>
          <w:tcPr>
            <w:tcW w:w="851" w:type="dxa"/>
          </w:tcPr>
          <w:p w14:paraId="1FDD8B90" w14:textId="77777777" w:rsidR="00194C33" w:rsidRDefault="00194C33" w:rsidP="001D468F">
            <w:pPr>
              <w:ind w:firstLine="0"/>
              <w:jc w:val="center"/>
            </w:pPr>
          </w:p>
        </w:tc>
        <w:tc>
          <w:tcPr>
            <w:tcW w:w="2410" w:type="dxa"/>
          </w:tcPr>
          <w:p w14:paraId="113FD4BA" w14:textId="42A0C663" w:rsidR="00194C33" w:rsidRDefault="00194C33" w:rsidP="001D468F">
            <w:pPr>
              <w:ind w:firstLine="0"/>
              <w:jc w:val="center"/>
            </w:pPr>
            <w:r>
              <w:t>I</w:t>
            </w:r>
          </w:p>
        </w:tc>
        <w:tc>
          <w:tcPr>
            <w:tcW w:w="1559" w:type="dxa"/>
          </w:tcPr>
          <w:p w14:paraId="58D0AD00" w14:textId="4E4166A0" w:rsidR="00194C33" w:rsidRDefault="00194C33" w:rsidP="001D468F">
            <w:pPr>
              <w:ind w:firstLine="0"/>
              <w:jc w:val="center"/>
            </w:pPr>
            <w:r>
              <w:t>numeric(4,2)</w:t>
            </w:r>
          </w:p>
        </w:tc>
        <w:tc>
          <w:tcPr>
            <w:tcW w:w="709" w:type="dxa"/>
          </w:tcPr>
          <w:p w14:paraId="444BFE3A" w14:textId="77777777" w:rsidR="00194C33" w:rsidRDefault="00194C33" w:rsidP="001D468F">
            <w:pPr>
              <w:ind w:firstLine="0"/>
              <w:jc w:val="center"/>
              <w:rPr>
                <w:sz w:val="8"/>
                <w:szCs w:val="8"/>
              </w:rPr>
            </w:pPr>
          </w:p>
          <w:p w14:paraId="35AA3343" w14:textId="3264D9C1" w:rsidR="00194C33" w:rsidRDefault="00194C33" w:rsidP="001D468F">
            <w:pPr>
              <w:ind w:firstLine="0"/>
              <w:jc w:val="center"/>
              <w:rPr>
                <w:sz w:val="8"/>
                <w:szCs w:val="8"/>
              </w:rPr>
            </w:pPr>
            <w:r>
              <w:t>√</w:t>
            </w:r>
          </w:p>
        </w:tc>
        <w:tc>
          <w:tcPr>
            <w:tcW w:w="2970" w:type="dxa"/>
          </w:tcPr>
          <w:p w14:paraId="5D7D5A3E" w14:textId="148467EB" w:rsidR="00194C33" w:rsidRDefault="00194C33" w:rsidP="001D468F">
            <w:pPr>
              <w:ind w:firstLine="0"/>
              <w:jc w:val="center"/>
            </w:pPr>
            <w:r>
              <w:t>Zawartość jodu</w:t>
            </w:r>
          </w:p>
        </w:tc>
      </w:tr>
      <w:tr w:rsidR="00194C33" w:rsidRPr="00DF64C5" w14:paraId="5F6E76B1" w14:textId="77777777" w:rsidTr="00FC31FD">
        <w:tc>
          <w:tcPr>
            <w:tcW w:w="562" w:type="dxa"/>
          </w:tcPr>
          <w:p w14:paraId="58972EB3" w14:textId="77777777" w:rsidR="00194C33" w:rsidRDefault="00194C33" w:rsidP="001D468F">
            <w:pPr>
              <w:ind w:firstLine="0"/>
              <w:jc w:val="center"/>
            </w:pPr>
            <w:r>
              <w:lastRenderedPageBreak/>
              <w:t>48</w:t>
            </w:r>
          </w:p>
        </w:tc>
        <w:tc>
          <w:tcPr>
            <w:tcW w:w="851" w:type="dxa"/>
          </w:tcPr>
          <w:p w14:paraId="3AE775AD" w14:textId="77777777" w:rsidR="00194C33" w:rsidRDefault="00194C33" w:rsidP="001D468F">
            <w:pPr>
              <w:ind w:firstLine="0"/>
              <w:jc w:val="center"/>
            </w:pPr>
          </w:p>
        </w:tc>
        <w:tc>
          <w:tcPr>
            <w:tcW w:w="2410" w:type="dxa"/>
          </w:tcPr>
          <w:p w14:paraId="5C9A2FDC" w14:textId="4C73E176" w:rsidR="00194C33" w:rsidRDefault="00194C33" w:rsidP="001D468F">
            <w:pPr>
              <w:ind w:firstLine="0"/>
              <w:jc w:val="center"/>
            </w:pPr>
            <w:r>
              <w:t>Mg</w:t>
            </w:r>
          </w:p>
        </w:tc>
        <w:tc>
          <w:tcPr>
            <w:tcW w:w="1559" w:type="dxa"/>
          </w:tcPr>
          <w:p w14:paraId="222AE5BD" w14:textId="72065139" w:rsidR="00194C33" w:rsidRDefault="00194C33" w:rsidP="001D468F">
            <w:pPr>
              <w:ind w:firstLine="0"/>
              <w:jc w:val="center"/>
            </w:pPr>
            <w:r>
              <w:t>numeric(4,2)</w:t>
            </w:r>
          </w:p>
        </w:tc>
        <w:tc>
          <w:tcPr>
            <w:tcW w:w="709" w:type="dxa"/>
          </w:tcPr>
          <w:p w14:paraId="4289AB41" w14:textId="77777777" w:rsidR="00194C33" w:rsidRDefault="00194C33" w:rsidP="001D468F">
            <w:pPr>
              <w:ind w:firstLine="0"/>
              <w:jc w:val="center"/>
              <w:rPr>
                <w:sz w:val="8"/>
                <w:szCs w:val="8"/>
              </w:rPr>
            </w:pPr>
          </w:p>
          <w:p w14:paraId="6A76818E" w14:textId="367BAE5C" w:rsidR="00194C33" w:rsidRDefault="00194C33" w:rsidP="001D468F">
            <w:pPr>
              <w:ind w:firstLine="0"/>
              <w:jc w:val="center"/>
              <w:rPr>
                <w:sz w:val="8"/>
                <w:szCs w:val="8"/>
              </w:rPr>
            </w:pPr>
            <w:r>
              <w:t>√</w:t>
            </w:r>
          </w:p>
        </w:tc>
        <w:tc>
          <w:tcPr>
            <w:tcW w:w="2970" w:type="dxa"/>
          </w:tcPr>
          <w:p w14:paraId="5F551E0B" w14:textId="5181C5C2" w:rsidR="00194C33" w:rsidRDefault="00194C33" w:rsidP="001D468F">
            <w:pPr>
              <w:ind w:firstLine="0"/>
              <w:jc w:val="center"/>
            </w:pPr>
            <w:r>
              <w:t>Zawartość magnezu</w:t>
            </w:r>
          </w:p>
        </w:tc>
      </w:tr>
      <w:tr w:rsidR="00194C33" w:rsidRPr="00DF64C5" w14:paraId="41BAA249" w14:textId="77777777" w:rsidTr="00FC31FD">
        <w:tc>
          <w:tcPr>
            <w:tcW w:w="562" w:type="dxa"/>
          </w:tcPr>
          <w:p w14:paraId="2BCC5751" w14:textId="77777777" w:rsidR="00194C33" w:rsidRDefault="00194C33" w:rsidP="001D468F">
            <w:pPr>
              <w:ind w:firstLine="0"/>
              <w:jc w:val="center"/>
            </w:pPr>
            <w:r>
              <w:t>49</w:t>
            </w:r>
          </w:p>
        </w:tc>
        <w:tc>
          <w:tcPr>
            <w:tcW w:w="851" w:type="dxa"/>
          </w:tcPr>
          <w:p w14:paraId="593E914C" w14:textId="77777777" w:rsidR="00194C33" w:rsidRDefault="00194C33" w:rsidP="001D468F">
            <w:pPr>
              <w:ind w:firstLine="0"/>
              <w:jc w:val="center"/>
            </w:pPr>
          </w:p>
        </w:tc>
        <w:tc>
          <w:tcPr>
            <w:tcW w:w="2410" w:type="dxa"/>
          </w:tcPr>
          <w:p w14:paraId="5058E667" w14:textId="7E62138C" w:rsidR="00194C33" w:rsidRDefault="00194C33" w:rsidP="001D468F">
            <w:pPr>
              <w:ind w:firstLine="0"/>
              <w:jc w:val="center"/>
            </w:pPr>
            <w:r>
              <w:t>Cu</w:t>
            </w:r>
          </w:p>
        </w:tc>
        <w:tc>
          <w:tcPr>
            <w:tcW w:w="1559" w:type="dxa"/>
          </w:tcPr>
          <w:p w14:paraId="7D8BD66E" w14:textId="4FABE8D6" w:rsidR="00194C33" w:rsidRDefault="00194C33" w:rsidP="001D468F">
            <w:pPr>
              <w:ind w:firstLine="0"/>
              <w:jc w:val="center"/>
            </w:pPr>
            <w:r>
              <w:t>numeric(4,2)</w:t>
            </w:r>
          </w:p>
        </w:tc>
        <w:tc>
          <w:tcPr>
            <w:tcW w:w="709" w:type="dxa"/>
          </w:tcPr>
          <w:p w14:paraId="38802B4E" w14:textId="77777777" w:rsidR="00194C33" w:rsidRDefault="00194C33" w:rsidP="001D468F">
            <w:pPr>
              <w:ind w:firstLine="0"/>
              <w:jc w:val="center"/>
              <w:rPr>
                <w:sz w:val="8"/>
                <w:szCs w:val="8"/>
              </w:rPr>
            </w:pPr>
          </w:p>
          <w:p w14:paraId="4DC3BCF9" w14:textId="280A2F8C" w:rsidR="00194C33" w:rsidRDefault="00194C33" w:rsidP="001D468F">
            <w:pPr>
              <w:ind w:firstLine="0"/>
              <w:jc w:val="center"/>
              <w:rPr>
                <w:sz w:val="8"/>
                <w:szCs w:val="8"/>
              </w:rPr>
            </w:pPr>
            <w:r>
              <w:t>√</w:t>
            </w:r>
          </w:p>
        </w:tc>
        <w:tc>
          <w:tcPr>
            <w:tcW w:w="2970" w:type="dxa"/>
          </w:tcPr>
          <w:p w14:paraId="69356D9A" w14:textId="7D2942E9" w:rsidR="00194C33" w:rsidRDefault="00194C33" w:rsidP="001D468F">
            <w:pPr>
              <w:ind w:firstLine="0"/>
              <w:jc w:val="center"/>
            </w:pPr>
            <w:r>
              <w:t>Zawartość miedzi</w:t>
            </w:r>
          </w:p>
        </w:tc>
      </w:tr>
      <w:tr w:rsidR="00194C33" w:rsidRPr="00DF64C5" w14:paraId="3467FA87" w14:textId="77777777" w:rsidTr="00FC31FD">
        <w:tc>
          <w:tcPr>
            <w:tcW w:w="562" w:type="dxa"/>
          </w:tcPr>
          <w:p w14:paraId="2FF08F3B" w14:textId="77777777" w:rsidR="00194C33" w:rsidRDefault="00194C33" w:rsidP="001D468F">
            <w:pPr>
              <w:ind w:firstLine="0"/>
              <w:jc w:val="center"/>
            </w:pPr>
            <w:r>
              <w:t>50</w:t>
            </w:r>
          </w:p>
        </w:tc>
        <w:tc>
          <w:tcPr>
            <w:tcW w:w="851" w:type="dxa"/>
          </w:tcPr>
          <w:p w14:paraId="3AB39390" w14:textId="77777777" w:rsidR="00194C33" w:rsidRDefault="00194C33" w:rsidP="001D468F">
            <w:pPr>
              <w:ind w:firstLine="0"/>
              <w:jc w:val="center"/>
            </w:pPr>
          </w:p>
        </w:tc>
        <w:tc>
          <w:tcPr>
            <w:tcW w:w="2410" w:type="dxa"/>
          </w:tcPr>
          <w:p w14:paraId="1630DFF2" w14:textId="0EB889E1" w:rsidR="00194C33" w:rsidRDefault="00194C33" w:rsidP="001D468F">
            <w:pPr>
              <w:ind w:firstLine="0"/>
              <w:jc w:val="center"/>
            </w:pPr>
            <w:r>
              <w:t>K</w:t>
            </w:r>
          </w:p>
        </w:tc>
        <w:tc>
          <w:tcPr>
            <w:tcW w:w="1559" w:type="dxa"/>
          </w:tcPr>
          <w:p w14:paraId="6C0BF837" w14:textId="62D0D4A8" w:rsidR="00194C33" w:rsidRDefault="00194C33" w:rsidP="001D468F">
            <w:pPr>
              <w:ind w:firstLine="0"/>
              <w:jc w:val="center"/>
            </w:pPr>
            <w:r>
              <w:t>numeric(4,2)</w:t>
            </w:r>
          </w:p>
        </w:tc>
        <w:tc>
          <w:tcPr>
            <w:tcW w:w="709" w:type="dxa"/>
          </w:tcPr>
          <w:p w14:paraId="104AC5EA" w14:textId="77777777" w:rsidR="00194C33" w:rsidRDefault="00194C33" w:rsidP="001D468F">
            <w:pPr>
              <w:ind w:firstLine="0"/>
              <w:jc w:val="center"/>
              <w:rPr>
                <w:sz w:val="8"/>
                <w:szCs w:val="8"/>
              </w:rPr>
            </w:pPr>
          </w:p>
          <w:p w14:paraId="49B9FAA3" w14:textId="1F974EF8" w:rsidR="00194C33" w:rsidRDefault="00194C33" w:rsidP="001D468F">
            <w:pPr>
              <w:ind w:firstLine="0"/>
              <w:jc w:val="center"/>
              <w:rPr>
                <w:sz w:val="8"/>
                <w:szCs w:val="8"/>
              </w:rPr>
            </w:pPr>
            <w:r>
              <w:t>√</w:t>
            </w:r>
          </w:p>
        </w:tc>
        <w:tc>
          <w:tcPr>
            <w:tcW w:w="2970" w:type="dxa"/>
          </w:tcPr>
          <w:p w14:paraId="7ED1098A" w14:textId="191276E6" w:rsidR="00194C33" w:rsidRDefault="00194C33" w:rsidP="001D468F">
            <w:pPr>
              <w:ind w:firstLine="0"/>
              <w:jc w:val="center"/>
            </w:pPr>
            <w:r>
              <w:t>Zawartość potasu</w:t>
            </w:r>
          </w:p>
        </w:tc>
      </w:tr>
      <w:tr w:rsidR="00194C33" w:rsidRPr="00DF64C5" w14:paraId="09873707" w14:textId="77777777" w:rsidTr="00FC31FD">
        <w:tc>
          <w:tcPr>
            <w:tcW w:w="562" w:type="dxa"/>
          </w:tcPr>
          <w:p w14:paraId="1402EF94" w14:textId="77777777" w:rsidR="00194C33" w:rsidRDefault="00194C33" w:rsidP="001D468F">
            <w:pPr>
              <w:ind w:firstLine="0"/>
              <w:jc w:val="center"/>
            </w:pPr>
            <w:r>
              <w:t>51</w:t>
            </w:r>
          </w:p>
        </w:tc>
        <w:tc>
          <w:tcPr>
            <w:tcW w:w="851" w:type="dxa"/>
          </w:tcPr>
          <w:p w14:paraId="4FADAEC5" w14:textId="77777777" w:rsidR="00194C33" w:rsidRDefault="00194C33" w:rsidP="001D468F">
            <w:pPr>
              <w:ind w:firstLine="0"/>
              <w:jc w:val="center"/>
            </w:pPr>
          </w:p>
        </w:tc>
        <w:tc>
          <w:tcPr>
            <w:tcW w:w="2410" w:type="dxa"/>
          </w:tcPr>
          <w:p w14:paraId="5516A9A3" w14:textId="555EE2F4" w:rsidR="00194C33" w:rsidRDefault="00194C33" w:rsidP="001D468F">
            <w:pPr>
              <w:ind w:firstLine="0"/>
              <w:jc w:val="center"/>
            </w:pPr>
            <w:r>
              <w:t>Se</w:t>
            </w:r>
          </w:p>
        </w:tc>
        <w:tc>
          <w:tcPr>
            <w:tcW w:w="1559" w:type="dxa"/>
          </w:tcPr>
          <w:p w14:paraId="6176A589" w14:textId="05C061FF" w:rsidR="00194C33" w:rsidRDefault="00194C33" w:rsidP="001D468F">
            <w:pPr>
              <w:ind w:firstLine="0"/>
              <w:jc w:val="center"/>
            </w:pPr>
            <w:r>
              <w:t>numeric(4,2)</w:t>
            </w:r>
          </w:p>
        </w:tc>
        <w:tc>
          <w:tcPr>
            <w:tcW w:w="709" w:type="dxa"/>
          </w:tcPr>
          <w:p w14:paraId="746E66CB" w14:textId="77777777" w:rsidR="00194C33" w:rsidRDefault="00194C33" w:rsidP="001D468F">
            <w:pPr>
              <w:ind w:firstLine="0"/>
              <w:jc w:val="center"/>
              <w:rPr>
                <w:sz w:val="8"/>
                <w:szCs w:val="8"/>
              </w:rPr>
            </w:pPr>
          </w:p>
          <w:p w14:paraId="238BFD61" w14:textId="4A6A6A83" w:rsidR="00194C33" w:rsidRDefault="00194C33" w:rsidP="001D468F">
            <w:pPr>
              <w:ind w:firstLine="0"/>
              <w:jc w:val="center"/>
              <w:rPr>
                <w:sz w:val="8"/>
                <w:szCs w:val="8"/>
              </w:rPr>
            </w:pPr>
            <w:r>
              <w:t>√</w:t>
            </w:r>
          </w:p>
        </w:tc>
        <w:tc>
          <w:tcPr>
            <w:tcW w:w="2970" w:type="dxa"/>
          </w:tcPr>
          <w:p w14:paraId="4C84463C" w14:textId="5E1D5E0F" w:rsidR="00194C33" w:rsidRDefault="00194C33" w:rsidP="001D468F">
            <w:pPr>
              <w:ind w:firstLine="0"/>
              <w:jc w:val="center"/>
            </w:pPr>
            <w:r>
              <w:t>Zawartość selenu</w:t>
            </w:r>
          </w:p>
        </w:tc>
      </w:tr>
      <w:tr w:rsidR="00194C33" w:rsidRPr="00DF64C5" w14:paraId="72C70D5B" w14:textId="77777777" w:rsidTr="00FC31FD">
        <w:tc>
          <w:tcPr>
            <w:tcW w:w="562" w:type="dxa"/>
          </w:tcPr>
          <w:p w14:paraId="2356C91B" w14:textId="77777777" w:rsidR="00194C33" w:rsidRDefault="00194C33" w:rsidP="001D468F">
            <w:pPr>
              <w:ind w:firstLine="0"/>
              <w:jc w:val="center"/>
            </w:pPr>
            <w:r>
              <w:t>52</w:t>
            </w:r>
          </w:p>
        </w:tc>
        <w:tc>
          <w:tcPr>
            <w:tcW w:w="851" w:type="dxa"/>
          </w:tcPr>
          <w:p w14:paraId="536DE82D" w14:textId="77777777" w:rsidR="00194C33" w:rsidRDefault="00194C33" w:rsidP="001D468F">
            <w:pPr>
              <w:ind w:firstLine="0"/>
              <w:jc w:val="center"/>
            </w:pPr>
          </w:p>
        </w:tc>
        <w:tc>
          <w:tcPr>
            <w:tcW w:w="2410" w:type="dxa"/>
          </w:tcPr>
          <w:p w14:paraId="3A70D83F" w14:textId="6611A546" w:rsidR="00194C33" w:rsidRDefault="00194C33" w:rsidP="001D468F">
            <w:pPr>
              <w:ind w:firstLine="0"/>
              <w:jc w:val="center"/>
            </w:pPr>
            <w:r>
              <w:t>Na</w:t>
            </w:r>
          </w:p>
        </w:tc>
        <w:tc>
          <w:tcPr>
            <w:tcW w:w="1559" w:type="dxa"/>
          </w:tcPr>
          <w:p w14:paraId="1624B0D2" w14:textId="30410411" w:rsidR="00194C33" w:rsidRDefault="00194C33" w:rsidP="001D468F">
            <w:pPr>
              <w:ind w:firstLine="0"/>
              <w:jc w:val="center"/>
            </w:pPr>
            <w:r>
              <w:t>numeric(4,2)</w:t>
            </w:r>
          </w:p>
        </w:tc>
        <w:tc>
          <w:tcPr>
            <w:tcW w:w="709" w:type="dxa"/>
          </w:tcPr>
          <w:p w14:paraId="14B040D2" w14:textId="77777777" w:rsidR="00194C33" w:rsidRDefault="00194C33" w:rsidP="001D468F">
            <w:pPr>
              <w:ind w:firstLine="0"/>
              <w:jc w:val="center"/>
              <w:rPr>
                <w:sz w:val="8"/>
                <w:szCs w:val="8"/>
              </w:rPr>
            </w:pPr>
          </w:p>
          <w:p w14:paraId="537DE70B" w14:textId="48B38431" w:rsidR="00194C33" w:rsidRDefault="00194C33" w:rsidP="001D468F">
            <w:pPr>
              <w:ind w:firstLine="0"/>
              <w:jc w:val="center"/>
              <w:rPr>
                <w:sz w:val="8"/>
                <w:szCs w:val="8"/>
              </w:rPr>
            </w:pPr>
            <w:r>
              <w:t>√</w:t>
            </w:r>
          </w:p>
        </w:tc>
        <w:tc>
          <w:tcPr>
            <w:tcW w:w="2970" w:type="dxa"/>
          </w:tcPr>
          <w:p w14:paraId="201578C6" w14:textId="0A2AB620" w:rsidR="00194C33" w:rsidRDefault="00194C33" w:rsidP="001D468F">
            <w:pPr>
              <w:ind w:firstLine="0"/>
              <w:jc w:val="center"/>
            </w:pPr>
            <w:r>
              <w:t>Zawartość sodu</w:t>
            </w:r>
          </w:p>
        </w:tc>
      </w:tr>
      <w:tr w:rsidR="00194C33" w:rsidRPr="00DF64C5" w14:paraId="20220C49" w14:textId="77777777" w:rsidTr="00FC31FD">
        <w:tc>
          <w:tcPr>
            <w:tcW w:w="562" w:type="dxa"/>
          </w:tcPr>
          <w:p w14:paraId="0FA49420" w14:textId="2EB76B0F" w:rsidR="00194C33" w:rsidRDefault="00194C33" w:rsidP="001D468F">
            <w:pPr>
              <w:ind w:firstLine="0"/>
              <w:jc w:val="center"/>
            </w:pPr>
            <w:r>
              <w:t>53</w:t>
            </w:r>
          </w:p>
        </w:tc>
        <w:tc>
          <w:tcPr>
            <w:tcW w:w="851" w:type="dxa"/>
          </w:tcPr>
          <w:p w14:paraId="37D33D55" w14:textId="77777777" w:rsidR="00194C33" w:rsidRDefault="00194C33" w:rsidP="001D468F">
            <w:pPr>
              <w:ind w:firstLine="0"/>
              <w:jc w:val="center"/>
            </w:pPr>
          </w:p>
        </w:tc>
        <w:tc>
          <w:tcPr>
            <w:tcW w:w="2410" w:type="dxa"/>
          </w:tcPr>
          <w:p w14:paraId="3DE4B813" w14:textId="567D6801" w:rsidR="00194C33" w:rsidRDefault="00194C33" w:rsidP="001D468F">
            <w:pPr>
              <w:ind w:firstLine="0"/>
              <w:jc w:val="center"/>
            </w:pPr>
            <w:r>
              <w:t>Ca</w:t>
            </w:r>
          </w:p>
        </w:tc>
        <w:tc>
          <w:tcPr>
            <w:tcW w:w="1559" w:type="dxa"/>
          </w:tcPr>
          <w:p w14:paraId="0A7694B6" w14:textId="762880BC" w:rsidR="00194C33" w:rsidRDefault="00194C33" w:rsidP="001D468F">
            <w:pPr>
              <w:ind w:firstLine="0"/>
              <w:jc w:val="center"/>
            </w:pPr>
            <w:r>
              <w:t>numeric(4,2)</w:t>
            </w:r>
          </w:p>
        </w:tc>
        <w:tc>
          <w:tcPr>
            <w:tcW w:w="709" w:type="dxa"/>
          </w:tcPr>
          <w:p w14:paraId="433F8CEF" w14:textId="77777777" w:rsidR="00194C33" w:rsidRDefault="00194C33" w:rsidP="001D468F">
            <w:pPr>
              <w:ind w:firstLine="0"/>
              <w:jc w:val="center"/>
              <w:rPr>
                <w:sz w:val="8"/>
                <w:szCs w:val="8"/>
              </w:rPr>
            </w:pPr>
          </w:p>
          <w:p w14:paraId="0233BB80" w14:textId="780E761A" w:rsidR="00194C33" w:rsidRDefault="00194C33" w:rsidP="001D468F">
            <w:pPr>
              <w:ind w:firstLine="0"/>
              <w:jc w:val="center"/>
              <w:rPr>
                <w:sz w:val="8"/>
                <w:szCs w:val="8"/>
              </w:rPr>
            </w:pPr>
            <w:r>
              <w:t>√</w:t>
            </w:r>
          </w:p>
        </w:tc>
        <w:tc>
          <w:tcPr>
            <w:tcW w:w="2970" w:type="dxa"/>
          </w:tcPr>
          <w:p w14:paraId="15ACC584" w14:textId="6AB46096" w:rsidR="00194C33" w:rsidRDefault="00194C33" w:rsidP="001D468F">
            <w:pPr>
              <w:ind w:firstLine="0"/>
              <w:jc w:val="center"/>
            </w:pPr>
            <w:r>
              <w:t>Zawartość wapnia</w:t>
            </w:r>
          </w:p>
        </w:tc>
      </w:tr>
      <w:tr w:rsidR="00194C33" w:rsidRPr="00DF64C5" w14:paraId="67AB79C2" w14:textId="77777777" w:rsidTr="00FC31FD">
        <w:tc>
          <w:tcPr>
            <w:tcW w:w="562" w:type="dxa"/>
          </w:tcPr>
          <w:p w14:paraId="66492D8A" w14:textId="00696764" w:rsidR="00194C33" w:rsidRDefault="00194C33" w:rsidP="001D468F">
            <w:pPr>
              <w:ind w:firstLine="0"/>
              <w:jc w:val="center"/>
            </w:pPr>
            <w:r>
              <w:t>54</w:t>
            </w:r>
          </w:p>
        </w:tc>
        <w:tc>
          <w:tcPr>
            <w:tcW w:w="851" w:type="dxa"/>
          </w:tcPr>
          <w:p w14:paraId="2064F402" w14:textId="77777777" w:rsidR="00194C33" w:rsidRDefault="00194C33" w:rsidP="001D468F">
            <w:pPr>
              <w:ind w:firstLine="0"/>
              <w:jc w:val="center"/>
            </w:pPr>
          </w:p>
        </w:tc>
        <w:tc>
          <w:tcPr>
            <w:tcW w:w="2410" w:type="dxa"/>
          </w:tcPr>
          <w:p w14:paraId="5BF1A147" w14:textId="386AF7CB" w:rsidR="00194C33" w:rsidRDefault="00194C33" w:rsidP="001D468F">
            <w:pPr>
              <w:ind w:firstLine="0"/>
              <w:jc w:val="center"/>
            </w:pPr>
            <w:r>
              <w:t>Fe</w:t>
            </w:r>
          </w:p>
        </w:tc>
        <w:tc>
          <w:tcPr>
            <w:tcW w:w="1559" w:type="dxa"/>
          </w:tcPr>
          <w:p w14:paraId="5FC5159B" w14:textId="7AB10B4C" w:rsidR="00194C33" w:rsidRDefault="00194C33" w:rsidP="001D468F">
            <w:pPr>
              <w:ind w:firstLine="0"/>
              <w:jc w:val="center"/>
            </w:pPr>
            <w:r>
              <w:t>numeric(4,2)</w:t>
            </w:r>
          </w:p>
        </w:tc>
        <w:tc>
          <w:tcPr>
            <w:tcW w:w="709" w:type="dxa"/>
          </w:tcPr>
          <w:p w14:paraId="750B59AB" w14:textId="77777777" w:rsidR="00194C33" w:rsidRDefault="00194C33" w:rsidP="001D468F">
            <w:pPr>
              <w:ind w:firstLine="0"/>
              <w:jc w:val="center"/>
              <w:rPr>
                <w:sz w:val="8"/>
                <w:szCs w:val="8"/>
              </w:rPr>
            </w:pPr>
          </w:p>
          <w:p w14:paraId="26DABBF8" w14:textId="4F7BE716" w:rsidR="00194C33" w:rsidRDefault="00194C33" w:rsidP="001D468F">
            <w:pPr>
              <w:ind w:firstLine="0"/>
              <w:jc w:val="center"/>
              <w:rPr>
                <w:sz w:val="8"/>
                <w:szCs w:val="8"/>
              </w:rPr>
            </w:pPr>
            <w:r>
              <w:t>√</w:t>
            </w:r>
          </w:p>
        </w:tc>
        <w:tc>
          <w:tcPr>
            <w:tcW w:w="2970" w:type="dxa"/>
          </w:tcPr>
          <w:p w14:paraId="3069D8B6" w14:textId="5F5D1B78" w:rsidR="00194C33" w:rsidRDefault="00194C33" w:rsidP="001D468F">
            <w:pPr>
              <w:ind w:firstLine="0"/>
              <w:jc w:val="center"/>
            </w:pPr>
            <w:r>
              <w:t>Zawartość żelaza</w:t>
            </w:r>
          </w:p>
        </w:tc>
      </w:tr>
    </w:tbl>
    <w:p w14:paraId="300EF25E" w14:textId="77777777" w:rsidR="00310ABF" w:rsidRDefault="00310ABF" w:rsidP="00B357BA"/>
    <w:p w14:paraId="4D92E063" w14:textId="1CF3D3A2" w:rsidR="00194C33" w:rsidRDefault="00194C33" w:rsidP="00B357BA">
      <w:r>
        <w:rPr>
          <w:b/>
        </w:rPr>
        <w:t xml:space="preserve">Uwagi: </w:t>
      </w:r>
      <w:r>
        <w:t xml:space="preserve">Tak wiele dodatkowych pól może przyjmować wartość NULL (calories, protein, carbs, fat) ze względu na to, że użytkownik ma mieć możliwość dodać do spożytych w danym dniu posiłków, produkty, które nie są w bazie danych i nie będą w niej zapisane na stałe, a których wartości odżywczych może nie znać w ogóle albo w pełni. Dzięki temu będzie miał pełniejszy wgląd w swoją dietę nawet jeśli nie informacje będą tak bardzo wybrakowane. </w:t>
      </w:r>
    </w:p>
    <w:p w14:paraId="3C2913C5" w14:textId="4FD045A4" w:rsidR="000A4816" w:rsidDel="00544DC3" w:rsidRDefault="000A4816" w:rsidP="00B357BA">
      <w:pPr>
        <w:rPr>
          <w:del w:id="11071" w:author="Okot" w:date="2019-11-19T21:01:00Z"/>
        </w:rPr>
      </w:pPr>
    </w:p>
    <w:p w14:paraId="307CBB45" w14:textId="30B2BC16" w:rsidR="000A4816" w:rsidRPr="00194C33" w:rsidRDefault="000A4816" w:rsidP="00B357BA"/>
    <w:p w14:paraId="5A840657" w14:textId="71EF2DA1" w:rsidR="0003742D" w:rsidRDefault="00544DC3" w:rsidP="0003742D">
      <w:pPr>
        <w:pStyle w:val="Nagwek2"/>
        <w:rPr>
          <w:ins w:id="11072" w:author="Okot" w:date="2019-11-26T08:05:00Z"/>
        </w:rPr>
      </w:pPr>
      <w:ins w:id="11073" w:author="Okot" w:date="2019-11-19T21:01:00Z">
        <w:r>
          <w:t>5</w:t>
        </w:r>
      </w:ins>
      <w:del w:id="11074" w:author="Okot" w:date="2019-11-19T21:01:00Z">
        <w:r w:rsidR="0003742D" w:rsidDel="00544DC3">
          <w:delText>4</w:delText>
        </w:r>
      </w:del>
      <w:r w:rsidR="0003742D">
        <w:t>.</w:t>
      </w:r>
      <w:ins w:id="11075" w:author="Okot" w:date="2019-11-19T21:01:00Z">
        <w:r>
          <w:t>5</w:t>
        </w:r>
      </w:ins>
      <w:del w:id="11076" w:author="Okot" w:date="2019-11-19T21:01:00Z">
        <w:r w:rsidR="0003742D" w:rsidDel="00544DC3">
          <w:delText>6</w:delText>
        </w:r>
      </w:del>
      <w:r w:rsidR="0003742D">
        <w:t>.2. Projekt interfejsów</w:t>
      </w:r>
      <w:ins w:id="11077" w:author="Okot" w:date="2019-11-26T08:05:00Z">
        <w:r w:rsidR="00BC0047">
          <w:t xml:space="preserve"> graficznych</w:t>
        </w:r>
      </w:ins>
    </w:p>
    <w:p w14:paraId="4CEE305B" w14:textId="77777777" w:rsidR="00BC0047" w:rsidRDefault="00BC0047">
      <w:pPr>
        <w:rPr>
          <w:ins w:id="11078" w:author="Okot" w:date="2019-11-26T08:05:00Z"/>
        </w:rPr>
        <w:pPrChange w:id="11079" w:author="Okot" w:date="2019-11-26T08:05:00Z">
          <w:pPr>
            <w:pStyle w:val="Nagwek2"/>
          </w:pPr>
        </w:pPrChange>
      </w:pPr>
    </w:p>
    <w:p w14:paraId="0D3DC2A3" w14:textId="2E9A4F15" w:rsidR="00B75F01" w:rsidRDefault="00BC0047">
      <w:pPr>
        <w:rPr>
          <w:ins w:id="11080" w:author="Okot" w:date="2020-01-30T17:05:00Z"/>
          <w:rFonts w:eastAsiaTheme="majorEastAsia" w:cstheme="majorBidi"/>
          <w:szCs w:val="26"/>
        </w:rPr>
        <w:pPrChange w:id="11081" w:author="Okot" w:date="2020-02-05T18:06:00Z">
          <w:pPr>
            <w:spacing w:after="160" w:line="259" w:lineRule="auto"/>
            <w:ind w:firstLine="0"/>
            <w:jc w:val="left"/>
          </w:pPr>
        </w:pPrChange>
      </w:pPr>
      <w:ins w:id="11082" w:author="Okot" w:date="2019-11-26T08:05:00Z">
        <w:r>
          <w:t xml:space="preserve">W tej iteracji zostanie zmieniona strona wyświetlana jako pierwsza po zalogowaniu. </w:t>
        </w:r>
      </w:ins>
      <w:ins w:id="11083" w:author="Okot" w:date="2019-11-26T08:06:00Z">
        <w:r>
          <w:t>Zostaną dodane interfejsy umożliwiające użytkownikowi wprowadzanie i przeglądanie posiłków oraz wprowadzi się kilka mniejszych poprawek na wcze</w:t>
        </w:r>
      </w:ins>
      <w:ins w:id="11084" w:author="Okot" w:date="2019-11-26T08:07:00Z">
        <w:r>
          <w:t>śniej zaprojektowanych stronach.</w:t>
        </w:r>
      </w:ins>
      <w:ins w:id="11085" w:author="Okot" w:date="2020-01-30T17:05:00Z">
        <w:r w:rsidR="00B75F01">
          <w:br w:type="page"/>
        </w:r>
      </w:ins>
    </w:p>
    <w:p w14:paraId="5B54BC07" w14:textId="6D02532C" w:rsidR="00BC0047" w:rsidRDefault="00BC0047">
      <w:pPr>
        <w:pStyle w:val="Nagwek2"/>
        <w:rPr>
          <w:ins w:id="11086" w:author="Okot" w:date="2019-11-26T08:08:00Z"/>
        </w:rPr>
      </w:pPr>
      <w:ins w:id="11087" w:author="Okot" w:date="2019-11-26T08:07:00Z">
        <w:r>
          <w:lastRenderedPageBreak/>
          <w:t xml:space="preserve">5.5.2.1. Nowa strona startowa </w:t>
        </w:r>
      </w:ins>
      <w:ins w:id="11088" w:author="Okot" w:date="2019-11-26T08:08:00Z">
        <w:r>
          <w:t>–</w:t>
        </w:r>
      </w:ins>
      <w:ins w:id="11089" w:author="Okot" w:date="2019-11-26T08:07:00Z">
        <w:r>
          <w:t xml:space="preserve"> posiłki</w:t>
        </w:r>
      </w:ins>
    </w:p>
    <w:p w14:paraId="3E14A2CA" w14:textId="77777777" w:rsidR="00BC0047" w:rsidRDefault="00BC0047">
      <w:pPr>
        <w:ind w:firstLine="0"/>
        <w:rPr>
          <w:ins w:id="11090" w:author="Okot" w:date="2019-11-26T08:24:00Z"/>
        </w:rPr>
        <w:pPrChange w:id="11091" w:author="Okot" w:date="2019-11-26T08:24:00Z">
          <w:pPr>
            <w:pStyle w:val="Nagwek2"/>
          </w:pPr>
        </w:pPrChange>
      </w:pPr>
    </w:p>
    <w:p w14:paraId="3F0EFC8B" w14:textId="63116B76" w:rsidR="00262E8B" w:rsidRPr="00BD52C7" w:rsidRDefault="00262E8B">
      <w:pPr>
        <w:ind w:firstLine="0"/>
        <w:jc w:val="center"/>
        <w:pPrChange w:id="11092" w:author="Okot" w:date="2020-01-17T12:25:00Z">
          <w:pPr>
            <w:pStyle w:val="Nagwek2"/>
          </w:pPr>
        </w:pPrChange>
      </w:pPr>
      <w:ins w:id="11093" w:author="Okot" w:date="2019-11-26T08:24:00Z">
        <w:r>
          <w:rPr>
            <w:noProof/>
            <w:lang w:eastAsia="pl-PL"/>
          </w:rPr>
          <w:drawing>
            <wp:inline distT="0" distB="0" distL="0" distR="0" wp14:anchorId="40541F70" wp14:editId="6178A371">
              <wp:extent cx="5308200" cy="3538800"/>
              <wp:effectExtent l="190500" t="190500" r="197485" b="19558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osiłkiIt1.png"/>
                      <pic:cNvPicPr/>
                    </pic:nvPicPr>
                    <pic:blipFill>
                      <a:blip r:embed="rId122">
                        <a:extLst>
                          <a:ext uri="{28A0092B-C50C-407E-A947-70E740481C1C}">
                            <a14:useLocalDpi xmlns:a14="http://schemas.microsoft.com/office/drawing/2010/main" val="0"/>
                          </a:ext>
                        </a:extLst>
                      </a:blip>
                      <a:stretch>
                        <a:fillRect/>
                      </a:stretch>
                    </pic:blipFill>
                    <pic:spPr>
                      <a:xfrm>
                        <a:off x="0" y="0"/>
                        <a:ext cx="5308200" cy="3538800"/>
                      </a:xfrm>
                      <a:prstGeom prst="rect">
                        <a:avLst/>
                      </a:prstGeom>
                      <a:ln>
                        <a:noFill/>
                      </a:ln>
                      <a:effectLst>
                        <a:outerShdw blurRad="190500" algn="tl" rotWithShape="0">
                          <a:srgbClr val="000000">
                            <a:alpha val="70000"/>
                          </a:srgbClr>
                        </a:outerShdw>
                      </a:effectLst>
                    </pic:spPr>
                  </pic:pic>
                </a:graphicData>
              </a:graphic>
            </wp:inline>
          </w:drawing>
        </w:r>
      </w:ins>
    </w:p>
    <w:p w14:paraId="700F4303" w14:textId="77777777" w:rsidR="00B22C92" w:rsidRDefault="00B22C92" w:rsidP="00B22C92">
      <w:pPr>
        <w:ind w:firstLine="0"/>
        <w:jc w:val="center"/>
        <w:rPr>
          <w:ins w:id="11094" w:author="Okot" w:date="2019-11-26T08:25:00Z"/>
        </w:rPr>
      </w:pPr>
    </w:p>
    <w:p w14:paraId="3124E919" w14:textId="71F61E3D" w:rsidR="00B22C92" w:rsidRDefault="00B22C92">
      <w:pPr>
        <w:ind w:firstLine="0"/>
        <w:jc w:val="center"/>
        <w:rPr>
          <w:ins w:id="11095" w:author="Okot" w:date="2019-11-26T08:30:00Z"/>
        </w:rPr>
      </w:pPr>
      <w:ins w:id="11096" w:author="Okot" w:date="2019-11-26T08:25:00Z">
        <w:r>
          <w:t>Rys. 5.</w:t>
        </w:r>
      </w:ins>
      <w:r w:rsidR="00C26D2E">
        <w:t>4</w:t>
      </w:r>
      <w:ins w:id="11097" w:author="Okot" w:date="2020-01-15T16:48:00Z">
        <w:r w:rsidR="00E30FB9">
          <w:t>6</w:t>
        </w:r>
      </w:ins>
      <w:ins w:id="11098" w:author="Okot" w:date="2019-11-26T08:25:00Z">
        <w:r>
          <w:t>. Projekt nowej strony startowej dla zalogowanych u</w:t>
        </w:r>
      </w:ins>
      <w:ins w:id="11099" w:author="Okot" w:date="2019-11-26T08:26:00Z">
        <w:r>
          <w:t>żytkowników.</w:t>
        </w:r>
      </w:ins>
    </w:p>
    <w:p w14:paraId="01F66EF9" w14:textId="77777777" w:rsidR="00874B60" w:rsidRDefault="00874B60" w:rsidP="00B22C92">
      <w:pPr>
        <w:ind w:firstLine="0"/>
        <w:jc w:val="center"/>
        <w:rPr>
          <w:ins w:id="11100" w:author="Okot" w:date="2019-11-26T08:30:00Z"/>
        </w:rPr>
      </w:pPr>
    </w:p>
    <w:p w14:paraId="660C0339" w14:textId="2F900698" w:rsidR="00874B60" w:rsidRDefault="00874B60">
      <w:pPr>
        <w:rPr>
          <w:ins w:id="11101" w:author="Okot" w:date="2019-11-26T08:33:00Z"/>
        </w:rPr>
        <w:pPrChange w:id="11102" w:author="Okot" w:date="2019-11-26T08:30:00Z">
          <w:pPr>
            <w:ind w:firstLine="0"/>
            <w:jc w:val="center"/>
          </w:pPr>
        </w:pPrChange>
      </w:pPr>
      <w:ins w:id="11103" w:author="Okot" w:date="2019-11-26T08:30:00Z">
        <w:r>
          <w:t>Nawigacja</w:t>
        </w:r>
      </w:ins>
      <w:ins w:id="11104" w:author="Okot" w:date="2019-11-26T08:31:00Z">
        <w:r>
          <w:t> (12) zostanie uzupełniona o kolejne pozycje: „Posiłki” oraz „Lista przepisów”</w:t>
        </w:r>
      </w:ins>
      <w:ins w:id="11105" w:author="Okot" w:date="2019-11-27T12:39:00Z">
        <w:r w:rsidR="00EC4383">
          <w:t xml:space="preserve"> oraz „Produkty”</w:t>
        </w:r>
      </w:ins>
      <w:ins w:id="11106" w:author="Okot" w:date="2019-11-26T08:31:00Z">
        <w:r>
          <w:t>. W centralnym górnym obszarze wyświetlana będzie data bie</w:t>
        </w:r>
      </w:ins>
      <w:ins w:id="11107" w:author="Okot" w:date="2019-11-26T08:32:00Z">
        <w:r>
          <w:t xml:space="preserve">żąca (24) oraz </w:t>
        </w:r>
      </w:ins>
      <w:ins w:id="11108" w:author="Okot" w:date="2019-11-26T08:38:00Z">
        <w:r w:rsidR="006E3332">
          <w:t>przyciski</w:t>
        </w:r>
      </w:ins>
      <w:ins w:id="11109" w:author="Okot" w:date="2019-11-26T08:32:00Z">
        <w:r>
          <w:t xml:space="preserve"> nawigacyjne</w:t>
        </w:r>
      </w:ins>
      <w:ins w:id="11110" w:author="Okot" w:date="2019-11-26T08:33:00Z">
        <w:r>
          <w:t> (28)</w:t>
        </w:r>
      </w:ins>
      <w:ins w:id="11111" w:author="Okot" w:date="2019-11-26T08:32:00Z">
        <w:r>
          <w:t>, dzięki którym użytkownik będzie mógł przeglądać wcześniejsze/późniejsze dni</w:t>
        </w:r>
      </w:ins>
      <w:ins w:id="11112" w:author="Okot" w:date="2019-11-26T08:33:00Z">
        <w:r>
          <w:t>.</w:t>
        </w:r>
      </w:ins>
    </w:p>
    <w:p w14:paraId="4A551678" w14:textId="349B4AB7" w:rsidR="00091A6C" w:rsidRDefault="00091A6C">
      <w:pPr>
        <w:rPr>
          <w:ins w:id="11113" w:author="Okot" w:date="2019-11-26T08:41:00Z"/>
        </w:rPr>
        <w:pPrChange w:id="11114" w:author="Okot" w:date="2019-11-26T08:30:00Z">
          <w:pPr>
            <w:ind w:firstLine="0"/>
            <w:jc w:val="center"/>
          </w:pPr>
        </w:pPrChange>
      </w:pPr>
      <w:ins w:id="11115" w:author="Okot" w:date="2019-11-26T08:33:00Z">
        <w:r>
          <w:t>Pod datą będą wyświetlane informacje na temat spożycia kalorii oraz makroskładników (w gramach) z całego dnia (25) oraz przycisk</w:t>
        </w:r>
      </w:ins>
      <w:ins w:id="11116" w:author="Okot" w:date="2019-11-26T08:34:00Z">
        <w:r>
          <w:t xml:space="preserve"> (29) </w:t>
        </w:r>
      </w:ins>
      <w:ins w:id="11117" w:author="Okot" w:date="2019-11-26T08:33:00Z">
        <w:r>
          <w:t>aktywuj</w:t>
        </w:r>
      </w:ins>
      <w:ins w:id="11118" w:author="Okot" w:date="2019-11-26T08:34:00Z">
        <w:r>
          <w:t>ący wyświetlenie</w:t>
        </w:r>
      </w:ins>
      <w:ins w:id="11119" w:author="Okot" w:date="2019-12-01T18:15:00Z">
        <w:r w:rsidR="00524802">
          <w:t xml:space="preserve"> okna modalnego zawierającego dane na temat</w:t>
        </w:r>
      </w:ins>
      <w:ins w:id="11120" w:author="Okot" w:date="2019-11-26T08:34:00Z">
        <w:r>
          <w:t xml:space="preserve"> spożycia pierwiastków i witamin.</w:t>
        </w:r>
      </w:ins>
      <w:ins w:id="11121" w:author="Okot" w:date="2019-11-26T08:35:00Z">
        <w:r w:rsidR="00390335">
          <w:t xml:space="preserve"> Jeśli użytkownik nie wprowadził w danym dniu jeszcze żadnego pożywienia zamiast tego będzie wyświetlany tekst informujący o braku wprowadzonych danych i zachęcający do dodania pierwszego posiłku.</w:t>
        </w:r>
      </w:ins>
    </w:p>
    <w:p w14:paraId="279C7494" w14:textId="118E3251" w:rsidR="008962C7" w:rsidRDefault="008962C7">
      <w:pPr>
        <w:rPr>
          <w:ins w:id="11122" w:author="Okot" w:date="2019-11-26T11:03:00Z"/>
        </w:rPr>
        <w:pPrChange w:id="11123" w:author="Okot" w:date="2019-11-26T08:30:00Z">
          <w:pPr>
            <w:ind w:firstLine="0"/>
            <w:jc w:val="center"/>
          </w:pPr>
        </w:pPrChange>
      </w:pPr>
      <w:ins w:id="11124" w:author="Okot" w:date="2019-11-26T08:41:00Z">
        <w:r>
          <w:t>Centralny obszar strony</w:t>
        </w:r>
      </w:ins>
      <w:ins w:id="11125" w:author="Okot" w:date="2019-11-26T08:42:00Z">
        <w:r>
          <w:t> (26)</w:t>
        </w:r>
      </w:ins>
      <w:ins w:id="11126" w:author="Okot" w:date="2019-11-26T08:41:00Z">
        <w:r>
          <w:t xml:space="preserve"> będą zajmowa</w:t>
        </w:r>
      </w:ins>
      <w:ins w:id="11127" w:author="Okot" w:date="2019-11-26T08:42:00Z">
        <w:r>
          <w:t>ły informacje o posiłkach spożytych w ciągu dnia. Wyświetlanie powinno by</w:t>
        </w:r>
      </w:ins>
      <w:ins w:id="11128" w:author="Okot" w:date="2019-11-26T08:43:00Z">
        <w:r>
          <w:t>ć skoncentrowane na środku ekranu, dlatego kiedy użytkownik wprowadzi pierwszy posiłek będzie on widoczny w centrum strony. Dodawanie kolejnych posiłków będzie powodowa</w:t>
        </w:r>
      </w:ins>
      <w:ins w:id="11129" w:author="Okot" w:date="2019-11-26T08:44:00Z">
        <w:r>
          <w:t xml:space="preserve">ło równomierne rozszerzanie widoku w obie strony maksymalnie </w:t>
        </w:r>
        <w:r>
          <w:lastRenderedPageBreak/>
          <w:t>do uzyskaniu sześciu kolumn – po jednej dla każdego posiłku.</w:t>
        </w:r>
      </w:ins>
      <w:ins w:id="11130" w:author="Okot" w:date="2019-11-26T08:45:00Z">
        <w:r>
          <w:t xml:space="preserve"> Posiłki będą uporządkowane od lewej do prawej od śniadania do posiłków dodatkowych – szczegółowy projekt sposobu wyświetlania posiłków zostanie przedstawiony na kolejnym rysunku.</w:t>
        </w:r>
        <w:r w:rsidR="0038065A">
          <w:t xml:space="preserve"> </w:t>
        </w:r>
      </w:ins>
      <w:ins w:id="11131" w:author="Okot" w:date="2019-11-26T08:46:00Z">
        <w:r w:rsidR="0038065A">
          <w:t>D</w:t>
        </w:r>
        <w:r w:rsidR="00A26D47">
          <w:t>o dodawania nowych pokarm</w:t>
        </w:r>
      </w:ins>
      <w:ins w:id="11132" w:author="Okot" w:date="2019-11-26T12:13:00Z">
        <w:r w:rsidR="00A26D47">
          <w:t>ów</w:t>
        </w:r>
      </w:ins>
      <w:ins w:id="11133" w:author="Okot" w:date="2019-11-26T08:46:00Z">
        <w:r w:rsidR="0038065A">
          <w:t xml:space="preserve"> będzie służył przycisk (27), aktywujący okno modalne. </w:t>
        </w:r>
      </w:ins>
      <w:ins w:id="11134" w:author="Okot" w:date="2019-11-26T08:47:00Z">
        <w:r w:rsidR="0038065A">
          <w:t>Przycisk będzie widoczny w lewej części ekranu.</w:t>
        </w:r>
      </w:ins>
    </w:p>
    <w:p w14:paraId="4BAFB0D9" w14:textId="77777777" w:rsidR="006A5ABB" w:rsidRDefault="006A5ABB">
      <w:pPr>
        <w:ind w:firstLine="0"/>
        <w:rPr>
          <w:ins w:id="11135" w:author="Okot" w:date="2019-11-26T11:03:00Z"/>
        </w:rPr>
        <w:pPrChange w:id="11136" w:author="Okot" w:date="2019-11-26T11:03:00Z">
          <w:pPr>
            <w:ind w:firstLine="0"/>
            <w:jc w:val="center"/>
          </w:pPr>
        </w:pPrChange>
      </w:pPr>
    </w:p>
    <w:p w14:paraId="2E204515" w14:textId="6240AC63" w:rsidR="006A5ABB" w:rsidRDefault="006A5ABB">
      <w:pPr>
        <w:ind w:firstLine="0"/>
        <w:jc w:val="center"/>
        <w:rPr>
          <w:ins w:id="11137" w:author="Okot" w:date="2019-11-26T08:25:00Z"/>
        </w:rPr>
      </w:pPr>
      <w:ins w:id="11138" w:author="Okot" w:date="2019-11-26T11:03:00Z">
        <w:r>
          <w:rPr>
            <w:noProof/>
            <w:lang w:eastAsia="pl-PL"/>
          </w:rPr>
          <w:drawing>
            <wp:inline distT="0" distB="0" distL="0" distR="0" wp14:anchorId="3BE10B02" wp14:editId="3BE566EA">
              <wp:extent cx="5536800" cy="1666800"/>
              <wp:effectExtent l="190500" t="190500" r="197485" b="18161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belaPosiłkow.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36800" cy="1666800"/>
                      </a:xfrm>
                      <a:prstGeom prst="rect">
                        <a:avLst/>
                      </a:prstGeom>
                      <a:ln>
                        <a:noFill/>
                      </a:ln>
                      <a:effectLst>
                        <a:outerShdw blurRad="190500" algn="tl" rotWithShape="0">
                          <a:srgbClr val="000000">
                            <a:alpha val="70000"/>
                          </a:srgbClr>
                        </a:outerShdw>
                      </a:effectLst>
                    </pic:spPr>
                  </pic:pic>
                </a:graphicData>
              </a:graphic>
            </wp:inline>
          </w:drawing>
        </w:r>
      </w:ins>
    </w:p>
    <w:p w14:paraId="09342966" w14:textId="77777777" w:rsidR="00B22C92" w:rsidRDefault="00B22C92">
      <w:pPr>
        <w:rPr>
          <w:ins w:id="11139" w:author="Okot" w:date="2019-11-26T11:03:00Z"/>
        </w:rPr>
        <w:pPrChange w:id="11140" w:author="Okot" w:date="2019-11-27T10:41:00Z">
          <w:pPr>
            <w:pStyle w:val="Nagwek2"/>
          </w:pPr>
        </w:pPrChange>
      </w:pPr>
    </w:p>
    <w:p w14:paraId="41F39AF8" w14:textId="4C379FA7" w:rsidR="006A5ABB" w:rsidRDefault="00E30FB9">
      <w:pPr>
        <w:jc w:val="center"/>
        <w:rPr>
          <w:ins w:id="11141" w:author="Okot" w:date="2019-11-26T11:03:00Z"/>
        </w:rPr>
        <w:pPrChange w:id="11142" w:author="Okot" w:date="2019-11-27T10:41:00Z">
          <w:pPr>
            <w:ind w:firstLine="0"/>
            <w:jc w:val="center"/>
          </w:pPr>
        </w:pPrChange>
      </w:pPr>
      <w:ins w:id="11143" w:author="Okot" w:date="2019-11-26T11:03:00Z">
        <w:r>
          <w:t>Rys. 5.</w:t>
        </w:r>
      </w:ins>
      <w:r w:rsidR="00C26D2E">
        <w:t>4</w:t>
      </w:r>
      <w:ins w:id="11144" w:author="Okot" w:date="2019-11-26T11:03:00Z">
        <w:r>
          <w:t>7</w:t>
        </w:r>
        <w:r w:rsidR="006A5ABB">
          <w:t>. Projekt wyświetlania spożytych posi</w:t>
        </w:r>
      </w:ins>
      <w:ins w:id="11145" w:author="Okot" w:date="2019-11-26T11:04:00Z">
        <w:r w:rsidR="006A5ABB">
          <w:t>łków</w:t>
        </w:r>
      </w:ins>
      <w:ins w:id="11146" w:author="Okot" w:date="2019-11-26T11:03:00Z">
        <w:r w:rsidR="006A5ABB">
          <w:t>.</w:t>
        </w:r>
      </w:ins>
    </w:p>
    <w:p w14:paraId="14A2BB2E" w14:textId="77777777" w:rsidR="006A5ABB" w:rsidRDefault="006A5ABB">
      <w:pPr>
        <w:rPr>
          <w:ins w:id="11147" w:author="Okot" w:date="2019-11-26T11:05:00Z"/>
        </w:rPr>
        <w:pPrChange w:id="11148" w:author="Okot" w:date="2019-11-27T10:41:00Z">
          <w:pPr>
            <w:pStyle w:val="Nagwek2"/>
          </w:pPr>
        </w:pPrChange>
      </w:pPr>
    </w:p>
    <w:p w14:paraId="0ACC4240" w14:textId="77777777" w:rsidR="000A798B" w:rsidRDefault="00223236">
      <w:pPr>
        <w:rPr>
          <w:ins w:id="11149" w:author="Okot" w:date="2019-11-26T11:10:00Z"/>
        </w:rPr>
        <w:pPrChange w:id="11150" w:author="Okot" w:date="2019-11-27T10:41:00Z">
          <w:pPr>
            <w:pStyle w:val="Nagwek2"/>
          </w:pPr>
        </w:pPrChange>
      </w:pPr>
      <w:ins w:id="11151" w:author="Okot" w:date="2019-11-26T11:05:00Z">
        <w:r>
          <w:t>Jak widać na powyższym rysunku, ka</w:t>
        </w:r>
      </w:ins>
      <w:ins w:id="11152" w:author="Okot" w:date="2019-11-26T11:06:00Z">
        <w:r>
          <w:t>żdy posiłek będzie miał swoją kolumnę, na górze, której znajdzie się nagłówek z nazwą posiłku, a pod nim łączna liczba kalorii, jaką ten posiłek dostarczył. Poniżej będzie wy</w:t>
        </w:r>
      </w:ins>
      <w:ins w:id="11153" w:author="Okot" w:date="2019-11-26T11:07:00Z">
        <w:r>
          <w:t>świetlana godzina spożycia posiłku i wylistowane jego składowe. Obok nazwy spożytego produktu lub potrawy, po prawej stronie, umieszczone będą przyciski s</w:t>
        </w:r>
      </w:ins>
      <w:ins w:id="11154" w:author="Okot" w:date="2019-11-26T11:08:00Z">
        <w:r>
          <w:t>łużące do usunięcia lub edycji danej pozycji (30). Jeśli użytkownik spożył dany posi</w:t>
        </w:r>
      </w:ins>
      <w:ins w:id="11155" w:author="Okot" w:date="2019-11-26T11:09:00Z">
        <w:r>
          <w:t>łek więcej niż raz (np.: kilka posiłków dodatkowych), kolejne spożycie tego posiłku będzie wyświetlane pod pierwszym zaczynając od godziny spożycia, pod którą znajdzie się lista składowych.</w:t>
        </w:r>
      </w:ins>
    </w:p>
    <w:p w14:paraId="4B8CDA5E" w14:textId="77777777" w:rsidR="00661E33" w:rsidRDefault="000A798B">
      <w:pPr>
        <w:rPr>
          <w:ins w:id="11156" w:author="Okot" w:date="2019-11-26T11:20:00Z"/>
        </w:rPr>
        <w:pPrChange w:id="11157" w:author="Okot" w:date="2019-11-27T10:41:00Z">
          <w:pPr>
            <w:pStyle w:val="Nagwek2"/>
          </w:pPr>
        </w:pPrChange>
      </w:pPr>
      <w:ins w:id="11158" w:author="Okot" w:date="2019-11-26T11:10:00Z">
        <w:r>
          <w:t>Przycisk „Usuń” wywoła pojawienie się okna dialogowego, w którym użytkownik będzie musiał potwierdzi</w:t>
        </w:r>
      </w:ins>
      <w:ins w:id="11159" w:author="Okot" w:date="2019-11-26T11:11:00Z">
        <w:r>
          <w:t>ć lub anulować akcję.</w:t>
        </w:r>
      </w:ins>
    </w:p>
    <w:p w14:paraId="06ED490C" w14:textId="77777777" w:rsidR="00661E33" w:rsidRDefault="00661E33">
      <w:pPr>
        <w:rPr>
          <w:ins w:id="11160" w:author="Okot" w:date="2019-11-26T11:20:00Z"/>
        </w:rPr>
        <w:pPrChange w:id="11161" w:author="Okot" w:date="2019-11-27T10:41:00Z">
          <w:pPr>
            <w:pStyle w:val="Nagwek2"/>
          </w:pPr>
        </w:pPrChange>
      </w:pPr>
    </w:p>
    <w:p w14:paraId="27187E43" w14:textId="02F25C73" w:rsidR="00223236" w:rsidRDefault="00661E33">
      <w:pPr>
        <w:jc w:val="center"/>
        <w:rPr>
          <w:ins w:id="11162" w:author="Okot" w:date="2019-11-26T11:06:00Z"/>
        </w:rPr>
        <w:pPrChange w:id="11163" w:author="Okot" w:date="2019-11-27T10:41:00Z">
          <w:pPr>
            <w:pStyle w:val="Nagwek2"/>
          </w:pPr>
        </w:pPrChange>
      </w:pPr>
      <w:ins w:id="11164" w:author="Okot" w:date="2019-11-26T11:20:00Z">
        <w:r>
          <w:rPr>
            <w:noProof/>
            <w:lang w:eastAsia="pl-PL"/>
          </w:rPr>
          <w:lastRenderedPageBreak/>
          <w:drawing>
            <wp:inline distT="0" distB="0" distL="0" distR="0" wp14:anchorId="03A81B84" wp14:editId="1CBB9C9D">
              <wp:extent cx="4446000" cy="1832400"/>
              <wp:effectExtent l="190500" t="190500" r="183515" b="187325"/>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OknoDialogowe.png"/>
                      <pic:cNvPicPr/>
                    </pic:nvPicPr>
                    <pic:blipFill>
                      <a:blip r:embed="rId124">
                        <a:extLst>
                          <a:ext uri="{28A0092B-C50C-407E-A947-70E740481C1C}">
                            <a14:useLocalDpi xmlns:a14="http://schemas.microsoft.com/office/drawing/2010/main" val="0"/>
                          </a:ext>
                        </a:extLst>
                      </a:blip>
                      <a:stretch>
                        <a:fillRect/>
                      </a:stretch>
                    </pic:blipFill>
                    <pic:spPr>
                      <a:xfrm>
                        <a:off x="0" y="0"/>
                        <a:ext cx="4446000" cy="1832400"/>
                      </a:xfrm>
                      <a:prstGeom prst="rect">
                        <a:avLst/>
                      </a:prstGeom>
                      <a:ln>
                        <a:noFill/>
                      </a:ln>
                      <a:effectLst>
                        <a:outerShdw blurRad="190500" algn="tl" rotWithShape="0">
                          <a:srgbClr val="000000">
                            <a:alpha val="70000"/>
                          </a:srgbClr>
                        </a:outerShdw>
                      </a:effectLst>
                    </pic:spPr>
                  </pic:pic>
                </a:graphicData>
              </a:graphic>
            </wp:inline>
          </w:drawing>
        </w:r>
      </w:ins>
    </w:p>
    <w:p w14:paraId="1873798F" w14:textId="71B0A801" w:rsidR="00223236" w:rsidRDefault="00223236">
      <w:pPr>
        <w:rPr>
          <w:ins w:id="11165" w:author="Okot" w:date="2019-11-26T11:21:00Z"/>
        </w:rPr>
        <w:pPrChange w:id="11166" w:author="Okot" w:date="2019-11-27T10:41:00Z">
          <w:pPr>
            <w:pStyle w:val="Nagwek2"/>
          </w:pPr>
        </w:pPrChange>
      </w:pPr>
      <w:ins w:id="11167" w:author="Okot" w:date="2019-11-26T11:06:00Z">
        <w:r>
          <w:t xml:space="preserve"> </w:t>
        </w:r>
      </w:ins>
    </w:p>
    <w:p w14:paraId="6473F1C0" w14:textId="1FE3E764" w:rsidR="00661E33" w:rsidRDefault="00B75F01">
      <w:pPr>
        <w:jc w:val="center"/>
        <w:rPr>
          <w:ins w:id="11168" w:author="Okot" w:date="2019-11-26T11:21:00Z"/>
        </w:rPr>
        <w:pPrChange w:id="11169" w:author="Okot" w:date="2019-11-27T10:41:00Z">
          <w:pPr>
            <w:pStyle w:val="Nagwek2"/>
          </w:pPr>
        </w:pPrChange>
      </w:pPr>
      <w:ins w:id="11170" w:author="Okot" w:date="2019-11-26T11:21:00Z">
        <w:r>
          <w:t>Rys. </w:t>
        </w:r>
        <w:r w:rsidR="00E30FB9">
          <w:t>5.</w:t>
        </w:r>
      </w:ins>
      <w:r w:rsidR="00C26D2E">
        <w:t>4</w:t>
      </w:r>
      <w:ins w:id="11171" w:author="Okot" w:date="2019-11-26T11:21:00Z">
        <w:r w:rsidR="00E30FB9">
          <w:t>8</w:t>
        </w:r>
        <w:r w:rsidR="00661E33">
          <w:t>. Projekt okna dialogowego.</w:t>
        </w:r>
      </w:ins>
    </w:p>
    <w:p w14:paraId="19DC817D" w14:textId="77777777" w:rsidR="00661E33" w:rsidRDefault="00661E33">
      <w:pPr>
        <w:rPr>
          <w:ins w:id="11172" w:author="Okot" w:date="2019-11-26T11:21:00Z"/>
        </w:rPr>
        <w:pPrChange w:id="11173" w:author="Okot" w:date="2019-11-27T10:41:00Z">
          <w:pPr>
            <w:pStyle w:val="Nagwek2"/>
          </w:pPr>
        </w:pPrChange>
      </w:pPr>
    </w:p>
    <w:p w14:paraId="7C204909" w14:textId="50C0CF88" w:rsidR="00661E33" w:rsidRDefault="009721D6">
      <w:pPr>
        <w:rPr>
          <w:ins w:id="11174" w:author="Okot" w:date="2019-11-26T11:25:00Z"/>
        </w:rPr>
        <w:pPrChange w:id="11175" w:author="Okot" w:date="2019-11-27T10:41:00Z">
          <w:pPr>
            <w:pStyle w:val="Nagwek2"/>
          </w:pPr>
        </w:pPrChange>
      </w:pPr>
      <w:ins w:id="11176" w:author="Okot" w:date="2019-11-26T11:25:00Z">
        <w:r>
          <w:t>Wszystkie okna dialogowe w systemie będą wyglądały tak samo minimalistycznie: będzie na nich wyświetlane pytanie i przyciski z dostępnymi akcjami.</w:t>
        </w:r>
      </w:ins>
    </w:p>
    <w:p w14:paraId="1A7D3757" w14:textId="39CB87AA" w:rsidR="009721D6" w:rsidRDefault="003405F8">
      <w:pPr>
        <w:rPr>
          <w:ins w:id="11177" w:author="Okot" w:date="2019-11-26T15:27:00Z"/>
        </w:rPr>
        <w:pPrChange w:id="11178" w:author="Okot" w:date="2019-11-27T10:41:00Z">
          <w:pPr>
            <w:pStyle w:val="Nagwek2"/>
          </w:pPr>
        </w:pPrChange>
      </w:pPr>
      <w:ins w:id="11179" w:author="Okot" w:date="2019-11-26T11:26:00Z">
        <w:r>
          <w:t>Przycisk „Edytuj” aktywuje okno modalne z formularzem do edycji wagi produktu/potrawy.</w:t>
        </w:r>
      </w:ins>
      <w:ins w:id="11180" w:author="Okot" w:date="2019-11-26T11:27:00Z">
        <w:r>
          <w:t xml:space="preserve"> Formularz będzie wygląda</w:t>
        </w:r>
      </w:ins>
      <w:ins w:id="11181" w:author="Okot" w:date="2019-11-26T11:28:00Z">
        <w:r w:rsidR="00D16E78">
          <w:t xml:space="preserve">ć </w:t>
        </w:r>
      </w:ins>
      <w:ins w:id="11182" w:author="Okot" w:date="2019-11-26T19:13:00Z">
        <w:r w:rsidR="001C080F">
          <w:t>podobnie</w:t>
        </w:r>
      </w:ins>
      <w:ins w:id="11183" w:author="Okot" w:date="2019-11-26T11:28:00Z">
        <w:r>
          <w:t>, jak formularz dodawania pożywienia </w:t>
        </w:r>
        <w:r w:rsidRPr="00BD52C7">
          <w:t>(</w:t>
        </w:r>
        <w:r w:rsidR="00B75F01">
          <w:t>rysunek 5.</w:t>
        </w:r>
      </w:ins>
      <w:r w:rsidR="00C26D2E">
        <w:t>4</w:t>
      </w:r>
      <w:ins w:id="11184" w:author="Okot" w:date="2020-01-30T17:06:00Z">
        <w:r w:rsidR="00E30FB9">
          <w:t>9</w:t>
        </w:r>
      </w:ins>
      <w:ins w:id="11185" w:author="Okot" w:date="2019-11-26T11:28:00Z">
        <w:r w:rsidRPr="00956227">
          <w:t>)</w:t>
        </w:r>
        <w:r>
          <w:t xml:space="preserve"> z tą różnicą, że pole z wyborem produktu/potrawy będzie nieaktywne </w:t>
        </w:r>
      </w:ins>
      <w:ins w:id="11186" w:author="Okot" w:date="2019-11-26T11:29:00Z">
        <w:r>
          <w:t>–</w:t>
        </w:r>
      </w:ins>
      <w:ins w:id="11187" w:author="Okot" w:date="2019-11-26T11:28:00Z">
        <w:r>
          <w:t xml:space="preserve"> do edycji dost</w:t>
        </w:r>
      </w:ins>
      <w:ins w:id="11188" w:author="Okot" w:date="2019-11-26T11:29:00Z">
        <w:r>
          <w:t>ępne będzie jedynie pole z wagą/liczbą porcji. Z tego wzglę</w:t>
        </w:r>
        <w:r w:rsidR="00A26D47">
          <w:t>du</w:t>
        </w:r>
        <w:r>
          <w:t xml:space="preserve"> projekt tego formularza nie zostanie umieszczony w pracy.</w:t>
        </w:r>
      </w:ins>
    </w:p>
    <w:p w14:paraId="16BD8803" w14:textId="77777777" w:rsidR="00023E3E" w:rsidRDefault="00023E3E">
      <w:pPr>
        <w:rPr>
          <w:ins w:id="11189" w:author="Okot" w:date="2019-11-26T15:27:00Z"/>
        </w:rPr>
        <w:pPrChange w:id="11190" w:author="Okot" w:date="2019-11-27T10:41:00Z">
          <w:pPr>
            <w:pStyle w:val="Nagwek2"/>
          </w:pPr>
        </w:pPrChange>
      </w:pPr>
    </w:p>
    <w:p w14:paraId="425A0418" w14:textId="0558455B" w:rsidR="00A26D47" w:rsidRDefault="006C0520">
      <w:pPr>
        <w:jc w:val="center"/>
        <w:rPr>
          <w:ins w:id="11191" w:author="Okot" w:date="2019-11-26T12:12:00Z"/>
        </w:rPr>
        <w:pPrChange w:id="11192" w:author="Okot" w:date="2019-11-27T10:41:00Z">
          <w:pPr>
            <w:pStyle w:val="Nagwek2"/>
          </w:pPr>
        </w:pPrChange>
      </w:pPr>
      <w:ins w:id="11193" w:author="Okot" w:date="2019-11-26T12:23:00Z">
        <w:r>
          <w:rPr>
            <w:noProof/>
            <w:lang w:eastAsia="pl-PL"/>
          </w:rPr>
          <w:drawing>
            <wp:inline distT="0" distB="0" distL="0" distR="0" wp14:anchorId="5B52291A" wp14:editId="7D8BCD7D">
              <wp:extent cx="4757275" cy="2883599"/>
              <wp:effectExtent l="190500" t="190500" r="196215" b="183515"/>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jPos.png"/>
                      <pic:cNvPicPr/>
                    </pic:nvPicPr>
                    <pic:blipFill>
                      <a:blip r:embed="rId125">
                        <a:extLst>
                          <a:ext uri="{28A0092B-C50C-407E-A947-70E740481C1C}">
                            <a14:useLocalDpi xmlns:a14="http://schemas.microsoft.com/office/drawing/2010/main" val="0"/>
                          </a:ext>
                        </a:extLst>
                      </a:blip>
                      <a:stretch>
                        <a:fillRect/>
                      </a:stretch>
                    </pic:blipFill>
                    <pic:spPr>
                      <a:xfrm>
                        <a:off x="0" y="0"/>
                        <a:ext cx="4757275" cy="2883599"/>
                      </a:xfrm>
                      <a:prstGeom prst="rect">
                        <a:avLst/>
                      </a:prstGeom>
                      <a:ln>
                        <a:noFill/>
                      </a:ln>
                      <a:effectLst>
                        <a:outerShdw blurRad="190500" algn="tl" rotWithShape="0">
                          <a:srgbClr val="000000">
                            <a:alpha val="70000"/>
                          </a:srgbClr>
                        </a:outerShdw>
                      </a:effectLst>
                    </pic:spPr>
                  </pic:pic>
                </a:graphicData>
              </a:graphic>
            </wp:inline>
          </w:drawing>
        </w:r>
      </w:ins>
    </w:p>
    <w:p w14:paraId="22043E42" w14:textId="77777777" w:rsidR="00675DDD" w:rsidRDefault="00675DDD">
      <w:pPr>
        <w:rPr>
          <w:ins w:id="11194" w:author="Okot" w:date="2019-11-26T12:25:00Z"/>
        </w:rPr>
        <w:pPrChange w:id="11195" w:author="Okot" w:date="2019-11-27T10:41:00Z">
          <w:pPr>
            <w:pStyle w:val="Nagwek2"/>
          </w:pPr>
        </w:pPrChange>
      </w:pPr>
    </w:p>
    <w:p w14:paraId="79D89535" w14:textId="057DBDE3" w:rsidR="00A26D47" w:rsidRDefault="006C0520">
      <w:pPr>
        <w:jc w:val="center"/>
        <w:rPr>
          <w:ins w:id="11196" w:author="Okot" w:date="2019-11-27T12:40:00Z"/>
        </w:rPr>
        <w:pPrChange w:id="11197" w:author="Okot" w:date="2019-11-27T10:41:00Z">
          <w:pPr>
            <w:pStyle w:val="Nagwek2"/>
          </w:pPr>
        </w:pPrChange>
      </w:pPr>
      <w:ins w:id="11198" w:author="Okot" w:date="2019-11-26T12:23:00Z">
        <w:r>
          <w:t>Rys.</w:t>
        </w:r>
      </w:ins>
      <w:ins w:id="11199" w:author="Okot" w:date="2019-11-26T12:24:00Z">
        <w:r w:rsidR="00E30FB9">
          <w:t> 5.</w:t>
        </w:r>
      </w:ins>
      <w:r w:rsidR="00C26D2E">
        <w:t>4</w:t>
      </w:r>
      <w:ins w:id="11200" w:author="Okot" w:date="2019-11-26T12:24:00Z">
        <w:r w:rsidR="00E30FB9">
          <w:t>9</w:t>
        </w:r>
        <w:r>
          <w:t>. Okno wyboru sposobu dodawania spożytego pożywienia.</w:t>
        </w:r>
      </w:ins>
    </w:p>
    <w:p w14:paraId="4359C910" w14:textId="77777777" w:rsidR="00EC4383" w:rsidRDefault="00EC4383">
      <w:pPr>
        <w:jc w:val="center"/>
        <w:rPr>
          <w:ins w:id="11201" w:author="Okot" w:date="2019-11-26T12:26:00Z"/>
        </w:rPr>
        <w:pPrChange w:id="11202" w:author="Okot" w:date="2019-11-27T10:41:00Z">
          <w:pPr>
            <w:pStyle w:val="Nagwek2"/>
          </w:pPr>
        </w:pPrChange>
      </w:pPr>
    </w:p>
    <w:p w14:paraId="4881C9C8" w14:textId="090CF6CA" w:rsidR="00675DDD" w:rsidRDefault="0096311E">
      <w:pPr>
        <w:rPr>
          <w:ins w:id="11203" w:author="Okot" w:date="2019-11-26T11:26:00Z"/>
        </w:rPr>
        <w:pPrChange w:id="11204" w:author="Okot" w:date="2019-11-27T10:41:00Z">
          <w:pPr>
            <w:pStyle w:val="Nagwek2"/>
          </w:pPr>
        </w:pPrChange>
      </w:pPr>
      <w:ins w:id="11205" w:author="Okot" w:date="2019-11-26T12:33:00Z">
        <w:r>
          <w:t xml:space="preserve">Po </w:t>
        </w:r>
      </w:ins>
      <w:ins w:id="11206" w:author="Okot" w:date="2019-11-26T12:26:00Z">
        <w:r>
          <w:t>a</w:t>
        </w:r>
        <w:r w:rsidR="00675DDD">
          <w:t>ktywowani</w:t>
        </w:r>
      </w:ins>
      <w:ins w:id="11207" w:author="Okot" w:date="2019-11-26T19:30:00Z">
        <w:r w:rsidR="00051C6B">
          <w:t>u</w:t>
        </w:r>
      </w:ins>
      <w:ins w:id="11208" w:author="Okot" w:date="2019-11-26T12:26:00Z">
        <w:r w:rsidR="00675DDD">
          <w:t xml:space="preserve"> przycisku dodawania pożywienia użytkownikowi zostanie w</w:t>
        </w:r>
        <w:r w:rsidR="00051C6B">
          <w:t xml:space="preserve">yświetlony formularz </w:t>
        </w:r>
      </w:ins>
      <w:ins w:id="11209" w:author="Okot" w:date="2019-11-26T19:31:00Z">
        <w:r w:rsidR="00051C6B">
          <w:t>wyboru posiłku, na który składają się trzy pola: kalendarz służący do wybory daty posiłku (31), zegar służący do wyboru godziny posiłku (32) oraz lista rozwijana służąca do wyboru typu posiłku (33)</w:t>
        </w:r>
      </w:ins>
      <w:ins w:id="11210" w:author="Okot" w:date="2019-11-26T19:32:00Z">
        <w:r w:rsidR="00051C6B">
          <w:t>. Po wprowadzeniu tych danych użytkownik może wybrać czy chce dodać potrawę (przycisk 34) czy pojedynczy produkt (przycisk 35).</w:t>
        </w:r>
      </w:ins>
      <w:ins w:id="11211" w:author="Okot" w:date="2019-11-26T19:33:00Z">
        <w:r w:rsidR="00051C6B">
          <w:t xml:space="preserve"> Może też</w:t>
        </w:r>
      </w:ins>
      <w:ins w:id="11212" w:author="Okot" w:date="2019-11-26T12:27:00Z">
        <w:r w:rsidR="00675DDD">
          <w:t xml:space="preserve"> zamkn</w:t>
        </w:r>
      </w:ins>
      <w:ins w:id="11213" w:author="Okot" w:date="2019-11-26T12:28:00Z">
        <w:r w:rsidR="00675DDD">
          <w:t>ąć okno bez wprowadzania czegokolwie</w:t>
        </w:r>
      </w:ins>
      <w:ins w:id="11214" w:author="Okot" w:date="2019-11-26T19:33:00Z">
        <w:r w:rsidR="00051C6B">
          <w:t>k (8). Jeśli któreś pole nie zostało poprawnie wypełnione, użytkownik zostanie o tym poinform</w:t>
        </w:r>
        <w:r w:rsidR="002E03FD">
          <w:t xml:space="preserve">owany za pomocą </w:t>
        </w:r>
      </w:ins>
      <w:ins w:id="11215" w:author="Okot" w:date="2020-01-04T07:47:00Z">
        <w:r w:rsidR="002E03FD">
          <w:t>komunikatu</w:t>
        </w:r>
      </w:ins>
      <w:ins w:id="11216" w:author="Okot" w:date="2020-01-04T07:51:00Z">
        <w:r w:rsidR="00696549">
          <w:t> (9)</w:t>
        </w:r>
      </w:ins>
      <w:ins w:id="11217" w:author="Okot" w:date="2019-11-26T19:33:00Z">
        <w:r w:rsidR="00051C6B">
          <w:t>.</w:t>
        </w:r>
      </w:ins>
    </w:p>
    <w:p w14:paraId="0FE686D3" w14:textId="56602AA4" w:rsidR="009721D6" w:rsidRDefault="0096311E">
      <w:pPr>
        <w:rPr>
          <w:ins w:id="11218" w:author="Okot" w:date="2019-11-26T12:35:00Z"/>
        </w:rPr>
        <w:pPrChange w:id="11219" w:author="Okot" w:date="2019-11-27T10:41:00Z">
          <w:pPr>
            <w:pStyle w:val="Nagwek2"/>
          </w:pPr>
        </w:pPrChange>
      </w:pPr>
      <w:ins w:id="11220" w:author="Okot" w:date="2019-11-26T12:34:00Z">
        <w:r>
          <w:t xml:space="preserve">Jeśli użytkownik nie stworzył jeszcze żadnego przepisu albo nie ma aktywnej gotowej potrawy, po wybraniu przez niego opcji „Dodaj potrawę” zostanie </w:t>
        </w:r>
      </w:ins>
      <w:ins w:id="11221" w:author="Okot" w:date="2020-01-04T07:51:00Z">
        <w:r w:rsidR="000E5EA4">
          <w:t>komunikat</w:t>
        </w:r>
      </w:ins>
      <w:ins w:id="11222" w:author="Okot" w:date="2019-11-26T12:34:00Z">
        <w:r>
          <w:t xml:space="preserve"> informuj</w:t>
        </w:r>
      </w:ins>
      <w:ins w:id="11223" w:author="Okot" w:date="2019-11-26T12:35:00Z">
        <w:r w:rsidR="00051C6B">
          <w:t>ąc</w:t>
        </w:r>
      </w:ins>
      <w:ins w:id="11224" w:author="Okot" w:date="2020-01-04T07:51:00Z">
        <w:r w:rsidR="000E5EA4">
          <w:t>y</w:t>
        </w:r>
      </w:ins>
      <w:ins w:id="11225" w:author="Okot" w:date="2019-11-26T12:35:00Z">
        <w:r w:rsidR="00051C6B">
          <w:t xml:space="preserve"> go</w:t>
        </w:r>
        <w:r>
          <w:t xml:space="preserve"> o braku potraw do dodania.</w:t>
        </w:r>
      </w:ins>
    </w:p>
    <w:p w14:paraId="619BFD39" w14:textId="0E59EBCC" w:rsidR="0096311E" w:rsidRDefault="00FD18CC">
      <w:pPr>
        <w:rPr>
          <w:ins w:id="11226" w:author="Okot" w:date="2019-11-26T12:35:00Z"/>
        </w:rPr>
        <w:pPrChange w:id="11227" w:author="Okot" w:date="2019-11-27T10:41:00Z">
          <w:pPr>
            <w:pStyle w:val="Nagwek2"/>
          </w:pPr>
        </w:pPrChange>
      </w:pPr>
      <w:ins w:id="11228" w:author="Okot" w:date="2019-11-26T12:35:00Z">
        <w:r>
          <w:t>Wybranie opcji „Dodaj produkt” przekieruje użytkownika do formularza wyboru produktów.</w:t>
        </w:r>
      </w:ins>
    </w:p>
    <w:p w14:paraId="58534A65" w14:textId="77777777" w:rsidR="00FD18CC" w:rsidRDefault="00FD18CC">
      <w:pPr>
        <w:rPr>
          <w:ins w:id="11229" w:author="Okot" w:date="2019-11-26T15:14:00Z"/>
        </w:rPr>
        <w:pPrChange w:id="11230" w:author="Okot" w:date="2019-11-27T10:41:00Z">
          <w:pPr>
            <w:pStyle w:val="Nagwek2"/>
          </w:pPr>
        </w:pPrChange>
      </w:pPr>
    </w:p>
    <w:p w14:paraId="3D414D7A" w14:textId="6D23A077" w:rsidR="00D16E78" w:rsidRDefault="00D16E78">
      <w:pPr>
        <w:ind w:firstLine="0"/>
        <w:jc w:val="center"/>
        <w:rPr>
          <w:ins w:id="11231" w:author="Okot" w:date="2019-11-26T12:35:00Z"/>
        </w:rPr>
        <w:pPrChange w:id="11232" w:author="Okot" w:date="2019-11-27T10:44:00Z">
          <w:pPr>
            <w:pStyle w:val="Nagwek2"/>
          </w:pPr>
        </w:pPrChange>
      </w:pPr>
      <w:ins w:id="11233" w:author="Okot" w:date="2019-11-26T15:14:00Z">
        <w:r>
          <w:rPr>
            <w:noProof/>
            <w:lang w:eastAsia="pl-PL"/>
          </w:rPr>
          <w:drawing>
            <wp:inline distT="0" distB="0" distL="0" distR="0" wp14:anchorId="70D2BEA1" wp14:editId="1010062E">
              <wp:extent cx="5303679" cy="3214800"/>
              <wp:effectExtent l="190500" t="190500" r="182880" b="19558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DodajProd.png"/>
                      <pic:cNvPicPr/>
                    </pic:nvPicPr>
                    <pic:blipFill>
                      <a:blip r:embed="rId126">
                        <a:extLst>
                          <a:ext uri="{28A0092B-C50C-407E-A947-70E740481C1C}">
                            <a14:useLocalDpi xmlns:a14="http://schemas.microsoft.com/office/drawing/2010/main" val="0"/>
                          </a:ext>
                        </a:extLst>
                      </a:blip>
                      <a:stretch>
                        <a:fillRect/>
                      </a:stretch>
                    </pic:blipFill>
                    <pic:spPr>
                      <a:xfrm>
                        <a:off x="0" y="0"/>
                        <a:ext cx="5303679" cy="3214800"/>
                      </a:xfrm>
                      <a:prstGeom prst="rect">
                        <a:avLst/>
                      </a:prstGeom>
                      <a:ln>
                        <a:noFill/>
                      </a:ln>
                      <a:effectLst>
                        <a:outerShdw blurRad="190500" algn="tl" rotWithShape="0">
                          <a:srgbClr val="000000">
                            <a:alpha val="70000"/>
                          </a:srgbClr>
                        </a:outerShdw>
                      </a:effectLst>
                    </pic:spPr>
                  </pic:pic>
                </a:graphicData>
              </a:graphic>
            </wp:inline>
          </w:drawing>
        </w:r>
      </w:ins>
    </w:p>
    <w:p w14:paraId="172EDDFE" w14:textId="77777777" w:rsidR="00D16E78" w:rsidRDefault="00D16E78">
      <w:pPr>
        <w:rPr>
          <w:ins w:id="11234" w:author="Okot" w:date="2019-11-26T15:16:00Z"/>
        </w:rPr>
        <w:pPrChange w:id="11235" w:author="Okot" w:date="2019-11-27T10:41:00Z">
          <w:pPr>
            <w:pStyle w:val="Nagwek2"/>
          </w:pPr>
        </w:pPrChange>
      </w:pPr>
    </w:p>
    <w:p w14:paraId="2AB7A230" w14:textId="10CF7826" w:rsidR="00FD18CC" w:rsidRDefault="00D16E78">
      <w:pPr>
        <w:jc w:val="center"/>
        <w:rPr>
          <w:ins w:id="11236" w:author="Okot" w:date="2019-11-26T15:17:00Z"/>
        </w:rPr>
        <w:pPrChange w:id="11237" w:author="Okot" w:date="2019-11-27T10:41:00Z">
          <w:pPr>
            <w:pStyle w:val="Nagwek2"/>
          </w:pPr>
        </w:pPrChange>
      </w:pPr>
      <w:ins w:id="11238" w:author="Okot" w:date="2019-11-26T15:15:00Z">
        <w:r>
          <w:t>Rys. </w:t>
        </w:r>
        <w:r w:rsidR="00E30FB9">
          <w:t>5.</w:t>
        </w:r>
      </w:ins>
      <w:r w:rsidR="00C26D2E">
        <w:t>5</w:t>
      </w:r>
      <w:ins w:id="11239" w:author="Okot" w:date="2019-11-26T15:15:00Z">
        <w:r w:rsidR="00E30FB9">
          <w:t>0</w:t>
        </w:r>
        <w:r>
          <w:t>. Okno dodawania spożytego produktu.</w:t>
        </w:r>
      </w:ins>
    </w:p>
    <w:p w14:paraId="5FEBCFBA" w14:textId="77777777" w:rsidR="00D16E78" w:rsidRDefault="00D16E78">
      <w:pPr>
        <w:rPr>
          <w:ins w:id="11240" w:author="Okot" w:date="2019-11-26T15:17:00Z"/>
        </w:rPr>
        <w:pPrChange w:id="11241" w:author="Okot" w:date="2019-11-27T10:41:00Z">
          <w:pPr>
            <w:pStyle w:val="Nagwek2"/>
          </w:pPr>
        </w:pPrChange>
      </w:pPr>
    </w:p>
    <w:p w14:paraId="72FC030A" w14:textId="2E43334E" w:rsidR="00D16E78" w:rsidRDefault="00D16E78">
      <w:pPr>
        <w:rPr>
          <w:ins w:id="11242" w:author="Okot" w:date="2019-11-26T15:23:00Z"/>
        </w:rPr>
        <w:pPrChange w:id="11243" w:author="Okot" w:date="2019-11-27T10:41:00Z">
          <w:pPr>
            <w:pStyle w:val="Nagwek2"/>
          </w:pPr>
        </w:pPrChange>
      </w:pPr>
      <w:ins w:id="11244" w:author="Okot" w:date="2019-11-26T15:17:00Z">
        <w:r>
          <w:t>Formularz dodawania produktu do posiłku składa się z dw</w:t>
        </w:r>
      </w:ins>
      <w:ins w:id="11245" w:author="Okot" w:date="2019-11-26T15:22:00Z">
        <w:r>
          <w:t>óch</w:t>
        </w:r>
      </w:ins>
      <w:ins w:id="11246" w:author="Okot" w:date="2019-11-26T15:17:00Z">
        <w:r>
          <w:t xml:space="preserve"> pól: </w:t>
        </w:r>
      </w:ins>
      <w:ins w:id="11247" w:author="Okot" w:date="2019-11-26T15:22:00Z">
        <w:r>
          <w:t>n</w:t>
        </w:r>
      </w:ins>
      <w:ins w:id="11248" w:author="Okot" w:date="2019-11-26T15:17:00Z">
        <w:r>
          <w:t>azwy produktu</w:t>
        </w:r>
      </w:ins>
      <w:ins w:id="11249" w:author="Okot" w:date="2019-11-26T15:19:00Z">
        <w:r w:rsidR="00B578AE">
          <w:t> (36</w:t>
        </w:r>
        <w:r>
          <w:t>)</w:t>
        </w:r>
      </w:ins>
      <w:ins w:id="11250" w:author="Okot" w:date="2019-11-26T15:17:00Z">
        <w:r>
          <w:t xml:space="preserve"> oraz wagi</w:t>
        </w:r>
      </w:ins>
      <w:ins w:id="11251" w:author="Okot" w:date="2019-11-26T15:19:00Z">
        <w:r w:rsidR="00B578AE">
          <w:t> (37</w:t>
        </w:r>
        <w:r>
          <w:t>)</w:t>
        </w:r>
      </w:ins>
      <w:ins w:id="11252" w:author="Okot" w:date="2019-11-26T15:17:00Z">
        <w:r>
          <w:t>. Kiedy użytkownik zaczyna wpisywać nazwę produktu w pole, system podpowiada produkty zaczynaj</w:t>
        </w:r>
      </w:ins>
      <w:ins w:id="11253" w:author="Okot" w:date="2019-11-26T15:18:00Z">
        <w:r>
          <w:t xml:space="preserve">ące się od tej samej zbitki liter. Po wybraniu produktu </w:t>
        </w:r>
        <w:r>
          <w:lastRenderedPageBreak/>
          <w:t>użytkownik wpisuje jego wagę</w:t>
        </w:r>
      </w:ins>
      <w:ins w:id="11254" w:author="Okot" w:date="2019-11-26T15:19:00Z">
        <w:r>
          <w:t>. Kiedy te dwie rzeczy są uzupełnione można zapisać</w:t>
        </w:r>
      </w:ins>
      <w:ins w:id="11255" w:author="Okot" w:date="2019-11-26T15:20:00Z">
        <w:r>
          <w:t xml:space="preserve"> pożywienie i wr</w:t>
        </w:r>
      </w:ins>
      <w:ins w:id="11256" w:author="Okot" w:date="2019-11-26T15:21:00Z">
        <w:r>
          <w:t>ócić do okna startoweg</w:t>
        </w:r>
        <w:r w:rsidR="00B578AE">
          <w:t>o za pomocą przycisku zapisu (40</w:t>
        </w:r>
        <w:r>
          <w:t>) lub aktywować przycisk dodawania kolejnego produ</w:t>
        </w:r>
        <w:r w:rsidR="00B578AE">
          <w:t>ktu (38</w:t>
        </w:r>
        <w:r>
          <w:t>)</w:t>
        </w:r>
      </w:ins>
      <w:ins w:id="11257" w:author="Okot" w:date="2019-11-26T19:35:00Z">
        <w:r w:rsidR="00B578AE">
          <w:t xml:space="preserve"> – wywoła to wyświetlenie kolejnych pól takich samych jak</w:t>
        </w:r>
      </w:ins>
      <w:ins w:id="11258" w:author="Okot" w:date="2019-11-26T19:36:00Z">
        <w:r w:rsidR="00B578AE">
          <w:t> (36) i (37) bezpośrednio po oryginalnymi polami oraz obniżenie przycisku (</w:t>
        </w:r>
        <w:r w:rsidR="00BC6B90">
          <w:t>38</w:t>
        </w:r>
        <w:r w:rsidR="00B578AE">
          <w:t>)</w:t>
        </w:r>
      </w:ins>
      <w:ins w:id="11259" w:author="Okot" w:date="2019-11-26T15:22:00Z">
        <w:r>
          <w:t xml:space="preserve">. </w:t>
        </w:r>
      </w:ins>
      <w:ins w:id="11260" w:author="Okot" w:date="2019-11-26T15:23:00Z">
        <w:r>
          <w:t xml:space="preserve">Można też wyjść z formularza bez zapisywania czegokolwiek (8). </w:t>
        </w:r>
      </w:ins>
    </w:p>
    <w:p w14:paraId="16BA4FDA" w14:textId="77777777" w:rsidR="00023E3E" w:rsidRDefault="00D16E78">
      <w:pPr>
        <w:rPr>
          <w:ins w:id="11261" w:author="Okot" w:date="2019-11-26T19:37:00Z"/>
        </w:rPr>
        <w:pPrChange w:id="11262" w:author="Okot" w:date="2019-11-27T10:41:00Z">
          <w:pPr>
            <w:pStyle w:val="Nagwek2"/>
          </w:pPr>
        </w:pPrChange>
      </w:pPr>
      <w:ins w:id="11263" w:author="Okot" w:date="2019-11-26T15:23:00Z">
        <w:r>
          <w:t>Jeśli użytkownik będzie próbował zapisać formularz, w którym będzie brakowało danych, system wyś</w:t>
        </w:r>
        <w:r w:rsidR="00C000EC">
          <w:t>wietli okno dialogowe, informuj</w:t>
        </w:r>
      </w:ins>
      <w:ins w:id="11264" w:author="Okot" w:date="2019-11-26T15:24:00Z">
        <w:r w:rsidR="00C000EC">
          <w:t>ące, jaki błąd wyst</w:t>
        </w:r>
      </w:ins>
      <w:ins w:id="11265" w:author="Okot" w:date="2019-11-26T15:25:00Z">
        <w:r w:rsidR="00C000EC">
          <w:t>ąpił.</w:t>
        </w:r>
      </w:ins>
    </w:p>
    <w:p w14:paraId="117EEABC" w14:textId="148ECA52" w:rsidR="000E5EA4" w:rsidRDefault="00BC6B90">
      <w:pPr>
        <w:rPr>
          <w:ins w:id="11266" w:author="Okot" w:date="2020-01-04T07:53:00Z"/>
        </w:rPr>
        <w:pPrChange w:id="11267" w:author="Okot" w:date="2019-11-27T10:41:00Z">
          <w:pPr>
            <w:pStyle w:val="Nagwek2"/>
          </w:pPr>
        </w:pPrChange>
      </w:pPr>
      <w:ins w:id="11268" w:author="Okot" w:date="2019-11-26T19:37:00Z">
        <w:r>
          <w:t>Aktywowanie dodawania produktu spoza bazy</w:t>
        </w:r>
      </w:ins>
      <w:ins w:id="11269" w:author="Okot" w:date="2019-11-26T19:39:00Z">
        <w:r>
          <w:t xml:space="preserve"> przekieruje użytkownika do </w:t>
        </w:r>
      </w:ins>
      <w:ins w:id="11270" w:author="Okot" w:date="2020-01-04T07:52:00Z">
        <w:r w:rsidR="000E5EA4">
          <w:t>wyboru czy chce dodać produkt na stałe do bazy czy jednorazowo do posiłku</w:t>
        </w:r>
      </w:ins>
      <w:ins w:id="11271" w:author="Okot" w:date="2020-01-04T07:53:00Z">
        <w:r w:rsidR="00E30FB9">
          <w:t xml:space="preserve"> (rysunek 5.</w:t>
        </w:r>
      </w:ins>
      <w:r w:rsidR="00C26D2E">
        <w:t>5</w:t>
      </w:r>
      <w:ins w:id="11272" w:author="Okot" w:date="2020-01-04T07:53:00Z">
        <w:r w:rsidR="00E30FB9">
          <w:t>1</w:t>
        </w:r>
        <w:r w:rsidR="000E5EA4">
          <w:t>)</w:t>
        </w:r>
      </w:ins>
      <w:ins w:id="11273" w:author="Okot" w:date="2020-01-04T07:52:00Z">
        <w:r w:rsidR="000E5EA4">
          <w:t xml:space="preserve">. </w:t>
        </w:r>
      </w:ins>
    </w:p>
    <w:p w14:paraId="6F7F83FD" w14:textId="77777777" w:rsidR="000E5EA4" w:rsidRDefault="000E5EA4">
      <w:pPr>
        <w:ind w:firstLine="0"/>
        <w:rPr>
          <w:ins w:id="11274" w:author="Okot" w:date="2020-01-04T08:01:00Z"/>
        </w:rPr>
        <w:pPrChange w:id="11275" w:author="Okot" w:date="2020-01-04T08:01:00Z">
          <w:pPr>
            <w:pStyle w:val="Nagwek2"/>
          </w:pPr>
        </w:pPrChange>
      </w:pPr>
    </w:p>
    <w:p w14:paraId="09F77341" w14:textId="6CA51895" w:rsidR="000E5EA4" w:rsidRDefault="00644F7D">
      <w:pPr>
        <w:ind w:firstLine="0"/>
        <w:jc w:val="center"/>
        <w:rPr>
          <w:ins w:id="11276" w:author="Okot" w:date="2020-01-04T08:01:00Z"/>
        </w:rPr>
        <w:pPrChange w:id="11277" w:author="Okot" w:date="2020-01-04T08:02:00Z">
          <w:pPr>
            <w:pStyle w:val="Nagwek2"/>
          </w:pPr>
        </w:pPrChange>
      </w:pPr>
      <w:ins w:id="11278" w:author="Okot" w:date="2020-01-04T08:02:00Z">
        <w:r>
          <w:rPr>
            <w:noProof/>
            <w:lang w:eastAsia="pl-PL"/>
          </w:rPr>
          <w:drawing>
            <wp:inline distT="0" distB="0" distL="0" distR="0" wp14:anchorId="65173B05" wp14:editId="2E1257A1">
              <wp:extent cx="4591349" cy="1641600"/>
              <wp:effectExtent l="190500" t="190500" r="190500" b="187325"/>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WybórJednoczyWielo.png"/>
                      <pic:cNvPicPr/>
                    </pic:nvPicPr>
                    <pic:blipFill>
                      <a:blip r:embed="rId127">
                        <a:extLst>
                          <a:ext uri="{28A0092B-C50C-407E-A947-70E740481C1C}">
                            <a14:useLocalDpi xmlns:a14="http://schemas.microsoft.com/office/drawing/2010/main" val="0"/>
                          </a:ext>
                        </a:extLst>
                      </a:blip>
                      <a:stretch>
                        <a:fillRect/>
                      </a:stretch>
                    </pic:blipFill>
                    <pic:spPr>
                      <a:xfrm>
                        <a:off x="0" y="0"/>
                        <a:ext cx="4591349" cy="1641600"/>
                      </a:xfrm>
                      <a:prstGeom prst="rect">
                        <a:avLst/>
                      </a:prstGeom>
                      <a:ln>
                        <a:noFill/>
                      </a:ln>
                      <a:effectLst>
                        <a:outerShdw blurRad="190500" algn="tl" rotWithShape="0">
                          <a:srgbClr val="000000">
                            <a:alpha val="70000"/>
                          </a:srgbClr>
                        </a:outerShdw>
                      </a:effectLst>
                    </pic:spPr>
                  </pic:pic>
                </a:graphicData>
              </a:graphic>
            </wp:inline>
          </w:drawing>
        </w:r>
      </w:ins>
    </w:p>
    <w:p w14:paraId="1FD1DB1C" w14:textId="77777777" w:rsidR="005537AD" w:rsidRDefault="005537AD">
      <w:pPr>
        <w:ind w:firstLine="0"/>
        <w:jc w:val="center"/>
        <w:rPr>
          <w:ins w:id="11279" w:author="Okot" w:date="2020-01-17T12:27:00Z"/>
        </w:rPr>
        <w:pPrChange w:id="11280" w:author="Okot" w:date="2020-01-04T08:04:00Z">
          <w:pPr>
            <w:pStyle w:val="Nagwek2"/>
          </w:pPr>
        </w:pPrChange>
      </w:pPr>
    </w:p>
    <w:p w14:paraId="2C45BECA" w14:textId="6DC6BE93" w:rsidR="00644F7D" w:rsidRDefault="00644F7D">
      <w:pPr>
        <w:ind w:firstLine="0"/>
        <w:jc w:val="center"/>
        <w:rPr>
          <w:ins w:id="11281" w:author="Okot" w:date="2020-01-04T08:03:00Z"/>
        </w:rPr>
        <w:pPrChange w:id="11282" w:author="Okot" w:date="2020-01-04T08:04:00Z">
          <w:pPr>
            <w:pStyle w:val="Nagwek2"/>
          </w:pPr>
        </w:pPrChange>
      </w:pPr>
      <w:ins w:id="11283" w:author="Okot" w:date="2020-01-04T08:03:00Z">
        <w:r>
          <w:t>R</w:t>
        </w:r>
        <w:r w:rsidR="0075254D">
          <w:t>ys</w:t>
        </w:r>
        <w:r w:rsidR="00E30FB9">
          <w:t>. 5.</w:t>
        </w:r>
      </w:ins>
      <w:r w:rsidR="00C26D2E">
        <w:t>5</w:t>
      </w:r>
      <w:ins w:id="11284" w:author="Okot" w:date="2020-01-04T08:03:00Z">
        <w:r w:rsidR="00E30FB9">
          <w:t>1</w:t>
        </w:r>
        <w:r>
          <w:t>. Wybór sposobu dodania produktu spoza bazy do posiłku.</w:t>
        </w:r>
      </w:ins>
    </w:p>
    <w:p w14:paraId="28F54C22" w14:textId="77777777" w:rsidR="00644F7D" w:rsidRDefault="00644F7D">
      <w:pPr>
        <w:ind w:firstLine="0"/>
        <w:jc w:val="center"/>
        <w:rPr>
          <w:ins w:id="11285" w:author="Okot" w:date="2020-01-04T07:53:00Z"/>
        </w:rPr>
        <w:pPrChange w:id="11286" w:author="Okot" w:date="2020-01-04T08:03:00Z">
          <w:pPr>
            <w:pStyle w:val="Nagwek2"/>
          </w:pPr>
        </w:pPrChange>
      </w:pPr>
    </w:p>
    <w:p w14:paraId="22C26018" w14:textId="29CFE72B" w:rsidR="00BC6B90" w:rsidRDefault="0075254D">
      <w:pPr>
        <w:rPr>
          <w:ins w:id="11287" w:author="Okot" w:date="2019-11-27T10:46:00Z"/>
        </w:rPr>
        <w:pPrChange w:id="11288" w:author="Okot" w:date="2019-11-27T10:41:00Z">
          <w:pPr>
            <w:pStyle w:val="Nagwek2"/>
          </w:pPr>
        </w:pPrChange>
      </w:pPr>
      <w:ins w:id="11289" w:author="Okot" w:date="2020-01-04T08:05:00Z">
        <w:r>
          <w:t xml:space="preserve">Po wybraniu opcji „Dodaj </w:t>
        </w:r>
      </w:ins>
      <w:ins w:id="11290" w:author="Okot" w:date="2020-01-04T07:52:00Z">
        <w:r>
          <w:t>do bazy</w:t>
        </w:r>
      </w:ins>
      <w:ins w:id="11291" w:author="Okot" w:date="2020-01-04T08:05:00Z">
        <w:r>
          <w:t>”</w:t>
        </w:r>
      </w:ins>
      <w:ins w:id="11292" w:author="Okot" w:date="2020-01-04T08:09:00Z">
        <w:r>
          <w:t> (41)</w:t>
        </w:r>
      </w:ins>
      <w:ins w:id="11293" w:author="Okot" w:date="2020-01-04T08:05:00Z">
        <w:r>
          <w:t xml:space="preserve"> użytkownik zostanie przekierowany do</w:t>
        </w:r>
      </w:ins>
      <w:ins w:id="11294" w:author="Okot" w:date="2020-01-04T07:52:00Z">
        <w:r w:rsidR="000E5EA4">
          <w:t xml:space="preserve"> </w:t>
        </w:r>
      </w:ins>
      <w:ins w:id="11295" w:author="Okot" w:date="2019-11-26T19:39:00Z">
        <w:r w:rsidR="00BC6B90">
          <w:t>formularza dodawania nowego produktu</w:t>
        </w:r>
      </w:ins>
      <w:ins w:id="11296" w:author="Okot" w:date="2019-11-26T19:40:00Z">
        <w:r w:rsidR="00B75F01">
          <w:t> (rysunek 5.30</w:t>
        </w:r>
        <w:r w:rsidR="00BC6B90">
          <w:t>)</w:t>
        </w:r>
      </w:ins>
      <w:ins w:id="11297" w:author="Okot" w:date="2020-01-04T08:05:00Z">
        <w:r>
          <w:t>.</w:t>
        </w:r>
      </w:ins>
      <w:ins w:id="11298" w:author="Okot" w:date="2019-11-26T19:37:00Z">
        <w:r w:rsidR="00BC6B90">
          <w:t xml:space="preserve"> </w:t>
        </w:r>
      </w:ins>
      <w:ins w:id="11299" w:author="Okot" w:date="2019-11-26T19:40:00Z">
        <w:r w:rsidR="00BC6B90">
          <w:t>Jeśli w momencie aktywacji formularz dodawania produktu do posiłku był poprawnie wypełniony</w:t>
        </w:r>
      </w:ins>
      <w:ins w:id="11300" w:author="Okot" w:date="2020-01-04T08:06:00Z">
        <w:r>
          <w:t xml:space="preserve"> dane zostaną utracone</w:t>
        </w:r>
      </w:ins>
      <w:ins w:id="11301" w:author="Okot" w:date="2019-11-26T19:38:00Z">
        <w:r w:rsidR="00BC6B90">
          <w:t xml:space="preserve">. </w:t>
        </w:r>
      </w:ins>
    </w:p>
    <w:p w14:paraId="36247AA7" w14:textId="77777777" w:rsidR="007B14E5" w:rsidRDefault="007B14E5" w:rsidP="007B14E5">
      <w:pPr>
        <w:rPr>
          <w:ins w:id="11302" w:author="Okot" w:date="2020-01-17T12:27:00Z"/>
        </w:rPr>
      </w:pPr>
      <w:ins w:id="11303" w:author="Okot" w:date="2020-01-17T12:27:00Z">
        <w:r>
          <w:t>Formularz dodawania nowego produktu będzie składać się z pięciu większych pól: nazwy produktu (43), kalorii (44), białka (45), węglowodanów (46) i tłuszczów (47), pięciu kolumn poświęconych witaminom, pierwiastkom, aminokwasom, cukrom i tłuszczom, pola zaznaczenia pytającego czy podane wartości są podane dla 100 g produktu (domyślnie zaznaczonego) oraz przycisku służącego do zapisu produktu na stałe w bazie (40).</w:t>
        </w:r>
      </w:ins>
    </w:p>
    <w:p w14:paraId="2F436543" w14:textId="77777777" w:rsidR="00D15F31" w:rsidRDefault="00D15F31">
      <w:pPr>
        <w:ind w:firstLine="0"/>
        <w:rPr>
          <w:ins w:id="11304" w:author="Okot" w:date="2019-11-27T10:46:00Z"/>
        </w:rPr>
        <w:pPrChange w:id="11305" w:author="Okot" w:date="2019-11-27T10:46:00Z">
          <w:pPr>
            <w:pStyle w:val="Nagwek2"/>
          </w:pPr>
        </w:pPrChange>
      </w:pPr>
    </w:p>
    <w:p w14:paraId="47907A21" w14:textId="4915F69E" w:rsidR="00D15F31" w:rsidRDefault="00683A9D">
      <w:pPr>
        <w:ind w:firstLine="0"/>
        <w:jc w:val="center"/>
        <w:rPr>
          <w:ins w:id="11306" w:author="Okot" w:date="2019-11-26T19:41:00Z"/>
        </w:rPr>
        <w:pPrChange w:id="11307" w:author="Okot" w:date="2019-11-27T10:48:00Z">
          <w:pPr>
            <w:pStyle w:val="Nagwek2"/>
          </w:pPr>
        </w:pPrChange>
      </w:pPr>
      <w:ins w:id="11308" w:author="Okot" w:date="2020-01-17T12:28:00Z">
        <w:r>
          <w:rPr>
            <w:noProof/>
            <w:lang w:eastAsia="pl-PL"/>
          </w:rPr>
          <w:lastRenderedPageBreak/>
          <w:drawing>
            <wp:inline distT="0" distB="0" distL="0" distR="0" wp14:anchorId="6059B763" wp14:editId="4EE6395D">
              <wp:extent cx="4845600" cy="5216400"/>
              <wp:effectExtent l="190500" t="190500" r="184150" b="19431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odajProdCustom.png"/>
                      <pic:cNvPicPr/>
                    </pic:nvPicPr>
                    <pic:blipFill>
                      <a:blip r:embed="rId128">
                        <a:extLst>
                          <a:ext uri="{28A0092B-C50C-407E-A947-70E740481C1C}">
                            <a14:useLocalDpi xmlns:a14="http://schemas.microsoft.com/office/drawing/2010/main" val="0"/>
                          </a:ext>
                        </a:extLst>
                      </a:blip>
                      <a:stretch>
                        <a:fillRect/>
                      </a:stretch>
                    </pic:blipFill>
                    <pic:spPr>
                      <a:xfrm>
                        <a:off x="0" y="0"/>
                        <a:ext cx="4845600" cy="5216400"/>
                      </a:xfrm>
                      <a:prstGeom prst="rect">
                        <a:avLst/>
                      </a:prstGeom>
                      <a:ln>
                        <a:noFill/>
                      </a:ln>
                      <a:effectLst>
                        <a:outerShdw blurRad="190500" algn="tl" rotWithShape="0">
                          <a:srgbClr val="000000">
                            <a:alpha val="70000"/>
                          </a:srgbClr>
                        </a:outerShdw>
                      </a:effectLst>
                    </pic:spPr>
                  </pic:pic>
                </a:graphicData>
              </a:graphic>
            </wp:inline>
          </w:drawing>
        </w:r>
      </w:ins>
    </w:p>
    <w:p w14:paraId="5A23C01E" w14:textId="77777777" w:rsidR="00A2322E" w:rsidRDefault="00A2322E">
      <w:pPr>
        <w:jc w:val="center"/>
        <w:rPr>
          <w:ins w:id="11309" w:author="Okot" w:date="2020-01-17T12:27:00Z"/>
        </w:rPr>
      </w:pPr>
    </w:p>
    <w:p w14:paraId="61BFC632" w14:textId="54CBE0FD" w:rsidR="00BB7F69" w:rsidRDefault="00E30FB9">
      <w:pPr>
        <w:jc w:val="center"/>
        <w:rPr>
          <w:ins w:id="11310" w:author="Okot" w:date="2019-11-26T19:41:00Z"/>
        </w:rPr>
      </w:pPr>
      <w:ins w:id="11311" w:author="Okot" w:date="2019-11-26T19:41:00Z">
        <w:r>
          <w:t>Rys. 5.</w:t>
        </w:r>
      </w:ins>
      <w:r w:rsidR="00C26D2E">
        <w:t>5</w:t>
      </w:r>
      <w:ins w:id="11312" w:author="Okot" w:date="2019-11-26T19:41:00Z">
        <w:r>
          <w:t>2</w:t>
        </w:r>
        <w:r w:rsidR="00BB7F69">
          <w:t>. Formularz dodawania produktu spoza bazy.</w:t>
        </w:r>
      </w:ins>
    </w:p>
    <w:p w14:paraId="04EF0C84" w14:textId="77777777" w:rsidR="00BB7F69" w:rsidRDefault="00BB7F69">
      <w:pPr>
        <w:rPr>
          <w:ins w:id="11313" w:author="Okot" w:date="2019-11-27T10:51:00Z"/>
        </w:rPr>
        <w:pPrChange w:id="11314" w:author="Okot" w:date="2019-11-27T10:41:00Z">
          <w:pPr>
            <w:pStyle w:val="Nagwek2"/>
          </w:pPr>
        </w:pPrChange>
      </w:pPr>
    </w:p>
    <w:p w14:paraId="79EA9BAD" w14:textId="40273597" w:rsidR="00980FBF" w:rsidRDefault="00734A26">
      <w:pPr>
        <w:rPr>
          <w:ins w:id="11315" w:author="Okot" w:date="2020-01-04T11:37:00Z"/>
        </w:rPr>
        <w:pPrChange w:id="11316" w:author="Okot" w:date="2020-01-04T11:30:00Z">
          <w:pPr>
            <w:pStyle w:val="Nagwek2"/>
          </w:pPr>
        </w:pPrChange>
      </w:pPr>
      <w:ins w:id="11317" w:author="Okot" w:date="2020-01-04T11:29:00Z">
        <w:r>
          <w:t>U</w:t>
        </w:r>
      </w:ins>
      <w:ins w:id="11318" w:author="Okot" w:date="2019-11-27T11:27:00Z">
        <w:r w:rsidR="00022AEC">
          <w:t xml:space="preserve">żytkownik </w:t>
        </w:r>
      </w:ins>
      <w:ins w:id="11319" w:author="Okot" w:date="2020-01-04T11:30:00Z">
        <w:r>
          <w:t>musi wprowadzić unikalną n</w:t>
        </w:r>
      </w:ins>
      <w:ins w:id="11320" w:author="Okot" w:date="2019-11-27T11:29:00Z">
        <w:r>
          <w:t>azw</w:t>
        </w:r>
      </w:ins>
      <w:ins w:id="11321" w:author="Okot" w:date="2020-01-04T11:30:00Z">
        <w:r>
          <w:t>ę</w:t>
        </w:r>
      </w:ins>
      <w:ins w:id="11322" w:author="Okot" w:date="2019-11-27T11:29:00Z">
        <w:r w:rsidR="00022AEC">
          <w:t xml:space="preserve"> produktu musi by</w:t>
        </w:r>
      </w:ins>
      <w:ins w:id="11323" w:author="Okot" w:date="2019-11-27T11:30:00Z">
        <w:r w:rsidR="00022AEC">
          <w:t xml:space="preserve">ć unikalna. </w:t>
        </w:r>
      </w:ins>
      <w:ins w:id="11324" w:author="Okot" w:date="2019-11-27T11:31:00Z">
        <w:r w:rsidR="00022AEC">
          <w:t>Jeśli w bazie znajduje się już produkt o takiej</w:t>
        </w:r>
      </w:ins>
      <w:ins w:id="11325" w:author="Okot" w:date="2019-11-27T11:32:00Z">
        <w:r w:rsidR="00022AEC">
          <w:t xml:space="preserve"> nazwie</w:t>
        </w:r>
      </w:ins>
      <w:ins w:id="11326" w:author="Okot" w:date="2019-11-27T11:31:00Z">
        <w:r w:rsidR="00022AEC">
          <w:t>,</w:t>
        </w:r>
      </w:ins>
      <w:ins w:id="11327" w:author="Okot" w:date="2019-11-27T11:32:00Z">
        <w:r w:rsidR="00022AEC">
          <w:t xml:space="preserve"> kiedy u</w:t>
        </w:r>
      </w:ins>
      <w:ins w:id="11328" w:author="Okot" w:date="2019-11-27T11:33:00Z">
        <w:r w:rsidR="00022AEC">
          <w:t>żytkownik będzie chciał dodać lub za</w:t>
        </w:r>
      </w:ins>
      <w:ins w:id="11329" w:author="Okot" w:date="2019-11-27T11:34:00Z">
        <w:r w:rsidR="00022AEC">
          <w:t>pisać produ</w:t>
        </w:r>
        <w:r>
          <w:t>kt, wyświetli się komunikat</w:t>
        </w:r>
        <w:r w:rsidR="00022AEC">
          <w:t xml:space="preserve"> informujące o powt</w:t>
        </w:r>
      </w:ins>
      <w:ins w:id="11330" w:author="Okot" w:date="2019-11-27T11:35:00Z">
        <w:r w:rsidR="00022AEC">
          <w:t>órzeniu.</w:t>
        </w:r>
      </w:ins>
      <w:ins w:id="11331" w:author="Okot" w:date="2019-11-27T11:33:00Z">
        <w:r w:rsidR="00022AEC">
          <w:t xml:space="preserve"> </w:t>
        </w:r>
      </w:ins>
      <w:ins w:id="11332" w:author="Okot" w:date="2019-11-27T11:32:00Z">
        <w:r w:rsidR="00022AEC">
          <w:t xml:space="preserve"> </w:t>
        </w:r>
      </w:ins>
      <w:ins w:id="11333" w:author="Okot" w:date="2019-11-27T11:31:00Z">
        <w:r w:rsidR="00022AEC">
          <w:t xml:space="preserve"> </w:t>
        </w:r>
      </w:ins>
      <w:ins w:id="11334" w:author="Okot" w:date="2020-01-04T11:30:00Z">
        <w:r>
          <w:t>O</w:t>
        </w:r>
      </w:ins>
      <w:ins w:id="11335" w:author="Okot" w:date="2019-11-27T11:39:00Z">
        <w:r w:rsidR="00980FBF">
          <w:t>prócz unikalnej nazwy produktu, musi jeszcze</w:t>
        </w:r>
      </w:ins>
      <w:ins w:id="11336" w:author="Okot" w:date="2020-01-04T11:30:00Z">
        <w:r>
          <w:t xml:space="preserve"> zostać</w:t>
        </w:r>
      </w:ins>
      <w:ins w:id="11337" w:author="Okot" w:date="2019-11-27T11:39:00Z">
        <w:r w:rsidR="00980FBF">
          <w:t xml:space="preserve"> wprowadzi</w:t>
        </w:r>
      </w:ins>
      <w:ins w:id="11338" w:author="Okot" w:date="2019-11-27T11:40:00Z">
        <w:r w:rsidR="00980FBF">
          <w:t>ć</w:t>
        </w:r>
      </w:ins>
      <w:ins w:id="11339" w:author="Okot" w:date="2019-11-27T11:41:00Z">
        <w:r w:rsidR="00980FBF">
          <w:t xml:space="preserve"> jego kaloryczno</w:t>
        </w:r>
      </w:ins>
      <w:ins w:id="11340" w:author="Okot" w:date="2019-11-27T11:42:00Z">
        <w:r w:rsidR="00980FBF">
          <w:t>ść</w:t>
        </w:r>
        <w:r>
          <w:t xml:space="preserve">. Jeżeli </w:t>
        </w:r>
      </w:ins>
      <w:ins w:id="11341" w:author="Okot" w:date="2020-01-04T11:31:00Z">
        <w:r>
          <w:t>nastąpi</w:t>
        </w:r>
      </w:ins>
      <w:ins w:id="11342" w:author="Okot" w:date="2019-11-27T10:54:00Z">
        <w:r>
          <w:t xml:space="preserve"> próba zapisania informacji bez wprowadzenia</w:t>
        </w:r>
        <w:r w:rsidR="00D15F31">
          <w:t xml:space="preserve"> tych danych, wyświetlone </w:t>
        </w:r>
      </w:ins>
      <w:ins w:id="11343" w:author="Okot" w:date="2020-01-04T11:31:00Z">
        <w:r>
          <w:t>stosowny komunikat</w:t>
        </w:r>
      </w:ins>
      <w:ins w:id="11344" w:author="Okot" w:date="2019-11-27T10:56:00Z">
        <w:r w:rsidR="00BC17F7">
          <w:t>.</w:t>
        </w:r>
      </w:ins>
      <w:ins w:id="11345" w:author="Okot" w:date="2020-01-04T11:33:00Z">
        <w:r w:rsidR="006F364E">
          <w:t xml:space="preserve"> Informacje dotyczące pozostałych składników odżywczych są nieobligatoryjne.</w:t>
        </w:r>
      </w:ins>
      <w:ins w:id="11346" w:author="Okot" w:date="2019-11-27T10:56:00Z">
        <w:r w:rsidR="00BC17F7">
          <w:t xml:space="preserve"> </w:t>
        </w:r>
      </w:ins>
      <w:ins w:id="11347" w:author="Okot" w:date="2020-01-04T11:32:00Z">
        <w:r w:rsidR="006F364E">
          <w:t xml:space="preserve">Jeśli użytkownik odznaczy pole „Zawartość w 100 g?”, wyświetlone zostanie pole, w które należy wprowadzić wagę, </w:t>
        </w:r>
      </w:ins>
      <w:ins w:id="11348" w:author="Okot" w:date="2020-01-04T11:33:00Z">
        <w:r w:rsidR="006F364E">
          <w:t xml:space="preserve">odnośnie </w:t>
        </w:r>
      </w:ins>
      <w:ins w:id="11349" w:author="Okot" w:date="2020-01-04T11:32:00Z">
        <w:r w:rsidR="006F364E">
          <w:t xml:space="preserve">której </w:t>
        </w:r>
      </w:ins>
      <w:ins w:id="11350" w:author="Okot" w:date="2020-01-04T11:33:00Z">
        <w:r w:rsidR="006F364E">
          <w:t>są to dane. Przy zapisywaniu produktu w bazie, system wyliczy zawarto</w:t>
        </w:r>
      </w:ins>
      <w:ins w:id="11351" w:author="Okot" w:date="2020-01-04T11:34:00Z">
        <w:r w:rsidR="006F364E">
          <w:t>ść w 100 g produktu i takie dane zostan</w:t>
        </w:r>
      </w:ins>
      <w:ins w:id="11352" w:author="Okot" w:date="2020-01-04T11:35:00Z">
        <w:r w:rsidR="006F364E">
          <w:t xml:space="preserve">ą zapisane na stałe w bazie, a do posiłku zostanie dodana </w:t>
        </w:r>
        <w:r w:rsidR="006F364E">
          <w:lastRenderedPageBreak/>
          <w:t>waga, którą użytkownik wprowadził.</w:t>
        </w:r>
      </w:ins>
      <w:ins w:id="11353" w:author="Okot" w:date="2020-01-04T11:36:00Z">
        <w:r w:rsidR="006F364E">
          <w:t xml:space="preserve"> W przypadku podanie informacji dotyczących 100 g produktu, po zapisaniu danych w bazie, system przekieruje użytkownika z powrotem do formularza z rys.</w:t>
        </w:r>
      </w:ins>
      <w:ins w:id="11354" w:author="Okot" w:date="2020-01-04T11:37:00Z">
        <w:r w:rsidR="00FC041E">
          <w:t> 5.</w:t>
        </w:r>
      </w:ins>
      <w:r w:rsidR="00C26D2E">
        <w:t>5</w:t>
      </w:r>
      <w:ins w:id="11355" w:author="Okot" w:date="2020-01-17T16:15:00Z">
        <w:r w:rsidR="00E30FB9">
          <w:t>0</w:t>
        </w:r>
      </w:ins>
      <w:ins w:id="11356" w:author="Okot" w:date="2020-01-04T11:37:00Z">
        <w:r w:rsidR="006F364E">
          <w:t>.</w:t>
        </w:r>
      </w:ins>
    </w:p>
    <w:p w14:paraId="67649B3A" w14:textId="19271549" w:rsidR="003A2068" w:rsidRDefault="003A2068">
      <w:pPr>
        <w:rPr>
          <w:ins w:id="11357" w:author="Okot" w:date="2020-01-04T11:35:00Z"/>
        </w:rPr>
        <w:pPrChange w:id="11358" w:author="Okot" w:date="2020-01-04T11:30:00Z">
          <w:pPr>
            <w:pStyle w:val="Nagwek2"/>
          </w:pPr>
        </w:pPrChange>
      </w:pPr>
      <w:ins w:id="11359" w:author="Okot" w:date="2020-01-04T11:37:00Z">
        <w:r>
          <w:t xml:space="preserve">Formularz dodawania produktu jednorazowo wygląda niemalże identycznie </w:t>
        </w:r>
      </w:ins>
      <w:ins w:id="11360" w:author="Okot" w:date="2020-01-04T11:38:00Z">
        <w:r>
          <w:t>–</w:t>
        </w:r>
      </w:ins>
      <w:ins w:id="11361" w:author="Okot" w:date="2020-01-04T11:37:00Z">
        <w:r>
          <w:t xml:space="preserve"> r</w:t>
        </w:r>
      </w:ins>
      <w:ins w:id="11362" w:author="Okot" w:date="2020-01-04T11:38:00Z">
        <w:r>
          <w:t>óżni się jedynie pozycja (53). Zamiast zapytania o zawartość w 100 g, jest przycisk umożliwiający dekompozycję danego pożywienia. Po naciśnięciu go pojawia się formularz</w:t>
        </w:r>
      </w:ins>
      <w:ins w:id="11363" w:author="Okot" w:date="2020-01-04T11:39:00Z">
        <w:r w:rsidR="00E30FB9">
          <w:t xml:space="preserve"> podobny do tego z rys. 5.</w:t>
        </w:r>
      </w:ins>
      <w:r w:rsidR="00C26D2E">
        <w:t>5</w:t>
      </w:r>
      <w:ins w:id="11364" w:author="Okot" w:date="2020-01-04T11:39:00Z">
        <w:r w:rsidR="00E30FB9">
          <w:t>0</w:t>
        </w:r>
        <w:r>
          <w:t>. – pozbawiony jedynie pozycji (39)</w:t>
        </w:r>
      </w:ins>
      <w:ins w:id="11365" w:author="Okot" w:date="2020-01-04T11:38:00Z">
        <w:r>
          <w:t xml:space="preserve">. </w:t>
        </w:r>
      </w:ins>
      <w:ins w:id="11366" w:author="Okot" w:date="2020-01-04T11:39:00Z">
        <w:r>
          <w:t>W ramach dekompozycji użytkownik wybiera produkty</w:t>
        </w:r>
      </w:ins>
      <w:ins w:id="11367" w:author="Okot" w:date="2020-01-04T11:40:00Z">
        <w:r>
          <w:t xml:space="preserve"> z bazy danych</w:t>
        </w:r>
      </w:ins>
      <w:ins w:id="11368" w:author="Okot" w:date="2020-01-04T11:39:00Z">
        <w:r>
          <w:t>, kt</w:t>
        </w:r>
      </w:ins>
      <w:ins w:id="11369" w:author="Okot" w:date="2020-01-04T11:40:00Z">
        <w:r>
          <w:t>óre znajdowały się w pożywieniu, które dodaje i podaje (często szacunkową) ich wagę. Użytkownik będzie mógł wybrać jeden lub wi</w:t>
        </w:r>
      </w:ins>
      <w:ins w:id="11370" w:author="Okot" w:date="2020-01-04T11:41:00Z">
        <w:r>
          <w:t>ęcej produktów. Użycie przycisku „Zapisz”, przeniesie użytkownika ponownie do formularz dodawania produktu jednorazowo. Pola, których użytkownik wcześniej nie wype</w:t>
        </w:r>
      </w:ins>
      <w:ins w:id="11371" w:author="Okot" w:date="2020-01-04T11:42:00Z">
        <w:r>
          <w:t xml:space="preserve">łnił, zostaną uzupełnione sumą wartości zawartości składników odżywczych w wybranych produktach. </w:t>
        </w:r>
      </w:ins>
      <w:ins w:id="11372" w:author="Okot" w:date="2020-01-04T11:43:00Z">
        <w:r>
          <w:t>Zawartość pól wypełnionych wcześniej przez użytkownika nie ulegnie zmianie. Żeby dodać pożywienie do posiłku, należy skorzystać z przycisku „Zapisz”.</w:t>
        </w:r>
      </w:ins>
      <w:ins w:id="11373" w:author="Okot" w:date="2020-01-04T11:44:00Z">
        <w:r>
          <w:t xml:space="preserve"> W przeciwieństwie do formularza dodającego produkt do bazy, przy jednorazowym dodawaniu do posiłku, jedynie pole „Nazwa” jest wymagane. Zachowana jest konieczno</w:t>
        </w:r>
      </w:ins>
      <w:ins w:id="11374" w:author="Okot" w:date="2020-01-04T11:45:00Z">
        <w:r>
          <w:t>ść wprowadzenia nazwy unikalnej.</w:t>
        </w:r>
      </w:ins>
    </w:p>
    <w:p w14:paraId="0E80EA85" w14:textId="6009014D" w:rsidR="00023E3E" w:rsidRDefault="00BB70AE">
      <w:pPr>
        <w:rPr>
          <w:ins w:id="11375" w:author="Okot" w:date="2019-11-26T19:47:00Z"/>
        </w:rPr>
        <w:pPrChange w:id="11376" w:author="Okot" w:date="2019-11-27T10:41:00Z">
          <w:pPr>
            <w:pStyle w:val="Nagwek2"/>
          </w:pPr>
        </w:pPrChange>
      </w:pPr>
      <w:ins w:id="11377" w:author="Okot" w:date="2019-11-26T19:42:00Z">
        <w:r>
          <w:t>Formularz dodawania gotowej potrawy wygląda tak samo jak formularz dodawania produktu z wyj</w:t>
        </w:r>
      </w:ins>
      <w:ins w:id="11378" w:author="Okot" w:date="2019-11-26T19:43:00Z">
        <w:r>
          <w:t>ątkiem pozycji (39), której nie ma. Zmieniony jest również nagłówek nad polem (36) na „Wybierz potrawę”</w:t>
        </w:r>
      </w:ins>
      <w:ins w:id="11379" w:author="Okot" w:date="2019-11-26T19:44:00Z">
        <w:r>
          <w:t>. Nagłówek nad polem (37) brzmi „Wprowadź wagę” (domyślnie) albo „Wprowadź liczbę porcji</w:t>
        </w:r>
      </w:ins>
      <w:ins w:id="11380" w:author="Okot" w:date="2019-11-26T19:45:00Z">
        <w:r>
          <w:t>” (jeśli potrawa jest mierzona w porcjach). Obok pola (37) zamiast „g/ml” pojawia się skrót „g” (domyślnie) lub „porcji”</w:t>
        </w:r>
      </w:ins>
      <w:ins w:id="11381" w:author="Okot" w:date="2019-11-26T19:46:00Z">
        <w:r>
          <w:t> (jeśli potrawa jest mierzona w porcjach).</w:t>
        </w:r>
      </w:ins>
    </w:p>
    <w:p w14:paraId="00FA1882" w14:textId="77777777" w:rsidR="001706A7" w:rsidRDefault="001706A7">
      <w:pPr>
        <w:rPr>
          <w:ins w:id="11382" w:author="Okot" w:date="2019-11-26T19:47:00Z"/>
        </w:rPr>
        <w:pPrChange w:id="11383" w:author="Okot" w:date="2019-11-27T10:41:00Z">
          <w:pPr>
            <w:pStyle w:val="Nagwek2"/>
          </w:pPr>
        </w:pPrChange>
      </w:pPr>
    </w:p>
    <w:p w14:paraId="0B5A093C" w14:textId="16BF4058" w:rsidR="001706A7" w:rsidRDefault="00E72B2E" w:rsidP="001706A7">
      <w:pPr>
        <w:pStyle w:val="Nagwek2"/>
        <w:rPr>
          <w:ins w:id="11384" w:author="Okot" w:date="2019-11-27T13:04:00Z"/>
        </w:rPr>
      </w:pPr>
      <w:ins w:id="11385" w:author="Okot" w:date="2019-11-26T19:47:00Z">
        <w:r>
          <w:t>5.5.2.2</w:t>
        </w:r>
        <w:r w:rsidR="001706A7">
          <w:t>. Zarządzenie potrawami</w:t>
        </w:r>
      </w:ins>
    </w:p>
    <w:p w14:paraId="1F747738" w14:textId="77777777" w:rsidR="00683A9D" w:rsidRDefault="00683A9D" w:rsidP="00683A9D">
      <w:pPr>
        <w:rPr>
          <w:ins w:id="11386" w:author="Okot" w:date="2020-01-17T12:30:00Z"/>
        </w:rPr>
      </w:pPr>
    </w:p>
    <w:p w14:paraId="18725C87" w14:textId="77777777" w:rsidR="00683A9D" w:rsidRDefault="00683A9D" w:rsidP="00683A9D">
      <w:pPr>
        <w:rPr>
          <w:ins w:id="11387" w:author="Okot" w:date="2020-01-17T12:30:00Z"/>
        </w:rPr>
      </w:pPr>
      <w:ins w:id="11388" w:author="Okot" w:date="2020-01-17T12:30:00Z">
        <w:r>
          <w:t xml:space="preserve">Jeśli użytkownik nie dodał jeszcze żadnego przepisu, na górze strony w centrum wyświetlana będzie informacja o tym zachęcająca do dodania pierwszego oraz przycisk, który to umożliwi (62). </w:t>
        </w:r>
      </w:ins>
    </w:p>
    <w:p w14:paraId="76546A07" w14:textId="77777777" w:rsidR="00683A9D" w:rsidRDefault="00683A9D" w:rsidP="00683A9D">
      <w:pPr>
        <w:rPr>
          <w:ins w:id="11389" w:author="Okot" w:date="2020-01-17T12:30:00Z"/>
        </w:rPr>
      </w:pPr>
      <w:ins w:id="11390" w:author="Okot" w:date="2020-01-17T12:30:00Z">
        <w:r>
          <w:t>Jeśli są już wprowadzone przepisy, ich lista (59) jest wyświetlana po lewej stronie w kolejności alfabetycznej pod nagłówkiem „Lista przepisów” (54).  Obok każdego przepisu znajdują się trzy przyciski: jeden służący do usunięcia przepisu z systemu (56), drugi do jego edycji (57) oraz trzeci (58), dzięki któremu użytkownik może stworzyć potrawę z przepisu.</w:t>
        </w:r>
      </w:ins>
    </w:p>
    <w:p w14:paraId="621DC501" w14:textId="77777777" w:rsidR="004F30E8" w:rsidRDefault="004F30E8">
      <w:pPr>
        <w:ind w:firstLine="0"/>
        <w:rPr>
          <w:ins w:id="11391" w:author="Okot" w:date="2019-11-27T13:45:00Z"/>
        </w:rPr>
        <w:pPrChange w:id="11392" w:author="Okot" w:date="2019-11-27T13:44:00Z">
          <w:pPr>
            <w:pStyle w:val="Nagwek2"/>
          </w:pPr>
        </w:pPrChange>
      </w:pPr>
    </w:p>
    <w:p w14:paraId="14E29457" w14:textId="54F523D8" w:rsidR="00285C49" w:rsidRDefault="00C167CB">
      <w:pPr>
        <w:ind w:firstLine="0"/>
        <w:jc w:val="center"/>
        <w:rPr>
          <w:ins w:id="11393" w:author="Okot" w:date="2019-11-27T13:04:00Z"/>
        </w:rPr>
        <w:pPrChange w:id="11394" w:author="Okot" w:date="2020-01-17T12:30:00Z">
          <w:pPr>
            <w:pStyle w:val="Nagwek2"/>
          </w:pPr>
        </w:pPrChange>
      </w:pPr>
      <w:ins w:id="11395" w:author="Okot" w:date="2019-11-27T13:51:00Z">
        <w:r>
          <w:rPr>
            <w:noProof/>
            <w:lang w:eastAsia="pl-PL"/>
          </w:rPr>
          <w:lastRenderedPageBreak/>
          <w:drawing>
            <wp:inline distT="0" distB="0" distL="0" distR="0" wp14:anchorId="1FF4C0BA" wp14:editId="28C79BE8">
              <wp:extent cx="5310000" cy="3538800"/>
              <wp:effectExtent l="190500" t="190500" r="195580" b="195580"/>
              <wp:docPr id="73" name="Obraz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ZarządPotraw.png"/>
                      <pic:cNvPicPr/>
                    </pic:nvPicPr>
                    <pic:blipFill>
                      <a:blip r:embed="rId129">
                        <a:extLst>
                          <a:ext uri="{28A0092B-C50C-407E-A947-70E740481C1C}">
                            <a14:useLocalDpi xmlns:a14="http://schemas.microsoft.com/office/drawing/2010/main" val="0"/>
                          </a:ext>
                        </a:extLst>
                      </a:blip>
                      <a:stretch>
                        <a:fillRect/>
                      </a:stretch>
                    </pic:blipFill>
                    <pic:spPr>
                      <a:xfrm>
                        <a:off x="0" y="0"/>
                        <a:ext cx="5310000" cy="3538800"/>
                      </a:xfrm>
                      <a:prstGeom prst="rect">
                        <a:avLst/>
                      </a:prstGeom>
                      <a:ln>
                        <a:noFill/>
                      </a:ln>
                      <a:effectLst>
                        <a:outerShdw blurRad="190500" algn="tl" rotWithShape="0">
                          <a:srgbClr val="000000">
                            <a:alpha val="70000"/>
                          </a:srgbClr>
                        </a:outerShdw>
                      </a:effectLst>
                    </pic:spPr>
                  </pic:pic>
                </a:graphicData>
              </a:graphic>
            </wp:inline>
          </w:drawing>
        </w:r>
      </w:ins>
    </w:p>
    <w:p w14:paraId="2B1B9301" w14:textId="77777777" w:rsidR="004F30E8" w:rsidRDefault="004F30E8">
      <w:pPr>
        <w:rPr>
          <w:ins w:id="11396" w:author="Okot" w:date="2019-11-27T13:51:00Z"/>
        </w:rPr>
        <w:pPrChange w:id="11397" w:author="Okot" w:date="2019-11-27T13:04:00Z">
          <w:pPr>
            <w:pStyle w:val="Nagwek2"/>
          </w:pPr>
        </w:pPrChange>
      </w:pPr>
    </w:p>
    <w:p w14:paraId="1667FD9C" w14:textId="3A373BCB" w:rsidR="00C167CB" w:rsidRDefault="00933854">
      <w:pPr>
        <w:jc w:val="center"/>
        <w:rPr>
          <w:ins w:id="11398" w:author="Okot" w:date="2019-11-27T13:54:00Z"/>
        </w:rPr>
        <w:pPrChange w:id="11399" w:author="Okot" w:date="2019-11-27T13:51:00Z">
          <w:pPr>
            <w:pStyle w:val="Nagwek2"/>
          </w:pPr>
        </w:pPrChange>
      </w:pPr>
      <w:ins w:id="11400" w:author="Okot" w:date="2019-11-27T13:51:00Z">
        <w:r>
          <w:t>Rys. 5.</w:t>
        </w:r>
      </w:ins>
      <w:r w:rsidR="00C26D2E">
        <w:t>5</w:t>
      </w:r>
      <w:ins w:id="11401" w:author="Okot" w:date="2020-01-26T15:32:00Z">
        <w:r w:rsidR="00E30FB9">
          <w:t>3</w:t>
        </w:r>
      </w:ins>
      <w:ins w:id="11402" w:author="Okot" w:date="2019-11-27T13:51:00Z">
        <w:r w:rsidR="00C167CB">
          <w:t>. Strona zarządzania przepisami i potrawami.</w:t>
        </w:r>
      </w:ins>
    </w:p>
    <w:p w14:paraId="4D311C3B" w14:textId="77777777" w:rsidR="00FA46C6" w:rsidRDefault="00FA46C6">
      <w:pPr>
        <w:jc w:val="center"/>
        <w:rPr>
          <w:ins w:id="11403" w:author="Okot" w:date="2019-11-27T13:54:00Z"/>
        </w:rPr>
        <w:pPrChange w:id="11404" w:author="Okot" w:date="2019-11-27T13:51:00Z">
          <w:pPr>
            <w:pStyle w:val="Nagwek2"/>
          </w:pPr>
        </w:pPrChange>
      </w:pPr>
    </w:p>
    <w:p w14:paraId="38E4C8C2" w14:textId="579B1198" w:rsidR="00B91A3F" w:rsidRDefault="00B91A3F">
      <w:pPr>
        <w:rPr>
          <w:ins w:id="11405" w:author="Okot" w:date="2019-11-27T14:58:00Z"/>
        </w:rPr>
        <w:pPrChange w:id="11406" w:author="Okot" w:date="2019-11-27T13:54:00Z">
          <w:pPr>
            <w:pStyle w:val="Nagwek2"/>
          </w:pPr>
        </w:pPrChange>
      </w:pPr>
      <w:ins w:id="11407" w:author="Okot" w:date="2019-11-27T14:42:00Z">
        <w:r>
          <w:t xml:space="preserve">Po prawej stronie będzie wyświetlana </w:t>
        </w:r>
      </w:ins>
      <w:ins w:id="11408" w:author="Okot" w:date="2019-11-27T14:48:00Z">
        <w:r w:rsidR="003F1601">
          <w:t>pod nagłówkiem „Aktywne potrawy</w:t>
        </w:r>
        <w:r w:rsidR="005C7BE1">
          <w:t>” (6</w:t>
        </w:r>
        <w:r w:rsidR="003F1601">
          <w:t xml:space="preserve">1) </w:t>
        </w:r>
      </w:ins>
      <w:ins w:id="11409" w:author="Okot" w:date="2019-11-27T14:42:00Z">
        <w:r>
          <w:t>lista gotowych potraw stworzonyc</w:t>
        </w:r>
      </w:ins>
      <w:ins w:id="11410" w:author="Okot" w:date="2019-11-27T14:47:00Z">
        <w:r>
          <w:t>h</w:t>
        </w:r>
      </w:ins>
      <w:ins w:id="11411" w:author="Okot" w:date="2019-11-27T14:42:00Z">
        <w:r>
          <w:t xml:space="preserve"> z przepis</w:t>
        </w:r>
      </w:ins>
      <w:ins w:id="11412" w:author="Okot" w:date="2019-11-27T14:43:00Z">
        <w:r>
          <w:t>ów</w:t>
        </w:r>
      </w:ins>
      <w:ins w:id="11413" w:author="Okot" w:date="2019-11-27T14:47:00Z">
        <w:r>
          <w:t> </w:t>
        </w:r>
      </w:ins>
      <w:ins w:id="11414" w:author="Okot" w:date="2019-11-27T14:48:00Z">
        <w:r>
          <w:t>(</w:t>
        </w:r>
      </w:ins>
      <w:ins w:id="11415" w:author="Okot" w:date="2019-11-27T14:47:00Z">
        <w:r w:rsidR="005C7BE1">
          <w:t>60</w:t>
        </w:r>
        <w:r>
          <w:t>)</w:t>
        </w:r>
      </w:ins>
      <w:ins w:id="11416" w:author="Okot" w:date="2019-11-27T14:51:00Z">
        <w:r w:rsidR="003F1601">
          <w:t xml:space="preserve"> oraz przyciski </w:t>
        </w:r>
      </w:ins>
      <w:ins w:id="11417" w:author="Okot" w:date="2019-11-27T14:52:00Z">
        <w:r w:rsidR="003F1601">
          <w:t xml:space="preserve">służące do </w:t>
        </w:r>
        <w:r w:rsidR="00DA36F2">
          <w:t>zaznaczenia potrawy jako zakończonej</w:t>
        </w:r>
        <w:r w:rsidR="003F1601">
          <w:t> (5</w:t>
        </w:r>
      </w:ins>
      <w:ins w:id="11418" w:author="Okot" w:date="2020-01-04T12:00:00Z">
        <w:r w:rsidR="005C7BE1">
          <w:t>5</w:t>
        </w:r>
      </w:ins>
      <w:ins w:id="11419" w:author="Okot" w:date="2019-11-27T14:52:00Z">
        <w:r w:rsidR="003F1601">
          <w:t>)</w:t>
        </w:r>
      </w:ins>
      <w:ins w:id="11420" w:author="Okot" w:date="2019-11-27T14:48:00Z">
        <w:r w:rsidR="003F1601">
          <w:t>.</w:t>
        </w:r>
      </w:ins>
    </w:p>
    <w:p w14:paraId="4DC31EAA" w14:textId="7AAD1AC4" w:rsidR="00817EE4" w:rsidRDefault="00E36826">
      <w:pPr>
        <w:rPr>
          <w:ins w:id="11421" w:author="Okot" w:date="2019-11-27T15:08:00Z"/>
        </w:rPr>
        <w:pPrChange w:id="11422" w:author="Okot" w:date="2019-11-27T13:54:00Z">
          <w:pPr>
            <w:pStyle w:val="Nagwek2"/>
          </w:pPr>
        </w:pPrChange>
      </w:pPr>
      <w:ins w:id="11423" w:author="Okot" w:date="2019-11-27T14:58:00Z">
        <w:r>
          <w:t>Wciśni</w:t>
        </w:r>
      </w:ins>
      <w:ins w:id="11424" w:author="Okot" w:date="2019-11-27T14:59:00Z">
        <w:r w:rsidR="005C7BE1">
          <w:t>ęcie przycisku (</w:t>
        </w:r>
        <w:r>
          <w:t>6</w:t>
        </w:r>
      </w:ins>
      <w:ins w:id="11425" w:author="Okot" w:date="2020-01-04T12:00:00Z">
        <w:r w:rsidR="005C7BE1">
          <w:t>2</w:t>
        </w:r>
      </w:ins>
      <w:ins w:id="11426" w:author="Okot" w:date="2019-11-27T14:59:00Z">
        <w:r>
          <w:t>) wywołuje okno modalne zawierające formularz, wygl</w:t>
        </w:r>
      </w:ins>
      <w:ins w:id="11427" w:author="Okot" w:date="2019-11-27T15:00:00Z">
        <w:r>
          <w:t>ądaj</w:t>
        </w:r>
        <w:r w:rsidR="009B070D">
          <w:t>ący podobnie jak na rysunku 5.</w:t>
        </w:r>
      </w:ins>
      <w:ins w:id="11428" w:author="Okot" w:date="2020-01-27T17:18:00Z">
        <w:r w:rsidR="00B75F01">
          <w:t>27</w:t>
        </w:r>
      </w:ins>
      <w:ins w:id="11429" w:author="Okot" w:date="2019-11-27T15:00:00Z">
        <w:r>
          <w:t>.,</w:t>
        </w:r>
      </w:ins>
      <w:ins w:id="11430" w:author="Okot" w:date="2019-11-27T15:01:00Z">
        <w:r>
          <w:t xml:space="preserve"> składający się z pola „Nazwa przepisu</w:t>
        </w:r>
      </w:ins>
      <w:ins w:id="11431" w:author="Okot" w:date="2019-11-27T15:02:00Z">
        <w:r>
          <w:t>”, przycisku dodawania kolejnych składników, które użytkownik mo</w:t>
        </w:r>
      </w:ins>
      <w:ins w:id="11432" w:author="Okot" w:date="2019-11-27T15:03:00Z">
        <w:r>
          <w:t>że wybrać spośród znajdujących się w bazie oraz przycisku s</w:t>
        </w:r>
      </w:ins>
      <w:ins w:id="11433" w:author="Okot" w:date="2019-11-27T15:04:00Z">
        <w:r>
          <w:t>łużącego do zapisu przepisu. Nie mogą istnieć dwa przepisy o takiej samej nazwie – jeśli użytkownik b</w:t>
        </w:r>
      </w:ins>
      <w:ins w:id="11434" w:author="Okot" w:date="2019-11-27T15:06:00Z">
        <w:r>
          <w:t>ędzie próbował dodać kolejny przepis o takiej samej nazwie, zostanie wyświetlone okno dialogowe z komunikatem b</w:t>
        </w:r>
      </w:ins>
      <w:ins w:id="11435" w:author="Okot" w:date="2019-11-27T15:07:00Z">
        <w:r>
          <w:t>łędu.</w:t>
        </w:r>
      </w:ins>
    </w:p>
    <w:p w14:paraId="454E6F77" w14:textId="532F0A4F" w:rsidR="00E36826" w:rsidRDefault="00817EE4">
      <w:pPr>
        <w:rPr>
          <w:ins w:id="11436" w:author="Okot" w:date="2019-11-27T13:54:00Z"/>
        </w:rPr>
        <w:pPrChange w:id="11437" w:author="Okot" w:date="2019-11-27T13:54:00Z">
          <w:pPr>
            <w:pStyle w:val="Nagwek2"/>
          </w:pPr>
        </w:pPrChange>
      </w:pPr>
      <w:ins w:id="11438" w:author="Okot" w:date="2019-11-27T15:08:00Z">
        <w:r>
          <w:t>Aktywowanie przycisku</w:t>
        </w:r>
      </w:ins>
      <w:ins w:id="11439" w:author="Okot" w:date="2019-11-27T15:09:00Z">
        <w:r>
          <w:t> (</w:t>
        </w:r>
      </w:ins>
      <w:ins w:id="11440" w:author="Okot" w:date="2019-11-27T15:10:00Z">
        <w:r w:rsidR="00295CFE">
          <w:t>5</w:t>
        </w:r>
      </w:ins>
      <w:ins w:id="11441" w:author="Okot" w:date="2020-01-04T12:01:00Z">
        <w:r w:rsidR="005C7BE1">
          <w:t>6</w:t>
        </w:r>
      </w:ins>
      <w:ins w:id="11442" w:author="Okot" w:date="2019-11-27T15:10:00Z">
        <w:r>
          <w:t>)</w:t>
        </w:r>
      </w:ins>
      <w:ins w:id="11443" w:author="Okot" w:date="2019-11-27T15:11:00Z">
        <w:r>
          <w:t xml:space="preserve"> spowoduje wyświetlenie okna dialogowego z prośbą o potwierdzenie decyzji usunięcia przepisu.</w:t>
        </w:r>
      </w:ins>
      <w:ins w:id="11444" w:author="Okot" w:date="2019-11-27T15:13:00Z">
        <w:r>
          <w:t xml:space="preserve"> </w:t>
        </w:r>
      </w:ins>
      <w:ins w:id="11445" w:author="Okot" w:date="2019-11-27T15:14:00Z">
        <w:r>
          <w:t>Podobnie w przypadku wciśnięc</w:t>
        </w:r>
        <w:r w:rsidR="005C7BE1">
          <w:t>ia przycisku (5</w:t>
        </w:r>
      </w:ins>
      <w:ins w:id="11446" w:author="Okot" w:date="2020-01-04T12:01:00Z">
        <w:r w:rsidR="005C7BE1">
          <w:t>5</w:t>
        </w:r>
      </w:ins>
      <w:ins w:id="11447" w:author="Okot" w:date="2019-11-27T15:14:00Z">
        <w:r>
          <w:t>).</w:t>
        </w:r>
      </w:ins>
      <w:ins w:id="11448" w:author="Okot" w:date="2019-11-27T15:20:00Z">
        <w:r w:rsidR="005C7BE1">
          <w:t xml:space="preserve"> Wciśnięcie przycisku edycji (57</w:t>
        </w:r>
        <w:r w:rsidR="00C51122">
          <w:t>) wywo</w:t>
        </w:r>
      </w:ins>
      <w:ins w:id="11449" w:author="Okot" w:date="2019-11-27T15:21:00Z">
        <w:r w:rsidR="00C51122">
          <w:t>ła okno modalne zawierające nazwę przepisu, listę składników oraz przyciski: do zmiany nazwy przepisu, usunięcia lub dodania składnika</w:t>
        </w:r>
      </w:ins>
      <w:ins w:id="11450" w:author="Okot" w:date="2019-11-27T15:22:00Z">
        <w:r w:rsidR="00C51122">
          <w:t>, zapisania zmian oraz zamknięcia okna bez zapisywania zmian.</w:t>
        </w:r>
      </w:ins>
    </w:p>
    <w:p w14:paraId="6A1AE7E1" w14:textId="7611F741" w:rsidR="00FA46C6" w:rsidRDefault="00295CFE">
      <w:pPr>
        <w:rPr>
          <w:ins w:id="11451" w:author="Okot" w:date="2019-11-29T14:41:00Z"/>
        </w:rPr>
        <w:pPrChange w:id="11452" w:author="Okot" w:date="2019-11-27T13:54:00Z">
          <w:pPr>
            <w:pStyle w:val="Nagwek2"/>
          </w:pPr>
        </w:pPrChange>
      </w:pPr>
      <w:ins w:id="11453" w:author="Okot" w:date="2019-11-29T14:37:00Z">
        <w:r>
          <w:t>Wciś</w:t>
        </w:r>
        <w:r w:rsidR="005C7BE1">
          <w:t>nięcie przycisku (58</w:t>
        </w:r>
        <w:r>
          <w:t>) wywo</w:t>
        </w:r>
      </w:ins>
      <w:ins w:id="11454" w:author="Okot" w:date="2019-11-29T14:38:00Z">
        <w:r>
          <w:t>ła pojawienie się okna modalnego wyglądającego podobn</w:t>
        </w:r>
      </w:ins>
      <w:ins w:id="11455" w:author="Okot" w:date="2020-01-04T12:01:00Z">
        <w:r w:rsidR="005C7BE1">
          <w:t>i</w:t>
        </w:r>
      </w:ins>
      <w:ins w:id="11456" w:author="Okot" w:date="2019-11-29T14:38:00Z">
        <w:r w:rsidR="005C7BE1">
          <w:t>e jak pozosta</w:t>
        </w:r>
      </w:ins>
      <w:ins w:id="11457" w:author="Okot" w:date="2020-01-04T12:01:00Z">
        <w:r w:rsidR="005C7BE1">
          <w:t>łe</w:t>
        </w:r>
      </w:ins>
      <w:ins w:id="11458" w:author="Okot" w:date="2019-11-29T14:38:00Z">
        <w:r>
          <w:t>, zawierającego formularz z nazwą przepisu, list</w:t>
        </w:r>
      </w:ins>
      <w:ins w:id="11459" w:author="Okot" w:date="2019-11-29T14:39:00Z">
        <w:r>
          <w:t xml:space="preserve">ą składników oraz </w:t>
        </w:r>
        <w:r>
          <w:lastRenderedPageBreak/>
          <w:t xml:space="preserve">polem, obok każdego ze składników, w które należy wprowadzić wagę użytego produktu. </w:t>
        </w:r>
      </w:ins>
      <w:ins w:id="11460" w:author="Okot" w:date="2019-11-29T14:40:00Z">
        <w:r>
          <w:t xml:space="preserve">Jeśli waga nie zostanie wprowadzona, zostanie uznane, że ten składnik nie został użyty w tej </w:t>
        </w:r>
        <w:r w:rsidR="00E67B8C">
          <w:t>instancji potrawy.</w:t>
        </w:r>
      </w:ins>
      <w:ins w:id="11461" w:author="Okot" w:date="2019-11-29T18:47:00Z">
        <w:r w:rsidR="00E67B8C">
          <w:t xml:space="preserve"> Chociaż puste pola są akceptowane, przy przechodzeniu do kolejnych kroków system wy</w:t>
        </w:r>
      </w:ins>
      <w:ins w:id="11462" w:author="Okot" w:date="2019-11-29T18:48:00Z">
        <w:r w:rsidR="00E67B8C">
          <w:t>świetli okno dialogowe informujące, że nie wszystkie pola zostały wypełnione, w którym trzeba będzie potwierdzić, że jest to zgodne ze stanem faktycznym.</w:t>
        </w:r>
      </w:ins>
      <w:ins w:id="11463" w:author="Okot" w:date="2019-11-29T18:49:00Z">
        <w:r w:rsidR="00E67B8C">
          <w:t xml:space="preserve"> Jeśli waga żadnego składnika nie została uzupełnione zostanie wyświetlony komunikat błędu, informujący, że potrwa nie może zostać stworzona.</w:t>
        </w:r>
      </w:ins>
      <w:ins w:id="11464" w:author="Okot" w:date="2019-11-29T14:40:00Z">
        <w:r w:rsidR="00D564AF">
          <w:t xml:space="preserve"> </w:t>
        </w:r>
      </w:ins>
      <w:ins w:id="11465" w:author="Okot" w:date="2019-11-29T14:41:00Z">
        <w:r w:rsidR="00D564AF">
          <w:t>Formularz można zamknąć bez zapisywania i wrócić na stronę z przepisami albo przejść do jego dalszej części, gdzie użytkownik określa sposó</w:t>
        </w:r>
        <w:r w:rsidR="00364BBE">
          <w:t>b pomiaru potrawy</w:t>
        </w:r>
        <w:r w:rsidR="00D564AF">
          <w:t>.</w:t>
        </w:r>
      </w:ins>
    </w:p>
    <w:p w14:paraId="3822DC11" w14:textId="647C0D64" w:rsidR="00D564AF" w:rsidRDefault="00E67B8C">
      <w:pPr>
        <w:rPr>
          <w:ins w:id="11466" w:author="Okot" w:date="2019-11-29T18:49:00Z"/>
        </w:rPr>
        <w:pPrChange w:id="11467" w:author="Okot" w:date="2019-11-29T18:44:00Z">
          <w:pPr>
            <w:pStyle w:val="Nagwek2"/>
          </w:pPr>
        </w:pPrChange>
      </w:pPr>
      <w:ins w:id="11468" w:author="Okot" w:date="2019-11-29T18:44:00Z">
        <w:r>
          <w:t>Ja</w:t>
        </w:r>
        <w:r w:rsidR="009B070D">
          <w:t>k</w:t>
        </w:r>
        <w:r w:rsidR="00E30FB9">
          <w:t xml:space="preserve"> widać na poniższym rysunku 5.</w:t>
        </w:r>
      </w:ins>
      <w:r w:rsidR="00C26D2E">
        <w:t>5</w:t>
      </w:r>
      <w:ins w:id="11469" w:author="Okot" w:date="2019-11-29T18:44:00Z">
        <w:r w:rsidR="00E30FB9">
          <w:t>4</w:t>
        </w:r>
        <w:r>
          <w:t>. użytkownik ma do wyboru dwa przyciski</w:t>
        </w:r>
      </w:ins>
      <w:ins w:id="11470" w:author="Okot" w:date="2019-11-29T18:45:00Z">
        <w:r>
          <w:t>: jeden, który powinien zostać wciśnięty, jeśli użytkownik chce podać wagę potrawy</w:t>
        </w:r>
      </w:ins>
      <w:ins w:id="11471" w:author="Okot" w:date="2019-11-29T18:46:00Z">
        <w:r w:rsidR="005C7BE1">
          <w:t> (63</w:t>
        </w:r>
        <w:r>
          <w:t>)</w:t>
        </w:r>
      </w:ins>
      <w:ins w:id="11472" w:author="Okot" w:date="2019-11-29T18:45:00Z">
        <w:r>
          <w:t xml:space="preserve"> i przy późniejszym wprowadzaniu jej do dziennego jadłospisu ważyć spo</w:t>
        </w:r>
      </w:ins>
      <w:ins w:id="11473" w:author="Okot" w:date="2019-11-29T18:46:00Z">
        <w:r>
          <w:t>żywaną ilość oraz drugi (6</w:t>
        </w:r>
      </w:ins>
      <w:ins w:id="11474" w:author="Okot" w:date="2020-01-04T12:03:00Z">
        <w:r w:rsidR="005C7BE1">
          <w:t>4</w:t>
        </w:r>
      </w:ins>
      <w:ins w:id="11475" w:author="Okot" w:date="2019-11-29T18:46:00Z">
        <w:r>
          <w:t>), po wciśnięciu którego określał będzie z ilu (równych</w:t>
        </w:r>
      </w:ins>
      <w:ins w:id="11476" w:author="Okot" w:date="2019-11-29T18:47:00Z">
        <w:r>
          <w:t>) porcji</w:t>
        </w:r>
      </w:ins>
      <w:ins w:id="11477" w:author="Okot" w:date="2019-11-29T18:46:00Z">
        <w:r>
          <w:t xml:space="preserve"> składa się potrawa</w:t>
        </w:r>
      </w:ins>
      <w:ins w:id="11478" w:author="Okot" w:date="2019-11-29T18:47:00Z">
        <w:r>
          <w:t>.</w:t>
        </w:r>
      </w:ins>
    </w:p>
    <w:p w14:paraId="5CF36BDD" w14:textId="77777777" w:rsidR="00E67B8C" w:rsidRDefault="00E67B8C">
      <w:pPr>
        <w:rPr>
          <w:ins w:id="11479" w:author="Okot" w:date="2019-11-29T15:07:00Z"/>
        </w:rPr>
        <w:pPrChange w:id="11480" w:author="Okot" w:date="2019-11-29T18:44:00Z">
          <w:pPr>
            <w:pStyle w:val="Nagwek2"/>
          </w:pPr>
        </w:pPrChange>
      </w:pPr>
    </w:p>
    <w:p w14:paraId="64507420" w14:textId="5C8FBBD1" w:rsidR="00591716" w:rsidRDefault="00591716">
      <w:pPr>
        <w:ind w:firstLine="0"/>
        <w:jc w:val="center"/>
        <w:rPr>
          <w:ins w:id="11481" w:author="Okot" w:date="2019-11-29T14:41:00Z"/>
        </w:rPr>
        <w:pPrChange w:id="11482" w:author="Okot" w:date="2019-11-29T15:07:00Z">
          <w:pPr>
            <w:pStyle w:val="Nagwek2"/>
          </w:pPr>
        </w:pPrChange>
      </w:pPr>
      <w:ins w:id="11483" w:author="Okot" w:date="2019-11-29T15:07:00Z">
        <w:r>
          <w:rPr>
            <w:noProof/>
            <w:lang w:eastAsia="pl-PL"/>
          </w:rPr>
          <w:drawing>
            <wp:inline distT="0" distB="0" distL="0" distR="0" wp14:anchorId="1EB9ED8B" wp14:editId="4897C287">
              <wp:extent cx="5220000" cy="3164400"/>
              <wp:effectExtent l="190500" t="190500" r="190500" b="188595"/>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WybórPomiaru.png"/>
                      <pic:cNvPicPr/>
                    </pic:nvPicPr>
                    <pic:blipFill>
                      <a:blip r:embed="rId130">
                        <a:extLst>
                          <a:ext uri="{28A0092B-C50C-407E-A947-70E740481C1C}">
                            <a14:useLocalDpi xmlns:a14="http://schemas.microsoft.com/office/drawing/2010/main" val="0"/>
                          </a:ext>
                        </a:extLst>
                      </a:blip>
                      <a:stretch>
                        <a:fillRect/>
                      </a:stretch>
                    </pic:blipFill>
                    <pic:spPr>
                      <a:xfrm>
                        <a:off x="0" y="0"/>
                        <a:ext cx="5220000" cy="3164400"/>
                      </a:xfrm>
                      <a:prstGeom prst="rect">
                        <a:avLst/>
                      </a:prstGeom>
                      <a:ln>
                        <a:noFill/>
                      </a:ln>
                      <a:effectLst>
                        <a:outerShdw blurRad="190500" algn="tl" rotWithShape="0">
                          <a:srgbClr val="000000">
                            <a:alpha val="70000"/>
                          </a:srgbClr>
                        </a:outerShdw>
                      </a:effectLst>
                    </pic:spPr>
                  </pic:pic>
                </a:graphicData>
              </a:graphic>
            </wp:inline>
          </w:drawing>
        </w:r>
      </w:ins>
    </w:p>
    <w:p w14:paraId="2AEAC844" w14:textId="77777777" w:rsidR="00D564AF" w:rsidRDefault="00D564AF">
      <w:pPr>
        <w:rPr>
          <w:ins w:id="11484" w:author="Okot" w:date="2019-11-29T14:37:00Z"/>
        </w:rPr>
        <w:pPrChange w:id="11485" w:author="Okot" w:date="2019-11-27T13:54:00Z">
          <w:pPr>
            <w:pStyle w:val="Nagwek2"/>
          </w:pPr>
        </w:pPrChange>
      </w:pPr>
    </w:p>
    <w:p w14:paraId="2252F33E" w14:textId="457A24B4" w:rsidR="00295CFE" w:rsidRDefault="00591716">
      <w:pPr>
        <w:jc w:val="center"/>
        <w:rPr>
          <w:ins w:id="11486" w:author="Okot" w:date="2019-11-29T15:08:00Z"/>
        </w:rPr>
        <w:pPrChange w:id="11487" w:author="Okot" w:date="2019-11-29T15:07:00Z">
          <w:pPr>
            <w:pStyle w:val="Nagwek2"/>
          </w:pPr>
        </w:pPrChange>
      </w:pPr>
      <w:ins w:id="11488" w:author="Okot" w:date="2019-11-29T15:07:00Z">
        <w:r>
          <w:t>Rys. </w:t>
        </w:r>
        <w:r w:rsidR="00E30FB9">
          <w:t>5.</w:t>
        </w:r>
      </w:ins>
      <w:r w:rsidR="00C26D2E">
        <w:t>5</w:t>
      </w:r>
      <w:ins w:id="11489" w:author="Okot" w:date="2019-11-29T15:07:00Z">
        <w:r w:rsidR="00E30FB9">
          <w:t>4</w:t>
        </w:r>
        <w:r>
          <w:t>.</w:t>
        </w:r>
      </w:ins>
      <w:ins w:id="11490" w:author="Okot" w:date="2019-11-29T15:08:00Z">
        <w:r>
          <w:t> Wybór sposobu pomiaru potrawy.</w:t>
        </w:r>
      </w:ins>
    </w:p>
    <w:p w14:paraId="7A7BDB7B" w14:textId="77777777" w:rsidR="00591716" w:rsidRDefault="00591716">
      <w:pPr>
        <w:rPr>
          <w:ins w:id="11491" w:author="Okot" w:date="2019-11-29T18:50:00Z"/>
        </w:rPr>
        <w:pPrChange w:id="11492" w:author="Okot" w:date="2019-11-29T18:50:00Z">
          <w:pPr>
            <w:pStyle w:val="Nagwek2"/>
          </w:pPr>
        </w:pPrChange>
      </w:pPr>
    </w:p>
    <w:p w14:paraId="54AFACEA" w14:textId="3D5361FE" w:rsidR="00E67B8C" w:rsidRDefault="00E67B8C">
      <w:pPr>
        <w:rPr>
          <w:ins w:id="11493" w:author="Okot" w:date="2019-11-29T18:52:00Z"/>
        </w:rPr>
        <w:pPrChange w:id="11494" w:author="Okot" w:date="2019-11-29T18:50:00Z">
          <w:pPr>
            <w:pStyle w:val="Nagwek2"/>
          </w:pPr>
        </w:pPrChange>
      </w:pPr>
      <w:ins w:id="11495" w:author="Okot" w:date="2019-11-29T18:50:00Z">
        <w:r>
          <w:t>Pole do wprowad</w:t>
        </w:r>
        <w:r w:rsidR="005C7BE1">
          <w:t>zania wagi lub liczby porcji (65</w:t>
        </w:r>
        <w:r>
          <w:t>) będzie się pojawiało dopiero po wciśnięciu któregoś z przycisk</w:t>
        </w:r>
      </w:ins>
      <w:ins w:id="11496" w:author="Okot" w:date="2019-11-29T18:51:00Z">
        <w:r>
          <w:t>ów.</w:t>
        </w:r>
      </w:ins>
      <w:ins w:id="11497" w:author="Okot" w:date="2019-11-29T18:52:00Z">
        <w:r w:rsidR="005C7BE1">
          <w:t xml:space="preserve"> Tekst wyświetlany obok pola (66</w:t>
        </w:r>
        <w:r>
          <w:t>) będzie się różnił w zależności od wybranej opcji.</w:t>
        </w:r>
      </w:ins>
    </w:p>
    <w:p w14:paraId="22363460" w14:textId="2BF827C4" w:rsidR="00E67B8C" w:rsidRDefault="00E67B8C">
      <w:pPr>
        <w:rPr>
          <w:ins w:id="11498" w:author="Okot" w:date="2019-11-29T18:50:00Z"/>
        </w:rPr>
        <w:pPrChange w:id="11499" w:author="Okot" w:date="2019-11-29T18:50:00Z">
          <w:pPr>
            <w:pStyle w:val="Nagwek2"/>
          </w:pPr>
        </w:pPrChange>
      </w:pPr>
      <w:ins w:id="11500" w:author="Okot" w:date="2019-11-29T18:52:00Z">
        <w:r>
          <w:lastRenderedPageBreak/>
          <w:t>Ponownie u</w:t>
        </w:r>
      </w:ins>
      <w:ins w:id="11501" w:author="Okot" w:date="2019-11-29T18:53:00Z">
        <w:r>
          <w:t>żytkownik może skorzystać z przycisku do zapisania potrawy (40) lub zamknąć okno bez zapisywania danych (8). Jeśli użytkownik będzie próbow</w:t>
        </w:r>
        <w:r w:rsidR="005C7BE1">
          <w:t>ał zapisać potrawę, ale pole (</w:t>
        </w:r>
      </w:ins>
      <w:ins w:id="11502" w:author="Okot" w:date="2020-01-04T12:03:00Z">
        <w:r w:rsidR="005C7BE1">
          <w:t>6</w:t>
        </w:r>
      </w:ins>
      <w:ins w:id="11503" w:author="Okot" w:date="2019-11-29T18:53:00Z">
        <w:r w:rsidR="005C7BE1">
          <w:t>5</w:t>
        </w:r>
        <w:r>
          <w:t xml:space="preserve">) będzie puste lub liczba </w:t>
        </w:r>
      </w:ins>
      <w:ins w:id="11504" w:author="Okot" w:date="2019-11-29T18:54:00Z">
        <w:r w:rsidR="00941541">
          <w:t xml:space="preserve">porcji </w:t>
        </w:r>
      </w:ins>
      <w:ins w:id="11505" w:author="Okot" w:date="2019-11-29T18:53:00Z">
        <w:r>
          <w:t>potrawy nie zostanie okre</w:t>
        </w:r>
      </w:ins>
      <w:ins w:id="11506" w:author="Okot" w:date="2019-11-29T18:54:00Z">
        <w:r>
          <w:t>ślona liczbą naturalną</w:t>
        </w:r>
        <w:r w:rsidR="00941541">
          <w:t>, zostanie wyświetlony odpowiedni komunikat błę</w:t>
        </w:r>
      </w:ins>
      <w:ins w:id="11507" w:author="Okot" w:date="2019-11-29T18:55:00Z">
        <w:r w:rsidR="00941541">
          <w:t>du.</w:t>
        </w:r>
      </w:ins>
    </w:p>
    <w:p w14:paraId="017DDDB9" w14:textId="77777777" w:rsidR="00E67B8C" w:rsidRPr="00BD52C7" w:rsidRDefault="00E67B8C">
      <w:pPr>
        <w:jc w:val="center"/>
        <w:rPr>
          <w:ins w:id="11508" w:author="Okot" w:date="2019-11-27T12:40:00Z"/>
        </w:rPr>
        <w:pPrChange w:id="11509" w:author="Okot" w:date="2019-11-29T15:07:00Z">
          <w:pPr>
            <w:pStyle w:val="Nagwek2"/>
          </w:pPr>
        </w:pPrChange>
      </w:pPr>
    </w:p>
    <w:p w14:paraId="56661B66" w14:textId="10D38088" w:rsidR="00EC4383" w:rsidRPr="00EC4383" w:rsidRDefault="00EC4383">
      <w:pPr>
        <w:pStyle w:val="Nagwek2"/>
        <w:rPr>
          <w:ins w:id="11510" w:author="Okot" w:date="2019-11-26T19:47:00Z"/>
        </w:rPr>
      </w:pPr>
      <w:ins w:id="11511" w:author="Okot" w:date="2019-11-27T12:41:00Z">
        <w:r>
          <w:t>5.5.2.3. Zarządzanie produktami</w:t>
        </w:r>
      </w:ins>
    </w:p>
    <w:p w14:paraId="158ADD57" w14:textId="2AA62A8A" w:rsidR="001706A7" w:rsidRDefault="00691A61">
      <w:pPr>
        <w:tabs>
          <w:tab w:val="left" w:pos="4062"/>
        </w:tabs>
        <w:rPr>
          <w:ins w:id="11512" w:author="Okot" w:date="2019-11-29T19:18:00Z"/>
        </w:rPr>
        <w:pPrChange w:id="11513" w:author="Okot" w:date="2019-11-29T19:18:00Z">
          <w:pPr>
            <w:pStyle w:val="Nagwek2"/>
          </w:pPr>
        </w:pPrChange>
      </w:pPr>
      <w:ins w:id="11514" w:author="Okot" w:date="2019-11-29T19:18:00Z">
        <w:r>
          <w:tab/>
        </w:r>
      </w:ins>
    </w:p>
    <w:p w14:paraId="43BAB046" w14:textId="3E2C8D57" w:rsidR="00691A61" w:rsidRDefault="00691A61">
      <w:pPr>
        <w:tabs>
          <w:tab w:val="left" w:pos="4062"/>
        </w:tabs>
        <w:rPr>
          <w:ins w:id="11515" w:author="Okot" w:date="2019-11-29T19:18:00Z"/>
        </w:rPr>
        <w:pPrChange w:id="11516" w:author="Okot" w:date="2019-11-29T19:18:00Z">
          <w:pPr>
            <w:pStyle w:val="Nagwek2"/>
          </w:pPr>
        </w:pPrChange>
      </w:pPr>
      <w:ins w:id="11517" w:author="Okot" w:date="2019-11-29T19:18:00Z">
        <w:r>
          <w:t>Strona zarządzania produktami własnymi użytkownika działa podobnie jak strona zarządzania potrawami.</w:t>
        </w:r>
      </w:ins>
    </w:p>
    <w:p w14:paraId="581BD0F8" w14:textId="77777777" w:rsidR="00691A61" w:rsidRDefault="00691A61">
      <w:pPr>
        <w:tabs>
          <w:tab w:val="left" w:pos="4062"/>
        </w:tabs>
        <w:ind w:firstLine="0"/>
        <w:rPr>
          <w:ins w:id="11518" w:author="Okot" w:date="2019-11-29T21:19:00Z"/>
        </w:rPr>
        <w:pPrChange w:id="11519" w:author="Okot" w:date="2019-11-29T21:18:00Z">
          <w:pPr>
            <w:pStyle w:val="Nagwek2"/>
          </w:pPr>
        </w:pPrChange>
      </w:pPr>
    </w:p>
    <w:p w14:paraId="10833E92" w14:textId="4D5AE162" w:rsidR="00BF77B8" w:rsidRDefault="00BF77B8">
      <w:pPr>
        <w:tabs>
          <w:tab w:val="left" w:pos="4062"/>
        </w:tabs>
        <w:ind w:firstLine="0"/>
        <w:jc w:val="center"/>
        <w:rPr>
          <w:ins w:id="11520" w:author="Okot" w:date="2019-11-26T19:53:00Z"/>
        </w:rPr>
        <w:pPrChange w:id="11521" w:author="Okot" w:date="2019-11-29T21:19:00Z">
          <w:pPr>
            <w:pStyle w:val="Nagwek2"/>
          </w:pPr>
        </w:pPrChange>
      </w:pPr>
      <w:ins w:id="11522" w:author="Okot" w:date="2019-11-29T21:19:00Z">
        <w:r>
          <w:rPr>
            <w:noProof/>
            <w:lang w:eastAsia="pl-PL"/>
          </w:rPr>
          <w:drawing>
            <wp:inline distT="0" distB="0" distL="0" distR="0" wp14:anchorId="12D06775" wp14:editId="0E6C0EFA">
              <wp:extent cx="5459400" cy="3639600"/>
              <wp:effectExtent l="190500" t="190500" r="198755" b="189865"/>
              <wp:docPr id="75"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ZarządProd.png"/>
                      <pic:cNvPicPr/>
                    </pic:nvPicPr>
                    <pic:blipFill>
                      <a:blip r:embed="rId131">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308E9247" w14:textId="77777777" w:rsidR="000708A4" w:rsidRDefault="000708A4" w:rsidP="008D5DCC">
      <w:pPr>
        <w:jc w:val="center"/>
        <w:rPr>
          <w:ins w:id="11523" w:author="Okot" w:date="2019-11-29T21:19:00Z"/>
        </w:rPr>
      </w:pPr>
    </w:p>
    <w:p w14:paraId="62481E8E" w14:textId="79873B03" w:rsidR="008D5DCC" w:rsidRDefault="00933854" w:rsidP="008D5DCC">
      <w:pPr>
        <w:jc w:val="center"/>
        <w:rPr>
          <w:ins w:id="11524" w:author="Okot" w:date="2019-11-26T19:53:00Z"/>
        </w:rPr>
      </w:pPr>
      <w:ins w:id="11525" w:author="Okot" w:date="2019-11-26T19:53:00Z">
        <w:r>
          <w:t>Rys. 5.</w:t>
        </w:r>
      </w:ins>
      <w:r w:rsidR="00C26D2E">
        <w:t>5</w:t>
      </w:r>
      <w:ins w:id="11526" w:author="Okot" w:date="2020-01-17T16:16:00Z">
        <w:r w:rsidR="00E30FB9">
          <w:t>5</w:t>
        </w:r>
      </w:ins>
      <w:ins w:id="11527" w:author="Okot" w:date="2019-11-26T19:53:00Z">
        <w:r w:rsidR="00BF77B8">
          <w:t>. Strona zarządzania produktami w</w:t>
        </w:r>
      </w:ins>
      <w:ins w:id="11528" w:author="Okot" w:date="2019-11-29T21:19:00Z">
        <w:r w:rsidR="00BF77B8">
          <w:t>łasnymi</w:t>
        </w:r>
      </w:ins>
      <w:ins w:id="11529" w:author="Okot" w:date="2019-11-26T19:53:00Z">
        <w:r w:rsidR="008D5DCC">
          <w:t>.</w:t>
        </w:r>
      </w:ins>
    </w:p>
    <w:p w14:paraId="000F33F0" w14:textId="77777777" w:rsidR="008D5DCC" w:rsidRDefault="008D5DCC">
      <w:pPr>
        <w:rPr>
          <w:ins w:id="11530" w:author="Okot" w:date="2019-11-30T11:49:00Z"/>
        </w:rPr>
        <w:pPrChange w:id="11531" w:author="Okot" w:date="2019-11-26T15:17:00Z">
          <w:pPr>
            <w:pStyle w:val="Nagwek2"/>
          </w:pPr>
        </w:pPrChange>
      </w:pPr>
    </w:p>
    <w:p w14:paraId="3C54EBEC" w14:textId="400036DE" w:rsidR="00655B45" w:rsidRDefault="005C7BE1">
      <w:pPr>
        <w:rPr>
          <w:ins w:id="11532" w:author="Okot" w:date="2019-11-30T12:00:00Z"/>
        </w:rPr>
        <w:pPrChange w:id="11533" w:author="Okot" w:date="2019-11-26T15:17:00Z">
          <w:pPr>
            <w:pStyle w:val="Nagwek2"/>
          </w:pPr>
        </w:pPrChange>
      </w:pPr>
      <w:ins w:id="11534" w:author="Okot" w:date="2019-11-30T11:52:00Z">
        <w:r>
          <w:t>Nagłówek strony (70</w:t>
        </w:r>
        <w:r w:rsidR="00655B45">
          <w:t>) głosi „Twoje produkty”</w:t>
        </w:r>
      </w:ins>
      <w:ins w:id="11535" w:author="Okot" w:date="2019-11-30T11:54:00Z">
        <w:r w:rsidR="00655B45">
          <w:t>. Obok nie</w:t>
        </w:r>
        <w:r>
          <w:t>go znajduje się pole (71</w:t>
        </w:r>
        <w:r w:rsidR="00655B45">
          <w:t>), w które użytkownik może wpisać nazwę produktu, który chce znaleźć lub jej fragment</w:t>
        </w:r>
      </w:ins>
      <w:ins w:id="11536" w:author="Okot" w:date="2019-11-30T11:59:00Z">
        <w:r w:rsidR="00C06420">
          <w:t xml:space="preserve"> oraz przycisk aktywuj</w:t>
        </w:r>
      </w:ins>
      <w:ins w:id="11537" w:author="Okot" w:date="2019-11-30T12:00:00Z">
        <w:r>
          <w:t>ący wyszukiwanie (72</w:t>
        </w:r>
        <w:r w:rsidR="00C06420">
          <w:t>).</w:t>
        </w:r>
      </w:ins>
    </w:p>
    <w:p w14:paraId="640B41EE" w14:textId="35A39F2A" w:rsidR="00C06420" w:rsidRDefault="00C06420">
      <w:pPr>
        <w:rPr>
          <w:ins w:id="11538" w:author="Okot" w:date="2019-11-26T15:25:00Z"/>
        </w:rPr>
        <w:pPrChange w:id="11539" w:author="Okot" w:date="2019-11-26T15:17:00Z">
          <w:pPr>
            <w:pStyle w:val="Nagwek2"/>
          </w:pPr>
        </w:pPrChange>
      </w:pPr>
      <w:ins w:id="11540" w:author="Okot" w:date="2019-11-30T12:00:00Z">
        <w:r>
          <w:t>Centralny obszar strony zajmuje tabela</w:t>
        </w:r>
      </w:ins>
      <w:ins w:id="11541" w:author="Okot" w:date="2019-11-30T12:02:00Z">
        <w:r w:rsidR="005C7BE1">
          <w:t> (67</w:t>
        </w:r>
        <w:r>
          <w:t xml:space="preserve">) z produktami, które użytkownik do tej pory wprowadził. </w:t>
        </w:r>
      </w:ins>
      <w:ins w:id="11542" w:author="Okot" w:date="2019-11-30T12:03:00Z">
        <w:r>
          <w:t xml:space="preserve">Tabela składa się z pięciu kolumn: nazwy produktu, zawartości kalorii, białka, </w:t>
        </w:r>
        <w:r>
          <w:lastRenderedPageBreak/>
          <w:t>tłuszczu oraz węglowodanów w 100 g produktu</w:t>
        </w:r>
      </w:ins>
      <w:ins w:id="11543" w:author="Okot" w:date="2019-11-30T12:04:00Z">
        <w:r>
          <w:t xml:space="preserve">. </w:t>
        </w:r>
      </w:ins>
      <w:ins w:id="11544" w:author="Okot" w:date="2019-11-30T12:06:00Z">
        <w:r>
          <w:t xml:space="preserve">Obok każdego wiersza z produktem </w:t>
        </w:r>
      </w:ins>
      <w:ins w:id="11545" w:author="Okot" w:date="2019-11-30T12:07:00Z">
        <w:r>
          <w:t>widnieją trzy przyciski</w:t>
        </w:r>
      </w:ins>
      <w:ins w:id="11546" w:author="Okot" w:date="2019-11-30T12:08:00Z">
        <w:r w:rsidR="003C6E7E">
          <w:t>: jeden s</w:t>
        </w:r>
      </w:ins>
      <w:ins w:id="11547" w:author="Okot" w:date="2019-11-30T12:09:00Z">
        <w:r w:rsidR="003C6E7E">
          <w:t>łużący do edycji danych produktu</w:t>
        </w:r>
      </w:ins>
      <w:ins w:id="11548" w:author="Okot" w:date="2019-11-30T12:12:00Z">
        <w:r w:rsidR="005C7BE1">
          <w:t> (57</w:t>
        </w:r>
        <w:r w:rsidR="003C6E7E">
          <w:t>), drugi do usuwania produktu</w:t>
        </w:r>
      </w:ins>
      <w:ins w:id="11549" w:author="Okot" w:date="2019-11-30T12:13:00Z">
        <w:r w:rsidR="003C6E7E">
          <w:t> (</w:t>
        </w:r>
        <w:r w:rsidR="005C7BE1">
          <w:t>56</w:t>
        </w:r>
        <w:r w:rsidR="003C6E7E">
          <w:t>) oraz trzeci, kt</w:t>
        </w:r>
      </w:ins>
      <w:ins w:id="11550" w:author="Okot" w:date="2019-11-30T12:17:00Z">
        <w:r w:rsidR="003C6E7E">
          <w:t xml:space="preserve">óry wyświetla </w:t>
        </w:r>
      </w:ins>
      <w:ins w:id="11551" w:author="Okot" w:date="2019-11-30T12:18:00Z">
        <w:r w:rsidR="003C6E7E">
          <w:t>szczegóły produktu</w:t>
        </w:r>
      </w:ins>
      <w:ins w:id="11552" w:author="Okot" w:date="2019-11-30T12:17:00Z">
        <w:r w:rsidR="005C7BE1">
          <w:t> (69</w:t>
        </w:r>
        <w:r w:rsidR="003C6E7E">
          <w:t>)</w:t>
        </w:r>
      </w:ins>
      <w:ins w:id="11553" w:author="Okot" w:date="2019-11-30T12:26:00Z">
        <w:r w:rsidR="000D4B0B">
          <w:t xml:space="preserve"> – po naciśnięciu pojawia się okno modalne, z któ</w:t>
        </w:r>
      </w:ins>
      <w:ins w:id="11554" w:author="Okot" w:date="2019-11-30T12:27:00Z">
        <w:r w:rsidR="000D4B0B">
          <w:t>rego można odczytać wszystkie dane produktu: nie tylko zawartość kalorii oraz makroskładników, ale też</w:t>
        </w:r>
        <w:r w:rsidR="00BF3E34">
          <w:t xml:space="preserve"> ich składowych oraz</w:t>
        </w:r>
        <w:r w:rsidR="000D4B0B">
          <w:t xml:space="preserve"> mikroskładników.</w:t>
        </w:r>
      </w:ins>
      <w:ins w:id="11555" w:author="Okot" w:date="2020-01-04T12:08:00Z">
        <w:r w:rsidR="005C7BE1">
          <w:t xml:space="preserve"> Formularz wygląda jak na rys.</w:t>
        </w:r>
      </w:ins>
      <w:ins w:id="11556" w:author="Okot" w:date="2020-01-04T12:09:00Z">
        <w:r w:rsidR="00E30FB9">
          <w:t> 5.</w:t>
        </w:r>
      </w:ins>
      <w:r w:rsidR="00C26D2E">
        <w:t>5</w:t>
      </w:r>
      <w:ins w:id="11557" w:author="Okot" w:date="2020-01-04T12:09:00Z">
        <w:r w:rsidR="00E30FB9">
          <w:t>2</w:t>
        </w:r>
        <w:r w:rsidR="005C7BE1">
          <w:t>.</w:t>
        </w:r>
      </w:ins>
      <w:ins w:id="11558" w:author="Okot" w:date="2019-11-30T12:27:00Z">
        <w:r w:rsidR="00BF3E34">
          <w:t xml:space="preserve"> </w:t>
        </w:r>
      </w:ins>
      <w:ins w:id="11559" w:author="Okot" w:date="2020-01-04T12:09:00Z">
        <w:r w:rsidR="005C7BE1">
          <w:t xml:space="preserve">przy czym </w:t>
        </w:r>
      </w:ins>
      <w:ins w:id="11560" w:author="Okot" w:date="2019-11-30T12:27:00Z">
        <w:r w:rsidR="005C7BE1">
          <w:t>w</w:t>
        </w:r>
        <w:r w:rsidR="00BF3E34">
          <w:t xml:space="preserve"> dole</w:t>
        </w:r>
      </w:ins>
      <w:ins w:id="11561" w:author="Okot" w:date="2019-11-30T12:28:00Z">
        <w:r w:rsidR="00BF3E34">
          <w:t xml:space="preserve"> okna</w:t>
        </w:r>
      </w:ins>
      <w:ins w:id="11562" w:author="Okot" w:date="2019-11-30T12:27:00Z">
        <w:r w:rsidR="00BF3E34">
          <w:t xml:space="preserve"> </w:t>
        </w:r>
      </w:ins>
      <w:ins w:id="11563" w:author="Okot" w:date="2020-01-04T12:09:00Z">
        <w:r w:rsidR="005C7BE1">
          <w:t xml:space="preserve">zamiast przycisku „Zapisz” (40), </w:t>
        </w:r>
      </w:ins>
      <w:ins w:id="11564" w:author="Okot" w:date="2019-11-30T12:27:00Z">
        <w:r w:rsidR="00BF3E34">
          <w:t xml:space="preserve">znajduje się przycisk </w:t>
        </w:r>
      </w:ins>
      <w:ins w:id="11565" w:author="Okot" w:date="2019-11-30T12:28:00Z">
        <w:r w:rsidR="00BF3E34">
          <w:t>„Edytuj”, który sprawia, że wartości składników odżywczych zamieniają się w aktywne pole, których wartość można edytować</w:t>
        </w:r>
        <w:r w:rsidR="00B52216">
          <w:t xml:space="preserve"> – tak</w:t>
        </w:r>
        <w:r w:rsidR="004C7CE3">
          <w:t xml:space="preserve"> samo </w:t>
        </w:r>
      </w:ins>
      <w:ins w:id="11566" w:author="Okot" w:date="2019-11-30T12:29:00Z">
        <w:r w:rsidR="004C7CE3">
          <w:t>wygląda formularz ukazujący</w:t>
        </w:r>
        <w:r w:rsidR="00E73B68">
          <w:t xml:space="preserve"> się po wciśnięciu przycisku (62</w:t>
        </w:r>
        <w:r w:rsidR="004C7CE3">
          <w:t>). Formularz można zamknąć bez zapisywania lub zapisać zmiany.</w:t>
        </w:r>
      </w:ins>
      <w:ins w:id="11567" w:author="Okot" w:date="2019-12-01T07:53:00Z">
        <w:r w:rsidR="00E2797E">
          <w:t xml:space="preserve"> Obowiązkowym polem jest zawarto</w:t>
        </w:r>
      </w:ins>
      <w:ins w:id="11568" w:author="Okot" w:date="2019-12-01T07:54:00Z">
        <w:r w:rsidR="00E2797E">
          <w:t>ść kalorii</w:t>
        </w:r>
      </w:ins>
      <w:ins w:id="11569" w:author="Okot" w:date="2020-01-04T12:11:00Z">
        <w:r w:rsidR="00E73B68">
          <w:t xml:space="preserve"> oraz unikalna nazwa produktu</w:t>
        </w:r>
      </w:ins>
      <w:ins w:id="11570" w:author="Okot" w:date="2019-12-01T07:54:00Z">
        <w:r w:rsidR="00E2797E">
          <w:t>.</w:t>
        </w:r>
      </w:ins>
      <w:ins w:id="11571" w:author="Okot" w:date="2019-12-01T07:48:00Z">
        <w:r w:rsidR="00B52216">
          <w:t xml:space="preserve"> Pod polami do wprowadzania wart</w:t>
        </w:r>
        <w:r w:rsidR="00E2797E">
          <w:t>ości odżywczych znajduje się przycisk wyboru z etykiet</w:t>
        </w:r>
      </w:ins>
      <w:ins w:id="11572" w:author="Okot" w:date="2019-12-01T07:49:00Z">
        <w:r w:rsidR="00E2797E">
          <w:t>ą „Z</w:t>
        </w:r>
      </w:ins>
      <w:ins w:id="11573" w:author="Okot" w:date="2019-12-01T07:50:00Z">
        <w:r w:rsidR="00E2797E">
          <w:t xml:space="preserve">awartość w 100 g?”. Przycisk jest </w:t>
        </w:r>
      </w:ins>
      <w:ins w:id="11574" w:author="Okot" w:date="2019-12-01T07:48:00Z">
        <w:r w:rsidR="00E2797E">
          <w:t>domy</w:t>
        </w:r>
      </w:ins>
      <w:ins w:id="11575" w:author="Okot" w:date="2019-12-01T07:49:00Z">
        <w:r w:rsidR="00E2797E">
          <w:t>ślnie zaznaczony.</w:t>
        </w:r>
      </w:ins>
      <w:ins w:id="11576" w:author="Okot" w:date="2019-12-01T07:50:00Z">
        <w:r w:rsidR="00E2797E">
          <w:t xml:space="preserve"> Odznaczenie go spowoduje pojawienie si</w:t>
        </w:r>
      </w:ins>
      <w:ins w:id="11577" w:author="Okot" w:date="2019-12-01T07:51:00Z">
        <w:r w:rsidR="00E2797E">
          <w:t xml:space="preserve">ę </w:t>
        </w:r>
      </w:ins>
      <w:ins w:id="11578" w:author="Okot" w:date="2020-01-04T12:10:00Z">
        <w:r w:rsidR="00E73B68">
          <w:t xml:space="preserve">obligatoryjnego </w:t>
        </w:r>
      </w:ins>
      <w:ins w:id="11579" w:author="Okot" w:date="2019-12-01T07:51:00Z">
        <w:r w:rsidR="00E2797E">
          <w:t>pola, w kt</w:t>
        </w:r>
      </w:ins>
      <w:ins w:id="11580" w:author="Okot" w:date="2019-12-01T07:52:00Z">
        <w:r w:rsidR="00E73B68">
          <w:t>óre należy wpisa</w:t>
        </w:r>
      </w:ins>
      <w:ins w:id="11581" w:author="Okot" w:date="2020-01-04T12:10:00Z">
        <w:r w:rsidR="00E73B68">
          <w:t>ć</w:t>
        </w:r>
      </w:ins>
      <w:ins w:id="11582" w:author="Okot" w:date="2019-12-01T07:52:00Z">
        <w:r w:rsidR="00E2797E">
          <w:t xml:space="preserve"> wagę, której dotyczą wprowadzone wartości. </w:t>
        </w:r>
      </w:ins>
      <w:ins w:id="11583" w:author="Okot" w:date="2019-12-01T07:53:00Z">
        <w:r w:rsidR="00E2797E">
          <w:t xml:space="preserve">Przy próbie zapisu będzie sprawdzane czy pola </w:t>
        </w:r>
      </w:ins>
      <w:ins w:id="11584" w:author="Okot" w:date="2019-12-01T07:58:00Z">
        <w:r w:rsidR="00E2797E">
          <w:t xml:space="preserve">obowiązkowe są wypełnione oraz czy wszystkie pola </w:t>
        </w:r>
      </w:ins>
      <w:ins w:id="11585" w:author="Okot" w:date="2019-12-01T07:53:00Z">
        <w:r w:rsidR="00E2797E">
          <w:t>zostały wypełnione poprawnie.</w:t>
        </w:r>
      </w:ins>
      <w:ins w:id="11586" w:author="Okot" w:date="2019-12-01T07:55:00Z">
        <w:r w:rsidR="00E2797E">
          <w:t xml:space="preserve"> Jeśli nie, wyświetli się odpowiedni komunikat błędu.</w:t>
        </w:r>
      </w:ins>
    </w:p>
    <w:p w14:paraId="728DDABF" w14:textId="4DB5774D" w:rsidR="0021328C" w:rsidRDefault="00D16E78" w:rsidP="0021328C">
      <w:pPr>
        <w:rPr>
          <w:ins w:id="11587" w:author="Okot" w:date="2019-12-01T08:00:00Z"/>
        </w:rPr>
      </w:pPr>
      <w:ins w:id="11588" w:author="Okot" w:date="2019-11-26T15:23:00Z">
        <w:r>
          <w:t xml:space="preserve"> </w:t>
        </w:r>
      </w:ins>
      <w:ins w:id="11589" w:author="Okot" w:date="2019-11-30T12:32:00Z">
        <w:r w:rsidR="005A40B2">
          <w:t>W dolnej lewej części strony będzie się znajdować przycisk służący do dodawania nowego produktu</w:t>
        </w:r>
      </w:ins>
      <w:ins w:id="11590" w:author="Okot" w:date="2019-11-30T12:33:00Z">
        <w:r w:rsidR="00E73B68">
          <w:t> (62</w:t>
        </w:r>
        <w:r w:rsidR="005A40B2">
          <w:t xml:space="preserve">), którego naciśnięcie wyświetli taki sam formularz jak przy edycji produktu, </w:t>
        </w:r>
      </w:ins>
      <w:ins w:id="11591" w:author="Okot" w:date="2020-01-04T12:10:00Z">
        <w:r w:rsidR="00E73B68">
          <w:t>tylko że</w:t>
        </w:r>
      </w:ins>
      <w:ins w:id="11592" w:author="Okot" w:date="2019-12-01T07:58:00Z">
        <w:r w:rsidR="008A1F0B">
          <w:t xml:space="preserve"> całkowicie</w:t>
        </w:r>
      </w:ins>
      <w:ins w:id="11593" w:author="Okot" w:date="2019-11-30T12:33:00Z">
        <w:r w:rsidR="008A1F0B">
          <w:t xml:space="preserve"> niewypełniony. </w:t>
        </w:r>
      </w:ins>
      <w:ins w:id="11594" w:author="Okot" w:date="2019-12-01T07:59:00Z">
        <w:r w:rsidR="008A1F0B">
          <w:t xml:space="preserve">Dodatkowym polem będzie też „Nazwa produktu”, która musi być unikalna. </w:t>
        </w:r>
      </w:ins>
      <w:ins w:id="11595" w:author="Okot" w:date="2019-12-01T08:00:00Z">
        <w:r w:rsidR="0021328C">
          <w:t xml:space="preserve">Jeśli w bazie znajduje się już produkt o takiej nazwie, przy próbie zapisu, wyświetli się stosowny komunikat.   </w:t>
        </w:r>
      </w:ins>
    </w:p>
    <w:p w14:paraId="31A797B1" w14:textId="77777777" w:rsidR="00AA520B" w:rsidRPr="00BD52C7" w:rsidRDefault="00AA520B">
      <w:pPr>
        <w:rPr>
          <w:ins w:id="11596" w:author="Okot" w:date="2019-11-26T08:25:00Z"/>
        </w:rPr>
        <w:pPrChange w:id="11597" w:author="Okot" w:date="2019-11-26T15:17:00Z">
          <w:pPr>
            <w:pStyle w:val="Nagwek2"/>
          </w:pPr>
        </w:pPrChange>
      </w:pPr>
    </w:p>
    <w:p w14:paraId="037A46B9" w14:textId="18254F03" w:rsidR="0003742D" w:rsidRDefault="00544DC3" w:rsidP="0003742D">
      <w:pPr>
        <w:pStyle w:val="Nagwek2"/>
        <w:rPr>
          <w:ins w:id="11598" w:author="Okot" w:date="2020-01-17T12:32:00Z"/>
        </w:rPr>
      </w:pPr>
      <w:ins w:id="11599" w:author="Okot" w:date="2019-11-19T21:01:00Z">
        <w:r>
          <w:t>5</w:t>
        </w:r>
      </w:ins>
      <w:del w:id="11600" w:author="Okot" w:date="2019-11-19T21:01:00Z">
        <w:r w:rsidR="0003742D" w:rsidDel="00544DC3">
          <w:delText>4</w:delText>
        </w:r>
      </w:del>
      <w:r w:rsidR="0003742D">
        <w:t>.</w:t>
      </w:r>
      <w:ins w:id="11601" w:author="Okot" w:date="2019-11-19T21:01:00Z">
        <w:r>
          <w:t>5</w:t>
        </w:r>
      </w:ins>
      <w:del w:id="11602" w:author="Okot" w:date="2019-11-19T21:01:00Z">
        <w:r w:rsidR="0003742D" w:rsidDel="00544DC3">
          <w:delText>6</w:delText>
        </w:r>
      </w:del>
      <w:r w:rsidR="0003742D">
        <w:t>.3. Projekt logiki biznesowej</w:t>
      </w:r>
    </w:p>
    <w:p w14:paraId="7BADBE7E" w14:textId="77777777" w:rsidR="00BE2ECB" w:rsidRPr="001C71AE" w:rsidRDefault="00BE2ECB">
      <w:pPr>
        <w:pPrChange w:id="11603" w:author="Okot" w:date="2020-01-17T12:32:00Z">
          <w:pPr>
            <w:pStyle w:val="Nagwek2"/>
          </w:pPr>
        </w:pPrChange>
      </w:pPr>
    </w:p>
    <w:p w14:paraId="15F40E13" w14:textId="5DF1A35E" w:rsidR="0003742D" w:rsidRDefault="0003742D" w:rsidP="0003742D">
      <w:pPr>
        <w:pStyle w:val="Nagwek2"/>
        <w:rPr>
          <w:ins w:id="11604" w:author="Okot" w:date="2020-01-17T12:32:00Z"/>
        </w:rPr>
      </w:pPr>
      <w:del w:id="11605" w:author="Okot" w:date="2019-11-19T21:01:00Z">
        <w:r w:rsidDel="00544DC3">
          <w:delText>4</w:delText>
        </w:r>
      </w:del>
      <w:ins w:id="11606" w:author="Okot" w:date="2019-11-19T21:01:00Z">
        <w:r w:rsidR="00544DC3">
          <w:t>5</w:t>
        </w:r>
      </w:ins>
      <w:r>
        <w:t>.</w:t>
      </w:r>
      <w:ins w:id="11607" w:author="Okot" w:date="2019-11-19T21:01:00Z">
        <w:r w:rsidR="00544DC3">
          <w:t>5</w:t>
        </w:r>
      </w:ins>
      <w:del w:id="11608" w:author="Okot" w:date="2019-11-19T21:01:00Z">
        <w:r w:rsidDel="00544DC3">
          <w:delText>6</w:delText>
        </w:r>
      </w:del>
      <w:r>
        <w:t>.4. Implementacja</w:t>
      </w:r>
    </w:p>
    <w:p w14:paraId="5371D338" w14:textId="77777777" w:rsidR="00BE2ECB" w:rsidRPr="001C71AE" w:rsidRDefault="00BE2ECB">
      <w:pPr>
        <w:pPrChange w:id="11609" w:author="Okot" w:date="2020-01-17T12:32:00Z">
          <w:pPr>
            <w:pStyle w:val="Nagwek2"/>
          </w:pPr>
        </w:pPrChange>
      </w:pPr>
    </w:p>
    <w:p w14:paraId="4ECCB9E8" w14:textId="3AF82D64" w:rsidR="0003742D" w:rsidRDefault="00544DC3" w:rsidP="0003742D">
      <w:pPr>
        <w:pStyle w:val="Nagwek2"/>
        <w:rPr>
          <w:ins w:id="11610" w:author="Okot" w:date="2020-01-17T12:32:00Z"/>
        </w:rPr>
      </w:pPr>
      <w:ins w:id="11611" w:author="Okot" w:date="2019-11-19T21:01:00Z">
        <w:r>
          <w:t>5</w:t>
        </w:r>
      </w:ins>
      <w:del w:id="11612" w:author="Okot" w:date="2019-11-19T21:01:00Z">
        <w:r w:rsidR="0003742D" w:rsidDel="00544DC3">
          <w:delText>4</w:delText>
        </w:r>
      </w:del>
      <w:r w:rsidR="0003742D">
        <w:t>.</w:t>
      </w:r>
      <w:ins w:id="11613" w:author="Okot" w:date="2019-11-19T21:01:00Z">
        <w:r>
          <w:t>5</w:t>
        </w:r>
      </w:ins>
      <w:del w:id="11614" w:author="Okot" w:date="2019-11-19T21:01:00Z">
        <w:r w:rsidR="0003742D" w:rsidDel="00544DC3">
          <w:delText>6</w:delText>
        </w:r>
      </w:del>
      <w:r w:rsidR="0003742D">
        <w:t>.5. Testy</w:t>
      </w:r>
    </w:p>
    <w:p w14:paraId="50C0F777" w14:textId="77777777" w:rsidR="00BE2ECB" w:rsidRPr="001C71AE" w:rsidRDefault="00BE2ECB">
      <w:pPr>
        <w:pPrChange w:id="11615" w:author="Okot" w:date="2020-01-17T12:32:00Z">
          <w:pPr>
            <w:pStyle w:val="Nagwek2"/>
          </w:pPr>
        </w:pPrChange>
      </w:pPr>
    </w:p>
    <w:p w14:paraId="1F04CC4E" w14:textId="2C8FF2BF" w:rsidR="0003742D" w:rsidRDefault="00544DC3" w:rsidP="0003742D">
      <w:pPr>
        <w:pStyle w:val="Nagwek2"/>
      </w:pPr>
      <w:ins w:id="11616" w:author="Okot" w:date="2019-11-19T21:01:00Z">
        <w:r>
          <w:t>5</w:t>
        </w:r>
      </w:ins>
      <w:del w:id="11617" w:author="Okot" w:date="2019-11-19T21:01:00Z">
        <w:r w:rsidR="0003742D" w:rsidDel="00544DC3">
          <w:delText>4</w:delText>
        </w:r>
      </w:del>
      <w:r w:rsidR="0003742D">
        <w:t>.</w:t>
      </w:r>
      <w:ins w:id="11618" w:author="Okot" w:date="2019-11-19T21:01:00Z">
        <w:r>
          <w:t>5</w:t>
        </w:r>
      </w:ins>
      <w:del w:id="11619" w:author="Okot" w:date="2019-11-19T21:01:00Z">
        <w:r w:rsidR="0003742D" w:rsidDel="00544DC3">
          <w:delText>6</w:delText>
        </w:r>
      </w:del>
      <w:r w:rsidR="0003742D">
        <w:t>.6. Podsumowanie III iteracji</w:t>
      </w:r>
    </w:p>
    <w:p w14:paraId="4CC6E60D" w14:textId="77777777" w:rsidR="0003742D" w:rsidRPr="00F55F23" w:rsidRDefault="0003742D" w:rsidP="00F55F23">
      <w:pPr>
        <w:jc w:val="center"/>
      </w:pPr>
    </w:p>
    <w:p w14:paraId="78C60EA0" w14:textId="6F9DD2D4" w:rsidR="0031648F" w:rsidRDefault="00544DC3" w:rsidP="0031648F">
      <w:pPr>
        <w:pStyle w:val="Podtytu"/>
      </w:pPr>
      <w:ins w:id="11620" w:author="Okot" w:date="2019-11-19T21:01:00Z">
        <w:r>
          <w:t>5</w:t>
        </w:r>
      </w:ins>
      <w:del w:id="11621" w:author="Okot" w:date="2019-11-19T21:01:00Z">
        <w:r w:rsidR="001401C4" w:rsidDel="00544DC3">
          <w:delText>4</w:delText>
        </w:r>
      </w:del>
      <w:r w:rsidR="001401C4">
        <w:t>.</w:t>
      </w:r>
      <w:ins w:id="11622" w:author="Okot" w:date="2019-11-19T21:01:00Z">
        <w:r>
          <w:t>6</w:t>
        </w:r>
      </w:ins>
      <w:del w:id="11623" w:author="Okot" w:date="2019-11-19T21:01:00Z">
        <w:r w:rsidR="001401C4" w:rsidDel="00544DC3">
          <w:delText>7</w:delText>
        </w:r>
      </w:del>
      <w:r w:rsidR="0031648F">
        <w:t>. IV iteracja: uzupełni</w:t>
      </w:r>
      <w:r w:rsidR="00D11A45">
        <w:t>e</w:t>
      </w:r>
      <w:r w:rsidR="0031648F">
        <w:t>nie funkcjonalności</w:t>
      </w:r>
    </w:p>
    <w:p w14:paraId="6FBDA007" w14:textId="77777777" w:rsidR="0031648F" w:rsidRDefault="0031648F" w:rsidP="0031648F"/>
    <w:p w14:paraId="691D778E" w14:textId="7EACF930" w:rsidR="00D11A45" w:rsidRDefault="00D11A45" w:rsidP="0031648F">
      <w:r>
        <w:t xml:space="preserve">W przedostatniej iteracji nacisk zostanie położony na zaimplementowanie funkcji, które jeszcze nie zostały zrealizowane oraz </w:t>
      </w:r>
      <w:del w:id="11624" w:author="Okot" w:date="2019-11-26T08:04:00Z">
        <w:r w:rsidDel="00BC0047">
          <w:delText xml:space="preserve">dopieszczeniu </w:delText>
        </w:r>
      </w:del>
      <w:ins w:id="11625" w:author="Okot" w:date="2019-11-26T08:04:00Z">
        <w:r w:rsidR="00BC0047">
          <w:t xml:space="preserve">dopracowaniu </w:t>
        </w:r>
      </w:ins>
      <w:r>
        <w:t xml:space="preserve">szczegółów </w:t>
      </w:r>
      <w:r w:rsidR="0003742D">
        <w:t>wizualnych</w:t>
      </w:r>
      <w:r>
        <w:t>.</w:t>
      </w:r>
    </w:p>
    <w:p w14:paraId="7E049547" w14:textId="1E515156" w:rsidR="009716A0" w:rsidDel="00544DC3" w:rsidRDefault="009716A0" w:rsidP="009716A0">
      <w:pPr>
        <w:ind w:firstLine="0"/>
        <w:rPr>
          <w:del w:id="11626" w:author="Okot" w:date="2019-11-19T21:01:00Z"/>
        </w:rPr>
      </w:pPr>
    </w:p>
    <w:p w14:paraId="10DFB138" w14:textId="30AA1FE4" w:rsidR="009716A0" w:rsidDel="00544DC3" w:rsidRDefault="009716A0" w:rsidP="009716A0">
      <w:pPr>
        <w:ind w:firstLine="0"/>
        <w:rPr>
          <w:del w:id="11627" w:author="Okot" w:date="2019-11-19T21:01:00Z"/>
        </w:rPr>
      </w:pPr>
      <w:del w:id="11628" w:author="Okot" w:date="2019-11-19T21:01:00Z">
        <w:r w:rsidDel="00544DC3">
          <w:rPr>
            <w:noProof/>
            <w:lang w:eastAsia="pl-PL"/>
          </w:rPr>
          <w:drawing>
            <wp:inline distT="0" distB="0" distL="0" distR="0" wp14:anchorId="56340117" wp14:editId="738DB478">
              <wp:extent cx="5547600" cy="2077200"/>
              <wp:effectExtent l="133350" t="133350" r="148590" b="94615"/>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K IV iteracja.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47600" cy="2077200"/>
                      </a:xfrm>
                      <a:prstGeom prst="rect">
                        <a:avLst/>
                      </a:prstGeom>
                      <a:ln>
                        <a:noFill/>
                      </a:ln>
                      <a:effectLst>
                        <a:outerShdw blurRad="190500" algn="tl" rotWithShape="0">
                          <a:srgbClr val="000000">
                            <a:alpha val="70000"/>
                          </a:srgbClr>
                        </a:outerShdw>
                      </a:effectLst>
                    </pic:spPr>
                  </pic:pic>
                </a:graphicData>
              </a:graphic>
            </wp:inline>
          </w:drawing>
        </w:r>
      </w:del>
    </w:p>
    <w:p w14:paraId="4EDE8B7B" w14:textId="09964AE5" w:rsidR="00D11A45" w:rsidDel="00544DC3" w:rsidRDefault="00D11A45" w:rsidP="009716A0">
      <w:pPr>
        <w:jc w:val="center"/>
        <w:rPr>
          <w:del w:id="11629" w:author="Okot" w:date="2019-11-19T21:01:00Z"/>
        </w:rPr>
      </w:pPr>
    </w:p>
    <w:p w14:paraId="3DD88134" w14:textId="620E3E96" w:rsidR="009716A0" w:rsidDel="00544DC3" w:rsidRDefault="00B82171" w:rsidP="009716A0">
      <w:pPr>
        <w:jc w:val="center"/>
        <w:rPr>
          <w:del w:id="11630" w:author="Okot" w:date="2019-11-19T21:01:00Z"/>
        </w:rPr>
      </w:pPr>
      <w:del w:id="11631" w:author="Okot" w:date="2019-11-19T21:01:00Z">
        <w:r w:rsidDel="00544DC3">
          <w:delText>Rys. 4.</w:delText>
        </w:r>
        <w:r w:rsidR="00847C11" w:rsidDel="00544DC3">
          <w:delText>7</w:delText>
        </w:r>
        <w:r w:rsidR="009716A0" w:rsidDel="00544DC3">
          <w:delText>. Przykładowe opowieści klienta wybrane do realizacji w IV iteracji.</w:delText>
        </w:r>
      </w:del>
    </w:p>
    <w:p w14:paraId="7EEFF281" w14:textId="7DEFE651" w:rsidR="009716A0" w:rsidRDefault="009716A0" w:rsidP="009716A0">
      <w:pPr>
        <w:jc w:val="center"/>
      </w:pPr>
    </w:p>
    <w:p w14:paraId="00802172" w14:textId="0252770B" w:rsidR="0003742D" w:rsidRDefault="00544DC3" w:rsidP="0003742D">
      <w:pPr>
        <w:pStyle w:val="Nagwek2"/>
        <w:rPr>
          <w:ins w:id="11632" w:author="Okot" w:date="2019-12-01T08:13:00Z"/>
        </w:rPr>
      </w:pPr>
      <w:ins w:id="11633" w:author="Okot" w:date="2019-11-19T21:01:00Z">
        <w:r>
          <w:lastRenderedPageBreak/>
          <w:t>5</w:t>
        </w:r>
      </w:ins>
      <w:del w:id="11634" w:author="Okot" w:date="2019-11-19T21:01:00Z">
        <w:r w:rsidR="0003742D" w:rsidDel="00544DC3">
          <w:delText>4</w:delText>
        </w:r>
      </w:del>
      <w:r w:rsidR="0003742D">
        <w:t>.</w:t>
      </w:r>
      <w:ins w:id="11635" w:author="Okot" w:date="2019-11-19T21:01:00Z">
        <w:r>
          <w:t>6</w:t>
        </w:r>
      </w:ins>
      <w:del w:id="11636" w:author="Okot" w:date="2019-11-19T21:01:00Z">
        <w:r w:rsidR="0003742D" w:rsidDel="00544DC3">
          <w:delText>7</w:delText>
        </w:r>
      </w:del>
      <w:r w:rsidR="0003742D">
        <w:t>.1. Projekt interfejsów</w:t>
      </w:r>
      <w:ins w:id="11637" w:author="Okot" w:date="2019-12-01T10:28:00Z">
        <w:r w:rsidR="009506F6">
          <w:t xml:space="preserve"> użytkownika</w:t>
        </w:r>
      </w:ins>
    </w:p>
    <w:p w14:paraId="12036C5A" w14:textId="77777777" w:rsidR="007C3CDE" w:rsidRDefault="007C3CDE">
      <w:pPr>
        <w:rPr>
          <w:ins w:id="11638" w:author="Okot" w:date="2019-12-01T08:13:00Z"/>
        </w:rPr>
        <w:pPrChange w:id="11639" w:author="Okot" w:date="2019-12-01T08:13:00Z">
          <w:pPr>
            <w:pStyle w:val="Nagwek2"/>
          </w:pPr>
        </w:pPrChange>
      </w:pPr>
    </w:p>
    <w:p w14:paraId="7A662BBD" w14:textId="3DF9C551" w:rsidR="007C3CDE" w:rsidRDefault="007C3CDE">
      <w:pPr>
        <w:rPr>
          <w:ins w:id="11640" w:author="Okot" w:date="2019-12-01T08:28:00Z"/>
        </w:rPr>
        <w:pPrChange w:id="11641" w:author="Okot" w:date="2019-12-01T08:16:00Z">
          <w:pPr>
            <w:pStyle w:val="Nagwek2"/>
          </w:pPr>
        </w:pPrChange>
      </w:pPr>
      <w:ins w:id="11642" w:author="Okot" w:date="2019-12-01T08:14:00Z">
        <w:r>
          <w:t>W tej iteracji pojawi si</w:t>
        </w:r>
      </w:ins>
      <w:ins w:id="11643" w:author="Okot" w:date="2019-12-01T08:15:00Z">
        <w:r>
          <w:t>ę jedna nowa pozycja w menu: „</w:t>
        </w:r>
      </w:ins>
      <w:ins w:id="11644" w:author="Okot" w:date="2019-12-01T08:16:00Z">
        <w:r>
          <w:t xml:space="preserve">Baza produktów”. Poza tym </w:t>
        </w:r>
      </w:ins>
      <w:ins w:id="11645" w:author="Okot" w:date="2019-12-01T08:27:00Z">
        <w:r w:rsidR="00A22B17">
          <w:t>modyfikacji ulegnie</w:t>
        </w:r>
      </w:ins>
      <w:ins w:id="11646" w:author="Okot" w:date="2019-12-01T08:16:00Z">
        <w:r w:rsidR="00A22B17">
          <w:t xml:space="preserve"> strona startowa</w:t>
        </w:r>
        <w:r>
          <w:t xml:space="preserve"> oraz strona z danymi u</w:t>
        </w:r>
      </w:ins>
      <w:ins w:id="11647" w:author="Okot" w:date="2019-12-01T08:17:00Z">
        <w:r>
          <w:t xml:space="preserve">żytkownika – dodane </w:t>
        </w:r>
        <w:r w:rsidR="00A22B17">
          <w:t>zostan</w:t>
        </w:r>
      </w:ins>
      <w:ins w:id="11648" w:author="Okot" w:date="2019-12-01T08:28:00Z">
        <w:r w:rsidR="00A22B17">
          <w:t>ą</w:t>
        </w:r>
      </w:ins>
      <w:ins w:id="11649" w:author="Okot" w:date="2019-12-01T08:17:00Z">
        <w:r>
          <w:t xml:space="preserve"> wykresy.</w:t>
        </w:r>
      </w:ins>
    </w:p>
    <w:p w14:paraId="42E0AE8D" w14:textId="77777777" w:rsidR="00113B43" w:rsidRDefault="00113B43">
      <w:pPr>
        <w:rPr>
          <w:ins w:id="11650" w:author="Okot" w:date="2019-12-01T08:28:00Z"/>
        </w:rPr>
        <w:pPrChange w:id="11651" w:author="Okot" w:date="2019-12-01T08:16:00Z">
          <w:pPr>
            <w:pStyle w:val="Nagwek2"/>
          </w:pPr>
        </w:pPrChange>
      </w:pPr>
    </w:p>
    <w:p w14:paraId="40953781" w14:textId="5C0CE714" w:rsidR="00113B43" w:rsidRDefault="00113B43">
      <w:pPr>
        <w:pStyle w:val="Nagwek2"/>
        <w:rPr>
          <w:ins w:id="11652" w:author="Okot" w:date="2019-12-01T10:29:00Z"/>
        </w:rPr>
      </w:pPr>
      <w:ins w:id="11653" w:author="Okot" w:date="2019-12-01T08:28:00Z">
        <w:r>
          <w:t>5.6.1.1. Baza produktów</w:t>
        </w:r>
      </w:ins>
    </w:p>
    <w:p w14:paraId="7AE41E67" w14:textId="77777777" w:rsidR="00C622D8" w:rsidRDefault="00C622D8">
      <w:pPr>
        <w:ind w:firstLine="0"/>
        <w:rPr>
          <w:ins w:id="11654" w:author="Okot" w:date="2019-12-01T10:29:00Z"/>
        </w:rPr>
        <w:pPrChange w:id="11655" w:author="Okot" w:date="2019-12-01T10:29:00Z">
          <w:pPr>
            <w:pStyle w:val="Nagwek2"/>
          </w:pPr>
        </w:pPrChange>
      </w:pPr>
    </w:p>
    <w:p w14:paraId="431075B6" w14:textId="05FC2745" w:rsidR="00C622D8" w:rsidRDefault="000F4E68">
      <w:pPr>
        <w:rPr>
          <w:ins w:id="11656" w:author="Okot" w:date="2020-01-17T12:32:00Z"/>
        </w:rPr>
        <w:pPrChange w:id="11657" w:author="Okot" w:date="2019-12-01T10:29:00Z">
          <w:pPr>
            <w:pStyle w:val="Nagwek2"/>
          </w:pPr>
        </w:pPrChange>
      </w:pPr>
      <w:ins w:id="11658" w:author="Okot" w:date="2019-12-01T10:32:00Z">
        <w:r>
          <w:t>Na górze strony znajduje się pole wyszukiwania w formie rozwijanej listy</w:t>
        </w:r>
      </w:ins>
      <w:ins w:id="11659" w:author="Okot" w:date="2019-12-01T10:33:00Z">
        <w:r w:rsidR="00D05BF1">
          <w:t> (73</w:t>
        </w:r>
        <w:r>
          <w:t>) zawierającej wszystkie makro- i mikroskładniki</w:t>
        </w:r>
      </w:ins>
      <w:ins w:id="11660" w:author="Okot" w:date="2019-12-01T10:36:00Z">
        <w:r w:rsidR="00D05BF1">
          <w:t xml:space="preserve"> oraz przycisk (72</w:t>
        </w:r>
        <w:r>
          <w:t>) aktywujący wyszukiwanie.</w:t>
        </w:r>
      </w:ins>
    </w:p>
    <w:p w14:paraId="15E26E32" w14:textId="77777777" w:rsidR="00BE2ECB" w:rsidRDefault="00BE2ECB">
      <w:pPr>
        <w:rPr>
          <w:ins w:id="11661" w:author="Okot" w:date="2019-12-01T10:29:00Z"/>
        </w:rPr>
        <w:pPrChange w:id="11662" w:author="Okot" w:date="2019-12-01T10:29:00Z">
          <w:pPr>
            <w:pStyle w:val="Nagwek2"/>
          </w:pPr>
        </w:pPrChange>
      </w:pPr>
    </w:p>
    <w:p w14:paraId="1C6F59E5" w14:textId="5554BA72" w:rsidR="00C622D8" w:rsidRPr="00BD52C7" w:rsidRDefault="00C622D8">
      <w:pPr>
        <w:ind w:firstLine="0"/>
        <w:jc w:val="center"/>
        <w:rPr>
          <w:ins w:id="11663" w:author="Okot" w:date="2019-12-01T08:28:00Z"/>
        </w:rPr>
        <w:pPrChange w:id="11664" w:author="Okot" w:date="2019-12-01T10:30:00Z">
          <w:pPr>
            <w:pStyle w:val="Nagwek2"/>
          </w:pPr>
        </w:pPrChange>
      </w:pPr>
      <w:ins w:id="11665" w:author="Okot" w:date="2019-12-01T10:29:00Z">
        <w:r>
          <w:rPr>
            <w:noProof/>
            <w:lang w:eastAsia="pl-PL"/>
          </w:rPr>
          <w:drawing>
            <wp:inline distT="0" distB="0" distL="0" distR="0" wp14:anchorId="2148FB6A" wp14:editId="1498D46D">
              <wp:extent cx="5459400" cy="3639600"/>
              <wp:effectExtent l="190500" t="190500" r="198755" b="189865"/>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zaProduktow.png"/>
                      <pic:cNvPicPr/>
                    </pic:nvPicPr>
                    <pic:blipFill>
                      <a:blip r:embed="rId133">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1BCE7FE3" w14:textId="77777777" w:rsidR="00113B43" w:rsidRDefault="00113B43">
      <w:pPr>
        <w:jc w:val="center"/>
        <w:rPr>
          <w:ins w:id="11666" w:author="Okot" w:date="2019-12-01T10:30:00Z"/>
        </w:rPr>
        <w:pPrChange w:id="11667" w:author="Okot" w:date="2019-12-01T10:30:00Z">
          <w:pPr>
            <w:pStyle w:val="Nagwek2"/>
          </w:pPr>
        </w:pPrChange>
      </w:pPr>
    </w:p>
    <w:p w14:paraId="0A783DFF" w14:textId="5366785D" w:rsidR="00C622D8" w:rsidRDefault="00E30FB9">
      <w:pPr>
        <w:jc w:val="center"/>
        <w:rPr>
          <w:ins w:id="11668" w:author="Okot" w:date="2019-12-01T10:39:00Z"/>
        </w:rPr>
        <w:pPrChange w:id="11669" w:author="Okot" w:date="2019-12-01T10:30:00Z">
          <w:pPr>
            <w:pStyle w:val="Nagwek2"/>
          </w:pPr>
        </w:pPrChange>
      </w:pPr>
      <w:ins w:id="11670" w:author="Okot" w:date="2019-12-01T10:30:00Z">
        <w:r>
          <w:t>Rys. 5.</w:t>
        </w:r>
      </w:ins>
      <w:r w:rsidR="00C26D2E">
        <w:t>5</w:t>
      </w:r>
      <w:ins w:id="11671" w:author="Okot" w:date="2019-12-01T10:30:00Z">
        <w:r>
          <w:t>6</w:t>
        </w:r>
        <w:r w:rsidR="00C622D8">
          <w:t>. Wyszukiwarka produkt</w:t>
        </w:r>
      </w:ins>
      <w:ins w:id="11672" w:author="Okot" w:date="2019-12-01T10:31:00Z">
        <w:r w:rsidR="00C622D8">
          <w:t>ów.</w:t>
        </w:r>
      </w:ins>
    </w:p>
    <w:p w14:paraId="66CBE990" w14:textId="77777777" w:rsidR="000F4E68" w:rsidRDefault="000F4E68">
      <w:pPr>
        <w:jc w:val="center"/>
        <w:rPr>
          <w:ins w:id="11673" w:author="Okot" w:date="2019-12-01T10:39:00Z"/>
        </w:rPr>
        <w:pPrChange w:id="11674" w:author="Okot" w:date="2019-12-01T10:30:00Z">
          <w:pPr>
            <w:pStyle w:val="Nagwek2"/>
          </w:pPr>
        </w:pPrChange>
      </w:pPr>
    </w:p>
    <w:p w14:paraId="37CC268F" w14:textId="3F41275F" w:rsidR="000F4E68" w:rsidRDefault="000F4E68">
      <w:pPr>
        <w:rPr>
          <w:ins w:id="11675" w:author="Okot" w:date="2019-12-01T10:31:00Z"/>
        </w:rPr>
        <w:pPrChange w:id="11676" w:author="Okot" w:date="2019-12-01T10:39:00Z">
          <w:pPr>
            <w:pStyle w:val="Nagwek2"/>
          </w:pPr>
        </w:pPrChange>
      </w:pPr>
      <w:ins w:id="11677" w:author="Okot" w:date="2019-12-01T10:40:00Z">
        <w:r>
          <w:t>Rezultatem uruchomienia wyszukiwania</w:t>
        </w:r>
        <w:r w:rsidR="00D05BF1">
          <w:t xml:space="preserve"> będzie wyświetlenie tabeli (74</w:t>
        </w:r>
        <w:r w:rsidR="00225491">
          <w:t xml:space="preserve">) zawierającej </w:t>
        </w:r>
      </w:ins>
      <w:ins w:id="11678" w:author="Okot" w:date="2019-12-01T10:49:00Z">
        <w:r w:rsidR="001408CF">
          <w:t xml:space="preserve">20 </w:t>
        </w:r>
      </w:ins>
      <w:ins w:id="11679" w:author="Okot" w:date="2019-12-01T10:40:00Z">
        <w:r w:rsidR="001408CF">
          <w:t>produkt</w:t>
        </w:r>
      </w:ins>
      <w:ins w:id="11680" w:author="Okot" w:date="2019-12-01T10:49:00Z">
        <w:r w:rsidR="001408CF">
          <w:t>ów</w:t>
        </w:r>
      </w:ins>
      <w:ins w:id="11681" w:author="Okot" w:date="2019-12-01T10:40:00Z">
        <w:r w:rsidR="00225491">
          <w:t xml:space="preserve"> o najwi</w:t>
        </w:r>
      </w:ins>
      <w:ins w:id="11682" w:author="Okot" w:date="2019-12-01T10:41:00Z">
        <w:r w:rsidR="00225491">
          <w:t>ększej zawartości wybranego składnika</w:t>
        </w:r>
      </w:ins>
      <w:ins w:id="11683" w:author="Okot" w:date="2019-12-01T10:43:00Z">
        <w:r w:rsidR="00225491">
          <w:t xml:space="preserve"> w 100 g</w:t>
        </w:r>
      </w:ins>
      <w:ins w:id="11684" w:author="Okot" w:date="2019-12-01T10:41:00Z">
        <w:r w:rsidR="00225491">
          <w:t xml:space="preserve">. </w:t>
        </w:r>
      </w:ins>
      <w:ins w:id="11685" w:author="Okot" w:date="2019-12-01T10:42:00Z">
        <w:r w:rsidR="00225491">
          <w:t xml:space="preserve">Tabela składa się z kolumn: nazwa produktu, kalorie, białko, </w:t>
        </w:r>
      </w:ins>
      <w:ins w:id="11686" w:author="Okot" w:date="2019-12-01T10:43:00Z">
        <w:r w:rsidR="00225491">
          <w:t xml:space="preserve">tłuszcz, węglowodany oraz </w:t>
        </w:r>
      </w:ins>
      <w:ins w:id="11687" w:author="Okot" w:date="2019-12-01T10:45:00Z">
        <w:r w:rsidR="00225491">
          <w:t xml:space="preserve">kolumny z wybranym </w:t>
        </w:r>
        <w:r w:rsidR="00225491">
          <w:lastRenderedPageBreak/>
          <w:t>przez użytkownika składn</w:t>
        </w:r>
        <w:r w:rsidR="00D05BF1">
          <w:t>ikiem (75</w:t>
        </w:r>
        <w:r w:rsidR="00225491">
          <w:t>). Jeśli wybranym składnikiem był jede</w:t>
        </w:r>
        <w:r w:rsidR="00D05BF1">
          <w:t>n z makroskładników, kolumna (75</w:t>
        </w:r>
        <w:r w:rsidR="00225491">
          <w:t>) nie zostanie wy</w:t>
        </w:r>
      </w:ins>
      <w:ins w:id="11688" w:author="Okot" w:date="2019-12-01T10:46:00Z">
        <w:r w:rsidR="00225491">
          <w:t>świetlona.</w:t>
        </w:r>
      </w:ins>
    </w:p>
    <w:p w14:paraId="3EA6637F" w14:textId="77777777" w:rsidR="00C622D8" w:rsidRDefault="00C622D8">
      <w:pPr>
        <w:jc w:val="center"/>
        <w:rPr>
          <w:ins w:id="11689" w:author="Okot" w:date="2019-12-01T08:28:00Z"/>
        </w:rPr>
        <w:pPrChange w:id="11690" w:author="Okot" w:date="2019-12-01T10:30:00Z">
          <w:pPr>
            <w:pStyle w:val="Nagwek2"/>
          </w:pPr>
        </w:pPrChange>
      </w:pPr>
    </w:p>
    <w:p w14:paraId="7609CC45" w14:textId="3AE18CE6" w:rsidR="00113B43" w:rsidRDefault="00113B43">
      <w:pPr>
        <w:pStyle w:val="Nagwek2"/>
        <w:rPr>
          <w:ins w:id="11691" w:author="Okot" w:date="2019-12-01T08:28:00Z"/>
        </w:rPr>
      </w:pPr>
      <w:ins w:id="11692" w:author="Okot" w:date="2019-12-01T08:28:00Z">
        <w:r>
          <w:t>5.6.1.2. Zmodyfikowana strona startowa</w:t>
        </w:r>
      </w:ins>
    </w:p>
    <w:p w14:paraId="79E71749" w14:textId="77777777" w:rsidR="00113B43" w:rsidRDefault="00113B43">
      <w:pPr>
        <w:rPr>
          <w:ins w:id="11693" w:author="Okot" w:date="2019-12-01T18:08:00Z"/>
        </w:rPr>
        <w:pPrChange w:id="11694" w:author="Okot" w:date="2019-12-01T08:28:00Z">
          <w:pPr>
            <w:pStyle w:val="Nagwek2"/>
          </w:pPr>
        </w:pPrChange>
      </w:pPr>
    </w:p>
    <w:p w14:paraId="1A7BFCA9" w14:textId="3D976546" w:rsidR="009B4B6B" w:rsidRDefault="009B4B6B">
      <w:pPr>
        <w:rPr>
          <w:ins w:id="11695" w:author="Okot" w:date="2020-01-17T12:33:00Z"/>
        </w:rPr>
        <w:pPrChange w:id="11696" w:author="Okot" w:date="2019-12-01T08:28:00Z">
          <w:pPr>
            <w:pStyle w:val="Nagwek2"/>
          </w:pPr>
        </w:pPrChange>
      </w:pPr>
      <w:ins w:id="11697" w:author="Okot" w:date="2019-12-01T18:08:00Z">
        <w:r>
          <w:t>Do strony startowej zostanie dodany wykres kołowy procentowego rozkładu spożycia makroskładników w ciągu dnia</w:t>
        </w:r>
      </w:ins>
      <w:ins w:id="11698" w:author="Okot" w:date="2019-12-01T18:09:00Z">
        <w:r>
          <w:t> (</w:t>
        </w:r>
      </w:ins>
      <w:ins w:id="11699" w:author="Okot" w:date="2020-01-04T12:15:00Z">
        <w:r w:rsidR="00D80FB9">
          <w:t>7</w:t>
        </w:r>
      </w:ins>
      <w:ins w:id="11700" w:author="Okot" w:date="2019-12-01T18:09:00Z">
        <w:r>
          <w:t>6)</w:t>
        </w:r>
      </w:ins>
      <w:ins w:id="11701" w:author="Okot" w:date="2019-12-01T18:08:00Z">
        <w:r>
          <w:t xml:space="preserve">. </w:t>
        </w:r>
      </w:ins>
      <w:ins w:id="11702" w:author="Okot" w:date="2019-12-01T18:09:00Z">
        <w:r>
          <w:t>B</w:t>
        </w:r>
      </w:ins>
      <w:ins w:id="11703" w:author="Okot" w:date="2019-12-01T18:08:00Z">
        <w:r>
          <w:t>ędzie</w:t>
        </w:r>
      </w:ins>
      <w:ins w:id="11704" w:author="Okot" w:date="2019-12-01T18:10:00Z">
        <w:r>
          <w:t xml:space="preserve"> on</w:t>
        </w:r>
      </w:ins>
      <w:ins w:id="11705" w:author="Okot" w:date="2019-12-01T18:08:00Z">
        <w:r>
          <w:t xml:space="preserve"> aktualizowany na bieżąco wraz z dodawaniem przez u</w:t>
        </w:r>
      </w:ins>
      <w:ins w:id="11706" w:author="Okot" w:date="2019-12-01T18:09:00Z">
        <w:r>
          <w:t xml:space="preserve">żytkownika nowego pożywienia. </w:t>
        </w:r>
      </w:ins>
      <w:ins w:id="11707" w:author="Okot" w:date="2019-12-01T18:10:00Z">
        <w:r>
          <w:t xml:space="preserve">Wykres zostanie umiejscowiony </w:t>
        </w:r>
      </w:ins>
      <w:ins w:id="11708" w:author="Okot" w:date="2019-12-01T18:11:00Z">
        <w:r>
          <w:t>informacjami na temat spożycia kalorii oraz makroskładników (w gramach) oraz nad tabelą spożytych posiłków. </w:t>
        </w:r>
      </w:ins>
    </w:p>
    <w:p w14:paraId="4B59838E" w14:textId="77777777" w:rsidR="00EC5CC5" w:rsidRDefault="00EC5CC5">
      <w:pPr>
        <w:rPr>
          <w:ins w:id="11709" w:author="Okot" w:date="2019-12-01T15:45:00Z"/>
        </w:rPr>
        <w:pPrChange w:id="11710" w:author="Okot" w:date="2019-12-01T08:28:00Z">
          <w:pPr>
            <w:pStyle w:val="Nagwek2"/>
          </w:pPr>
        </w:pPrChange>
      </w:pPr>
    </w:p>
    <w:p w14:paraId="011D933E" w14:textId="0CF47B15" w:rsidR="00F81A91" w:rsidRDefault="00F81A91">
      <w:pPr>
        <w:ind w:firstLine="0"/>
        <w:rPr>
          <w:ins w:id="11711" w:author="Okot" w:date="2019-12-01T08:28:00Z"/>
        </w:rPr>
        <w:pPrChange w:id="11712" w:author="Okot" w:date="2019-12-01T15:46:00Z">
          <w:pPr>
            <w:pStyle w:val="Nagwek2"/>
          </w:pPr>
        </w:pPrChange>
      </w:pPr>
      <w:ins w:id="11713" w:author="Okot" w:date="2019-12-01T15:46:00Z">
        <w:r>
          <w:rPr>
            <w:noProof/>
            <w:lang w:eastAsia="pl-PL"/>
          </w:rPr>
          <w:drawing>
            <wp:inline distT="0" distB="0" distL="0" distR="0" wp14:anchorId="5182FB79" wp14:editId="0EE38AA8">
              <wp:extent cx="5459400" cy="3639600"/>
              <wp:effectExtent l="190500" t="190500" r="198755" b="189865"/>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osiłkiIt4.png"/>
                      <pic:cNvPicPr/>
                    </pic:nvPicPr>
                    <pic:blipFill>
                      <a:blip r:embed="rId134">
                        <a:extLst>
                          <a:ext uri="{28A0092B-C50C-407E-A947-70E740481C1C}">
                            <a14:useLocalDpi xmlns:a14="http://schemas.microsoft.com/office/drawing/2010/main" val="0"/>
                          </a:ext>
                        </a:extLst>
                      </a:blip>
                      <a:stretch>
                        <a:fillRect/>
                      </a:stretch>
                    </pic:blipFill>
                    <pic:spPr>
                      <a:xfrm>
                        <a:off x="0" y="0"/>
                        <a:ext cx="5459400" cy="3639600"/>
                      </a:xfrm>
                      <a:prstGeom prst="rect">
                        <a:avLst/>
                      </a:prstGeom>
                      <a:ln>
                        <a:noFill/>
                      </a:ln>
                      <a:effectLst>
                        <a:outerShdw blurRad="190500" algn="tl" rotWithShape="0">
                          <a:srgbClr val="000000">
                            <a:alpha val="70000"/>
                          </a:srgbClr>
                        </a:outerShdw>
                      </a:effectLst>
                    </pic:spPr>
                  </pic:pic>
                </a:graphicData>
              </a:graphic>
            </wp:inline>
          </w:drawing>
        </w:r>
      </w:ins>
    </w:p>
    <w:p w14:paraId="70AB49F2" w14:textId="165F5273" w:rsidR="00F81A91" w:rsidRDefault="006A6BB2">
      <w:pPr>
        <w:tabs>
          <w:tab w:val="left" w:pos="4234"/>
        </w:tabs>
        <w:rPr>
          <w:ins w:id="11714" w:author="Okot" w:date="2019-12-01T15:46:00Z"/>
        </w:rPr>
        <w:pPrChange w:id="11715" w:author="Okot" w:date="2019-12-02T12:57:00Z">
          <w:pPr>
            <w:jc w:val="center"/>
          </w:pPr>
        </w:pPrChange>
      </w:pPr>
      <w:ins w:id="11716" w:author="Okot" w:date="2019-12-02T12:57:00Z">
        <w:r>
          <w:tab/>
        </w:r>
      </w:ins>
    </w:p>
    <w:p w14:paraId="7D6D999E" w14:textId="1B963CB3" w:rsidR="00F81A91" w:rsidRDefault="00E30FB9" w:rsidP="00F81A91">
      <w:pPr>
        <w:jc w:val="center"/>
        <w:rPr>
          <w:ins w:id="11717" w:author="Okot" w:date="2019-12-01T18:11:00Z"/>
        </w:rPr>
      </w:pPr>
      <w:ins w:id="11718" w:author="Okot" w:date="2019-12-01T15:46:00Z">
        <w:r>
          <w:t>Rys. 5.</w:t>
        </w:r>
      </w:ins>
      <w:r w:rsidR="00C26D2E">
        <w:t>5</w:t>
      </w:r>
      <w:ins w:id="11719" w:author="Okot" w:date="2019-12-01T15:46:00Z">
        <w:r>
          <w:t>7</w:t>
        </w:r>
        <w:r w:rsidR="00F81A91">
          <w:t xml:space="preserve">. </w:t>
        </w:r>
      </w:ins>
      <w:ins w:id="11720" w:author="Okot" w:date="2019-12-01T15:47:00Z">
        <w:r w:rsidR="00F81A91">
          <w:t>Zmodyfikowana strona startowa</w:t>
        </w:r>
      </w:ins>
      <w:ins w:id="11721" w:author="Okot" w:date="2019-12-01T15:46:00Z">
        <w:r w:rsidR="00F81A91">
          <w:t>.</w:t>
        </w:r>
      </w:ins>
    </w:p>
    <w:p w14:paraId="5DA859F0" w14:textId="77777777" w:rsidR="009B4B6B" w:rsidRDefault="009B4B6B" w:rsidP="00F81A91">
      <w:pPr>
        <w:jc w:val="center"/>
        <w:rPr>
          <w:ins w:id="11722" w:author="Okot" w:date="2019-12-01T18:11:00Z"/>
        </w:rPr>
      </w:pPr>
    </w:p>
    <w:p w14:paraId="1E8F2F2C" w14:textId="66414CDB" w:rsidR="009B4B6B" w:rsidRDefault="009B4B6B">
      <w:pPr>
        <w:rPr>
          <w:ins w:id="11723" w:author="Okot" w:date="2019-12-01T15:46:00Z"/>
        </w:rPr>
        <w:pPrChange w:id="11724" w:author="Okot" w:date="2019-12-01T18:11:00Z">
          <w:pPr>
            <w:jc w:val="center"/>
          </w:pPr>
        </w:pPrChange>
      </w:pPr>
      <w:ins w:id="11725" w:author="Okot" w:date="2019-12-01T18:11:00Z">
        <w:r>
          <w:t xml:space="preserve">Po kliknięciu na część wykresu poświęconą danemu makroskładnikowi zostanie </w:t>
        </w:r>
      </w:ins>
      <w:ins w:id="11726" w:author="Okot" w:date="2019-12-01T18:12:00Z">
        <w:r>
          <w:t>wyśw</w:t>
        </w:r>
        <w:r w:rsidR="00D80FB9">
          <w:t>ietlona dodatkowa informacja (77</w:t>
        </w:r>
        <w:r>
          <w:t>) na temat spożycia składowych tego makroskładnika:  cukru i b</w:t>
        </w:r>
      </w:ins>
      <w:ins w:id="11727" w:author="Okot" w:date="2019-12-01T18:13:00Z">
        <w:r>
          <w:t>łonnika dla węglowodanów, aminokwasów dla białka oraz różnych rodzajó</w:t>
        </w:r>
      </w:ins>
      <w:ins w:id="11728" w:author="Okot" w:date="2019-12-01T18:14:00Z">
        <w:r>
          <w:t xml:space="preserve">w tłuszczy </w:t>
        </w:r>
        <w:r>
          <w:lastRenderedPageBreak/>
          <w:t>dla tłuszczu. Informacje o pozostałych składnikach odżywczych (witaminach i pierwiastkach) nadal będą wyświetlane po kliknięciu w przycisk (29).</w:t>
        </w:r>
      </w:ins>
    </w:p>
    <w:p w14:paraId="2DDFE821" w14:textId="77777777" w:rsidR="00F81A91" w:rsidRDefault="00F81A91">
      <w:pPr>
        <w:rPr>
          <w:ins w:id="11729" w:author="Okot" w:date="2019-12-01T15:46:00Z"/>
        </w:rPr>
        <w:pPrChange w:id="11730" w:author="Okot" w:date="2019-12-26T08:17:00Z">
          <w:pPr>
            <w:pStyle w:val="Nagwek2"/>
          </w:pPr>
        </w:pPrChange>
      </w:pPr>
    </w:p>
    <w:p w14:paraId="31755384" w14:textId="7F9A247F" w:rsidR="00113B43" w:rsidRDefault="00113B43">
      <w:pPr>
        <w:pStyle w:val="Nagwek2"/>
        <w:rPr>
          <w:ins w:id="11731" w:author="Okot" w:date="2019-12-01T18:16:00Z"/>
        </w:rPr>
      </w:pPr>
      <w:ins w:id="11732" w:author="Okot" w:date="2019-12-01T08:28:00Z">
        <w:r>
          <w:t>5.6.1.3. Zmodyfikowana strona z danymi użytkownika</w:t>
        </w:r>
      </w:ins>
    </w:p>
    <w:p w14:paraId="2FC4B462" w14:textId="77777777" w:rsidR="00993406" w:rsidRDefault="00993406">
      <w:pPr>
        <w:ind w:firstLine="0"/>
        <w:rPr>
          <w:ins w:id="11733" w:author="Okot" w:date="2019-12-03T17:24:00Z"/>
        </w:rPr>
        <w:pPrChange w:id="11734" w:author="Okot" w:date="2019-12-02T12:57:00Z">
          <w:pPr>
            <w:pStyle w:val="Nagwek2"/>
          </w:pPr>
        </w:pPrChange>
      </w:pPr>
    </w:p>
    <w:p w14:paraId="14878E74" w14:textId="66CEDFE4" w:rsidR="00FA0DC8" w:rsidRDefault="00FA0DC8">
      <w:pPr>
        <w:ind w:firstLine="0"/>
        <w:rPr>
          <w:ins w:id="11735" w:author="Okot" w:date="2019-12-03T17:36:00Z"/>
        </w:rPr>
        <w:pPrChange w:id="11736" w:author="Okot" w:date="2019-12-02T12:57:00Z">
          <w:pPr>
            <w:pStyle w:val="Nagwek2"/>
          </w:pPr>
        </w:pPrChange>
      </w:pPr>
      <w:ins w:id="11737" w:author="Okot" w:date="2019-12-03T17:24:00Z">
        <w:r>
          <w:tab/>
          <w:t>Do strony z danymi użytkownika zostan</w:t>
        </w:r>
      </w:ins>
      <w:ins w:id="11738" w:author="Okot" w:date="2019-12-03T17:25:00Z">
        <w:r>
          <w:t>ą dodane trzy wykresy. Pierwszy (79) będzie przedstawiał zmianę wagi</w:t>
        </w:r>
        <w:r w:rsidR="00B061E3">
          <w:t xml:space="preserve"> w czasie. Obok nagłówka wykresu</w:t>
        </w:r>
        <w:r>
          <w:t xml:space="preserve"> zos</w:t>
        </w:r>
      </w:ins>
      <w:ins w:id="11739" w:author="Okot" w:date="2019-12-03T17:26:00Z">
        <w:r>
          <w:t xml:space="preserve">tanie umiejscowiony </w:t>
        </w:r>
        <w:r w:rsidR="00D80FB9">
          <w:t>przycisk aktualizowania wagi (78</w:t>
        </w:r>
        <w:r>
          <w:t xml:space="preserve">), którego wciśnięcie spowoduje wyświetlenie okna z mini-formularzem, który będzie zawierał tylko jedno pole (waga), przycisk zatwierdzania oraz przycisk zamknięcia okna bez zapisywania danych. </w:t>
        </w:r>
      </w:ins>
      <w:ins w:id="11740" w:author="Okot" w:date="2019-12-03T17:28:00Z">
        <w:r>
          <w:t>Pod nagłówkiem wyświetlana będzie informacja o zmianie wagi od czasu wprowadzenia pierwszego pomiaru</w:t>
        </w:r>
      </w:ins>
      <w:ins w:id="11741" w:author="Okot" w:date="2019-12-03T17:31:00Z">
        <w:r>
          <w:t xml:space="preserve"> oraz od </w:t>
        </w:r>
      </w:ins>
      <w:ins w:id="11742" w:author="Okot" w:date="2019-12-03T17:32:00Z">
        <w:r>
          <w:t>ostatniego</w:t>
        </w:r>
      </w:ins>
      <w:ins w:id="11743" w:author="Okot" w:date="2019-12-03T17:31:00Z">
        <w:r>
          <w:t xml:space="preserve"> </w:t>
        </w:r>
      </w:ins>
      <w:ins w:id="11744" w:author="Okot" w:date="2019-12-03T17:32:00Z">
        <w:r w:rsidR="00D80FB9">
          <w:t>zapisanego pomiaru (8</w:t>
        </w:r>
        <w:r>
          <w:t>6). Po kliknięciu w konkretny pomiar na wykresie wyświetlona zostanie jego data oraz warto</w:t>
        </w:r>
      </w:ins>
      <w:ins w:id="11745" w:author="Okot" w:date="2019-12-03T17:33:00Z">
        <w:r>
          <w:t>ść (82) oraz przycisk do usunięcia pomiaru (83) albo jego edycji</w:t>
        </w:r>
      </w:ins>
      <w:ins w:id="11746" w:author="Okot" w:date="2019-12-03T17:34:00Z">
        <w:r>
          <w:t> (84). Wciśnięcie przycisku (83) spowoduje wyświetlenia okna dialogowego służącego do potwierdzenia decyzji o usunięciu</w:t>
        </w:r>
        <w:r w:rsidR="00163E5B">
          <w:t xml:space="preserve"> wpisu. </w:t>
        </w:r>
      </w:ins>
      <w:ins w:id="11747" w:author="Okot" w:date="2019-12-03T17:35:00Z">
        <w:r w:rsidR="00163E5B">
          <w:t>Aktywacja przycisku edycji wyświetli okno z jednopolowym formularzem zmiany wartości oraz przyciskiem zapisu. Okno będzie można zamknąć bez zapisywania zmian.</w:t>
        </w:r>
      </w:ins>
    </w:p>
    <w:p w14:paraId="06532BB4" w14:textId="1032A9D1" w:rsidR="00B061E3" w:rsidRDefault="00B061E3">
      <w:pPr>
        <w:rPr>
          <w:ins w:id="11748" w:author="Okot" w:date="2019-12-03T17:38:00Z"/>
        </w:rPr>
        <w:pPrChange w:id="11749" w:author="Okot" w:date="2019-12-03T17:38:00Z">
          <w:pPr>
            <w:pStyle w:val="Nagwek2"/>
          </w:pPr>
        </w:pPrChange>
      </w:pPr>
      <w:ins w:id="11750" w:author="Okot" w:date="2019-12-03T17:36:00Z">
        <w:r>
          <w:t>Drugi wykres (80) będzie przedstawiał zmianę obwodu pasa w czasie. Obok nagłówka wykresu zostanie umiejscowiony pr</w:t>
        </w:r>
        <w:r w:rsidR="00D80FB9">
          <w:t>zycisk aktualizowania pomiaru (8</w:t>
        </w:r>
        <w:r>
          <w:t>4), którego wciśnięcie spowoduje wyświetlenie okna z mini-formularzem, który będzie zawierał tylko jedno pole (obw</w:t>
        </w:r>
      </w:ins>
      <w:ins w:id="11751" w:author="Okot" w:date="2019-12-03T17:37:00Z">
        <w:r>
          <w:t>ód pasa</w:t>
        </w:r>
      </w:ins>
      <w:ins w:id="11752" w:author="Okot" w:date="2019-12-03T17:36:00Z">
        <w:r>
          <w:t xml:space="preserve">), przycisk zatwierdzania oraz przycisk zamknięcia okna bez zapisywania danych. Pod nagłówkiem wyświetlana będzie informacja o zmianie obwodu od czasu wprowadzenia pierwszego pomiaru oraz od </w:t>
        </w:r>
        <w:r w:rsidR="00D80FB9">
          <w:t>ostatniego zapisanego pomiaru (8</w:t>
        </w:r>
        <w:r>
          <w:t>7). Po kliknięciu w konkretny pomiar na wykresie wyświetlone zostan</w:t>
        </w:r>
      </w:ins>
      <w:ins w:id="11753" w:author="Okot" w:date="2019-12-03T17:38:00Z">
        <w:r>
          <w:t>ą takie same informacje jak w przypadku wykresu zmiany wagi, tylko dotyczące obwodu pasa.</w:t>
        </w:r>
      </w:ins>
    </w:p>
    <w:p w14:paraId="1F212F22" w14:textId="77777777" w:rsidR="00EC5CC5" w:rsidRDefault="00EC5CC5" w:rsidP="00EC5CC5">
      <w:pPr>
        <w:rPr>
          <w:ins w:id="11754" w:author="Okot" w:date="2020-01-17T12:33:00Z"/>
        </w:rPr>
      </w:pPr>
      <w:ins w:id="11755" w:author="Okot" w:date="2020-01-17T12:33:00Z">
        <w:r>
          <w:t>Trzeci wykres (81) będzie przedstawiał zmianę obwodu bioder w czasie. Obok nagłówka wykresu zostanie umiejscowiony przycisk aktualizowania pomiaru (85), który będzie działał tak samo jak w dwóch w/w opisanych przypadkach. Pod nagłówkiem wyświetlana będzie informacja o zmianie obwodu od czasu wprowadzenia pierwszego pomiaru oraz od ostatniego zapisanego pomiaru (88). Po kliknięciu w konkretny pomiar na wykresie wyświetlone zostaną takie same informacje jak w przypadku poprzednich wykresów, tylko dotyczące obwodu bioder.</w:t>
        </w:r>
      </w:ins>
    </w:p>
    <w:p w14:paraId="7E5153B7" w14:textId="77777777" w:rsidR="00B061E3" w:rsidRDefault="00B061E3">
      <w:pPr>
        <w:rPr>
          <w:ins w:id="11756" w:author="Okot" w:date="2019-12-02T12:57:00Z"/>
        </w:rPr>
        <w:pPrChange w:id="11757" w:author="Okot" w:date="2019-12-03T17:38:00Z">
          <w:pPr>
            <w:pStyle w:val="Nagwek2"/>
          </w:pPr>
        </w:pPrChange>
      </w:pPr>
    </w:p>
    <w:p w14:paraId="41C41FF8" w14:textId="2F85F8C8" w:rsidR="006A6BB2" w:rsidRPr="00BD52C7" w:rsidRDefault="006A6BB2">
      <w:pPr>
        <w:ind w:firstLine="0"/>
        <w:jc w:val="center"/>
        <w:rPr>
          <w:ins w:id="11758" w:author="Okot" w:date="2019-12-01T08:17:00Z"/>
        </w:rPr>
        <w:pPrChange w:id="11759" w:author="Okot" w:date="2019-12-02T12:57:00Z">
          <w:pPr>
            <w:pStyle w:val="Nagwek2"/>
          </w:pPr>
        </w:pPrChange>
      </w:pPr>
      <w:ins w:id="11760" w:author="Okot" w:date="2019-12-02T12:57:00Z">
        <w:r>
          <w:rPr>
            <w:noProof/>
            <w:lang w:eastAsia="pl-PL"/>
          </w:rPr>
          <w:lastRenderedPageBreak/>
          <w:drawing>
            <wp:inline distT="0" distB="0" distL="0" distR="0" wp14:anchorId="2BEA6E0E" wp14:editId="705E2899">
              <wp:extent cx="5608800" cy="4211273"/>
              <wp:effectExtent l="190500" t="190500" r="182880" b="189865"/>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aneUseraIt4.png"/>
                      <pic:cNvPicPr/>
                    </pic:nvPicPr>
                    <pic:blipFill>
                      <a:blip r:embed="rId135">
                        <a:extLst>
                          <a:ext uri="{28A0092B-C50C-407E-A947-70E740481C1C}">
                            <a14:useLocalDpi xmlns:a14="http://schemas.microsoft.com/office/drawing/2010/main" val="0"/>
                          </a:ext>
                        </a:extLst>
                      </a:blip>
                      <a:stretch>
                        <a:fillRect/>
                      </a:stretch>
                    </pic:blipFill>
                    <pic:spPr>
                      <a:xfrm>
                        <a:off x="0" y="0"/>
                        <a:ext cx="5608800" cy="4211273"/>
                      </a:xfrm>
                      <a:prstGeom prst="rect">
                        <a:avLst/>
                      </a:prstGeom>
                      <a:ln>
                        <a:noFill/>
                      </a:ln>
                      <a:effectLst>
                        <a:outerShdw blurRad="190500" algn="tl" rotWithShape="0">
                          <a:srgbClr val="000000">
                            <a:alpha val="70000"/>
                          </a:srgbClr>
                        </a:outerShdw>
                      </a:effectLst>
                    </pic:spPr>
                  </pic:pic>
                </a:graphicData>
              </a:graphic>
            </wp:inline>
          </w:drawing>
        </w:r>
      </w:ins>
    </w:p>
    <w:p w14:paraId="28AB1A74" w14:textId="77777777" w:rsidR="006A6BB2" w:rsidRDefault="006A6BB2" w:rsidP="006A6BB2">
      <w:pPr>
        <w:jc w:val="center"/>
        <w:rPr>
          <w:ins w:id="11761" w:author="Okot" w:date="2019-12-02T12:58:00Z"/>
        </w:rPr>
      </w:pPr>
    </w:p>
    <w:p w14:paraId="7BD4AAD8" w14:textId="2FAEF8DF" w:rsidR="006A6BB2" w:rsidRDefault="00A15A79" w:rsidP="006A6BB2">
      <w:pPr>
        <w:jc w:val="center"/>
        <w:rPr>
          <w:ins w:id="11762" w:author="Okot" w:date="2020-01-17T12:33:00Z"/>
        </w:rPr>
      </w:pPr>
      <w:ins w:id="11763" w:author="Okot" w:date="2019-12-02T12:57:00Z">
        <w:r>
          <w:t>Rys. 5</w:t>
        </w:r>
      </w:ins>
      <w:ins w:id="11764" w:author="Okot" w:date="2020-01-04T11:54:00Z">
        <w:r>
          <w:t>.</w:t>
        </w:r>
      </w:ins>
      <w:r w:rsidR="00C26D2E">
        <w:t>5</w:t>
      </w:r>
      <w:ins w:id="11765" w:author="Okot" w:date="2019-12-02T12:57:00Z">
        <w:r w:rsidR="00E30FB9">
          <w:t>8</w:t>
        </w:r>
        <w:r w:rsidR="006A6BB2">
          <w:t>. Zmodyfikowana strona z danymi u</w:t>
        </w:r>
      </w:ins>
      <w:ins w:id="11766" w:author="Okot" w:date="2019-12-02T12:58:00Z">
        <w:r w:rsidR="006A6BB2">
          <w:t>żytkownika</w:t>
        </w:r>
      </w:ins>
      <w:ins w:id="11767" w:author="Okot" w:date="2019-12-02T12:57:00Z">
        <w:r w:rsidR="006A6BB2">
          <w:t>.</w:t>
        </w:r>
      </w:ins>
    </w:p>
    <w:p w14:paraId="5DED909F" w14:textId="77777777" w:rsidR="00EC5CC5" w:rsidRDefault="00EC5CC5" w:rsidP="006A6BB2">
      <w:pPr>
        <w:jc w:val="center"/>
        <w:rPr>
          <w:ins w:id="11768" w:author="Okot" w:date="2019-12-02T12:57:00Z"/>
        </w:rPr>
      </w:pPr>
    </w:p>
    <w:p w14:paraId="59A16A31" w14:textId="0D914500" w:rsidR="00A21867" w:rsidRDefault="00A21867">
      <w:pPr>
        <w:rPr>
          <w:ins w:id="11769" w:author="Okot" w:date="2019-12-03T17:38:00Z"/>
        </w:rPr>
      </w:pPr>
      <w:ins w:id="11770" w:author="Okot" w:date="2019-12-03T18:00:00Z">
        <w:r>
          <w:t>Dane użytkownika, które wcześniej zajmowały cał</w:t>
        </w:r>
      </w:ins>
      <w:ins w:id="11771" w:author="Okot" w:date="2019-12-03T18:01:00Z">
        <w:r>
          <w:t>ą stronę (trzy kolumny), zostaną przeniesione do jednej kolumny w lewej części ekranu. Na górze wyświetlane będ</w:t>
        </w:r>
      </w:ins>
      <w:ins w:id="11772" w:author="Okot" w:date="2019-12-03T18:02:00Z">
        <w:r>
          <w:t>ą dane stałe: płeć, data urodzenia, wzrost</w:t>
        </w:r>
      </w:ins>
      <w:ins w:id="11773" w:author="Okot" w:date="2019-12-03T18:03:00Z">
        <w:r>
          <w:t> (</w:t>
        </w:r>
      </w:ins>
      <w:ins w:id="11774" w:author="Okot" w:date="2019-12-03T18:02:00Z">
        <w:r>
          <w:t>14) oraz przyciski do ich edycji (15). Pod spodem będą wyświetlane dane dotyczące pomiaró</w:t>
        </w:r>
      </w:ins>
      <w:ins w:id="11775" w:author="Okot" w:date="2019-12-03T18:03:00Z">
        <w:r w:rsidR="00D80FB9">
          <w:t>w: wagi, obwodu pasa i talii (89</w:t>
        </w:r>
        <w:r>
          <w:t>) – ich najbardziej aktualne wartości. Jeśli użytkownik jeszcze nie wprowadził pierwszych pomiarów, wyświetlany będzie przycisk</w:t>
        </w:r>
      </w:ins>
      <w:ins w:id="11776" w:author="Okot" w:date="2019-12-03T18:04:00Z">
        <w:r>
          <w:t> (16) jak na rysunku 5.</w:t>
        </w:r>
      </w:ins>
      <w:ins w:id="11777" w:author="Okot" w:date="2020-01-15T16:54:00Z">
        <w:r w:rsidR="00F27142">
          <w:t>10</w:t>
        </w:r>
      </w:ins>
      <w:ins w:id="11778" w:author="Okot" w:date="2019-12-03T18:04:00Z">
        <w:r>
          <w:t>.</w:t>
        </w:r>
      </w:ins>
      <w:ins w:id="11779" w:author="Okot" w:date="2019-12-03T18:05:00Z">
        <w:r>
          <w:t xml:space="preserve"> Kolejnym elementem będzie suwak określania aktywności fizycznej (17), którego działanie nie zmieni się w stosunku do poprzedniej iteracji interfejsu. </w:t>
        </w:r>
      </w:ins>
      <w:ins w:id="11780" w:author="Okot" w:date="2019-12-03T18:06:00Z">
        <w:r>
          <w:t xml:space="preserve">Na końcu będzie umiejscowiona sekcja dotycząca celu użytkownika. Ze względów estetycznych decydowano się zmienić </w:t>
        </w:r>
        <w:r w:rsidR="00D80FB9">
          <w:t>listę rozwijaną na przyciski (90</w:t>
        </w:r>
        <w:r>
          <w:t xml:space="preserve">). </w:t>
        </w:r>
      </w:ins>
      <w:ins w:id="11781" w:author="Okot" w:date="2019-12-03T18:07:00Z">
        <w:r>
          <w:t>W momencie zapisania celu, widoczna pozostanie jedynie jedna sylwetka wraz z opisem s</w:t>
        </w:r>
      </w:ins>
      <w:ins w:id="11782" w:author="Okot" w:date="2019-12-03T18:08:00Z">
        <w:r>
          <w:t>łownym celu.</w:t>
        </w:r>
      </w:ins>
    </w:p>
    <w:p w14:paraId="09EBE8CF" w14:textId="77777777" w:rsidR="007C3CDE" w:rsidRPr="00BD52C7" w:rsidRDefault="007C3CDE">
      <w:pPr>
        <w:pPrChange w:id="11783" w:author="Okot" w:date="2019-12-03T17:38:00Z">
          <w:pPr>
            <w:pStyle w:val="Nagwek2"/>
          </w:pPr>
        </w:pPrChange>
      </w:pPr>
    </w:p>
    <w:p w14:paraId="3C078DA2" w14:textId="5175F450" w:rsidR="0003742D" w:rsidRDefault="00544DC3" w:rsidP="0003742D">
      <w:pPr>
        <w:pStyle w:val="Nagwek2"/>
        <w:rPr>
          <w:ins w:id="11784" w:author="Okot" w:date="2020-01-17T12:34:00Z"/>
        </w:rPr>
      </w:pPr>
      <w:ins w:id="11785" w:author="Okot" w:date="2019-11-19T21:01:00Z">
        <w:r>
          <w:lastRenderedPageBreak/>
          <w:t>5</w:t>
        </w:r>
      </w:ins>
      <w:del w:id="11786" w:author="Okot" w:date="2019-11-19T21:01:00Z">
        <w:r w:rsidR="0003742D" w:rsidDel="00544DC3">
          <w:delText>4</w:delText>
        </w:r>
      </w:del>
      <w:r w:rsidR="0003742D">
        <w:t>.</w:t>
      </w:r>
      <w:ins w:id="11787" w:author="Okot" w:date="2019-11-19T21:01:00Z">
        <w:r>
          <w:t>6</w:t>
        </w:r>
      </w:ins>
      <w:del w:id="11788" w:author="Okot" w:date="2019-11-19T21:01:00Z">
        <w:r w:rsidR="0003742D" w:rsidDel="00544DC3">
          <w:delText>7</w:delText>
        </w:r>
      </w:del>
      <w:r w:rsidR="0003742D">
        <w:t>.2. Projekt logiki biznesowej</w:t>
      </w:r>
    </w:p>
    <w:p w14:paraId="48AEEA7D" w14:textId="77777777" w:rsidR="00C867A4" w:rsidRPr="001C71AE" w:rsidRDefault="00C867A4">
      <w:pPr>
        <w:pPrChange w:id="11789" w:author="Okot" w:date="2020-01-17T12:34:00Z">
          <w:pPr>
            <w:pStyle w:val="Nagwek2"/>
          </w:pPr>
        </w:pPrChange>
      </w:pPr>
    </w:p>
    <w:p w14:paraId="4E8FB2DC" w14:textId="3960A59A" w:rsidR="0003742D" w:rsidRDefault="00544DC3" w:rsidP="0003742D">
      <w:pPr>
        <w:pStyle w:val="Nagwek2"/>
        <w:rPr>
          <w:ins w:id="11790" w:author="Okot" w:date="2020-01-17T12:34:00Z"/>
        </w:rPr>
      </w:pPr>
      <w:ins w:id="11791" w:author="Okot" w:date="2019-11-19T21:01:00Z">
        <w:r>
          <w:t>5</w:t>
        </w:r>
      </w:ins>
      <w:del w:id="11792" w:author="Okot" w:date="2019-11-19T21:01:00Z">
        <w:r w:rsidR="0003742D" w:rsidDel="00544DC3">
          <w:delText>4</w:delText>
        </w:r>
      </w:del>
      <w:r w:rsidR="0003742D">
        <w:t>.</w:t>
      </w:r>
      <w:ins w:id="11793" w:author="Okot" w:date="2019-11-19T21:01:00Z">
        <w:r>
          <w:t>6</w:t>
        </w:r>
      </w:ins>
      <w:del w:id="11794" w:author="Okot" w:date="2019-11-19T21:01:00Z">
        <w:r w:rsidR="0003742D" w:rsidDel="00544DC3">
          <w:delText>7</w:delText>
        </w:r>
      </w:del>
      <w:r w:rsidR="0003742D">
        <w:t>.3. Implementacja</w:t>
      </w:r>
    </w:p>
    <w:p w14:paraId="7966AB1A" w14:textId="77777777" w:rsidR="00C867A4" w:rsidRPr="001C71AE" w:rsidRDefault="00C867A4">
      <w:pPr>
        <w:pPrChange w:id="11795" w:author="Okot" w:date="2020-01-17T12:34:00Z">
          <w:pPr>
            <w:pStyle w:val="Nagwek2"/>
          </w:pPr>
        </w:pPrChange>
      </w:pPr>
    </w:p>
    <w:p w14:paraId="79CD6E59" w14:textId="4A2D63D3" w:rsidR="0003742D" w:rsidRDefault="00544DC3" w:rsidP="0003742D">
      <w:pPr>
        <w:pStyle w:val="Nagwek2"/>
        <w:rPr>
          <w:ins w:id="11796" w:author="Okot" w:date="2020-01-17T12:34:00Z"/>
        </w:rPr>
      </w:pPr>
      <w:ins w:id="11797" w:author="Okot" w:date="2019-11-19T21:01:00Z">
        <w:r>
          <w:t>5</w:t>
        </w:r>
      </w:ins>
      <w:del w:id="11798" w:author="Okot" w:date="2019-11-19T21:01:00Z">
        <w:r w:rsidR="0003742D" w:rsidDel="00544DC3">
          <w:delText>4</w:delText>
        </w:r>
      </w:del>
      <w:r w:rsidR="0003742D">
        <w:t>.</w:t>
      </w:r>
      <w:ins w:id="11799" w:author="Okot" w:date="2019-11-19T21:01:00Z">
        <w:r>
          <w:t>6</w:t>
        </w:r>
      </w:ins>
      <w:del w:id="11800" w:author="Okot" w:date="2019-11-19T21:01:00Z">
        <w:r w:rsidR="0003742D" w:rsidDel="00544DC3">
          <w:delText>7</w:delText>
        </w:r>
      </w:del>
      <w:r w:rsidR="0003742D">
        <w:t>.4. Testy</w:t>
      </w:r>
    </w:p>
    <w:p w14:paraId="72BF01A6" w14:textId="77777777" w:rsidR="00C867A4" w:rsidRPr="001C71AE" w:rsidRDefault="00C867A4">
      <w:pPr>
        <w:pPrChange w:id="11801" w:author="Okot" w:date="2020-01-17T12:34:00Z">
          <w:pPr>
            <w:pStyle w:val="Nagwek2"/>
          </w:pPr>
        </w:pPrChange>
      </w:pPr>
    </w:p>
    <w:p w14:paraId="590F3C20" w14:textId="339146C3" w:rsidR="0003742D" w:rsidRDefault="00544DC3" w:rsidP="0003742D">
      <w:pPr>
        <w:pStyle w:val="Nagwek2"/>
      </w:pPr>
      <w:ins w:id="11802" w:author="Okot" w:date="2019-11-19T21:01:00Z">
        <w:r>
          <w:t>5</w:t>
        </w:r>
      </w:ins>
      <w:del w:id="11803" w:author="Okot" w:date="2019-11-19T21:01:00Z">
        <w:r w:rsidR="0003742D" w:rsidDel="00544DC3">
          <w:delText>4</w:delText>
        </w:r>
      </w:del>
      <w:r w:rsidR="0003742D">
        <w:t>.</w:t>
      </w:r>
      <w:ins w:id="11804" w:author="Okot" w:date="2019-11-19T21:01:00Z">
        <w:r>
          <w:t>6</w:t>
        </w:r>
      </w:ins>
      <w:del w:id="11805" w:author="Okot" w:date="2019-11-19T21:01:00Z">
        <w:r w:rsidR="0003742D" w:rsidDel="00544DC3">
          <w:delText>7</w:delText>
        </w:r>
      </w:del>
      <w:r w:rsidR="0003742D">
        <w:t>.5. Podsumowanie IV iteracji</w:t>
      </w:r>
    </w:p>
    <w:p w14:paraId="37492FD0" w14:textId="77777777" w:rsidR="0003742D" w:rsidRDefault="0003742D" w:rsidP="009716A0">
      <w:pPr>
        <w:jc w:val="center"/>
      </w:pPr>
    </w:p>
    <w:p w14:paraId="221FB00B" w14:textId="2DF39ABE" w:rsidR="0031648F" w:rsidRDefault="00544DC3" w:rsidP="0031648F">
      <w:pPr>
        <w:pStyle w:val="Podtytu"/>
      </w:pPr>
      <w:ins w:id="11806" w:author="Okot" w:date="2019-11-19T21:01:00Z">
        <w:r>
          <w:t>5</w:t>
        </w:r>
      </w:ins>
      <w:del w:id="11807" w:author="Okot" w:date="2019-11-19T21:01:00Z">
        <w:r w:rsidR="00F853FF" w:rsidDel="00544DC3">
          <w:delText>4</w:delText>
        </w:r>
      </w:del>
      <w:r w:rsidR="00F853FF">
        <w:t>.</w:t>
      </w:r>
      <w:ins w:id="11808" w:author="Okot" w:date="2019-11-19T21:01:00Z">
        <w:r>
          <w:t>7</w:t>
        </w:r>
      </w:ins>
      <w:del w:id="11809" w:author="Okot" w:date="2019-11-19T21:01:00Z">
        <w:r w:rsidR="001401C4" w:rsidDel="00544DC3">
          <w:delText>8</w:delText>
        </w:r>
      </w:del>
      <w:r w:rsidR="0031648F">
        <w:t>. V iteracja: ostatnie poprawki</w:t>
      </w:r>
    </w:p>
    <w:p w14:paraId="1C87D5BF" w14:textId="77777777" w:rsidR="0031648F" w:rsidRDefault="0031648F" w:rsidP="0031648F"/>
    <w:p w14:paraId="091ACAC2" w14:textId="0E977F54" w:rsidR="00D11A45" w:rsidRPr="0031648F" w:rsidRDefault="00D11A45" w:rsidP="0031648F">
      <w:r>
        <w:t>Ostatnia iteracja skupi się na zaimplementowaniu ostatecznych poprawek i usprawnień, których konieczność wprowadzanie została wykryta pod koniec poprzedniej iteracji. W tej iteracji nie będą już realizowane żadnej z pierwotnych opowieści klienta.</w:t>
      </w:r>
    </w:p>
    <w:p w14:paraId="2B286DAD" w14:textId="2A97851B" w:rsidR="002E7570" w:rsidRDefault="002E7570" w:rsidP="00DA351D">
      <w:r>
        <w:t xml:space="preserve"> </w:t>
      </w:r>
    </w:p>
    <w:p w14:paraId="5BA384BF" w14:textId="6964BCBB" w:rsidR="002E7570" w:rsidRDefault="00544DC3" w:rsidP="00EF6592">
      <w:pPr>
        <w:ind w:firstLine="0"/>
        <w:rPr>
          <w:ins w:id="11810" w:author="Okot" w:date="2020-01-17T12:34:00Z"/>
        </w:rPr>
      </w:pPr>
      <w:ins w:id="11811" w:author="Okot" w:date="2019-11-19T21:01:00Z">
        <w:r>
          <w:t>5</w:t>
        </w:r>
      </w:ins>
      <w:del w:id="11812" w:author="Okot" w:date="2019-11-19T21:01:00Z">
        <w:r w:rsidR="0003742D" w:rsidDel="00544DC3">
          <w:delText>4</w:delText>
        </w:r>
      </w:del>
      <w:r w:rsidR="0003742D">
        <w:t>.</w:t>
      </w:r>
      <w:ins w:id="11813" w:author="Okot" w:date="2019-11-19T21:01:00Z">
        <w:r>
          <w:t>7</w:t>
        </w:r>
      </w:ins>
      <w:del w:id="11814" w:author="Okot" w:date="2019-11-19T21:01:00Z">
        <w:r w:rsidR="0003742D" w:rsidDel="00544DC3">
          <w:delText>8</w:delText>
        </w:r>
      </w:del>
      <w:r w:rsidR="0003742D">
        <w:t>.1. Projekt logiki biznesowej</w:t>
      </w:r>
    </w:p>
    <w:p w14:paraId="24AF2B3A" w14:textId="77777777" w:rsidR="00C867A4" w:rsidRDefault="00C867A4" w:rsidP="00EF6592">
      <w:pPr>
        <w:ind w:firstLine="0"/>
      </w:pPr>
    </w:p>
    <w:p w14:paraId="0ED9576B" w14:textId="6DDB92C5" w:rsidR="0003742D" w:rsidRDefault="00544DC3" w:rsidP="00EF6592">
      <w:pPr>
        <w:ind w:firstLine="0"/>
        <w:rPr>
          <w:ins w:id="11815" w:author="Okot" w:date="2020-01-17T12:34:00Z"/>
        </w:rPr>
      </w:pPr>
      <w:ins w:id="11816" w:author="Okot" w:date="2019-11-19T21:01:00Z">
        <w:r>
          <w:t>5</w:t>
        </w:r>
      </w:ins>
      <w:del w:id="11817" w:author="Okot" w:date="2019-11-19T21:01:00Z">
        <w:r w:rsidR="0003742D" w:rsidDel="00544DC3">
          <w:delText>4</w:delText>
        </w:r>
      </w:del>
      <w:r w:rsidR="0003742D">
        <w:t>.</w:t>
      </w:r>
      <w:ins w:id="11818" w:author="Okot" w:date="2019-11-19T21:01:00Z">
        <w:r>
          <w:t>7</w:t>
        </w:r>
      </w:ins>
      <w:del w:id="11819" w:author="Okot" w:date="2019-11-19T21:01:00Z">
        <w:r w:rsidR="0003742D" w:rsidDel="00544DC3">
          <w:delText>8</w:delText>
        </w:r>
      </w:del>
      <w:r w:rsidR="0003742D">
        <w:t>.2. Implementacja</w:t>
      </w:r>
    </w:p>
    <w:p w14:paraId="6F1A1587" w14:textId="77777777" w:rsidR="00C867A4" w:rsidRDefault="00C867A4" w:rsidP="00EF6592">
      <w:pPr>
        <w:ind w:firstLine="0"/>
      </w:pPr>
    </w:p>
    <w:p w14:paraId="27C80D1C" w14:textId="128795F5" w:rsidR="0003742D" w:rsidRDefault="00544DC3" w:rsidP="00EF6592">
      <w:pPr>
        <w:ind w:firstLine="0"/>
        <w:rPr>
          <w:ins w:id="11820" w:author="Okot" w:date="2020-01-17T12:34:00Z"/>
        </w:rPr>
      </w:pPr>
      <w:ins w:id="11821" w:author="Okot" w:date="2019-11-19T21:01:00Z">
        <w:r>
          <w:t>5</w:t>
        </w:r>
      </w:ins>
      <w:del w:id="11822" w:author="Okot" w:date="2019-11-19T21:01:00Z">
        <w:r w:rsidR="0003742D" w:rsidDel="00544DC3">
          <w:delText>4</w:delText>
        </w:r>
      </w:del>
      <w:r w:rsidR="0003742D">
        <w:t>.</w:t>
      </w:r>
      <w:ins w:id="11823" w:author="Okot" w:date="2019-11-19T21:02:00Z">
        <w:r>
          <w:t>7</w:t>
        </w:r>
      </w:ins>
      <w:del w:id="11824" w:author="Okot" w:date="2019-11-19T21:01:00Z">
        <w:r w:rsidR="0003742D" w:rsidDel="00544DC3">
          <w:delText>8</w:delText>
        </w:r>
      </w:del>
      <w:r w:rsidR="0003742D">
        <w:t>.3. Testy końcowe</w:t>
      </w:r>
    </w:p>
    <w:p w14:paraId="56B8C47E" w14:textId="77777777" w:rsidR="00C867A4" w:rsidRDefault="00C867A4" w:rsidP="00EF6592">
      <w:pPr>
        <w:ind w:firstLine="0"/>
      </w:pPr>
    </w:p>
    <w:p w14:paraId="28D02CE1" w14:textId="21552A17" w:rsidR="0003742D" w:rsidRDefault="00544DC3" w:rsidP="00EF6592">
      <w:pPr>
        <w:ind w:firstLine="0"/>
      </w:pPr>
      <w:ins w:id="11825" w:author="Okot" w:date="2019-11-19T21:02:00Z">
        <w:r>
          <w:t>5</w:t>
        </w:r>
      </w:ins>
      <w:del w:id="11826" w:author="Okot" w:date="2019-11-19T21:02:00Z">
        <w:r w:rsidR="0003742D" w:rsidDel="00544DC3">
          <w:delText>4</w:delText>
        </w:r>
      </w:del>
      <w:r w:rsidR="0003742D">
        <w:t>.</w:t>
      </w:r>
      <w:ins w:id="11827" w:author="Okot" w:date="2019-11-19T21:02:00Z">
        <w:r>
          <w:t>7</w:t>
        </w:r>
      </w:ins>
      <w:del w:id="11828" w:author="Okot" w:date="2019-11-19T21:02:00Z">
        <w:r w:rsidR="0003742D" w:rsidDel="00544DC3">
          <w:delText>8</w:delText>
        </w:r>
      </w:del>
      <w:r w:rsidR="0003742D">
        <w:t>.4. Podsumowanie V iteracji</w:t>
      </w:r>
    </w:p>
    <w:p w14:paraId="57B8BA54" w14:textId="77777777" w:rsidR="003756C3" w:rsidRPr="003756C3" w:rsidRDefault="003756C3" w:rsidP="003756C3"/>
    <w:p w14:paraId="4F1C0603" w14:textId="7AA1B604" w:rsidR="00E375D2" w:rsidDel="00C44DF2" w:rsidRDefault="00E375D2" w:rsidP="00423CC1">
      <w:pPr>
        <w:pStyle w:val="Podtytu"/>
        <w:numPr>
          <w:ilvl w:val="0"/>
          <w:numId w:val="0"/>
        </w:numPr>
        <w:ind w:left="360"/>
        <w:rPr>
          <w:del w:id="11829" w:author="Okot" w:date="2020-01-30T17:08:00Z"/>
        </w:rPr>
      </w:pPr>
      <w:bookmarkStart w:id="11830" w:name="_Toc5963784"/>
      <w:del w:id="11831" w:author="Okot" w:date="2020-01-30T17:08:00Z">
        <w:r w:rsidDel="00C44DF2">
          <w:delText>Projekt testów</w:delText>
        </w:r>
        <w:bookmarkEnd w:id="11830"/>
      </w:del>
    </w:p>
    <w:p w14:paraId="011F898B" w14:textId="28D0A73F" w:rsidR="00973C06" w:rsidDel="00C44DF2" w:rsidRDefault="00973C06" w:rsidP="00423CC1">
      <w:pPr>
        <w:pStyle w:val="Nagwek2"/>
        <w:ind w:left="360"/>
        <w:rPr>
          <w:del w:id="11832" w:author="Okot" w:date="2020-01-30T17:08:00Z"/>
        </w:rPr>
      </w:pPr>
      <w:bookmarkStart w:id="11833" w:name="_Toc5963785"/>
      <w:del w:id="11834" w:author="Okot" w:date="2020-01-30T17:08:00Z">
        <w:r w:rsidDel="00C44DF2">
          <w:delText>Testy funkcjonalne</w:delText>
        </w:r>
        <w:bookmarkEnd w:id="11833"/>
      </w:del>
    </w:p>
    <w:p w14:paraId="31EC54EA" w14:textId="7A2CFEE5" w:rsidR="00973C06" w:rsidDel="00C44DF2" w:rsidRDefault="00973C06" w:rsidP="00423CC1">
      <w:pPr>
        <w:pStyle w:val="Nagwek2"/>
        <w:ind w:left="360"/>
        <w:rPr>
          <w:del w:id="11835" w:author="Okot" w:date="2020-01-30T17:08:00Z"/>
        </w:rPr>
      </w:pPr>
      <w:bookmarkStart w:id="11836" w:name="_Toc5963786"/>
      <w:del w:id="11837" w:author="Okot" w:date="2020-01-30T17:08:00Z">
        <w:r w:rsidDel="00C44DF2">
          <w:delText>Testy jednostkowe</w:delText>
        </w:r>
        <w:bookmarkEnd w:id="11836"/>
      </w:del>
    </w:p>
    <w:p w14:paraId="5282706C" w14:textId="5AC18A71" w:rsidR="00973C06" w:rsidDel="00C44DF2" w:rsidRDefault="00973C06" w:rsidP="00423CC1">
      <w:pPr>
        <w:pStyle w:val="Nagwek2"/>
        <w:ind w:left="360"/>
        <w:rPr>
          <w:del w:id="11838" w:author="Okot" w:date="2020-01-30T17:08:00Z"/>
        </w:rPr>
      </w:pPr>
      <w:bookmarkStart w:id="11839" w:name="_Toc5963787"/>
      <w:del w:id="11840" w:author="Okot" w:date="2020-01-30T17:08:00Z">
        <w:r w:rsidDel="00C44DF2">
          <w:delText>Testy obciążeniowe</w:delText>
        </w:r>
        <w:bookmarkEnd w:id="11839"/>
      </w:del>
    </w:p>
    <w:p w14:paraId="711FB549" w14:textId="79CEBC91" w:rsidR="00973C06" w:rsidRPr="00973C06" w:rsidDel="00C44DF2" w:rsidRDefault="00973C06" w:rsidP="00423CC1">
      <w:pPr>
        <w:pStyle w:val="Nagwek2"/>
        <w:ind w:left="360"/>
        <w:rPr>
          <w:del w:id="11841" w:author="Okot" w:date="2020-01-30T17:08:00Z"/>
        </w:rPr>
      </w:pPr>
      <w:bookmarkStart w:id="11842" w:name="_Toc5963788"/>
      <w:del w:id="11843" w:author="Okot" w:date="2020-01-30T17:08:00Z">
        <w:r w:rsidDel="00C44DF2">
          <w:delText>Testy użytkowników</w:delText>
        </w:r>
        <w:bookmarkEnd w:id="11842"/>
      </w:del>
    </w:p>
    <w:p w14:paraId="46EAF48D" w14:textId="5262DD52" w:rsidR="0003742D" w:rsidDel="00C44DF2" w:rsidRDefault="0003742D" w:rsidP="00266EEB">
      <w:pPr>
        <w:pStyle w:val="Nagwek1"/>
        <w:ind w:firstLine="360"/>
        <w:rPr>
          <w:del w:id="11844" w:author="Okot" w:date="2020-01-30T17:08:00Z"/>
        </w:rPr>
      </w:pPr>
      <w:bookmarkStart w:id="11845" w:name="_Toc5963793"/>
    </w:p>
    <w:p w14:paraId="434B18E9" w14:textId="35090568" w:rsidR="00E375D2" w:rsidRDefault="00D4664E" w:rsidP="00CF3BB8">
      <w:pPr>
        <w:pStyle w:val="Nagwek1"/>
      </w:pPr>
      <w:ins w:id="11846" w:author="Okot" w:date="2019-11-19T21:02:00Z">
        <w:r>
          <w:t>6</w:t>
        </w:r>
      </w:ins>
      <w:del w:id="11847" w:author="Okot" w:date="2019-11-19T21:02:00Z">
        <w:r w:rsidR="00213C06" w:rsidDel="00D4664E">
          <w:delText>5</w:delText>
        </w:r>
      </w:del>
      <w:r w:rsidR="00CF3BB8">
        <w:t xml:space="preserve">. </w:t>
      </w:r>
      <w:r w:rsidR="00E375D2" w:rsidRPr="002A0F9B">
        <w:t>testy</w:t>
      </w:r>
      <w:bookmarkEnd w:id="11845"/>
    </w:p>
    <w:p w14:paraId="202C700A" w14:textId="77777777" w:rsidR="00CF3BB8" w:rsidRDefault="00CF3BB8" w:rsidP="00CF3BB8"/>
    <w:p w14:paraId="63D2F517" w14:textId="435FD50C" w:rsidR="00CF3BB8" w:rsidRPr="00CF3BB8" w:rsidRDefault="00CF3BB8" w:rsidP="00CF3BB8">
      <w:r>
        <w:t>Chociaż większość testów została wykonana w trakcie kolejnych iteracji, są testy, które można przeprowadzić dopiero po jej całkowitym skończeniu.</w:t>
      </w:r>
    </w:p>
    <w:p w14:paraId="3307737F" w14:textId="5E1698CF" w:rsidR="00973C06" w:rsidRDefault="00973C06" w:rsidP="00423CC1">
      <w:pPr>
        <w:pStyle w:val="Podtytu"/>
        <w:numPr>
          <w:ilvl w:val="0"/>
          <w:numId w:val="0"/>
        </w:numPr>
        <w:ind w:left="360"/>
      </w:pPr>
      <w:r>
        <w:t xml:space="preserve"> </w:t>
      </w:r>
      <w:bookmarkStart w:id="11848" w:name="_Toc5963794"/>
      <w:r>
        <w:t>Testy funkcjonalne</w:t>
      </w:r>
      <w:bookmarkEnd w:id="11848"/>
    </w:p>
    <w:p w14:paraId="3FE6993E" w14:textId="091F5461" w:rsidR="00973C06" w:rsidRDefault="00973C06" w:rsidP="00423CC1">
      <w:pPr>
        <w:pStyle w:val="Podtytu"/>
        <w:numPr>
          <w:ilvl w:val="0"/>
          <w:numId w:val="0"/>
        </w:numPr>
        <w:ind w:left="360"/>
      </w:pPr>
      <w:r>
        <w:t xml:space="preserve"> </w:t>
      </w:r>
      <w:bookmarkStart w:id="11849" w:name="_Toc5963795"/>
      <w:r>
        <w:t>Testy jednostkowe</w:t>
      </w:r>
      <w:bookmarkEnd w:id="11849"/>
    </w:p>
    <w:p w14:paraId="0C91ABA7" w14:textId="055C8350" w:rsidR="00973C06" w:rsidRDefault="00973C06" w:rsidP="00423CC1">
      <w:pPr>
        <w:pStyle w:val="Podtytu"/>
        <w:numPr>
          <w:ilvl w:val="0"/>
          <w:numId w:val="0"/>
        </w:numPr>
        <w:ind w:left="360"/>
      </w:pPr>
      <w:r>
        <w:t xml:space="preserve"> </w:t>
      </w:r>
      <w:bookmarkStart w:id="11850" w:name="_Toc5963796"/>
      <w:r>
        <w:t>Testy obciążeniowe</w:t>
      </w:r>
      <w:bookmarkEnd w:id="11850"/>
    </w:p>
    <w:p w14:paraId="5B2AF153" w14:textId="77777777" w:rsidR="00DD225C" w:rsidRPr="00DD225C" w:rsidRDefault="00DD225C" w:rsidP="00DD225C"/>
    <w:p w14:paraId="4B72EE20" w14:textId="35EB54DE" w:rsidR="00973C06" w:rsidRDefault="00D4664E" w:rsidP="00DD225C">
      <w:pPr>
        <w:pStyle w:val="Podtytu"/>
        <w:numPr>
          <w:ilvl w:val="0"/>
          <w:numId w:val="0"/>
        </w:numPr>
      </w:pPr>
      <w:bookmarkStart w:id="11851" w:name="_Toc5963797"/>
      <w:ins w:id="11852" w:author="Okot" w:date="2019-11-19T21:02:00Z">
        <w:r>
          <w:t>6</w:t>
        </w:r>
      </w:ins>
      <w:del w:id="11853" w:author="Okot" w:date="2019-11-19T21:02:00Z">
        <w:r w:rsidR="00213C06" w:rsidDel="00D4664E">
          <w:delText>5</w:delText>
        </w:r>
      </w:del>
      <w:r w:rsidR="00DD225C">
        <w:t xml:space="preserve">.X. </w:t>
      </w:r>
      <w:r w:rsidR="00973C06">
        <w:t>Testy użytkowników</w:t>
      </w:r>
      <w:bookmarkEnd w:id="11851"/>
    </w:p>
    <w:p w14:paraId="266A8249" w14:textId="77777777" w:rsidR="00DD225C" w:rsidRDefault="00DD225C" w:rsidP="00DD225C"/>
    <w:p w14:paraId="5F15034F" w14:textId="4E1880AF" w:rsidR="00DD225C" w:rsidRDefault="00DD225C" w:rsidP="00DD225C">
      <w:r>
        <w:t>Gotową aplikację zdecydowano się udostępnić do testów kilku użytkownikom, żeby zarówno zebrać informacje  na temat wygody jej użytkowania jak i skuteczności.</w:t>
      </w:r>
    </w:p>
    <w:p w14:paraId="2AEEB16D" w14:textId="77777777" w:rsidR="00DD225C" w:rsidRDefault="00DD225C" w:rsidP="00DD225C">
      <w:pPr>
        <w:ind w:firstLine="0"/>
      </w:pPr>
    </w:p>
    <w:p w14:paraId="221967E9" w14:textId="574928F0" w:rsidR="00DD225C" w:rsidRDefault="00213C06" w:rsidP="00DD225C">
      <w:pPr>
        <w:pStyle w:val="Nagwek2"/>
      </w:pPr>
      <w:del w:id="11854" w:author="Okot" w:date="2019-11-19T21:02:00Z">
        <w:r w:rsidDel="005E78C8">
          <w:delText>5</w:delText>
        </w:r>
      </w:del>
      <w:ins w:id="11855" w:author="Okot" w:date="2019-11-19T21:02:00Z">
        <w:r w:rsidR="005E78C8">
          <w:t>6</w:t>
        </w:r>
      </w:ins>
      <w:r w:rsidR="00DD225C">
        <w:t>.X.1. Użytkowniczka 1</w:t>
      </w:r>
    </w:p>
    <w:p w14:paraId="349D2A55" w14:textId="77777777" w:rsidR="00DD225C" w:rsidRDefault="00DD225C" w:rsidP="00DD225C"/>
    <w:p w14:paraId="6CFA7E32" w14:textId="67E8A138" w:rsidR="00DD225C" w:rsidRDefault="00DD225C" w:rsidP="00DD225C">
      <w:r>
        <w:t>Nie ma co ukrywać, że jednym z testowych użytkowników aplikacji, była jej autorka. Opinia twórcy na temat zastosowanych rozwiązań i ich wygody jest zawsze subiektywna, więc nie zostanie tu zamieszczona, a ewentualne wnioski będzie można przeczytać w rozdziale 6. Natomiast efekty korzystanie z aplikacji są na tyle obiektywne (liczby mówią same za siebie), że pozwolono sobie umieścić je tutaj.</w:t>
      </w:r>
    </w:p>
    <w:p w14:paraId="7E0A3037" w14:textId="77777777" w:rsidR="00DD225C" w:rsidRDefault="00DD225C" w:rsidP="00DD225C">
      <w:pPr>
        <w:ind w:firstLine="0"/>
      </w:pPr>
    </w:p>
    <w:p w14:paraId="627DC944" w14:textId="20CA908F" w:rsidR="00DD225C" w:rsidRDefault="00213C06" w:rsidP="00DD225C">
      <w:pPr>
        <w:ind w:firstLine="0"/>
      </w:pPr>
      <w:del w:id="11856" w:author="Okot" w:date="2019-11-19T21:02:00Z">
        <w:r w:rsidDel="005E78C8">
          <w:delText>5</w:delText>
        </w:r>
      </w:del>
      <w:ins w:id="11857" w:author="Okot" w:date="2019-11-19T21:02:00Z">
        <w:r w:rsidR="005E78C8">
          <w:t>6</w:t>
        </w:r>
      </w:ins>
      <w:r w:rsidR="00DD225C">
        <w:t>.X.1.1. Cel użytkowniczki</w:t>
      </w:r>
    </w:p>
    <w:p w14:paraId="1D9CE6FA" w14:textId="77777777" w:rsidR="00DD225C" w:rsidRDefault="00DD225C" w:rsidP="00DD225C">
      <w:pPr>
        <w:ind w:firstLine="0"/>
      </w:pPr>
    </w:p>
    <w:p w14:paraId="2182EB24" w14:textId="481F6B63" w:rsidR="00DD225C" w:rsidRDefault="00DD225C" w:rsidP="00DD225C">
      <w:pPr>
        <w:ind w:firstLine="0"/>
      </w:pPr>
      <w:r>
        <w:tab/>
        <w:t>Celem użytkowniczki była utrata wagi.</w:t>
      </w:r>
    </w:p>
    <w:p w14:paraId="67FED6CA" w14:textId="77777777" w:rsidR="00DD225C" w:rsidRDefault="00DD225C" w:rsidP="00DD225C">
      <w:pPr>
        <w:ind w:firstLine="0"/>
      </w:pPr>
    </w:p>
    <w:p w14:paraId="59CEB2F1" w14:textId="16187912" w:rsidR="00DD225C" w:rsidRDefault="005E78C8" w:rsidP="00DD225C">
      <w:pPr>
        <w:ind w:firstLine="0"/>
      </w:pPr>
      <w:ins w:id="11858" w:author="Okot" w:date="2019-11-19T21:02:00Z">
        <w:r>
          <w:t>6</w:t>
        </w:r>
      </w:ins>
      <w:del w:id="11859" w:author="Okot" w:date="2019-11-19T21:02:00Z">
        <w:r w:rsidR="00213C06" w:rsidDel="005E78C8">
          <w:delText>5</w:delText>
        </w:r>
      </w:del>
      <w:r w:rsidR="00DD225C">
        <w:t>.X.1.2. Mikroskładniki</w:t>
      </w:r>
    </w:p>
    <w:p w14:paraId="0E57126E" w14:textId="77777777" w:rsidR="00DD225C" w:rsidRDefault="00DD225C" w:rsidP="00DD225C">
      <w:pPr>
        <w:ind w:firstLine="0"/>
      </w:pPr>
    </w:p>
    <w:p w14:paraId="415EBA9C" w14:textId="5A689208" w:rsidR="00DD225C" w:rsidRDefault="00DD225C" w:rsidP="00DD225C">
      <w:pPr>
        <w:ind w:firstLine="0"/>
      </w:pPr>
      <w:r>
        <w:tab/>
      </w:r>
    </w:p>
    <w:p w14:paraId="78B724D4" w14:textId="486EA8BF" w:rsidR="00DD225C" w:rsidRDefault="00DD225C" w:rsidP="00DD225C">
      <w:pPr>
        <w:ind w:firstLine="0"/>
      </w:pPr>
      <w:r>
        <w:tab/>
        <w:t>Jak już wielokrotnie wspominano, dieta wpływa na wiele procesów zachodzących w ludzkim organizmie. Dlatego, gdy użytkowniczka zapadła na zdrowiu w sposób przejawiający się chronicznym zmęczeniem, sennością i kilkoma innymi nieswoistymi objawami, niemającymi nic wspólnego ze zwykłym przeziębieniem ani innymi przewlekłymi chorobami, na które użytkowniczka cierpi, udała się na konsultację lekarza internisty, a ten zlecił kilka badań kontrolnych, w ty</w:t>
      </w:r>
      <w:r w:rsidR="00AF1B5E">
        <w:t>m sprawdzenie poziomu ferrytyny, ponieważ opisywane objawy mogłyby być efektem niedoborów żelaza.</w:t>
      </w:r>
    </w:p>
    <w:p w14:paraId="76207350" w14:textId="26093528" w:rsidR="00DD225C" w:rsidRDefault="00DD225C" w:rsidP="00DD225C">
      <w:r>
        <w:t>Ferrytyna oznacza zapas żelaza w organizmie. Im jest wyższa, tym większe zasoby tego pierwiastka są zachomikowane na czarną godzinę. Jak już było pisane, żelazo jest ciężko przyswajalnym pierwiastkiem, dlatego gromadzenie jego zapasów jest trudne, pomimo wysokiego spożycia. Jest to powód dla którego właśnie sprawdza się poziom ferrytyny chcąc mieć realny pogląd na stan zdrowia pacjenta, a nie poziom żelaza, który może być bardzo wysoki przy bardzo niskim poziomie ferrytyny.</w:t>
      </w:r>
    </w:p>
    <w:p w14:paraId="4A491998" w14:textId="3D006DC4" w:rsidR="00DD225C" w:rsidRDefault="00AF1B5E" w:rsidP="00DD225C">
      <w:r>
        <w:t>Wyniki badań faktycznie wykazały, że poziom ferrytyny jest zastraszająco niski. Internista, usłyszawszy dodatkowo, że użytkowniczka jest na diecie wegańskiej, natychmiast zaleciła suplementację żelaza w wysokiej dawce.</w:t>
      </w:r>
    </w:p>
    <w:p w14:paraId="547FDD0E" w14:textId="0F89D7BC" w:rsidR="00AF1B5E" w:rsidRDefault="00AF1B5E" w:rsidP="00DD225C">
      <w:r>
        <w:t>Użytkowniczka, jak można się domyślić po temacie tej pracy, mocno zainteresowana i obeznana z tematami odżywiania</w:t>
      </w:r>
      <w:r w:rsidR="00392B79">
        <w:t xml:space="preserve">, oburzyła się na myśl o suplementacji i postanowiła </w:t>
      </w:r>
      <w:r w:rsidR="00392B79">
        <w:lastRenderedPageBreak/>
        <w:t xml:space="preserve">wykorzystać własny projekt do próby naprawy sytuacji na własną rękę, uznawszy, że </w:t>
      </w:r>
      <w:r w:rsidR="00CC49FC">
        <w:t>suplement zawsze zdąży kupić</w:t>
      </w:r>
      <w:r w:rsidR="00392B79">
        <w:t>, a</w:t>
      </w:r>
      <w:r w:rsidR="00CC49FC">
        <w:t>le</w:t>
      </w:r>
      <w:r w:rsidR="00392B79">
        <w:t xml:space="preserve"> najpierw spróbuje zapewnić sobie większą podaż żelaza (zwracając również uwagę na dostarczanie witaminy C) dietą.</w:t>
      </w:r>
    </w:p>
    <w:p w14:paraId="1D6FE3E8" w14:textId="77777777" w:rsidR="005B316F" w:rsidRDefault="005B316F" w:rsidP="005B316F">
      <w:pPr>
        <w:ind w:firstLine="0"/>
      </w:pPr>
    </w:p>
    <w:p w14:paraId="6886F1FA" w14:textId="1281EB7B" w:rsidR="005B316F" w:rsidRPr="00DD225C" w:rsidRDefault="005B316F" w:rsidP="005B316F">
      <w:pPr>
        <w:ind w:firstLine="0"/>
      </w:pPr>
      <w:r>
        <w:rPr>
          <w:noProof/>
          <w:lang w:eastAsia="pl-PL"/>
        </w:rPr>
        <w:drawing>
          <wp:inline distT="0" distB="0" distL="0" distR="0" wp14:anchorId="3B0EEE1C" wp14:editId="4679CBCE">
            <wp:extent cx="5443200" cy="1976400"/>
            <wp:effectExtent l="190500" t="190500" r="196215" b="195580"/>
            <wp:docPr id="5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erritinCompare.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43200" cy="1976400"/>
                    </a:xfrm>
                    <a:prstGeom prst="rect">
                      <a:avLst/>
                    </a:prstGeom>
                    <a:ln>
                      <a:noFill/>
                    </a:ln>
                    <a:effectLst>
                      <a:outerShdw blurRad="190500" algn="tl" rotWithShape="0">
                        <a:srgbClr val="000000">
                          <a:alpha val="70000"/>
                        </a:srgbClr>
                      </a:outerShdw>
                    </a:effectLst>
                  </pic:spPr>
                </pic:pic>
              </a:graphicData>
            </a:graphic>
          </wp:inline>
        </w:drawing>
      </w:r>
    </w:p>
    <w:p w14:paraId="1E836DC5" w14:textId="77777777" w:rsidR="00A87E01" w:rsidRDefault="00A87E01" w:rsidP="00A87E01"/>
    <w:p w14:paraId="498C6804" w14:textId="43E96714" w:rsidR="00213C06" w:rsidRDefault="00213C06" w:rsidP="00213C06">
      <w:r>
        <w:t>Rys.</w:t>
      </w:r>
      <w:r w:rsidR="00E57BA1">
        <w:t xml:space="preserve"> </w:t>
      </w:r>
      <w:ins w:id="11860" w:author="Okot" w:date="2019-11-19T21:02:00Z">
        <w:r w:rsidR="005E78C8">
          <w:t>6</w:t>
        </w:r>
      </w:ins>
      <w:del w:id="11861" w:author="Okot" w:date="2019-11-19T21:02:00Z">
        <w:r w:rsidDel="005E78C8">
          <w:delText>5</w:delText>
        </w:r>
      </w:del>
      <w:r>
        <w:t>.1. Porównanie poziomu ferrytyny w odstępie 2 miesięcy [archiwum prywatne].</w:t>
      </w:r>
    </w:p>
    <w:p w14:paraId="009763CE" w14:textId="77777777" w:rsidR="00CC49FC" w:rsidRDefault="00CC49FC" w:rsidP="00213C06"/>
    <w:p w14:paraId="4ADC7A53" w14:textId="46838F69" w:rsidR="00CC49FC" w:rsidRDefault="00CC49FC" w:rsidP="00CC49FC">
      <w:r>
        <w:t xml:space="preserve">Jak widać na rysunku </w:t>
      </w:r>
      <w:ins w:id="11862" w:author="Okot" w:date="2019-11-19T21:02:00Z">
        <w:r w:rsidR="005E78C8">
          <w:t>6</w:t>
        </w:r>
      </w:ins>
      <w:del w:id="11863" w:author="Okot" w:date="2019-11-19T21:02:00Z">
        <w:r w:rsidDel="005E78C8">
          <w:delText>5</w:delText>
        </w:r>
      </w:del>
      <w:r>
        <w:t xml:space="preserve">.1., po dwóch miesiącach poziom ferrytyny </w:t>
      </w:r>
      <w:r w:rsidR="002B4AEB">
        <w:t>znalazł się w przedziale</w:t>
      </w:r>
      <w:r>
        <w:t xml:space="preserve"> </w:t>
      </w:r>
      <w:r w:rsidR="002B4AEB">
        <w:t>normy</w:t>
      </w:r>
      <w:r>
        <w:t>. Co prawda w dolnej granicy normy, ale progres jest niezaprzeczalny. W związku z tym, użytkowniczka postanowiła dalej kontrolować podaż żelaza i podtrzymać decyzję o niekorzystaniu z suplementacji.</w:t>
      </w:r>
    </w:p>
    <w:p w14:paraId="18B9B9E1" w14:textId="77777777" w:rsidR="00CC49FC" w:rsidRPr="00A87E01" w:rsidRDefault="00CC49FC" w:rsidP="00CC49FC"/>
    <w:p w14:paraId="13260DE8" w14:textId="6B22FCAE" w:rsidR="00CD4B0E" w:rsidRDefault="005E78C8" w:rsidP="002A0F9B">
      <w:pPr>
        <w:pStyle w:val="Nagwek1"/>
      </w:pPr>
      <w:bookmarkStart w:id="11864" w:name="_Toc5963798"/>
      <w:ins w:id="11865" w:author="Okot" w:date="2019-11-19T21:02:00Z">
        <w:r>
          <w:t>7</w:t>
        </w:r>
      </w:ins>
      <w:del w:id="11866" w:author="Okot" w:date="2019-11-19T21:02:00Z">
        <w:r w:rsidR="00E57BA1" w:rsidDel="005E78C8">
          <w:delText>6</w:delText>
        </w:r>
      </w:del>
      <w:r w:rsidR="002A0F9B">
        <w:t xml:space="preserve">. </w:t>
      </w:r>
      <w:r w:rsidR="00CD4B0E" w:rsidRPr="002A0F9B">
        <w:t>wdrożenie</w:t>
      </w:r>
      <w:bookmarkEnd w:id="11864"/>
    </w:p>
    <w:p w14:paraId="51659AC8" w14:textId="77777777" w:rsidR="00A87E01" w:rsidRPr="00A87E01" w:rsidRDefault="00A87E01" w:rsidP="00A87E01"/>
    <w:p w14:paraId="35F02D50" w14:textId="64E1BE80" w:rsidR="00CD4B0E" w:rsidRDefault="005E78C8" w:rsidP="002A0F9B">
      <w:pPr>
        <w:pStyle w:val="Nagwek1"/>
      </w:pPr>
      <w:bookmarkStart w:id="11867" w:name="_Toc5963799"/>
      <w:ins w:id="11868" w:author="Okot" w:date="2019-11-19T21:02:00Z">
        <w:r>
          <w:t>8</w:t>
        </w:r>
      </w:ins>
      <w:del w:id="11869" w:author="Okot" w:date="2019-11-19T21:02:00Z">
        <w:r w:rsidR="00E57BA1" w:rsidDel="005E78C8">
          <w:delText>7</w:delText>
        </w:r>
      </w:del>
      <w:r w:rsidR="002A0F9B">
        <w:t xml:space="preserve">. </w:t>
      </w:r>
      <w:r w:rsidR="00CD4B0E">
        <w:t>podsumowanie</w:t>
      </w:r>
      <w:bookmarkEnd w:id="11867"/>
    </w:p>
    <w:p w14:paraId="4F0BA7BC" w14:textId="77777777" w:rsidR="002A0F9B" w:rsidRDefault="002A0F9B" w:rsidP="002A0F9B"/>
    <w:p w14:paraId="2EEB2F51" w14:textId="588F9B3C" w:rsidR="00C22C04" w:rsidRDefault="00A87E01" w:rsidP="002A0F9B">
      <w:r>
        <w:t>Stworzenie aplikacji wspomagającej prawidłowe bilansowanie diety okazało się być zajęciem o wiele bardziej czasochłonnym niż początkowo przypuszczałam. Szczęśliwie efekty pracy wynagradzają trud w nią włożony.</w:t>
      </w:r>
    </w:p>
    <w:p w14:paraId="1C613735" w14:textId="462DE36C" w:rsidR="00A87E01" w:rsidRDefault="00A87E01" w:rsidP="002A0F9B">
      <w:r>
        <w:t xml:space="preserve">Korzystanie z aplikacji, jak udowodniono w testach, przynosi wymierne efekty. Chociaż w informacjach zwrotnych pojawiają się narzekania na uciążliwość i dużą ilość pracy, którą należy dziennie włożyć, żeby docenić pełnię jej możliwości, to wynika to z dziedziny problemu, a nie braku przyjaznych dla użytkownika rozwiązań. Niestety, zmiana nawyków żywieniowych </w:t>
      </w:r>
      <w:r>
        <w:lastRenderedPageBreak/>
        <w:t>to nie jest kwestia jednego dnia, tylko długiej, systematycznej pracy. Im więcej szkodliwych przyzwyczajeń miał użytkownik przed rozpoczęciem tego proces</w:t>
      </w:r>
      <w:r w:rsidR="00CC47D5">
        <w:t>u, tym cięższa ona będzie.</w:t>
      </w:r>
    </w:p>
    <w:p w14:paraId="3316E453" w14:textId="77777777" w:rsidR="00A87E01" w:rsidRPr="002A0F9B" w:rsidRDefault="00A87E01" w:rsidP="002A0F9B"/>
    <w:p w14:paraId="5A071A19" w14:textId="38F8266F" w:rsidR="00CD4B0E" w:rsidRDefault="005E78C8" w:rsidP="00276AEC">
      <w:pPr>
        <w:pStyle w:val="Podtytu"/>
        <w:numPr>
          <w:ilvl w:val="0"/>
          <w:numId w:val="0"/>
        </w:numPr>
      </w:pPr>
      <w:bookmarkStart w:id="11870" w:name="_Toc5963800"/>
      <w:ins w:id="11871" w:author="Okot" w:date="2019-11-19T21:02:00Z">
        <w:r>
          <w:t>8</w:t>
        </w:r>
      </w:ins>
      <w:del w:id="11872" w:author="Okot" w:date="2019-11-19T21:02:00Z">
        <w:r w:rsidR="00E57BA1" w:rsidDel="005E78C8">
          <w:delText>7</w:delText>
        </w:r>
      </w:del>
      <w:r w:rsidR="002A0F9B">
        <w:t>.1</w:t>
      </w:r>
      <w:r w:rsidR="00276AEC">
        <w:t xml:space="preserve">. </w:t>
      </w:r>
      <w:r w:rsidR="00CD4B0E">
        <w:t>Możliwości dalszego rozwoju</w:t>
      </w:r>
      <w:bookmarkEnd w:id="11870"/>
    </w:p>
    <w:p w14:paraId="5D810839" w14:textId="77777777" w:rsidR="00BB68C0" w:rsidRDefault="00BB68C0" w:rsidP="00BB68C0"/>
    <w:p w14:paraId="697A8F5B" w14:textId="09B2214C" w:rsidR="00CC47D5" w:rsidRDefault="00CC47D5" w:rsidP="00BB68C0">
      <w:r>
        <w:t xml:space="preserve">Nie istnieją aplikacje idealne. Zawsze znajdzie się coś, co z perspektywy czasu można poprawić, ulepszyć, zmienić albo dodać. Poniżej znajdują się </w:t>
      </w:r>
      <w:r w:rsidR="006F064B">
        <w:t>moje refleksje</w:t>
      </w:r>
      <w:r w:rsidR="001E07CA">
        <w:t xml:space="preserve"> na temat możliwych perspektyw na przyszłość dla stworzonego oprogramowana.</w:t>
      </w:r>
    </w:p>
    <w:p w14:paraId="1DDA9032" w14:textId="77777777" w:rsidR="00CC47D5" w:rsidRDefault="00CC47D5" w:rsidP="00BB68C0"/>
    <w:p w14:paraId="3A255610" w14:textId="25AB8376" w:rsidR="00276AEC" w:rsidRDefault="005E78C8" w:rsidP="00276AEC">
      <w:pPr>
        <w:pStyle w:val="Nagwek2"/>
      </w:pPr>
      <w:bookmarkStart w:id="11873" w:name="_Toc5963801"/>
      <w:ins w:id="11874" w:author="Okot" w:date="2019-11-19T21:02:00Z">
        <w:r>
          <w:t>8</w:t>
        </w:r>
      </w:ins>
      <w:del w:id="11875" w:author="Okot" w:date="2019-11-19T21:02:00Z">
        <w:r w:rsidR="00E57BA1" w:rsidDel="005E78C8">
          <w:delText>7</w:delText>
        </w:r>
      </w:del>
      <w:r w:rsidR="002A0F9B">
        <w:t>.1</w:t>
      </w:r>
      <w:r w:rsidR="00276AEC">
        <w:t>.1. Dokładność przekazywanych informacji</w:t>
      </w:r>
      <w:r w:rsidR="00C80EE1">
        <w:t xml:space="preserve"> zwrotnych</w:t>
      </w:r>
      <w:bookmarkEnd w:id="11873"/>
    </w:p>
    <w:p w14:paraId="4563781B" w14:textId="77777777" w:rsidR="00276AEC" w:rsidRDefault="00276AEC" w:rsidP="00BB68C0"/>
    <w:p w14:paraId="14038AEA" w14:textId="11B4282B"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standardów</w:t>
      </w:r>
      <w:r w:rsidR="006F064B">
        <w:t>,</w:t>
      </w:r>
      <w:r w:rsidR="00BB68C0">
        <w:t xml:space="preserve">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2ACA130D"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2A0F9B">
        <w:t>likopenu. Wiadomo</w:t>
      </w:r>
      <w:r w:rsidR="005F772E" w:rsidRPr="00EB398E">
        <w:t xml:space="preserve">, że gotowane brokuły mają 10% mniej </w:t>
      </w:r>
      <w:r w:rsidR="005F772E" w:rsidRPr="00EB398E">
        <w:lastRenderedPageBreak/>
        <w:t xml:space="preserve">witaminy C niż surowe </w:t>
      </w:r>
      <w:r w:rsidR="005F772E" w:rsidRPr="002B4AEB">
        <w:t>[</w:t>
      </w:r>
      <w:del w:id="11876" w:author="Okot" w:date="2020-01-17T11:01:00Z">
        <w:r w:rsidR="002B4AEB" w:rsidRPr="002B4AEB" w:rsidDel="00EA7D70">
          <w:delText>2</w:delText>
        </w:r>
      </w:del>
      <w:ins w:id="11877" w:author="Okot" w:date="2020-01-17T11:01:00Z">
        <w:r w:rsidR="00E52AE0">
          <w:t>3</w:t>
        </w:r>
      </w:ins>
      <w:r w:rsidR="0061038E">
        <w:t>4</w:t>
      </w:r>
      <w:del w:id="11878" w:author="Okot" w:date="2020-01-13T11:37:00Z">
        <w:r w:rsidR="002B4AEB" w:rsidRPr="002B4AEB" w:rsidDel="00320D18">
          <w:delText>4</w:delText>
        </w:r>
      </w:del>
      <w:r w:rsidR="005F772E" w:rsidRPr="002B4AEB">
        <w:t>],</w:t>
      </w:r>
      <w:r w:rsidR="005F772E" w:rsidRPr="00EB398E">
        <w:t xml:space="preserve"> ale</w:t>
      </w:r>
      <w:r w:rsidR="005F772E">
        <w:t xml:space="preserve"> jak to dokładnie wygląda dla innych potraw i elementów? </w:t>
      </w:r>
    </w:p>
    <w:p w14:paraId="13FDD3BC" w14:textId="22B06B24" w:rsidR="005F772E"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t>
      </w:r>
      <w:r w:rsidR="002A0F9B">
        <w:t>wianiu żelaza w rozdziale 2.1.8.</w:t>
      </w:r>
      <w:r w:rsidR="00DF68B6">
        <w:rPr>
          <w:b/>
        </w:rPr>
        <w:t xml:space="preserve"> </w:t>
      </w:r>
      <w:r w:rsidR="00DF68B6">
        <w:t xml:space="preserve">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w:t>
      </w:r>
      <w:r w:rsidR="0073700A" w:rsidRPr="007873E8">
        <w:t>[</w:t>
      </w:r>
      <w:ins w:id="11879" w:author="Okot" w:date="2020-02-05T18:17:00Z">
        <w:r w:rsidR="00E61A1C">
          <w:t>40</w:t>
        </w:r>
      </w:ins>
      <w:del w:id="11880" w:author="Okot" w:date="2020-02-05T18:17:00Z">
        <w:r w:rsidR="0073700A" w:rsidRPr="007873E8" w:rsidDel="00E61A1C">
          <w:delText>3</w:delText>
        </w:r>
      </w:del>
      <w:del w:id="11881" w:author="Okot" w:date="2020-01-13T11:22:00Z">
        <w:r w:rsidR="0073700A" w:rsidRPr="007873E8" w:rsidDel="00EC125A">
          <w:delText>0</w:delText>
        </w:r>
      </w:del>
      <w:r w:rsidR="00DF68B6" w:rsidRPr="007873E8">
        <w:t>]</w:t>
      </w:r>
      <w:r w:rsidR="00DF68B6">
        <w:t xml:space="preserve">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 xml:space="preserve">u </w:t>
      </w:r>
      <w:r w:rsidR="001B1054" w:rsidRPr="007873E8">
        <w:t>[</w:t>
      </w:r>
      <w:ins w:id="11882" w:author="Okot" w:date="2020-01-17T11:05:00Z">
        <w:r w:rsidR="00E52AE0">
          <w:t>3</w:t>
        </w:r>
      </w:ins>
      <w:r w:rsidR="008E53F0">
        <w:t>2</w:t>
      </w:r>
      <w:del w:id="11883" w:author="Okot" w:date="2020-01-17T11:05:00Z">
        <w:r w:rsidR="00287597" w:rsidDel="00EA7D70">
          <w:delText>2</w:delText>
        </w:r>
      </w:del>
      <w:del w:id="11884" w:author="Okot" w:date="2020-01-13T11:41:00Z">
        <w:r w:rsidR="00287597" w:rsidDel="00320D18">
          <w:delText>2</w:delText>
        </w:r>
      </w:del>
      <w:r w:rsidR="00287597">
        <w:t>,</w:t>
      </w:r>
      <w:ins w:id="11885" w:author="Okot" w:date="2020-01-17T11:02:00Z">
        <w:r w:rsidR="00E52AE0">
          <w:t>3</w:t>
        </w:r>
      </w:ins>
      <w:r w:rsidR="0061038E">
        <w:t>4</w:t>
      </w:r>
      <w:del w:id="11886" w:author="Okot" w:date="2020-01-17T11:02:00Z">
        <w:r w:rsidR="007873E8" w:rsidRPr="007873E8" w:rsidDel="00EA7D70">
          <w:delText>2</w:delText>
        </w:r>
      </w:del>
      <w:del w:id="11887" w:author="Okot" w:date="2020-01-13T11:37:00Z">
        <w:r w:rsidR="007873E8" w:rsidRPr="007873E8" w:rsidDel="00320D18">
          <w:delText>4</w:delText>
        </w:r>
      </w:del>
      <w:r w:rsidR="007873E8" w:rsidRPr="007873E8">
        <w:t>]</w:t>
      </w:r>
      <w:r w:rsidR="00116FCD" w:rsidRPr="007873E8">
        <w:t>)</w:t>
      </w:r>
      <w:r w:rsidR="00DF68B6" w:rsidRPr="007873E8">
        <w:t>.</w:t>
      </w:r>
      <w:r w:rsidR="001B1054">
        <w:t xml:space="preserve"> Dlatego w niniejszej pracy uznano, że</w:t>
      </w:r>
      <w:r w:rsidR="00E21825">
        <w:t xml:space="preserve"> jedynie czyste dane liczbowe są w stanie dostarczyć obiektywnych i wystarczających informacji. W związku z czym zbadanie zależności pomiędzy poszczególnymi elementami i przedstawienie ich w postaci liczbowej możliwej do zaimplementowania w obliczeniach są kolejnych krokiem ku udoskonaleniu aplikacji. </w:t>
      </w:r>
    </w:p>
    <w:p w14:paraId="23712D15" w14:textId="060792EE" w:rsidR="0003742D" w:rsidRDefault="0003742D" w:rsidP="00276AEC">
      <w:pPr>
        <w:pStyle w:val="Akapitzlist"/>
        <w:numPr>
          <w:ilvl w:val="0"/>
          <w:numId w:val="10"/>
        </w:numPr>
      </w:pPr>
      <w:r>
        <w:t xml:space="preserve">wpływ związków antyodżywczych na przyswajalność składników - </w:t>
      </w:r>
    </w:p>
    <w:p w14:paraId="01F768CE" w14:textId="77777777" w:rsidR="002A0F9B" w:rsidRDefault="002A0F9B">
      <w:pPr>
        <w:pPrChange w:id="11888" w:author="Okot" w:date="2020-01-15T14:49:00Z">
          <w:pPr>
            <w:pStyle w:val="Nagwek2"/>
          </w:pPr>
        </w:pPrChange>
      </w:pPr>
    </w:p>
    <w:p w14:paraId="3EA129B8" w14:textId="4F49A4E9" w:rsidR="002A0F9B" w:rsidRDefault="005E78C8" w:rsidP="002A0F9B">
      <w:pPr>
        <w:pStyle w:val="Nagwek2"/>
      </w:pPr>
      <w:ins w:id="11889" w:author="Okot" w:date="2019-11-19T21:02:00Z">
        <w:r>
          <w:t>8</w:t>
        </w:r>
      </w:ins>
      <w:del w:id="11890" w:author="Okot" w:date="2019-11-19T21:02:00Z">
        <w:r w:rsidR="00E57BA1" w:rsidDel="005E78C8">
          <w:delText>7</w:delText>
        </w:r>
      </w:del>
      <w:r w:rsidR="002A0F9B">
        <w:t>.1.</w:t>
      </w:r>
      <w:r w:rsidR="00266EEB">
        <w:t>2</w:t>
      </w:r>
      <w:r w:rsidR="002A0F9B">
        <w:t>. Wprowadzenie dodatkowych funkcjonalności</w:t>
      </w:r>
    </w:p>
    <w:p w14:paraId="349B5F8B" w14:textId="77777777" w:rsidR="002A0F9B" w:rsidRDefault="002A0F9B">
      <w:pPr>
        <w:pPrChange w:id="11891" w:author="Okot" w:date="2020-01-15T14:49:00Z">
          <w:pPr>
            <w:pStyle w:val="Nagwek2"/>
          </w:pPr>
        </w:pPrChange>
      </w:pPr>
    </w:p>
    <w:p w14:paraId="11A1756D" w14:textId="03032C99" w:rsidR="007C1E47" w:rsidRDefault="002A0F9B" w:rsidP="002A0F9B">
      <w:r>
        <w:t xml:space="preserve"> Chociaż udało się zrealizować wszystkie opowieści klienta, a więc produkt spełnia swoje założenia, to nie należy myśleć o nim jako o skończonym. Oprogramowanie jest żywym tworem, który się zmienia i rozwija. Gdy wydanie 1.0. odniesie sukces, od razu powstaje pokusa lub potrzeba by nie spoczywać na laurach. Należy</w:t>
      </w:r>
      <w:r w:rsidR="007C1E47">
        <w:t xml:space="preserve"> pilnować, żeby aplikacja się nie stała przestarzała,</w:t>
      </w:r>
      <w:r>
        <w:t xml:space="preserve"> zapewnić wsparcie dla problemów zgłaszanych na bieżąco przez użytkowników, a także zbierać od nich informacje zwrotne na temat korzystania z aplikacji</w:t>
      </w:r>
      <w:r w:rsidR="00266EEB">
        <w:t>: jej</w:t>
      </w:r>
      <w:r>
        <w:t xml:space="preserve"> wad, zalet i braków. Jeśli wystarczająco wielu użytkowników zgłosi zapotrzebowanie na daną</w:t>
      </w:r>
      <w:r w:rsidR="007C1E47">
        <w:t xml:space="preserve"> </w:t>
      </w:r>
      <w:r w:rsidR="007C1E47">
        <w:lastRenderedPageBreak/>
        <w:t>funkcjonalność, warto</w:t>
      </w:r>
      <w:r w:rsidR="00266EEB">
        <w:t xml:space="preserve"> rozważyć </w:t>
      </w:r>
      <w:r w:rsidR="007C1E47">
        <w:t>wdrożenie</w:t>
      </w:r>
      <w:r w:rsidR="00266EEB">
        <w:t xml:space="preserve"> jej</w:t>
      </w:r>
      <w:r w:rsidR="007C1E47">
        <w:t xml:space="preserve"> w wydaniu 2.0. wraz z innymi pomysłami, które prawie na pewno pojawiły się podczas pracy nad wydaniem 1.0.</w:t>
      </w:r>
    </w:p>
    <w:p w14:paraId="7D9A39E3" w14:textId="63AC65A6" w:rsidR="007C1E47" w:rsidRDefault="007C1E47" w:rsidP="002A0F9B">
      <w:r>
        <w:t xml:space="preserve">W trakcie tworzenia tej pracy kilka takich się pojawiło i tylko ograniczenie czasowo nałożone na jej realizację sprawiło, że </w:t>
      </w:r>
      <w:r w:rsidR="00266EEB">
        <w:t>nie zdecydowałam</w:t>
      </w:r>
      <w:r>
        <w:t xml:space="preserve"> się dopisywać coraz to nowszych wymagań</w:t>
      </w:r>
      <w:r w:rsidR="00D31DD4">
        <w:t xml:space="preserve"> od niewielkich do bardzo dużych</w:t>
      </w:r>
      <w:r>
        <w:t>. Na przykład:</w:t>
      </w:r>
    </w:p>
    <w:p w14:paraId="4449E666" w14:textId="53AB8BBB" w:rsidR="007C1E47" w:rsidRDefault="00D31DD4" w:rsidP="007C1E47">
      <w:pPr>
        <w:pStyle w:val="Akapitzlist"/>
        <w:numPr>
          <w:ilvl w:val="0"/>
          <w:numId w:val="18"/>
        </w:numPr>
      </w:pPr>
      <w:r>
        <w:t>wysyłanie użytkownikowi przypomnienia na adres e-mail, jeśli przez dłuższy czas nie korzysta z aplikacji</w:t>
      </w:r>
    </w:p>
    <w:p w14:paraId="08548A31" w14:textId="2B430AB0" w:rsidR="00D31DD4" w:rsidRDefault="00D31DD4" w:rsidP="007C1E47">
      <w:pPr>
        <w:pStyle w:val="Akapitzlist"/>
        <w:numPr>
          <w:ilvl w:val="0"/>
          <w:numId w:val="18"/>
        </w:numPr>
      </w:pPr>
      <w:r>
        <w:t>eksportowanie danych z danego okresu na temat do pdfa, druku lub wysyłanie e-maila, co mogłoby się przydać na przykład w kontaktach z zewnętrznym dietetykiem</w:t>
      </w:r>
    </w:p>
    <w:p w14:paraId="18A5C9FF" w14:textId="38339E43" w:rsidR="00D31DD4" w:rsidRDefault="00D31DD4" w:rsidP="007C1E47">
      <w:pPr>
        <w:pStyle w:val="Akapitzlist"/>
        <w:numPr>
          <w:ilvl w:val="0"/>
          <w:numId w:val="18"/>
        </w:numPr>
      </w:pPr>
      <w:r>
        <w:t xml:space="preserve">uwzględnienie różnych form odżywiania np.: </w:t>
      </w:r>
      <w:r w:rsidR="004C138B">
        <w:t>wegetarianizm</w:t>
      </w:r>
      <w:r>
        <w:t>, weganizm, raw oraz alergii pokarmowych, dzięki czemu przy przeglądaniu bazy produktów, nie wyświetlałyby się składniki wykluczone z diety</w:t>
      </w:r>
    </w:p>
    <w:p w14:paraId="67C4806C" w14:textId="68A8595C" w:rsidR="00266EEB" w:rsidRDefault="00266EEB" w:rsidP="007C1E47">
      <w:pPr>
        <w:pStyle w:val="Akapitzlist"/>
        <w:numPr>
          <w:ilvl w:val="0"/>
          <w:numId w:val="18"/>
        </w:numPr>
      </w:pPr>
      <w:r>
        <w:t>uwzględnienie stanów organizmu zmieniających zapotrzebowanie na niektóre składniki odżywcze np.: ciąża, laktacja</w:t>
      </w:r>
    </w:p>
    <w:p w14:paraId="4682F343" w14:textId="13843E35" w:rsidR="00D31DD4" w:rsidRPr="00266EEB" w:rsidRDefault="00D31DD4" w:rsidP="007C1E47">
      <w:pPr>
        <w:pStyle w:val="Akapitzlist"/>
        <w:numPr>
          <w:ilvl w:val="0"/>
          <w:numId w:val="18"/>
        </w:numPr>
        <w:rPr>
          <w:highlight w:val="magenta"/>
        </w:rPr>
      </w:pPr>
      <w:r>
        <w:t xml:space="preserve">uwzględnienie </w:t>
      </w:r>
      <w:r w:rsidR="004C138B">
        <w:t>indeksu</w:t>
      </w:r>
      <w:r>
        <w:t xml:space="preserve"> oraz ładunku glikemicznego </w:t>
      </w:r>
      <w:r w:rsidRPr="00266EEB">
        <w:rPr>
          <w:b/>
          <w:highlight w:val="magenta"/>
        </w:rPr>
        <w:t>tutaj dopisać skrótowo co to jest w oparciu o bibliografię</w:t>
      </w:r>
    </w:p>
    <w:p w14:paraId="3217D6FE" w14:textId="30C4AE0A" w:rsidR="00D31DD4" w:rsidRDefault="004C138B" w:rsidP="007C1E47">
      <w:pPr>
        <w:pStyle w:val="Akapitzlist"/>
        <w:numPr>
          <w:ilvl w:val="0"/>
          <w:numId w:val="18"/>
        </w:numPr>
      </w:pPr>
      <w:r>
        <w:t>umożliwienie</w:t>
      </w:r>
      <w:r w:rsidR="00D31DD4">
        <w:t xml:space="preserve"> wprowadzania aktywności fizycznych wykonywanych w ciągu dnia wraz z czasem ich wykonania oraz stworzenie bazy </w:t>
      </w:r>
      <w:r>
        <w:t>czynności wraz z informacjami o liczbie kalorii spalanych przy ich wykonywaniu, dzięki czemu obliczanie dziennego bilansu energetycznego byłoby jeszcze bardziej dokładne</w:t>
      </w:r>
    </w:p>
    <w:p w14:paraId="4E50EE32" w14:textId="5DC68526" w:rsidR="00D82E09" w:rsidRDefault="00D82E09" w:rsidP="007C1E47">
      <w:pPr>
        <w:pStyle w:val="Akapitzlist"/>
        <w:numPr>
          <w:ilvl w:val="0"/>
          <w:numId w:val="18"/>
        </w:numPr>
      </w:pPr>
      <w:r>
        <w:t>możliwość usunięcia konta i wszystkich powiązanych z nim danych</w:t>
      </w:r>
    </w:p>
    <w:p w14:paraId="5A843C9A" w14:textId="2F0E2527" w:rsidR="00C02350" w:rsidDel="00266236" w:rsidRDefault="00C02350" w:rsidP="00C02350">
      <w:pPr>
        <w:pStyle w:val="Nagwek2"/>
        <w:rPr>
          <w:del w:id="11892" w:author="Okot" w:date="2020-01-15T14:49:00Z"/>
        </w:rPr>
      </w:pPr>
    </w:p>
    <w:p w14:paraId="4CB41957" w14:textId="77777777" w:rsidR="00266236" w:rsidRDefault="00266236">
      <w:pPr>
        <w:rPr>
          <w:ins w:id="11893" w:author="Okot" w:date="2020-01-15T14:49:00Z"/>
        </w:rPr>
        <w:pPrChange w:id="11894" w:author="Okot" w:date="2020-01-15T14:49:00Z">
          <w:pPr>
            <w:pStyle w:val="Nagwek2"/>
          </w:pPr>
        </w:pPrChange>
      </w:pPr>
    </w:p>
    <w:p w14:paraId="750CA844" w14:textId="032131C5" w:rsidR="00266EEB" w:rsidRDefault="005E78C8" w:rsidP="00C02350">
      <w:pPr>
        <w:pStyle w:val="Nagwek2"/>
      </w:pPr>
      <w:ins w:id="11895" w:author="Okot" w:date="2019-11-19T21:03:00Z">
        <w:r>
          <w:t>8</w:t>
        </w:r>
      </w:ins>
      <w:del w:id="11896" w:author="Okot" w:date="2019-11-19T21:03:00Z">
        <w:r w:rsidR="00E57BA1" w:rsidDel="005E78C8">
          <w:delText>7</w:delText>
        </w:r>
      </w:del>
      <w:r w:rsidR="00C02350">
        <w:t>.1.3.</w:t>
      </w:r>
      <w:ins w:id="11897" w:author="Okot" w:date="2020-01-13T17:05:00Z">
        <w:r w:rsidR="001C3D62">
          <w:t xml:space="preserve"> E</w:t>
        </w:r>
      </w:ins>
      <w:del w:id="11898" w:author="Okot" w:date="2020-01-13T17:05:00Z">
        <w:r w:rsidR="00C02350" w:rsidDel="001C3D62">
          <w:delText xml:space="preserve"> Walory e</w:delText>
        </w:r>
      </w:del>
      <w:r w:rsidR="00C02350">
        <w:t>dukac</w:t>
      </w:r>
      <w:ins w:id="11899" w:author="Okot" w:date="2020-01-13T17:06:00Z">
        <w:r w:rsidR="001C3D62">
          <w:t>ja użytkownika</w:t>
        </w:r>
      </w:ins>
      <w:del w:id="11900" w:author="Okot" w:date="2020-01-13T17:06:00Z">
        <w:r w:rsidR="00C02350" w:rsidDel="001C3D62">
          <w:delText>yjne</w:delText>
        </w:r>
      </w:del>
    </w:p>
    <w:p w14:paraId="624CE2B0" w14:textId="77777777" w:rsidR="00C22C04" w:rsidRDefault="00C22C04">
      <w:pPr>
        <w:pPrChange w:id="11901" w:author="Okot" w:date="2020-01-15T14:49:00Z">
          <w:pPr>
            <w:pStyle w:val="Nagwek2"/>
          </w:pPr>
        </w:pPrChange>
      </w:pPr>
    </w:p>
    <w:p w14:paraId="521C2FA8" w14:textId="5E7548AF" w:rsidR="0003742D" w:rsidRDefault="0003742D" w:rsidP="0003742D">
      <w:r>
        <w:t>Chociaż początkowo wydawało mi się, że aplikacje, które zarzucają użytkowników dodatkowymi informacjami, nie są najlepszym pomysłem, to z czasem, myśląc o mojej aplikacji, doszłam do wniosku, że być może jednak konstruktywnym, pożytecznym i dobrym byłoby, gdyby użytkownik nie tylko bezmyślnie wprowadzał kolejne dane, ale mógłby się czegoś podczas</w:t>
      </w:r>
      <w:r w:rsidR="006E7D3C">
        <w:t xml:space="preserve"> korzystania z aplikacji nauczyć.</w:t>
      </w:r>
    </w:p>
    <w:p w14:paraId="4E06303C" w14:textId="5D0D2055" w:rsidR="006E7D3C" w:rsidRDefault="006E7D3C" w:rsidP="0003742D">
      <w:r>
        <w:t xml:space="preserve">Na chwilę obecną rozważam albo interaktywny, dynamiczny szkolenie, którego kolejne kroki aktywowałyby się pod wpływem działań użytkownika, albo umieszczenie w strategicznych miejscach aplikacji charakterystycznych ikon np.: znaku zapytania, po </w:t>
      </w:r>
      <w:r>
        <w:lastRenderedPageBreak/>
        <w:t>kliknięciu w które wyświetlałyby się wskazówki i fakty odnośnie odżywiania powiązane z daną częścią aplikacji.</w:t>
      </w:r>
    </w:p>
    <w:p w14:paraId="23F438D4" w14:textId="16E154CB" w:rsidR="006E7D3C" w:rsidRDefault="006E7D3C" w:rsidP="0003742D">
      <w:r>
        <w:t xml:space="preserve">Oczywiście należy zawrzeć eksplikację, że żadna aplikacja nie zastąpi konsultacji u lekarza oraz że zawarte informacje odnoszą są do osób zdrowych o standardowym metabolizmie. Użytkownicy mieliby możliwość decydowania czy chcą wyłączyć szkolenie/nie klikać w ikony, więc niezainteresowani edukacją nie czuliby się zmuszeni do czytania, więc nie powinni zniechęcić do korzystania z aplikacji. </w:t>
      </w:r>
    </w:p>
    <w:p w14:paraId="66960F07" w14:textId="77777777" w:rsidR="00931B09" w:rsidRDefault="006E7D3C" w:rsidP="0003742D">
      <w:r>
        <w:t>Niemniej, wydaje mi się, że dla chętnych byłoby to wartościowe. Jak wspominałam w 1. Rozdziale – funkcjonuje teraz w sieci (i nie tylko) wiele mitów żywieniowych, a niewiele jest miejsc, które podają rzetelne, naukowe informacje w przystępny sposób. Osoby naprawdę zainteresowane zdrowym odżywianiem, a takie są obiektem docelowym tej aplikacji, raczej będą szukały takiej wiedzy, zwłaszcza, że osobiście uważam, że nie można korzystać z aplikacji do końca życia – lepiej zgłębić podstawowe zasady zbilansowanej diety i nauczyć się je stosować</w:t>
      </w:r>
      <w:r w:rsidR="008069FE">
        <w:t xml:space="preserve"> w praktyce bez sztywnego rygoru i obsesyjnego sprawdzania liczb.</w:t>
      </w:r>
      <w:r w:rsidR="00931B09">
        <w:t xml:space="preserve"> A do obliczeń wracać w razie potrzeby lepszej kontroli spożycia konkretnego składnika na przykład w przypadku chwilowego niedoboru.</w:t>
      </w:r>
    </w:p>
    <w:p w14:paraId="5D7EAEC2" w14:textId="25CB6BAB" w:rsidR="006E7D3C" w:rsidRPr="0003742D" w:rsidRDefault="006E7D3C" w:rsidP="0003742D">
      <w:r>
        <w:t xml:space="preserve"> </w:t>
      </w:r>
    </w:p>
    <w:p w14:paraId="1D7D7FAE" w14:textId="35676E30" w:rsidR="001C3D62" w:rsidRDefault="005E78C8" w:rsidP="00C22C04">
      <w:pPr>
        <w:pStyle w:val="Podtytu"/>
        <w:rPr>
          <w:ins w:id="11902" w:author="Okot" w:date="2020-01-13T17:06:00Z"/>
        </w:rPr>
      </w:pPr>
      <w:ins w:id="11903" w:author="Okot" w:date="2019-11-19T21:03:00Z">
        <w:r>
          <w:t>8</w:t>
        </w:r>
      </w:ins>
      <w:del w:id="11904" w:author="Okot" w:date="2019-11-19T21:03:00Z">
        <w:r w:rsidR="00E57BA1" w:rsidDel="005E78C8">
          <w:delText>7</w:delText>
        </w:r>
      </w:del>
      <w:r w:rsidR="00C22C04">
        <w:t xml:space="preserve">.2. </w:t>
      </w:r>
      <w:ins w:id="11905" w:author="Okot" w:date="2020-01-13T17:06:00Z">
        <w:r w:rsidR="001C3D62">
          <w:t>Walory edukacyjne</w:t>
        </w:r>
      </w:ins>
    </w:p>
    <w:p w14:paraId="227674B1" w14:textId="77777777" w:rsidR="001C3D62" w:rsidRDefault="001C3D62">
      <w:pPr>
        <w:rPr>
          <w:ins w:id="11906" w:author="Okot" w:date="2020-01-13T17:06:00Z"/>
        </w:rPr>
        <w:pPrChange w:id="11907" w:author="Okot" w:date="2020-01-13T17:06:00Z">
          <w:pPr>
            <w:pStyle w:val="Podtytu"/>
          </w:pPr>
        </w:pPrChange>
      </w:pPr>
    </w:p>
    <w:p w14:paraId="66A40677" w14:textId="05681B4D" w:rsidR="003B1F88" w:rsidRDefault="001C3D62">
      <w:pPr>
        <w:rPr>
          <w:ins w:id="11908" w:author="Okot" w:date="2020-01-13T17:07:00Z"/>
        </w:rPr>
        <w:pPrChange w:id="11909" w:author="Okot" w:date="2020-01-15T15:04:00Z">
          <w:pPr>
            <w:pStyle w:val="Podtytu"/>
          </w:pPr>
        </w:pPrChange>
      </w:pPr>
      <w:ins w:id="11910" w:author="Okot" w:date="2020-01-13T17:06:00Z">
        <w:r>
          <w:t>Jednym z celów tworzenia tej aplikacji był rozwój osobisty – mnie jako programistki. W tym podrozdziale spróbuję wypunktowa</w:t>
        </w:r>
      </w:ins>
      <w:ins w:id="11911" w:author="Okot" w:date="2020-01-13T17:07:00Z">
        <w:r>
          <w:t>ć</w:t>
        </w:r>
      </w:ins>
      <w:ins w:id="11912" w:author="Okot" w:date="2020-01-13T17:06:00Z">
        <w:r>
          <w:t xml:space="preserve"> czego nauczy</w:t>
        </w:r>
      </w:ins>
      <w:ins w:id="11913" w:author="Okot" w:date="2020-01-13T17:07:00Z">
        <w:r>
          <w:t>ło mnie pisanie tej pracy:</w:t>
        </w:r>
      </w:ins>
    </w:p>
    <w:p w14:paraId="007AF0D3" w14:textId="01A06285" w:rsidR="001C3D62" w:rsidRDefault="001C3D62">
      <w:pPr>
        <w:pStyle w:val="Akapitzlist"/>
        <w:numPr>
          <w:ilvl w:val="0"/>
          <w:numId w:val="31"/>
        </w:numPr>
        <w:rPr>
          <w:ins w:id="11914" w:author="Okot" w:date="2020-01-13T17:11:00Z"/>
        </w:rPr>
        <w:pPrChange w:id="11915" w:author="Okot" w:date="2020-01-13T17:07:00Z">
          <w:pPr>
            <w:pStyle w:val="Podtytu"/>
          </w:pPr>
        </w:pPrChange>
      </w:pPr>
      <w:ins w:id="11916" w:author="Okot" w:date="2020-01-13T17:07:00Z">
        <w:r>
          <w:t>planowanie w czasie. Pierwsza rzecz, której się nauczyłam bardzo szybko, to że moje estymacje dotycz</w:t>
        </w:r>
      </w:ins>
      <w:ins w:id="11917" w:author="Okot" w:date="2020-01-13T17:08:00Z">
        <w:r>
          <w:t>ące czasu potrzebnego na zrealizowanie danego celu są zbyt optymistyczne. Wyznaczałam sobie deadline’y na zrobienie danej rzeczy, kt</w:t>
        </w:r>
      </w:ins>
      <w:ins w:id="11918" w:author="Okot" w:date="2020-01-13T17:09:00Z">
        <w:r>
          <w:t xml:space="preserve">óre następnie znacznie przekraczałam. Nie mogę uczciwie powiedzieć, że w trakcie pracy nauczyłam się perfekcyjnie adekwatnie estymować, ale zdecydowanie udało mi się osiągnąć lepszą akuratność. </w:t>
        </w:r>
      </w:ins>
      <w:ins w:id="11919" w:author="Okot" w:date="2020-01-13T17:10:00Z">
        <w:r>
          <w:t xml:space="preserve">Dzięki temu doświadczeniu mam świadomość, że kiedy będę planować realizację projektu dla klienta, powinnam </w:t>
        </w:r>
        <w:r w:rsidR="000E7CB3">
          <w:t>bardzo dokładnie się zastanowić i prawdopodobnie doliczyć dodatkowy czas potrzebny na wykonanie pracy.</w:t>
        </w:r>
      </w:ins>
    </w:p>
    <w:p w14:paraId="00F04C95" w14:textId="53467766" w:rsidR="000E7CB3" w:rsidRDefault="00D25773">
      <w:pPr>
        <w:pStyle w:val="Akapitzlist"/>
        <w:numPr>
          <w:ilvl w:val="0"/>
          <w:numId w:val="31"/>
        </w:numPr>
        <w:rPr>
          <w:ins w:id="11920" w:author="Okot" w:date="2020-01-13T17:15:00Z"/>
        </w:rPr>
        <w:pPrChange w:id="11921" w:author="Okot" w:date="2020-01-13T17:07:00Z">
          <w:pPr>
            <w:pStyle w:val="Podtytu"/>
          </w:pPr>
        </w:pPrChange>
      </w:pPr>
      <w:ins w:id="11922" w:author="Okot" w:date="2020-01-13T17:11:00Z">
        <w:r>
          <w:t>planowanie przy użyciu odpowiednich narz</w:t>
        </w:r>
      </w:ins>
      <w:ins w:id="11923" w:author="Okot" w:date="2020-01-15T14:38:00Z">
        <w:r>
          <w:t>ędzi</w:t>
        </w:r>
      </w:ins>
      <w:ins w:id="11924" w:author="Okot" w:date="2020-01-13T17:11:00Z">
        <w:r w:rsidR="000E7CB3">
          <w:t>. Zaczynając plan prac operowałam jednym zeszytym i kartką formatu a4 przyklejon</w:t>
        </w:r>
      </w:ins>
      <w:ins w:id="11925" w:author="Okot" w:date="2020-01-13T17:12:00Z">
        <w:r w:rsidR="000E7CB3">
          <w:t>ą nad biurkiem z wypisanymi, ustalonymi przeze mnie,</w:t>
        </w:r>
      </w:ins>
      <w:ins w:id="11926" w:author="Okot" w:date="2020-01-13T17:11:00Z">
        <w:r w:rsidR="000E7CB3">
          <w:t xml:space="preserve"> </w:t>
        </w:r>
      </w:ins>
      <w:ins w:id="11927" w:author="Okot" w:date="2020-01-13T17:12:00Z">
        <w:r w:rsidR="000E7CB3">
          <w:t xml:space="preserve">kolejnymi etapami prac i terminem ich realizacji. Później </w:t>
        </w:r>
      </w:ins>
      <w:ins w:id="11928" w:author="Okot" w:date="2020-01-13T17:13:00Z">
        <w:r w:rsidR="000E7CB3">
          <w:t xml:space="preserve">zaczęłam korzystać z dedykowanego planera, w którym </w:t>
        </w:r>
        <w:r w:rsidR="000E7CB3">
          <w:lastRenderedPageBreak/>
          <w:t>rozpisywałam duże zadania na mniejsze części, a kiedy doszłam do etapu spisywania opowie</w:t>
        </w:r>
      </w:ins>
      <w:ins w:id="11929" w:author="Okot" w:date="2020-01-13T17:14:00Z">
        <w:r w:rsidR="000E7CB3">
          <w:t xml:space="preserve">ści klienta, sytuacja eskalowała i miałam biurko zasypane kilkudziesięcioma małymi karteluszkami z kolejnymi pomysłami lub ich iteracjami. </w:t>
        </w:r>
      </w:ins>
      <w:ins w:id="11930" w:author="Okot" w:date="2020-01-13T17:15:00Z">
        <w:r w:rsidR="000E7CB3">
          <w:t>Poszukiwania narzędzi do zarządzania projektem zaczęłam dopiero na etapie realizacji, początkowo niechętnie, zmotywowana jedynie tym, że na seminarium podkreślano wagę tego typu aplikacji przy pracy w metodyce zwinnej.</w:t>
        </w:r>
      </w:ins>
    </w:p>
    <w:p w14:paraId="5216E6A5" w14:textId="0493E6B9" w:rsidR="000E7CB3" w:rsidRDefault="000E7CB3">
      <w:pPr>
        <w:pStyle w:val="Akapitzlist"/>
        <w:numPr>
          <w:ilvl w:val="0"/>
          <w:numId w:val="31"/>
        </w:numPr>
        <w:rPr>
          <w:ins w:id="11931" w:author="Okot" w:date="2020-01-15T14:51:00Z"/>
        </w:rPr>
        <w:pPrChange w:id="11932" w:author="Okot" w:date="2020-01-13T17:07:00Z">
          <w:pPr>
            <w:pStyle w:val="Podtytu"/>
          </w:pPr>
        </w:pPrChange>
      </w:pPr>
      <w:ins w:id="11933" w:author="Okot" w:date="2020-01-13T17:16:00Z">
        <w:r>
          <w:t>istotność korzystania z systemu kontroli wersji.</w:t>
        </w:r>
      </w:ins>
      <w:ins w:id="11934" w:author="Okot" w:date="2020-01-13T17:17:00Z">
        <w:r w:rsidR="00F12E1E">
          <w:t xml:space="preserve"> W trakcie przedmiotu „Projekt grupy” na 7. Semestrze studiów po raz pierwszy tworzyłam oprogramowanie wsp</w:t>
        </w:r>
      </w:ins>
      <w:ins w:id="11935" w:author="Okot" w:date="2020-01-13T17:18:00Z">
        <w:r w:rsidR="00F12E1E">
          <w:t>ólnie z inną osobą i również po raz pierwszy</w:t>
        </w:r>
      </w:ins>
      <w:ins w:id="11936" w:author="Okot" w:date="2020-01-13T17:17:00Z">
        <w:r w:rsidR="00F12E1E">
          <w:t xml:space="preserve"> korzystałam z GitHuba. </w:t>
        </w:r>
      </w:ins>
      <w:ins w:id="11937" w:author="Okot" w:date="2020-01-13T17:18:00Z">
        <w:r w:rsidR="00F12E1E">
          <w:t xml:space="preserve">Wcześniej słyszałam tylko z grubsza, co to jest i że większość moich znajomych programistów korzysta z niego. </w:t>
        </w:r>
      </w:ins>
      <w:ins w:id="11938" w:author="Okot" w:date="2020-01-13T17:19:00Z">
        <w:r w:rsidR="00F12E1E">
          <w:t xml:space="preserve">Kiedy wybierałam program do kontroli wersji do tej pracy, GitHub był naturalnym wyborem jako oprogramowanie chwalone i znajome. Nie przewidywałam problemów ze </w:t>
        </w:r>
      </w:ins>
      <w:ins w:id="11939" w:author="Okot" w:date="2020-01-13T17:20:00Z">
        <w:r w:rsidR="00F12E1E">
          <w:t xml:space="preserve">spójnością kodu, ale też nie wykluczałam ich. Przesyłanie commitami kolejnych wersji samego dokumentu tekstowego </w:t>
        </w:r>
      </w:ins>
      <w:ins w:id="11940" w:author="Okot" w:date="2020-01-13T17:21:00Z">
        <w:r w:rsidR="00195DEA">
          <w:t>zaczęłam robić odruchowo, traktując repozytorium jako kolejny backup (poza tym trzyma</w:t>
        </w:r>
      </w:ins>
      <w:ins w:id="11941" w:author="Okot" w:date="2020-01-13T17:22:00Z">
        <w:r w:rsidR="00195DEA">
          <w:t xml:space="preserve">łam kopię zapasową na zewnętrznym dysku w domu oraz w chmurze Google’a). </w:t>
        </w:r>
      </w:ins>
      <w:ins w:id="11942" w:author="Okot" w:date="2020-01-13T17:19:00Z">
        <w:r w:rsidR="00F12E1E">
          <w:t xml:space="preserve"> </w:t>
        </w:r>
      </w:ins>
      <w:ins w:id="11943" w:author="Okot" w:date="2020-01-13T17:22:00Z">
        <w:r w:rsidR="00195DEA">
          <w:t>Jednka podczas gdy pozostałe zabezpieczenia przechowywa</w:t>
        </w:r>
      </w:ins>
      <w:ins w:id="11944" w:author="Okot" w:date="2020-01-13T17:23:00Z">
        <w:r w:rsidR="00195DEA">
          <w:t>ły jedynie ostatnią wersję pliku, na GitHubie dostępne były wszystkie poprzednie wersje. Dzięki czemu, jak już wspominałam w rozdziale 5.2.5., mogłam znale</w:t>
        </w:r>
      </w:ins>
      <w:ins w:id="11945" w:author="Okot" w:date="2020-01-13T17:24:00Z">
        <w:r w:rsidR="00195DEA">
          <w:t>źć starą wersję tekstu i naprawić błędy, które zakradły się niezauważone przeze mnie w trakcie licznych poprawek.</w:t>
        </w:r>
      </w:ins>
    </w:p>
    <w:p w14:paraId="718E196B" w14:textId="5F1D84FA" w:rsidR="00712AD4" w:rsidRDefault="00712AD4">
      <w:pPr>
        <w:pStyle w:val="Akapitzlist"/>
        <w:numPr>
          <w:ilvl w:val="0"/>
          <w:numId w:val="31"/>
        </w:numPr>
        <w:rPr>
          <w:ins w:id="11946" w:author="Okot" w:date="2020-01-13T17:24:00Z"/>
        </w:rPr>
        <w:pPrChange w:id="11947" w:author="Okot" w:date="2020-01-13T17:07:00Z">
          <w:pPr>
            <w:pStyle w:val="Podtytu"/>
          </w:pPr>
        </w:pPrChange>
      </w:pPr>
      <w:ins w:id="11948" w:author="Okot" w:date="2020-01-15T14:51:00Z">
        <w:r>
          <w:t xml:space="preserve">trzeba pisać. Im więcej tym lepiej. </w:t>
        </w:r>
      </w:ins>
      <w:ins w:id="11949" w:author="Okot" w:date="2020-01-15T14:52:00Z">
        <w:r>
          <w:t>Może zabrzmieć to banalnie, ale to jedna z najważniejszych lekcji, jakie wyciągnęłam podczas pracy. Początkowo założyłam, że praca musi powstawać w sposób uporz</w:t>
        </w:r>
      </w:ins>
      <w:ins w:id="11950" w:author="Okot" w:date="2020-01-15T14:53:00Z">
        <w:r>
          <w:t xml:space="preserve">ądkowany, rozdział po rozdziale. </w:t>
        </w:r>
        <w:r w:rsidR="00EB20EA">
          <w:t>Część poświęcona analizie dziedziny napisałam dość sprawnie, ale kiedy przyszło do analizy biznesowej, dozna</w:t>
        </w:r>
      </w:ins>
      <w:ins w:id="11951" w:author="Okot" w:date="2020-01-15T14:54:00Z">
        <w:r w:rsidR="00EB20EA">
          <w:t>łam tzw.: „twórczej niemocy”. Nie wiedziałam, co chcę napisać i zaci</w:t>
        </w:r>
      </w:ins>
      <w:ins w:id="11952" w:author="Okot" w:date="2020-01-15T14:55:00Z">
        <w:r w:rsidR="00EB20EA">
          <w:t xml:space="preserve">ęłam się tak bardzo, że przez kilka miesięcy praca prawie nie posuwała się do przodu. Kiedy </w:t>
        </w:r>
      </w:ins>
      <w:ins w:id="11953" w:author="Okot" w:date="2020-01-15T14:56:00Z">
        <w:r w:rsidR="00EB20EA">
          <w:t xml:space="preserve">wznowiłam pisanie, zdeterminowana, że dam radę, zaczęłam spisywać wszystko, co aktualnie przychodziło mi do głowy w sposób nieuporządkowany, poprawiając i </w:t>
        </w:r>
      </w:ins>
      <w:ins w:id="11954" w:author="Okot" w:date="2020-01-15T14:57:00Z">
        <w:r w:rsidR="00EB20EA">
          <w:t>umiejscawiając we właściwych częściach dokumentu później. Dzięki temu cały czas widziałam postęp i byłam zmotywowana do dalszej pracy ze ś</w:t>
        </w:r>
      </w:ins>
      <w:ins w:id="11955" w:author="Okot" w:date="2020-01-15T14:58:00Z">
        <w:r w:rsidR="00EB20EA">
          <w:t>wiadomością, że wcześniej lub później znajdę rozwiązanie problemów, które napotykałam.</w:t>
        </w:r>
      </w:ins>
    </w:p>
    <w:p w14:paraId="714D9C0A" w14:textId="03265B6D" w:rsidR="00AD23D9" w:rsidRDefault="00D25773">
      <w:pPr>
        <w:pStyle w:val="Akapitzlist"/>
        <w:numPr>
          <w:ilvl w:val="0"/>
          <w:numId w:val="31"/>
        </w:numPr>
        <w:rPr>
          <w:ins w:id="11956" w:author="Okot" w:date="2020-01-15T15:04:00Z"/>
        </w:rPr>
        <w:pPrChange w:id="11957" w:author="Okot" w:date="2020-01-13T17:07:00Z">
          <w:pPr>
            <w:pStyle w:val="Podtytu"/>
          </w:pPr>
        </w:pPrChange>
      </w:pPr>
      <w:ins w:id="11958" w:author="Okot" w:date="2020-01-15T14:39:00Z">
        <w:r>
          <w:lastRenderedPageBreak/>
          <w:t xml:space="preserve">docenianie etapu analizy. Do tej pory podchodziłam z dużą rezerwą do etapu analizy, planowania i projektowania. Większość kodu, który w życiu napisałam, był tworzony </w:t>
        </w:r>
      </w:ins>
      <w:ins w:id="11959" w:author="Okot" w:date="2020-01-15T14:40:00Z">
        <w:r>
          <w:t xml:space="preserve">„na żywo”. Wyjątkiem były dwa projekty na studiach: jeden na Projekt Indywidualny, drugi na Projekt Zespołowy, ale wtedy nie doceniłam </w:t>
        </w:r>
      </w:ins>
      <w:ins w:id="11960" w:author="Okot" w:date="2020-01-15T14:41:00Z">
        <w:r>
          <w:t>ważności tych etapów, traktowałam je bardziej jako uciążliwość. O wiele bardziej zainteresowana byłam samym procesem tworzenia. Pisząc te pracę, po</w:t>
        </w:r>
        <w:r w:rsidR="00266236">
          <w:t>czątkowo chciałam wszystko robi</w:t>
        </w:r>
      </w:ins>
      <w:ins w:id="11961" w:author="Okot" w:date="2020-01-15T14:43:00Z">
        <w:r w:rsidR="00266236">
          <w:t>ć wszystko po kolei, zgodnie ze sztuką. Skończyło się to tak, jak opisałam powyżej, dlatego po powrocie do pisania pracy, zaczęłam działać zgodnie z weną i spisywać na bieżąco przemyślenia. W efekcie projekty interfejs</w:t>
        </w:r>
      </w:ins>
      <w:ins w:id="11962" w:author="Okot" w:date="2020-01-15T14:44:00Z">
        <w:r w:rsidR="00266236">
          <w:t xml:space="preserve">ów graficznych zaczęły powstawać po spisaniu opowieści klienta i wymagań funkcjonalnych, ale przed rozpisaniem scenariuszy przypadków użycia. </w:t>
        </w:r>
      </w:ins>
      <w:ins w:id="11963" w:author="Okot" w:date="2020-01-15T14:45:00Z">
        <w:r w:rsidR="00266236">
          <w:t>Kiedy nadrobiłam tworzenie scenariuszy, okazało się, że jeden z interfejsów jest niemal całkiem do poprawy, bo po rozplanowaniu kolejnych kroków wykonywanych przez u</w:t>
        </w:r>
      </w:ins>
      <w:ins w:id="11964" w:author="Okot" w:date="2020-01-15T14:46:00Z">
        <w:r w:rsidR="00266236">
          <w:t>żytkownika, interfejs, który pierwotnie wymyśliłam</w:t>
        </w:r>
      </w:ins>
      <w:ins w:id="11965" w:author="Okot" w:date="2020-01-15T14:50:00Z">
        <w:r w:rsidR="00266236">
          <w:t xml:space="preserve"> okazał się być zupełnie niefunkcjonalny. Także w innych projektach znalazłam drobne rzeczy do poprawki.</w:t>
        </w:r>
        <w:r w:rsidR="00712AD4">
          <w:t xml:space="preserve"> Zaobserwowałam też jak łatwo się poprawia</w:t>
        </w:r>
      </w:ins>
      <w:ins w:id="11966" w:author="Okot" w:date="2020-01-15T14:51:00Z">
        <w:r w:rsidR="00712AD4">
          <w:t>ło projekty interfejsów, mając rozpisane szczegółowo scenariusze przypadków użycia.</w:t>
        </w:r>
      </w:ins>
    </w:p>
    <w:p w14:paraId="0F200731" w14:textId="48D2E338" w:rsidR="003B1F88" w:rsidRDefault="003B1F88">
      <w:pPr>
        <w:pStyle w:val="Akapitzlist"/>
        <w:numPr>
          <w:ilvl w:val="0"/>
          <w:numId w:val="31"/>
        </w:numPr>
        <w:rPr>
          <w:ins w:id="11967" w:author="Okot" w:date="2020-01-13T17:06:00Z"/>
        </w:rPr>
        <w:pPrChange w:id="11968" w:author="Okot" w:date="2020-01-13T17:07:00Z">
          <w:pPr>
            <w:pStyle w:val="Podtytu"/>
          </w:pPr>
        </w:pPrChange>
      </w:pPr>
      <w:ins w:id="11969" w:author="Okot" w:date="2020-01-15T15:04:00Z">
        <w:r>
          <w:t xml:space="preserve">na </w:t>
        </w:r>
      </w:ins>
      <w:ins w:id="11970" w:author="Okot" w:date="2020-01-15T15:05:00Z">
        <w:r>
          <w:t>końcu, chociaż nie najmniej ważne: pozna</w:t>
        </w:r>
      </w:ins>
      <w:ins w:id="11971" w:author="Okot" w:date="2020-01-15T15:07:00Z">
        <w:r>
          <w:t>łam wiele nowych technologii i narzędzi: metodykę zwinną, Ruby on Rails, Postgre</w:t>
        </w:r>
      </w:ins>
      <w:ins w:id="11972" w:author="Okot" w:date="2020-01-15T15:08:00Z">
        <w:r>
          <w:t>SQL, zarządzenie projektem za pomocą YouTracka.</w:t>
        </w:r>
      </w:ins>
    </w:p>
    <w:p w14:paraId="44EEAF2D" w14:textId="77777777" w:rsidR="001C3D62" w:rsidRPr="001C71AE" w:rsidRDefault="001C3D62">
      <w:pPr>
        <w:rPr>
          <w:ins w:id="11973" w:author="Okot" w:date="2020-01-13T17:05:00Z"/>
        </w:rPr>
        <w:pPrChange w:id="11974" w:author="Okot" w:date="2020-01-13T17:06:00Z">
          <w:pPr>
            <w:pStyle w:val="Podtytu"/>
          </w:pPr>
        </w:pPrChange>
      </w:pPr>
    </w:p>
    <w:p w14:paraId="58F4A602" w14:textId="601AE7B9" w:rsidR="00C22C04" w:rsidRDefault="001C3D62" w:rsidP="00C22C04">
      <w:pPr>
        <w:pStyle w:val="Podtytu"/>
      </w:pPr>
      <w:ins w:id="11975" w:author="Okot" w:date="2020-01-13T17:05:00Z">
        <w:r>
          <w:t>8.3. </w:t>
        </w:r>
      </w:ins>
      <w:r w:rsidR="00C22C04">
        <w:t xml:space="preserve">Wnioski końcowe </w:t>
      </w:r>
    </w:p>
    <w:p w14:paraId="36ACC842" w14:textId="77777777" w:rsidR="00C22C04" w:rsidRDefault="00C22C04" w:rsidP="00C22C04">
      <w:pPr>
        <w:pStyle w:val="Podtytu"/>
      </w:pPr>
    </w:p>
    <w:p w14:paraId="07EF76FB" w14:textId="61BFAEFA" w:rsidR="006F064B" w:rsidRDefault="006F064B" w:rsidP="00C22C04">
      <w:r>
        <w:t>Wymyślenie</w:t>
      </w:r>
      <w:r w:rsidR="00C22C04">
        <w:t xml:space="preserve"> tematu tej pracy</w:t>
      </w:r>
      <w:r>
        <w:t xml:space="preserve"> przyszło samo</w:t>
      </w:r>
      <w:r w:rsidR="00C22C04">
        <w:t>,</w:t>
      </w:r>
      <w:r>
        <w:t xml:space="preserve"> ale już</w:t>
      </w:r>
      <w:r w:rsidR="00C22C04">
        <w:t xml:space="preserve"> dokładne go zbadanie oraz pełny projekt i implementacja aplikacji wymagało włożenia dużo wysiłku i ogromnej motywacji. Wielokrotnie w trakcie pracy przychodziły trudne momenty, kiedy miałam ochotę się poddać. Co ciekawe</w:t>
      </w:r>
      <w:r w:rsidR="006E3D53">
        <w:t>,</w:t>
      </w:r>
      <w:r w:rsidR="00C22C04">
        <w:t xml:space="preserve"> nie wiązały się one z konkretnymi problemami do rozwiązania, a brakiem wiary we własne możliwości. </w:t>
      </w:r>
    </w:p>
    <w:p w14:paraId="1D8B59D4" w14:textId="506829B9" w:rsidR="00C22C04" w:rsidRDefault="00C22C04" w:rsidP="00C22C04">
      <w:r>
        <w:t>Doprowadzenie procesu do końca pomogło mi w budowaniu pew</w:t>
      </w:r>
      <w:r w:rsidR="006F064B">
        <w:t>ności siebie jako programistki</w:t>
      </w:r>
      <w:r>
        <w:t>, a zbieranie materiałów do bibliografii znacznie poszerzyło moją wiedzę z zakresu tworze</w:t>
      </w:r>
      <w:r w:rsidR="006E3D53">
        <w:t>nia oprogramowania o tematy nie</w:t>
      </w:r>
      <w:r>
        <w:t>poruszane w trakcie toku nauczania, a których przydatność w dalszym życiu zawodowym będzie niepodważalna.</w:t>
      </w:r>
      <w:r w:rsidR="006F064B">
        <w:t xml:space="preserve"> Zrozumiałam, że dobry projekt, postępowanie zgodnie z zasadami czystej architektury, programowanie w sposób </w:t>
      </w:r>
      <w:r w:rsidR="006F064B">
        <w:lastRenderedPageBreak/>
        <w:t>przemyślany, uważny oraz zgodny ze standardami czystego kodu, ułatwiają implementację i naprawianie potencjalnych błędów, co owocuje lepszym efektem końcowym</w:t>
      </w:r>
      <w:r w:rsidR="006E3D53">
        <w:t xml:space="preserve"> i krótszym czasem pracy</w:t>
      </w:r>
      <w:r w:rsidR="006F064B">
        <w:t xml:space="preserve">. </w:t>
      </w:r>
    </w:p>
    <w:p w14:paraId="0EE7D5D1" w14:textId="5ADCC6EC" w:rsidR="006F064B" w:rsidRDefault="006F064B" w:rsidP="00C22C04">
      <w:r>
        <w:t>W obliczu powyższych korzyści, opanowanie nowego języka programowania wydaje się być mniej znaczące, ale również jest powodem do zadowolenia, gdyż zwiększa moją uniwersalność.</w:t>
      </w:r>
    </w:p>
    <w:p w14:paraId="5D0CA6A9" w14:textId="2793651E" w:rsidR="00954BB6" w:rsidRDefault="006F064B" w:rsidP="00C22C04">
      <w:r>
        <w:t xml:space="preserve">W pełni do mnie dotarło to, co się mówi o pracy programisty – że wymaga ciągłego rozwoju i śledzenia zmian w branży, pojawiania się nowych technologii. </w:t>
      </w:r>
      <w:r w:rsidR="00954BB6">
        <w:t>Myślę, że po skończeniu tej pracy jestem bardziej gotowa, żeby zmierzyć się z wyzwaniami, które czekają mnie w przyszłości podczas pracy w zawodzie.</w:t>
      </w:r>
    </w:p>
    <w:p w14:paraId="10F97CE4" w14:textId="6B2F5FBE" w:rsidR="002F436B" w:rsidRDefault="00954BB6" w:rsidP="00C22C04">
      <w:r>
        <w:t>Na koniec nie mogę nie wspomnieć o czystej satysfakcji</w:t>
      </w:r>
      <w:r w:rsidR="006E3D53">
        <w:t>, jaką</w:t>
      </w:r>
      <w:r>
        <w:t xml:space="preserve"> dało mi stworzenie pierwszej naprawdę własnej aplikacji, której temat, wymagania i sposób realizacji nie były narzucony przez kolejne zadanie na zaliczenie przedmiotu.</w:t>
      </w:r>
      <w:r w:rsidR="00C01EB4">
        <w:t xml:space="preserve"> </w:t>
      </w:r>
    </w:p>
    <w:p w14:paraId="61B2F664" w14:textId="1D6A9170" w:rsidR="00572874" w:rsidDel="00F81A91" w:rsidRDefault="00C01EB4" w:rsidP="00572874">
      <w:pPr>
        <w:rPr>
          <w:del w:id="11976" w:author="Okot" w:date="2019-12-01T15:47:00Z"/>
        </w:rPr>
      </w:pPr>
      <w:r>
        <w:t>Programowanie jest czynnością wymagającą</w:t>
      </w:r>
      <w:r w:rsidR="006E3D53">
        <w:t>,</w:t>
      </w:r>
      <w:r>
        <w:t xml:space="preserve"> oprócz umiejętności logicznego myślenia oraz samodzielności w szukaniu rozwiązań, dużej dozy kreatywności. Nigdy nie powiedziałabym, że istotą programowania jest, kolokwialnie ujmując, „klepanie kolejnych linijek kodu”. Dla mnie jest to działanie twórcze, a ja od zawsze miałam inklinacje artystyczne i potrzebę tworzenia. Teraz wiem, że w tej linii zawodowej będę mogła łączyć dwa światy bliskie mi światy: techniki i sztuki, łączyć pracę z pasją, co daje nadzieję, że nie dotknie mnie zbyt szybko wypalenie zawodowe, które podobno jest zjawiskiem powszechnym wśród programistów [].</w:t>
      </w:r>
    </w:p>
    <w:p w14:paraId="429F764D" w14:textId="7EB313D5" w:rsidR="00572874" w:rsidRDefault="00572874">
      <w:pPr>
        <w:pPrChange w:id="11977" w:author="Okot" w:date="2019-12-01T15:47:00Z">
          <w:pPr>
            <w:spacing w:after="160" w:line="259" w:lineRule="auto"/>
            <w:ind w:firstLine="0"/>
            <w:jc w:val="left"/>
          </w:pPr>
        </w:pPrChange>
      </w:pPr>
      <w:r>
        <w:br w:type="page"/>
      </w:r>
    </w:p>
    <w:p w14:paraId="10657221" w14:textId="614258A0" w:rsidR="00CD4B0E" w:rsidRDefault="005225EA" w:rsidP="005225EA">
      <w:pPr>
        <w:pStyle w:val="Nagwek3"/>
      </w:pPr>
      <w:bookmarkStart w:id="11978" w:name="_Toc5963802"/>
      <w:r>
        <w:lastRenderedPageBreak/>
        <w:t>wykaz źródeł</w:t>
      </w:r>
      <w:bookmarkEnd w:id="11978"/>
    </w:p>
    <w:p w14:paraId="1ED808CC" w14:textId="77777777" w:rsidR="00846ED8" w:rsidRPr="00846ED8" w:rsidRDefault="00846ED8" w:rsidP="00846ED8"/>
    <w:p w14:paraId="09728DC9" w14:textId="49A3F242" w:rsidR="00E80A98" w:rsidRPr="00E80A98" w:rsidRDefault="00E80A98" w:rsidP="00E80A98">
      <w:pPr>
        <w:pStyle w:val="Akapitzlist"/>
        <w:numPr>
          <w:ilvl w:val="0"/>
          <w:numId w:val="8"/>
        </w:numPr>
        <w:rPr>
          <w:ins w:id="11979" w:author="Okot" w:date="2020-01-17T11:29:00Z"/>
        </w:rPr>
      </w:pPr>
      <w:ins w:id="11980" w:author="Okot" w:date="2020-01-17T11:29:00Z">
        <w:r w:rsidRPr="00E80A98">
          <w:t xml:space="preserve">Asana pricing </w:t>
        </w:r>
        <w:r>
          <w:rPr>
            <w:lang w:val="en-US"/>
          </w:rPr>
          <w:fldChar w:fldCharType="begin"/>
        </w:r>
        <w:r w:rsidRPr="00E80A98">
          <w:rPr>
            <w:rPrChange w:id="11981" w:author="Okot" w:date="2020-01-17T11:29:00Z">
              <w:rPr>
                <w:lang w:val="en-US"/>
              </w:rPr>
            </w:rPrChange>
          </w:rPr>
          <w:instrText xml:space="preserve"> HYPERLINK "</w:instrText>
        </w:r>
        <w:r w:rsidRPr="00E80A98">
          <w:instrText>https://asana.com/pricing</w:instrText>
        </w:r>
        <w:r w:rsidRPr="00E80A98">
          <w:rPr>
            <w:rPrChange w:id="11982" w:author="Okot" w:date="2020-01-17T11:29:00Z">
              <w:rPr>
                <w:lang w:val="en-US"/>
              </w:rPr>
            </w:rPrChange>
          </w:rPr>
          <w:instrText xml:space="preserve">" </w:instrText>
        </w:r>
        <w:r>
          <w:rPr>
            <w:lang w:val="en-US"/>
          </w:rPr>
          <w:fldChar w:fldCharType="separate"/>
        </w:r>
        <w:r w:rsidRPr="00E80A98">
          <w:rPr>
            <w:rStyle w:val="Hipercze"/>
            <w:rPrChange w:id="11983" w:author="Okot" w:date="2020-01-17T11:29:00Z">
              <w:rPr/>
            </w:rPrChange>
          </w:rPr>
          <w:t>https://asana.com/pricing</w:t>
        </w:r>
        <w:r>
          <w:rPr>
            <w:lang w:val="en-US"/>
          </w:rPr>
          <w:fldChar w:fldCharType="end"/>
        </w:r>
        <w:r w:rsidRPr="00E80A98">
          <w:rPr>
            <w:rPrChange w:id="11984" w:author="Okot" w:date="2020-01-17T11:29:00Z">
              <w:rPr>
                <w:lang w:val="en-US"/>
              </w:rPr>
            </w:rPrChange>
          </w:rPr>
          <w:t xml:space="preserve"> z dnia 17.01.2020</w:t>
        </w:r>
      </w:ins>
    </w:p>
    <w:p w14:paraId="4DCEDC32" w14:textId="77777777" w:rsidR="00136341" w:rsidRDefault="00136341" w:rsidP="00136341">
      <w:pPr>
        <w:pStyle w:val="Akapitzlist"/>
        <w:numPr>
          <w:ilvl w:val="0"/>
          <w:numId w:val="8"/>
        </w:numPr>
      </w:pPr>
      <w:r>
        <w:t xml:space="preserve">Banki Żywności. Raport Federacji Polskich Banków Żywności 2018 </w:t>
      </w:r>
      <w:hyperlink r:id="rId137"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1F37B5A6" w:rsidR="00136341" w:rsidRPr="00951464" w:rsidRDefault="00136341" w:rsidP="00136341">
      <w:pPr>
        <w:pStyle w:val="Akapitzlist"/>
        <w:numPr>
          <w:ilvl w:val="0"/>
          <w:numId w:val="8"/>
        </w:numPr>
        <w:rPr>
          <w:lang w:val="en-US"/>
          <w:rPrChange w:id="11985" w:author="Okot" w:date="2020-01-17T11:39:00Z">
            <w:rPr/>
          </w:rPrChange>
        </w:rPr>
      </w:pPr>
      <w:r w:rsidRPr="00951464">
        <w:rPr>
          <w:lang w:val="en-US"/>
          <w:rPrChange w:id="11986" w:author="Okot" w:date="2020-01-17T11:39:00Z">
            <w:rPr/>
          </w:rPrChange>
        </w:rPr>
        <w:t>Cronometer</w:t>
      </w:r>
      <w:ins w:id="11987" w:author="Okot" w:date="2020-01-17T11:39:00Z">
        <w:r w:rsidR="00951464" w:rsidRPr="00951464">
          <w:rPr>
            <w:lang w:val="en-US"/>
            <w:rPrChange w:id="11988" w:author="Okot" w:date="2020-01-17T11:39:00Z">
              <w:rPr/>
            </w:rPrChange>
          </w:rPr>
          <w:t xml:space="preserve">: Track nutrition </w:t>
        </w:r>
        <w:r w:rsidR="00951464">
          <w:rPr>
            <w:lang w:val="en-US"/>
          </w:rPr>
          <w:t>&amp; count calories</w:t>
        </w:r>
      </w:ins>
      <w:r w:rsidRPr="00951464">
        <w:rPr>
          <w:lang w:val="en-US"/>
          <w:rPrChange w:id="11989" w:author="Okot" w:date="2020-01-17T11:39:00Z">
            <w:rPr/>
          </w:rPrChange>
        </w:rPr>
        <w:t xml:space="preserve"> </w:t>
      </w:r>
      <w:r w:rsidR="00E17A22">
        <w:rPr>
          <w:rStyle w:val="Hipercze"/>
        </w:rPr>
        <w:fldChar w:fldCharType="begin"/>
      </w:r>
      <w:r w:rsidR="00E17A22" w:rsidRPr="00951464">
        <w:rPr>
          <w:rStyle w:val="Hipercze"/>
          <w:lang w:val="en-US"/>
          <w:rPrChange w:id="11990" w:author="Okot" w:date="2020-01-17T11:39:00Z">
            <w:rPr>
              <w:rStyle w:val="Hipercze"/>
            </w:rPr>
          </w:rPrChange>
        </w:rPr>
        <w:instrText xml:space="preserve"> HYPERLINK "https://cronometer.com/" </w:instrText>
      </w:r>
      <w:r w:rsidR="00E17A22">
        <w:rPr>
          <w:rStyle w:val="Hipercze"/>
        </w:rPr>
        <w:fldChar w:fldCharType="separate"/>
      </w:r>
      <w:r w:rsidRPr="00951464">
        <w:rPr>
          <w:rStyle w:val="Hipercze"/>
          <w:lang w:val="en-US"/>
          <w:rPrChange w:id="11991" w:author="Okot" w:date="2020-01-17T11:39:00Z">
            <w:rPr>
              <w:rStyle w:val="Hipercze"/>
            </w:rPr>
          </w:rPrChange>
        </w:rPr>
        <w:t>https://cronometer.com/#</w:t>
      </w:r>
      <w:r w:rsidR="00E17A22">
        <w:rPr>
          <w:rStyle w:val="Hipercze"/>
        </w:rPr>
        <w:fldChar w:fldCharType="end"/>
      </w:r>
      <w:r w:rsidRPr="00951464">
        <w:rPr>
          <w:lang w:val="en-US"/>
          <w:rPrChange w:id="11992" w:author="Okot" w:date="2020-01-17T11:39:00Z">
            <w:rPr/>
          </w:rPrChange>
        </w:rPr>
        <w:t xml:space="preserve"> z dnia 22.04.2019</w:t>
      </w:r>
    </w:p>
    <w:p w14:paraId="00DB3B14" w14:textId="52FC78A6" w:rsidR="007D1347" w:rsidRPr="007D1347" w:rsidRDefault="007D1347" w:rsidP="007D1347">
      <w:pPr>
        <w:pStyle w:val="Akapitzlist"/>
        <w:numPr>
          <w:ilvl w:val="0"/>
          <w:numId w:val="8"/>
        </w:numPr>
      </w:pPr>
      <w:r w:rsidRPr="007D1347">
        <w:t xml:space="preserve">DrDietman </w:t>
      </w:r>
      <w:hyperlink r:id="rId138" w:history="1">
        <w:r w:rsidRPr="007D1347">
          <w:rPr>
            <w:rStyle w:val="Hipercze"/>
          </w:rPr>
          <w:t>https://www.jedzdobrze.pl/drdietman/</w:t>
        </w:r>
      </w:hyperlink>
      <w:r w:rsidRPr="007D1347">
        <w:t xml:space="preserve"> z dnia </w:t>
      </w:r>
      <w:r>
        <w:t>17.05.2019</w:t>
      </w:r>
    </w:p>
    <w:p w14:paraId="62A1CDF3" w14:textId="77D199D0" w:rsidR="00136341" w:rsidRPr="00DF48E9" w:rsidRDefault="00136341" w:rsidP="00136341">
      <w:pPr>
        <w:pStyle w:val="Akapitzlist"/>
        <w:numPr>
          <w:ilvl w:val="0"/>
          <w:numId w:val="8"/>
        </w:numPr>
        <w:rPr>
          <w:lang w:val="en-US"/>
          <w:rPrChange w:id="11993" w:author="Okot" w:date="2020-01-26T15:08:00Z">
            <w:rPr/>
          </w:rPrChange>
        </w:rPr>
      </w:pPr>
      <w:r w:rsidRPr="003359FF">
        <w:rPr>
          <w:lang w:val="en-US"/>
          <w:rPrChange w:id="11994" w:author="Okot" w:date="2020-01-17T13:06:00Z">
            <w:rPr/>
          </w:rPrChange>
        </w:rPr>
        <w:t xml:space="preserve">Facebook. </w:t>
      </w:r>
      <w:ins w:id="11995" w:author="Okot" w:date="2020-01-17T11:40:00Z">
        <w:r w:rsidR="009764E2" w:rsidRPr="009764E2">
          <w:rPr>
            <w:lang w:val="en-US"/>
            <w:rPrChange w:id="11996" w:author="Okot" w:date="2020-01-17T11:40:00Z">
              <w:rPr/>
            </w:rPrChange>
          </w:rPr>
          <w:t>Outdoor jest cool</w:t>
        </w:r>
        <w:r w:rsidR="009764E2">
          <w:rPr>
            <w:lang w:val="en-US"/>
          </w:rPr>
          <w:t xml:space="preserve">! </w:t>
        </w:r>
      </w:ins>
      <w:r w:rsidRPr="00DF48E9">
        <w:rPr>
          <w:lang w:val="en-US"/>
          <w:rPrChange w:id="11997" w:author="Okot" w:date="2020-01-26T15:08:00Z">
            <w:rPr/>
          </w:rPrChange>
        </w:rPr>
        <w:t xml:space="preserve">Fanpage AMS  </w:t>
      </w:r>
      <w:r w:rsidR="00E17A22">
        <w:rPr>
          <w:rStyle w:val="Hipercze"/>
        </w:rPr>
        <w:fldChar w:fldCharType="begin"/>
      </w:r>
      <w:r w:rsidR="00E17A22" w:rsidRPr="00DF48E9">
        <w:rPr>
          <w:rStyle w:val="Hipercze"/>
          <w:lang w:val="en-US"/>
          <w:rPrChange w:id="11998" w:author="Okot" w:date="2020-01-26T15:08:00Z">
            <w:rPr>
              <w:rStyle w:val="Hipercze"/>
            </w:rPr>
          </w:rPrChange>
        </w:rPr>
        <w:instrText xml:space="preserve"> HYPERLINK "https://Facebook.com/outdoor.jest.cool" </w:instrText>
      </w:r>
      <w:r w:rsidR="00E17A22">
        <w:rPr>
          <w:rStyle w:val="Hipercze"/>
        </w:rPr>
        <w:fldChar w:fldCharType="separate"/>
      </w:r>
      <w:r w:rsidRPr="00DF48E9">
        <w:rPr>
          <w:rStyle w:val="Hipercze"/>
          <w:lang w:val="en-US"/>
          <w:rPrChange w:id="11999" w:author="Okot" w:date="2020-01-26T15:08:00Z">
            <w:rPr>
              <w:rStyle w:val="Hipercze"/>
            </w:rPr>
          </w:rPrChange>
        </w:rPr>
        <w:t>https://Facebook.com/outdoor.jest.cool</w:t>
      </w:r>
      <w:r w:rsidR="00E17A22">
        <w:rPr>
          <w:rStyle w:val="Hipercze"/>
        </w:rPr>
        <w:fldChar w:fldCharType="end"/>
      </w:r>
      <w:r w:rsidRPr="00DF48E9">
        <w:rPr>
          <w:lang w:val="en-US"/>
          <w:rPrChange w:id="12000" w:author="Okot" w:date="2020-01-26T15:08:00Z">
            <w:rPr/>
          </w:rPrChange>
        </w:rPr>
        <w:t xml:space="preserve"> z dnia 19.01.2019</w:t>
      </w:r>
    </w:p>
    <w:p w14:paraId="1DCA968A" w14:textId="7DE55771" w:rsidR="00136341" w:rsidRDefault="00136341" w:rsidP="00136341">
      <w:pPr>
        <w:pStyle w:val="Akapitzlist"/>
        <w:numPr>
          <w:ilvl w:val="0"/>
          <w:numId w:val="8"/>
        </w:numPr>
        <w:rPr>
          <w:ins w:id="12001" w:author="Okot" w:date="2020-01-13T16:44:00Z"/>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ins w:id="12002" w:author="Okot" w:date="2020-01-17T11:41:00Z">
        <w:r w:rsidR="009B3DE1">
          <w:rPr>
            <w:rStyle w:val="Hipercze"/>
            <w:lang w:val="en-US"/>
          </w:rPr>
          <w:fldChar w:fldCharType="begin"/>
        </w:r>
        <w:r w:rsidR="009B3DE1">
          <w:rPr>
            <w:rStyle w:val="Hipercze"/>
            <w:lang w:val="en-US"/>
          </w:rPr>
          <w:instrText xml:space="preserve"> HYPERLINK "http://www.fao.org/3/a-I7695e.pdf%20" </w:instrText>
        </w:r>
        <w:r w:rsidR="009B3DE1">
          <w:rPr>
            <w:rStyle w:val="Hipercze"/>
            <w:lang w:val="en-US"/>
          </w:rPr>
          <w:fldChar w:fldCharType="separate"/>
        </w:r>
        <w:r w:rsidR="0016025D" w:rsidRPr="009B3DE1">
          <w:rPr>
            <w:rStyle w:val="Hipercze"/>
            <w:lang w:val="en-US"/>
          </w:rPr>
          <w:t>http://www.fao.org/3/a-I7695e.pdf</w:t>
        </w:r>
        <w:r w:rsidR="009B3DE1">
          <w:rPr>
            <w:rStyle w:val="Hipercze"/>
            <w:lang w:val="en-US"/>
          </w:rPr>
          <w:fldChar w:fldCharType="end"/>
        </w:r>
        <w:r w:rsidR="0016025D" w:rsidRPr="0016025D">
          <w:rPr>
            <w:rStyle w:val="Hipercze"/>
            <w:lang w:val="en-US"/>
          </w:rPr>
          <w:t xml:space="preserve"> </w:t>
        </w:r>
        <w:r w:rsidR="0016025D" w:rsidRPr="009E6B82">
          <w:rPr>
            <w:lang w:val="en-US"/>
            <w:rPrChange w:id="12003" w:author="Okot" w:date="2020-02-06T16:47:00Z">
              <w:rPr>
                <w:rStyle w:val="Hipercze"/>
                <w:lang w:val="en-US"/>
              </w:rPr>
            </w:rPrChange>
          </w:rPr>
          <w:t>z dnia 09.11.2018</w:t>
        </w:r>
      </w:ins>
    </w:p>
    <w:p w14:paraId="16B578F5" w14:textId="29E90229" w:rsidR="00F8205C" w:rsidRPr="00F8205C" w:rsidRDefault="00F8205C" w:rsidP="00F8205C">
      <w:pPr>
        <w:pStyle w:val="Akapitzlist"/>
        <w:numPr>
          <w:ilvl w:val="0"/>
          <w:numId w:val="8"/>
        </w:numPr>
        <w:rPr>
          <w:rPrChange w:id="12004" w:author="Okot" w:date="2020-01-13T16:44:00Z">
            <w:rPr>
              <w:lang w:val="en-US"/>
            </w:rPr>
          </w:rPrChange>
        </w:rPr>
      </w:pPr>
      <w:ins w:id="12005" w:author="Okot" w:date="2020-01-13T16:44:00Z">
        <w:r w:rsidRPr="00F8205C">
          <w:rPr>
            <w:rPrChange w:id="12006" w:author="Okot" w:date="2020-01-13T16:44:00Z">
              <w:rPr>
                <w:lang w:val="en-US"/>
              </w:rPr>
            </w:rPrChange>
          </w:rPr>
          <w:t xml:space="preserve">GitHub </w:t>
        </w:r>
        <w:r>
          <w:rPr>
            <w:lang w:val="en-US"/>
          </w:rPr>
          <w:fldChar w:fldCharType="begin"/>
        </w:r>
        <w:r w:rsidRPr="00F8205C">
          <w:rPr>
            <w:rPrChange w:id="12007" w:author="Okot" w:date="2020-01-13T16:44:00Z">
              <w:rPr>
                <w:lang w:val="en-US"/>
              </w:rPr>
            </w:rPrChange>
          </w:rPr>
          <w:instrText xml:space="preserve"> HYPERLINK "https://github.com/" </w:instrText>
        </w:r>
        <w:r>
          <w:rPr>
            <w:lang w:val="en-US"/>
          </w:rPr>
          <w:fldChar w:fldCharType="separate"/>
        </w:r>
        <w:r w:rsidRPr="00F8205C">
          <w:rPr>
            <w:rStyle w:val="Hipercze"/>
            <w:rPrChange w:id="12008" w:author="Okot" w:date="2020-01-13T16:44:00Z">
              <w:rPr>
                <w:rStyle w:val="Hipercze"/>
                <w:lang w:val="en-US"/>
              </w:rPr>
            </w:rPrChange>
          </w:rPr>
          <w:t>https://github.com/</w:t>
        </w:r>
        <w:r>
          <w:rPr>
            <w:lang w:val="en-US"/>
          </w:rPr>
          <w:fldChar w:fldCharType="end"/>
        </w:r>
        <w:r w:rsidRPr="00F8205C">
          <w:rPr>
            <w:rPrChange w:id="12009" w:author="Okot" w:date="2020-01-13T16:44:00Z">
              <w:rPr>
                <w:lang w:val="en-US"/>
              </w:rPr>
            </w:rPrChange>
          </w:rPr>
          <w:t xml:space="preserve"> z dnia 13.01.2020</w:t>
        </w:r>
      </w:ins>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139"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rPr>
          <w:ins w:id="12010" w:author="Okot" w:date="2020-02-05T18:14:00Z"/>
        </w:rPr>
      </w:pPr>
      <w:r>
        <w:t xml:space="preserve">Harvard T.H. Chan. Talerz Zdrowego Żywienia Uniwersytetu Harvarda </w:t>
      </w:r>
      <w:hyperlink r:id="rId140" w:history="1">
        <w:r w:rsidRPr="00AF6FBC">
          <w:rPr>
            <w:rStyle w:val="Hipercze"/>
          </w:rPr>
          <w:t>https://www.hsph.harvard.edu/nutritionsource/healthy-eating-plate/</w:t>
        </w:r>
      </w:hyperlink>
      <w:r>
        <w:t xml:space="preserve"> z dnia 09.04.2019</w:t>
      </w:r>
    </w:p>
    <w:p w14:paraId="07EA2BAB" w14:textId="32D65080" w:rsidR="00AB5D32" w:rsidRPr="00AB5D32" w:rsidRDefault="00AB5D32" w:rsidP="00AB5D32">
      <w:pPr>
        <w:pStyle w:val="Akapitzlist"/>
        <w:numPr>
          <w:ilvl w:val="0"/>
          <w:numId w:val="8"/>
        </w:numPr>
        <w:rPr>
          <w:lang w:val="en-US"/>
          <w:rPrChange w:id="12011" w:author="Okot" w:date="2020-02-05T18:15:00Z">
            <w:rPr/>
          </w:rPrChange>
        </w:rPr>
      </w:pPr>
      <w:ins w:id="12012" w:author="Okot" w:date="2020-02-05T18:15:00Z">
        <w:r w:rsidRPr="00AB5D32">
          <w:rPr>
            <w:lang w:val="en-US"/>
            <w:rPrChange w:id="12013" w:author="Okot" w:date="2020-02-05T18:15:00Z">
              <w:rPr/>
            </w:rPrChange>
          </w:rPr>
          <w:t>Howtoforge Linux Tutorials. How to I</w:t>
        </w:r>
        <w:r>
          <w:rPr>
            <w:lang w:val="en-US"/>
          </w:rPr>
          <w:t xml:space="preserve">nstall Ruby on Rails on Ubuntu </w:t>
        </w:r>
      </w:ins>
      <w:ins w:id="12014" w:author="Okot" w:date="2020-02-05T18:16:00Z">
        <w:r>
          <w:rPr>
            <w:lang w:val="en-US"/>
          </w:rPr>
          <w:t xml:space="preserve">18.04 LTS </w:t>
        </w:r>
        <w:r>
          <w:rPr>
            <w:lang w:val="en-US"/>
          </w:rPr>
          <w:fldChar w:fldCharType="begin"/>
        </w:r>
        <w:r>
          <w:rPr>
            <w:lang w:val="en-US"/>
          </w:rPr>
          <w:instrText xml:space="preserve"> HYPERLINK "</w:instrText>
        </w:r>
        <w:r w:rsidRPr="00AB5D32">
          <w:rPr>
            <w:lang w:val="en-US"/>
          </w:rPr>
          <w:instrText>https://www.howtoforge.com/tutorial/ubuntu-ruby-on-rails/</w:instrText>
        </w:r>
        <w:r>
          <w:rPr>
            <w:lang w:val="en-US"/>
          </w:rPr>
          <w:instrText xml:space="preserve">" </w:instrText>
        </w:r>
        <w:r>
          <w:rPr>
            <w:lang w:val="en-US"/>
          </w:rPr>
          <w:fldChar w:fldCharType="separate"/>
        </w:r>
        <w:r w:rsidRPr="00CD6FBD">
          <w:rPr>
            <w:rStyle w:val="Hipercze"/>
            <w:lang w:val="en-US"/>
          </w:rPr>
          <w:t>https://www.howtoforge.com/tutorial/ubuntu-ruby-on-rails/</w:t>
        </w:r>
        <w:r>
          <w:rPr>
            <w:lang w:val="en-US"/>
          </w:rPr>
          <w:fldChar w:fldCharType="end"/>
        </w:r>
        <w:r>
          <w:rPr>
            <w:lang w:val="en-US"/>
          </w:rPr>
          <w:t xml:space="preserve"> z dnia 05.02.2020</w:t>
        </w:r>
      </w:ins>
    </w:p>
    <w:p w14:paraId="23728BF8" w14:textId="2034F890" w:rsidR="007D1347" w:rsidRDefault="007D1347" w:rsidP="007D1347">
      <w:pPr>
        <w:pStyle w:val="Akapitzlist"/>
        <w:numPr>
          <w:ilvl w:val="0"/>
          <w:numId w:val="8"/>
        </w:numPr>
        <w:rPr>
          <w:ins w:id="12015" w:author="Okot" w:date="2020-01-13T14:13:00Z"/>
        </w:rPr>
      </w:pPr>
      <w:r>
        <w:t>Ile Waży</w:t>
      </w:r>
      <w:ins w:id="12016" w:author="Okot" w:date="2020-01-17T11:43:00Z">
        <w:r w:rsidR="009B3DE1">
          <w:t xml:space="preserve"> – Baza produktów spożywczych i zestaw narzędzi przydatnych przy gotowaniu i dietach</w:t>
        </w:r>
      </w:ins>
      <w:r>
        <w:t xml:space="preserve"> </w:t>
      </w:r>
      <w:hyperlink r:id="rId141" w:history="1">
        <w:r w:rsidRPr="00DD64EF">
          <w:rPr>
            <w:rStyle w:val="Hipercze"/>
          </w:rPr>
          <w:t>http://www.ilewazy.pl/</w:t>
        </w:r>
      </w:hyperlink>
      <w:r>
        <w:t xml:space="preserve"> z dnia 24.04.2019</w:t>
      </w:r>
    </w:p>
    <w:p w14:paraId="1F680789" w14:textId="6BBEEC67" w:rsidR="00BA34DC" w:rsidRPr="00BA34DC" w:rsidRDefault="00BA34DC" w:rsidP="00BA34DC">
      <w:pPr>
        <w:pStyle w:val="Akapitzlist"/>
        <w:numPr>
          <w:ilvl w:val="0"/>
          <w:numId w:val="8"/>
        </w:numPr>
        <w:rPr>
          <w:lang w:val="en-US"/>
          <w:rPrChange w:id="12017" w:author="Okot" w:date="2020-01-13T14:13:00Z">
            <w:rPr/>
          </w:rPrChange>
        </w:rPr>
      </w:pPr>
      <w:ins w:id="12018" w:author="Okot" w:date="2020-01-13T14:13:00Z">
        <w:r w:rsidRPr="00BA34DC">
          <w:rPr>
            <w:lang w:val="en-US"/>
            <w:rPrChange w:id="12019" w:author="Okot" w:date="2020-01-13T14:13:00Z">
              <w:rPr>
                <w:rStyle w:val="Hipercze"/>
              </w:rPr>
            </w:rPrChange>
          </w:rPr>
          <w:t>Interactive JavaScript charts for your webpage | Highcharts</w:t>
        </w:r>
        <w:r>
          <w:rPr>
            <w:lang w:val="en-US"/>
          </w:rPr>
          <w:t xml:space="preserve"> </w:t>
        </w:r>
        <w:r>
          <w:rPr>
            <w:lang w:val="en-US"/>
          </w:rPr>
          <w:fldChar w:fldCharType="begin"/>
        </w:r>
        <w:r>
          <w:rPr>
            <w:lang w:val="en-US"/>
          </w:rPr>
          <w:instrText xml:space="preserve"> HYPERLINK "</w:instrText>
        </w:r>
        <w:r w:rsidRPr="00BA34DC">
          <w:rPr>
            <w:lang w:val="en-US"/>
          </w:rPr>
          <w:instrText>https://www.highcharts.com/</w:instrText>
        </w:r>
        <w:r>
          <w:rPr>
            <w:lang w:val="en-US"/>
          </w:rPr>
          <w:instrText xml:space="preserve">" </w:instrText>
        </w:r>
        <w:r>
          <w:rPr>
            <w:lang w:val="en-US"/>
          </w:rPr>
          <w:fldChar w:fldCharType="separate"/>
        </w:r>
        <w:r w:rsidRPr="003123B2">
          <w:rPr>
            <w:rStyle w:val="Hipercze"/>
            <w:lang w:val="en-US"/>
          </w:rPr>
          <w:t>https://www.highcharts.com/</w:t>
        </w:r>
        <w:r>
          <w:rPr>
            <w:lang w:val="en-US"/>
          </w:rPr>
          <w:fldChar w:fldCharType="end"/>
        </w:r>
        <w:r>
          <w:rPr>
            <w:lang w:val="en-US"/>
          </w:rPr>
          <w:t xml:space="preserve"> z dnia 13.01.2020</w:t>
        </w:r>
      </w:ins>
    </w:p>
    <w:p w14:paraId="6887956C" w14:textId="25D64B62" w:rsidR="007D1347" w:rsidRDefault="007D1347" w:rsidP="007D1347">
      <w:pPr>
        <w:pStyle w:val="Akapitzlist"/>
        <w:numPr>
          <w:ilvl w:val="0"/>
          <w:numId w:val="8"/>
        </w:numPr>
      </w:pPr>
      <w:r>
        <w:t xml:space="preserve">Jedz Dobrze. Program do bilansowania diety </w:t>
      </w:r>
      <w:hyperlink r:id="rId142" w:history="1">
        <w:r w:rsidRPr="00DD64EF">
          <w:rPr>
            <w:rStyle w:val="Hipercze"/>
          </w:rPr>
          <w:t>https://www.jedzdobrze.pl/program-do-bilansowania-diety/</w:t>
        </w:r>
      </w:hyperlink>
      <w:r>
        <w:t xml:space="preserve"> z dnia 17.05.2019</w:t>
      </w:r>
    </w:p>
    <w:p w14:paraId="754D02CC" w14:textId="5E43283C" w:rsidR="00136341" w:rsidRDefault="00136341" w:rsidP="00136341">
      <w:pPr>
        <w:pStyle w:val="Akapitzlist"/>
        <w:numPr>
          <w:ilvl w:val="0"/>
          <w:numId w:val="8"/>
        </w:numPr>
        <w:rPr>
          <w:ins w:id="12020" w:author="Okot" w:date="2020-01-31T14:29:00Z"/>
        </w:rPr>
      </w:pPr>
      <w:r>
        <w:t xml:space="preserve">Narodowe Centrum Edukacji Żywieniowej. Piramida zdrowego żywienia IŻŻ </w:t>
      </w:r>
      <w:ins w:id="12021" w:author="Okot" w:date="2020-01-31T14:29:00Z">
        <w:r w:rsidR="00E7338A">
          <w:fldChar w:fldCharType="begin"/>
        </w:r>
        <w:r w:rsidR="00E7338A">
          <w:instrText xml:space="preserve"> HYPERLINK "</w:instrText>
        </w:r>
      </w:ins>
      <w:ins w:id="12022" w:author="Okot" w:date="2020-01-17T11:45:00Z">
        <w:r w:rsidR="00E7338A" w:rsidRPr="00E7338A">
          <w:rPr>
            <w:rPrChange w:id="12023" w:author="Okot" w:date="2020-01-31T14:29:00Z">
              <w:rPr>
                <w:rStyle w:val="Hipercze"/>
              </w:rPr>
            </w:rPrChange>
          </w:rPr>
          <w:instrText>https://ncez.pl/abc-zywienia-/zasady-zdrowego-zywienia/piramida-zdrowego-zywienia-i-aktywnosci-fizycznej-dla-osob-doroslych</w:instrText>
        </w:r>
      </w:ins>
      <w:r w:rsidR="00E7338A">
        <w:instrText xml:space="preserve"> </w:instrText>
      </w:r>
      <w:ins w:id="12024" w:author="Okot" w:date="2020-01-17T11:44:00Z">
        <w:r w:rsidR="00E7338A" w:rsidRPr="00ED54B1">
          <w:rPr>
            <w:rPrChange w:id="12025" w:author="Okot" w:date="2020-01-17T11:44:00Z">
              <w:rPr>
                <w:rStyle w:val="Hipercze"/>
              </w:rPr>
            </w:rPrChange>
          </w:rPr>
          <w:instrText>z dnia 09.04.2019</w:instrText>
        </w:r>
      </w:ins>
      <w:ins w:id="12026" w:author="Okot" w:date="2020-01-31T14:29:00Z">
        <w:r w:rsidR="00E7338A">
          <w:instrText xml:space="preserve">" </w:instrText>
        </w:r>
        <w:r w:rsidR="00E7338A">
          <w:fldChar w:fldCharType="separate"/>
        </w:r>
      </w:ins>
      <w:ins w:id="12027" w:author="Okot" w:date="2020-01-17T11:45:00Z">
        <w:r w:rsidR="00E7338A" w:rsidRPr="0064175E">
          <w:rPr>
            <w:rStyle w:val="Hipercze"/>
          </w:rPr>
          <w:t>https://ncez.pl/abc-zywienia-/zasady-zdrowego-zywienia/piramida-zdrowego-zywienia-i-aktywnosci-fizycznej-dla-osob-doroslych</w:t>
        </w:r>
      </w:ins>
      <w:r w:rsidR="00E7338A" w:rsidRPr="0064175E">
        <w:rPr>
          <w:rStyle w:val="Hipercze"/>
        </w:rPr>
        <w:t xml:space="preserve"> </w:t>
      </w:r>
      <w:ins w:id="12028" w:author="Okot" w:date="2020-01-17T11:44:00Z">
        <w:r w:rsidR="00E7338A" w:rsidRPr="0064175E">
          <w:rPr>
            <w:rStyle w:val="Hipercze"/>
          </w:rPr>
          <w:t>z dnia 09.04.2019</w:t>
        </w:r>
      </w:ins>
      <w:ins w:id="12029" w:author="Okot" w:date="2020-01-31T14:29:00Z">
        <w:r w:rsidR="00E7338A">
          <w:fldChar w:fldCharType="end"/>
        </w:r>
      </w:ins>
    </w:p>
    <w:p w14:paraId="30BF6213" w14:textId="42ACBAA4" w:rsidR="00E7338A" w:rsidRPr="00E7338A" w:rsidRDefault="00E7338A" w:rsidP="00E7338A">
      <w:pPr>
        <w:pStyle w:val="Akapitzlist"/>
        <w:numPr>
          <w:ilvl w:val="0"/>
          <w:numId w:val="8"/>
        </w:numPr>
      </w:pPr>
      <w:ins w:id="12030" w:author="Okot" w:date="2020-01-31T14:29:00Z">
        <w:r w:rsidRPr="00E7338A">
          <w:t xml:space="preserve">OVHCloud </w:t>
        </w:r>
      </w:ins>
      <w:ins w:id="12031" w:author="Okot" w:date="2020-01-31T14:31:00Z">
        <w:r>
          <w:rPr>
            <w:lang w:val="en-US"/>
          </w:rPr>
          <w:fldChar w:fldCharType="begin"/>
        </w:r>
        <w:r w:rsidRPr="00E7338A">
          <w:rPr>
            <w:rPrChange w:id="12032" w:author="Okot" w:date="2020-01-31T14:31:00Z">
              <w:rPr>
                <w:lang w:val="en-US"/>
              </w:rPr>
            </w:rPrChange>
          </w:rPr>
          <w:instrText xml:space="preserve"> HYPERLINK "</w:instrText>
        </w:r>
        <w:r w:rsidRPr="00E7338A">
          <w:instrText>https://www.ovh.pl/</w:instrText>
        </w:r>
        <w:r w:rsidRPr="00E7338A">
          <w:rPr>
            <w:rPrChange w:id="12033" w:author="Okot" w:date="2020-01-31T14:31:00Z">
              <w:rPr>
                <w:lang w:val="en-US"/>
              </w:rPr>
            </w:rPrChange>
          </w:rPr>
          <w:instrText xml:space="preserve">" </w:instrText>
        </w:r>
        <w:r>
          <w:rPr>
            <w:lang w:val="en-US"/>
          </w:rPr>
          <w:fldChar w:fldCharType="separate"/>
        </w:r>
        <w:r w:rsidRPr="00E7338A">
          <w:rPr>
            <w:rStyle w:val="Hipercze"/>
            <w:rPrChange w:id="12034" w:author="Okot" w:date="2020-01-31T14:31:00Z">
              <w:rPr/>
            </w:rPrChange>
          </w:rPr>
          <w:t>https://www.ovh.pl/</w:t>
        </w:r>
        <w:r>
          <w:rPr>
            <w:lang w:val="en-US"/>
          </w:rPr>
          <w:fldChar w:fldCharType="end"/>
        </w:r>
        <w:r w:rsidRPr="00E7338A">
          <w:rPr>
            <w:rPrChange w:id="12035" w:author="Okot" w:date="2020-01-31T14:31:00Z">
              <w:rPr>
                <w:lang w:val="en-US"/>
              </w:rPr>
            </w:rPrChange>
          </w:rPr>
          <w:t xml:space="preserve"> z dnia 30.01.2</w:t>
        </w:r>
        <w:r>
          <w:t>020</w:t>
        </w:r>
      </w:ins>
    </w:p>
    <w:p w14:paraId="4E6494C0" w14:textId="47AFC81E" w:rsidR="007D1347" w:rsidRDefault="007D1347" w:rsidP="007D1347">
      <w:pPr>
        <w:pStyle w:val="Akapitzlist"/>
        <w:numPr>
          <w:ilvl w:val="0"/>
          <w:numId w:val="8"/>
        </w:numPr>
      </w:pPr>
      <w:r>
        <w:lastRenderedPageBreak/>
        <w:t xml:space="preserve">Po Treningu </w:t>
      </w:r>
      <w:hyperlink r:id="rId143" w:history="1">
        <w:r w:rsidRPr="00DD64EF">
          <w:rPr>
            <w:rStyle w:val="Hipercze"/>
          </w:rPr>
          <w:t>https://potreningu.pl/</w:t>
        </w:r>
      </w:hyperlink>
      <w:r>
        <w:t xml:space="preserve"> z dnia 30.04.2019</w:t>
      </w:r>
    </w:p>
    <w:p w14:paraId="398FE8AA" w14:textId="214DA932" w:rsidR="002F56F2" w:rsidRPr="002F56F2" w:rsidRDefault="002F56F2" w:rsidP="002F56F2">
      <w:pPr>
        <w:pStyle w:val="Akapitzlist"/>
        <w:numPr>
          <w:ilvl w:val="0"/>
          <w:numId w:val="8"/>
        </w:numPr>
      </w:pPr>
      <w:r w:rsidRPr="002F56F2">
        <w:t xml:space="preserve">PostgreSQL: Documentation: 12 </w:t>
      </w:r>
      <w:hyperlink r:id="rId144" w:history="1">
        <w:r w:rsidRPr="002F56F2">
          <w:rPr>
            <w:rStyle w:val="Hipercze"/>
          </w:rPr>
          <w:t>https://www.postgresql.org/docs/12/</w:t>
        </w:r>
      </w:hyperlink>
      <w:r w:rsidRPr="002F56F2">
        <w:t xml:space="preserve"> z dnia 16.11.2019</w:t>
      </w:r>
    </w:p>
    <w:p w14:paraId="60956CBF" w14:textId="77777777" w:rsidR="00136341" w:rsidRDefault="00136341" w:rsidP="00136341">
      <w:pPr>
        <w:pStyle w:val="Akapitzlist"/>
        <w:numPr>
          <w:ilvl w:val="0"/>
          <w:numId w:val="8"/>
        </w:numPr>
        <w:rPr>
          <w:ins w:id="12036" w:author="Okot" w:date="2020-01-13T13:43:00Z"/>
        </w:rPr>
      </w:pPr>
      <w:r w:rsidRPr="00846ED8">
        <w:t xml:space="preserve">PWN </w:t>
      </w:r>
      <w:r>
        <w:t xml:space="preserve">Encyklopedia </w:t>
      </w:r>
      <w:hyperlink r:id="rId145" w:history="1">
        <w:r w:rsidRPr="00846ED8">
          <w:rPr>
            <w:rStyle w:val="Hipercze"/>
          </w:rPr>
          <w:t>https://encyklopedia.pwn.pl/haslo/dieta;3892627.html</w:t>
        </w:r>
      </w:hyperlink>
      <w:r w:rsidRPr="00846ED8">
        <w:t xml:space="preserve"> </w:t>
      </w:r>
      <w:r>
        <w:t>z dnia 09.11.2018</w:t>
      </w:r>
    </w:p>
    <w:p w14:paraId="3BEFBC41" w14:textId="30D11C9D" w:rsidR="0076278A" w:rsidRDefault="0076278A" w:rsidP="0076278A">
      <w:pPr>
        <w:pStyle w:val="Akapitzlist"/>
        <w:numPr>
          <w:ilvl w:val="0"/>
          <w:numId w:val="8"/>
        </w:numPr>
        <w:rPr>
          <w:ins w:id="12037" w:author="Okot" w:date="2020-01-21T15:38:00Z"/>
          <w:lang w:val="en-US"/>
        </w:rPr>
      </w:pPr>
      <w:ins w:id="12038" w:author="Okot" w:date="2020-01-13T13:43:00Z">
        <w:r w:rsidRPr="0076278A">
          <w:rPr>
            <w:lang w:val="en-US"/>
            <w:rPrChange w:id="12039" w:author="Okot" w:date="2020-01-13T13:44:00Z">
              <w:rPr/>
            </w:rPrChange>
          </w:rPr>
          <w:t xml:space="preserve">Ruby on </w:t>
        </w:r>
      </w:ins>
      <w:ins w:id="12040" w:author="Okot" w:date="2020-01-13T13:44:00Z">
        <w:r w:rsidRPr="0076278A">
          <w:rPr>
            <w:lang w:val="en-US"/>
            <w:rPrChange w:id="12041" w:author="Okot" w:date="2020-01-13T13:44:00Z">
              <w:rPr/>
            </w:rPrChange>
          </w:rPr>
          <w:t xml:space="preserve">Rails Guides </w:t>
        </w:r>
      </w:ins>
      <w:ins w:id="12042" w:author="Okot" w:date="2020-01-21T15:38:00Z">
        <w:r w:rsidR="0045217F">
          <w:rPr>
            <w:lang w:val="en-US"/>
          </w:rPr>
          <w:fldChar w:fldCharType="begin"/>
        </w:r>
        <w:r w:rsidR="0045217F">
          <w:rPr>
            <w:lang w:val="en-US"/>
          </w:rPr>
          <w:instrText xml:space="preserve"> HYPERLINK "</w:instrText>
        </w:r>
      </w:ins>
      <w:ins w:id="12043" w:author="Okot" w:date="2020-01-13T13:44:00Z">
        <w:r w:rsidR="0045217F" w:rsidRPr="0045217F">
          <w:rPr>
            <w:lang w:val="en-US"/>
            <w:rPrChange w:id="12044" w:author="Okot" w:date="2020-01-21T15:38:00Z">
              <w:rPr/>
            </w:rPrChange>
          </w:rPr>
          <w:instrText>https://guides.rubyonrails.org/getting_started.html</w:instrText>
        </w:r>
        <w:r w:rsidR="0045217F">
          <w:rPr>
            <w:lang w:val="en-US"/>
          </w:rPr>
          <w:instrText xml:space="preserve"> z dnia 13.01.2020</w:instrText>
        </w:r>
      </w:ins>
      <w:ins w:id="12045" w:author="Okot" w:date="2020-01-21T15:38:00Z">
        <w:r w:rsidR="0045217F">
          <w:rPr>
            <w:lang w:val="en-US"/>
          </w:rPr>
          <w:instrText xml:space="preserve">" </w:instrText>
        </w:r>
        <w:r w:rsidR="0045217F">
          <w:rPr>
            <w:lang w:val="en-US"/>
          </w:rPr>
          <w:fldChar w:fldCharType="separate"/>
        </w:r>
      </w:ins>
      <w:ins w:id="12046" w:author="Okot" w:date="2020-01-13T13:44:00Z">
        <w:r w:rsidR="0045217F" w:rsidRPr="00710457">
          <w:rPr>
            <w:rStyle w:val="Hipercze"/>
            <w:lang w:val="en-US"/>
            <w:rPrChange w:id="12047" w:author="Okot" w:date="2020-01-21T15:38:00Z">
              <w:rPr/>
            </w:rPrChange>
          </w:rPr>
          <w:t>https://guides.rubyonrails.org/getting_started.html</w:t>
        </w:r>
        <w:r w:rsidR="0045217F" w:rsidRPr="00710457">
          <w:rPr>
            <w:rStyle w:val="Hipercze"/>
            <w:lang w:val="en-US"/>
          </w:rPr>
          <w:t xml:space="preserve"> z dnia 13.01.2020</w:t>
        </w:r>
      </w:ins>
      <w:ins w:id="12048" w:author="Okot" w:date="2020-01-21T15:38:00Z">
        <w:r w:rsidR="0045217F">
          <w:rPr>
            <w:lang w:val="en-US"/>
          </w:rPr>
          <w:fldChar w:fldCharType="end"/>
        </w:r>
      </w:ins>
    </w:p>
    <w:p w14:paraId="5E69CAF3" w14:textId="52FF7DA6" w:rsidR="0045217F" w:rsidRPr="0045217F" w:rsidRDefault="0045217F">
      <w:pPr>
        <w:pStyle w:val="Akapitzlist"/>
        <w:numPr>
          <w:ilvl w:val="0"/>
          <w:numId w:val="8"/>
        </w:numPr>
      </w:pPr>
      <w:ins w:id="12049" w:author="Okot" w:date="2020-01-21T15:38:00Z">
        <w:r>
          <w:t xml:space="preserve">Trello </w:t>
        </w:r>
        <w:r>
          <w:fldChar w:fldCharType="begin"/>
        </w:r>
        <w:r>
          <w:instrText xml:space="preserve"> HYPERLINK "</w:instrText>
        </w:r>
        <w:r w:rsidRPr="00246A3C">
          <w:instrText>https://trello.com/pricing</w:instrText>
        </w:r>
        <w:r>
          <w:instrText xml:space="preserve">" </w:instrText>
        </w:r>
        <w:r>
          <w:fldChar w:fldCharType="separate"/>
        </w:r>
        <w:r w:rsidRPr="003F002B">
          <w:rPr>
            <w:rStyle w:val="Hipercze"/>
          </w:rPr>
          <w:t>https://trello.com/pricing</w:t>
        </w:r>
        <w:r>
          <w:fldChar w:fldCharType="end"/>
        </w:r>
        <w:r>
          <w:t xml:space="preserve"> z dnia 17.01.2020</w:t>
        </w:r>
      </w:ins>
    </w:p>
    <w:p w14:paraId="131EBB37" w14:textId="0CF7C4B1" w:rsidR="00736716" w:rsidRPr="00736716" w:rsidRDefault="00736716" w:rsidP="00736716">
      <w:pPr>
        <w:pStyle w:val="Akapitzlist"/>
        <w:numPr>
          <w:ilvl w:val="0"/>
          <w:numId w:val="8"/>
        </w:numPr>
        <w:rPr>
          <w:lang w:val="en-US"/>
        </w:rPr>
      </w:pPr>
      <w:r w:rsidRPr="00736716">
        <w:rPr>
          <w:lang w:val="en-US"/>
        </w:rPr>
        <w:t>US N</w:t>
      </w:r>
      <w:r>
        <w:rPr>
          <w:lang w:val="en-US"/>
        </w:rPr>
        <w:t xml:space="preserve">ational Library of Medicine National Institutes of Health. Position of the American Dietetic Association: vegetarian diets </w:t>
      </w:r>
      <w:hyperlink r:id="rId146" w:history="1">
        <w:r w:rsidR="006659D1" w:rsidRPr="00384401">
          <w:rPr>
            <w:rStyle w:val="Hipercze"/>
            <w:lang w:val="en-US"/>
          </w:rPr>
          <w:t>https://wncbi.nlm.nih.gov/pubmed/19562864</w:t>
        </w:r>
      </w:hyperlink>
      <w:r>
        <w:rPr>
          <w:lang w:val="en-US"/>
        </w:rPr>
        <w:t xml:space="preserve"> z dnia </w:t>
      </w:r>
      <w:r w:rsidR="00522602">
        <w:rPr>
          <w:lang w:val="en-US"/>
        </w:rPr>
        <w:t>19.05.2019</w:t>
      </w:r>
    </w:p>
    <w:p w14:paraId="5C8BD3D5" w14:textId="77777777" w:rsidR="00136341" w:rsidRDefault="00136341" w:rsidP="00136341">
      <w:pPr>
        <w:pStyle w:val="Akapitzlist"/>
        <w:numPr>
          <w:ilvl w:val="0"/>
          <w:numId w:val="8"/>
        </w:numPr>
      </w:pPr>
      <w:r>
        <w:t xml:space="preserve">USDA Choose My Plate. Talerz żywienia według USDA </w:t>
      </w:r>
      <w:hyperlink r:id="rId147" w:history="1">
        <w:r w:rsidRPr="00AF6FBC">
          <w:rPr>
            <w:rStyle w:val="Hipercze"/>
          </w:rPr>
          <w:t>https://www.choosemyplate.gov/</w:t>
        </w:r>
      </w:hyperlink>
      <w:r>
        <w:t xml:space="preserve">  z dnia 09.04.2019</w:t>
      </w:r>
    </w:p>
    <w:p w14:paraId="759B9EAC" w14:textId="32486A3D" w:rsidR="00136341" w:rsidRDefault="00136341" w:rsidP="00136341">
      <w:pPr>
        <w:pStyle w:val="Akapitzlist"/>
        <w:numPr>
          <w:ilvl w:val="0"/>
          <w:numId w:val="8"/>
        </w:numPr>
      </w:pPr>
      <w:r>
        <w:t xml:space="preserve">Wikipedia. MyPlate </w:t>
      </w:r>
      <w:hyperlink r:id="rId148" w:history="1">
        <w:r w:rsidRPr="0021427E">
          <w:rPr>
            <w:rStyle w:val="Hipercze"/>
          </w:rPr>
          <w:t>https://en.wikipedia.org/wiki/MyPlate</w:t>
        </w:r>
      </w:hyperlink>
      <w:r>
        <w:t xml:space="preserve"> z dnia 08.04.2019</w:t>
      </w:r>
    </w:p>
    <w:p w14:paraId="0DD60E1B" w14:textId="2543A260" w:rsidR="008B6D08" w:rsidRDefault="00A10348" w:rsidP="008B6D08">
      <w:pPr>
        <w:pStyle w:val="Akapitzlist"/>
        <w:numPr>
          <w:ilvl w:val="0"/>
          <w:numId w:val="8"/>
        </w:numPr>
        <w:jc w:val="left"/>
        <w:rPr>
          <w:ins w:id="12050" w:author="Okot" w:date="2020-01-13T12:28:00Z"/>
        </w:rPr>
      </w:pPr>
      <w:moveFromRangeStart w:id="12051" w:author="Okot" w:date="2020-01-13T12:28:00Z" w:name="move29810909"/>
      <w:moveFrom w:id="12052" w:author="Okot" w:date="2020-01-13T12:28:00Z">
        <w:r w:rsidDel="00E6203E">
          <w:t xml:space="preserve">Wikipedia. </w:t>
        </w:r>
        <w:r w:rsidR="00797509" w:rsidDel="00E6203E">
          <w:t>Piramida żywienia</w:t>
        </w:r>
        <w:r w:rsidR="00C33D7C" w:rsidDel="00E6203E">
          <w:t xml:space="preserve"> </w:t>
        </w:r>
        <w:r w:rsidR="00EC125A" w:rsidDel="00E6203E">
          <w:rPr>
            <w:rStyle w:val="Hipercze"/>
          </w:rPr>
          <w:fldChar w:fldCharType="begin"/>
        </w:r>
        <w:r w:rsidR="00EC125A" w:rsidDel="00E6203E">
          <w:rPr>
            <w:rStyle w:val="Hipercze"/>
          </w:rPr>
          <w:instrText xml:space="preserve"> HYPERLINK "https://en.wikipedia.org/wiki/Food_pyramid_(nutrition)" </w:instrText>
        </w:r>
        <w:r w:rsidR="00EC125A" w:rsidDel="00E6203E">
          <w:rPr>
            <w:rStyle w:val="Hipercze"/>
          </w:rPr>
          <w:fldChar w:fldCharType="separate"/>
        </w:r>
        <w:r w:rsidR="00797509" w:rsidRPr="0021427E" w:rsidDel="00E6203E">
          <w:rPr>
            <w:rStyle w:val="Hipercze"/>
          </w:rPr>
          <w:t>https://en.wikipedia.org/wiki/Food_pyramid_(nutrition)</w:t>
        </w:r>
        <w:r w:rsidR="00EC125A" w:rsidDel="00E6203E">
          <w:rPr>
            <w:rStyle w:val="Hipercze"/>
          </w:rPr>
          <w:fldChar w:fldCharType="end"/>
        </w:r>
        <w:r w:rsidR="00C33D7C" w:rsidDel="00E6203E">
          <w:t> </w:t>
        </w:r>
        <w:r w:rsidR="00797509" w:rsidDel="00E6203E">
          <w:t>z dnia 08.04.2018</w:t>
        </w:r>
      </w:moveFrom>
      <w:moveFromRangeEnd w:id="12051"/>
      <w:ins w:id="12053" w:author="Okot" w:date="2020-01-13T11:18:00Z">
        <w:r w:rsidR="008B6D08">
          <w:t xml:space="preserve">Wikipedia. PHP </w:t>
        </w:r>
      </w:ins>
      <w:ins w:id="12054" w:author="Okot" w:date="2020-01-13T12:28:00Z">
        <w:r w:rsidR="00E6203E">
          <w:fldChar w:fldCharType="begin"/>
        </w:r>
        <w:r w:rsidR="00E6203E">
          <w:instrText xml:space="preserve"> HYPERLINK "</w:instrText>
        </w:r>
      </w:ins>
      <w:ins w:id="12055" w:author="Okot" w:date="2020-01-13T11:18:00Z">
        <w:r w:rsidR="00E6203E" w:rsidRPr="00E6203E">
          <w:rPr>
            <w:rPrChange w:id="12056" w:author="Okot" w:date="2020-01-13T12:28:00Z">
              <w:rPr>
                <w:rStyle w:val="Hipercze"/>
              </w:rPr>
            </w:rPrChange>
          </w:rPr>
          <w:instrText>https://en.wikipedia.org/wiki/PHP</w:instrText>
        </w:r>
        <w:r w:rsidR="00E6203E">
          <w:instrText xml:space="preserve"> z dnia 13.01.2020</w:instrText>
        </w:r>
      </w:ins>
      <w:ins w:id="12057" w:author="Okot" w:date="2020-01-13T12:28:00Z">
        <w:r w:rsidR="00E6203E">
          <w:instrText xml:space="preserve">" </w:instrText>
        </w:r>
        <w:r w:rsidR="00E6203E">
          <w:fldChar w:fldCharType="separate"/>
        </w:r>
      </w:ins>
      <w:ins w:id="12058" w:author="Okot" w:date="2020-01-13T11:18:00Z">
        <w:r w:rsidR="00E6203E" w:rsidRPr="003123B2">
          <w:rPr>
            <w:rStyle w:val="Hipercze"/>
          </w:rPr>
          <w:t>https://en.wikipedia.org/wiki/PHP z dnia 13.01.2020</w:t>
        </w:r>
      </w:ins>
      <w:ins w:id="12059" w:author="Okot" w:date="2020-01-13T12:28:00Z">
        <w:r w:rsidR="00E6203E">
          <w:fldChar w:fldCharType="end"/>
        </w:r>
      </w:ins>
    </w:p>
    <w:p w14:paraId="2EB8F7D8" w14:textId="653A0A75" w:rsidR="00E6203E" w:rsidDel="00A8571A" w:rsidRDefault="00E6203E">
      <w:pPr>
        <w:pStyle w:val="Akapitzlist"/>
        <w:numPr>
          <w:ilvl w:val="0"/>
          <w:numId w:val="8"/>
        </w:numPr>
        <w:jc w:val="left"/>
        <w:rPr>
          <w:del w:id="12060" w:author="Okot" w:date="2020-01-13T12:28:00Z"/>
        </w:rPr>
      </w:pPr>
      <w:moveToRangeStart w:id="12061" w:author="Okot" w:date="2020-01-13T12:28:00Z" w:name="move29810909"/>
      <w:moveTo w:id="12062" w:author="Okot" w:date="2020-01-13T12:28:00Z">
        <w:r>
          <w:t xml:space="preserve">Wikipedia. Piramida żywienia </w:t>
        </w:r>
        <w:r>
          <w:rPr>
            <w:rStyle w:val="Hipercze"/>
          </w:rPr>
          <w:fldChar w:fldCharType="begin"/>
        </w:r>
        <w:r>
          <w:rPr>
            <w:rStyle w:val="Hipercze"/>
          </w:rPr>
          <w:instrText xml:space="preserve"> HYPERLINK "https://en.wikipedia.org/wiki/Food_pyramid_(nutrition)" </w:instrText>
        </w:r>
        <w:r>
          <w:rPr>
            <w:rStyle w:val="Hipercze"/>
          </w:rPr>
          <w:fldChar w:fldCharType="separate"/>
        </w:r>
        <w:r w:rsidRPr="0021427E">
          <w:rPr>
            <w:rStyle w:val="Hipercze"/>
          </w:rPr>
          <w:t>https://en.wikipedia.org/wiki/Food_pyramid_(nutrition)</w:t>
        </w:r>
        <w:r>
          <w:rPr>
            <w:rStyle w:val="Hipercze"/>
          </w:rPr>
          <w:fldChar w:fldCharType="end"/>
        </w:r>
        <w:r>
          <w:t> z dnia 08.04.2018</w:t>
        </w:r>
      </w:moveTo>
    </w:p>
    <w:p w14:paraId="66960301" w14:textId="47DC4F55" w:rsidR="00A8571A" w:rsidRDefault="00A8571A">
      <w:pPr>
        <w:pStyle w:val="Akapitzlist"/>
        <w:numPr>
          <w:ilvl w:val="0"/>
          <w:numId w:val="8"/>
        </w:numPr>
        <w:jc w:val="left"/>
        <w:rPr>
          <w:ins w:id="12063" w:author="Okot" w:date="2020-01-13T12:34:00Z"/>
          <w:moveTo w:id="12064" w:author="Okot" w:date="2020-01-13T12:28:00Z"/>
        </w:rPr>
      </w:pPr>
    </w:p>
    <w:moveToRangeEnd w:id="12061"/>
    <w:p w14:paraId="6E3C8E5D" w14:textId="3D410385" w:rsidR="00E6203E" w:rsidRPr="00D74CB6" w:rsidRDefault="00D74CB6">
      <w:pPr>
        <w:pStyle w:val="Akapitzlist"/>
        <w:numPr>
          <w:ilvl w:val="0"/>
          <w:numId w:val="8"/>
        </w:numPr>
        <w:jc w:val="left"/>
        <w:rPr>
          <w:lang w:val="en-US"/>
          <w:rPrChange w:id="12065" w:author="Okot" w:date="2020-01-13T12:37:00Z">
            <w:rPr/>
          </w:rPrChange>
        </w:rPr>
      </w:pPr>
      <w:ins w:id="12066" w:author="Okot" w:date="2020-01-13T12:36:00Z">
        <w:r w:rsidRPr="00D74CB6">
          <w:rPr>
            <w:lang w:val="en-US"/>
            <w:rPrChange w:id="12067" w:author="Okot" w:date="2020-01-13T12:37:00Z">
              <w:rPr/>
            </w:rPrChange>
          </w:rPr>
          <w:t xml:space="preserve">Wikipedia. Ruby (programming language) </w:t>
        </w:r>
      </w:ins>
      <w:ins w:id="12068" w:author="Okot" w:date="2020-01-13T12:37:00Z">
        <w:r>
          <w:rPr>
            <w:lang w:val="en-US"/>
          </w:rPr>
          <w:fldChar w:fldCharType="begin"/>
        </w:r>
        <w:r>
          <w:rPr>
            <w:lang w:val="en-US"/>
          </w:rPr>
          <w:instrText xml:space="preserve"> HYPERLINK "</w:instrText>
        </w:r>
        <w:r w:rsidRPr="00D74CB6">
          <w:rPr>
            <w:lang w:val="en-US"/>
            <w:rPrChange w:id="12069" w:author="Okot" w:date="2020-01-13T12:37:00Z">
              <w:rPr/>
            </w:rPrChange>
          </w:rPr>
          <w:instrText>https://en.wikipedia.org/wiki/Ruby_(programming_language)</w:instrText>
        </w:r>
        <w:r>
          <w:rPr>
            <w:lang w:val="en-US"/>
          </w:rPr>
          <w:instrText xml:space="preserve">" </w:instrText>
        </w:r>
        <w:r>
          <w:rPr>
            <w:lang w:val="en-US"/>
          </w:rPr>
          <w:fldChar w:fldCharType="separate"/>
        </w:r>
        <w:r w:rsidRPr="003123B2">
          <w:rPr>
            <w:rStyle w:val="Hipercze"/>
            <w:lang w:val="en-US"/>
            <w:rPrChange w:id="12070" w:author="Okot" w:date="2020-01-13T12:37:00Z">
              <w:rPr/>
            </w:rPrChange>
          </w:rPr>
          <w:t>https://en.wikipedia.org/wiki/Ruby_(programming_language)</w:t>
        </w:r>
        <w:r>
          <w:rPr>
            <w:lang w:val="en-US"/>
          </w:rPr>
          <w:fldChar w:fldCharType="end"/>
        </w:r>
        <w:r>
          <w:rPr>
            <w:lang w:val="en-US"/>
          </w:rPr>
          <w:t xml:space="preserve"> z dnia 13.01.2020</w:t>
        </w:r>
      </w:ins>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149"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150"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151"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Pr="001C71AE" w:rsidRDefault="00594ABD" w:rsidP="00136341">
      <w:pPr>
        <w:pStyle w:val="Akapitzlist"/>
        <w:numPr>
          <w:ilvl w:val="0"/>
          <w:numId w:val="8"/>
        </w:numPr>
        <w:rPr>
          <w:ins w:id="12071" w:author="Okot" w:date="2020-01-17T11:31:00Z"/>
          <w:rStyle w:val="Hipercze"/>
          <w:color w:val="auto"/>
          <w:u w:val="none"/>
        </w:rPr>
      </w:pPr>
      <w:r>
        <w:t xml:space="preserve">WP ABC Zdrowie. </w:t>
      </w:r>
      <w:r w:rsidR="00846ED8">
        <w:t xml:space="preserve">Pytania do specjalistów na portalu ABC Zdrowie </w:t>
      </w:r>
      <w:hyperlink r:id="rId152" w:history="1">
        <w:r w:rsidR="00846ED8" w:rsidRPr="000C28E5">
          <w:rPr>
            <w:rStyle w:val="Hipercze"/>
          </w:rPr>
          <w:t>https://portal.abczdrowie.pl/pytania/wizyta-u-dietetyka-w-ramach-nfz z dnia 19.01.2019</w:t>
        </w:r>
      </w:hyperlink>
    </w:p>
    <w:p w14:paraId="6F720D41" w14:textId="1DFBA01E" w:rsidR="00870C99" w:rsidRPr="00870C99" w:rsidRDefault="00870C99" w:rsidP="00870C99">
      <w:pPr>
        <w:pStyle w:val="Akapitzlist"/>
        <w:numPr>
          <w:ilvl w:val="0"/>
          <w:numId w:val="8"/>
        </w:numPr>
        <w:rPr>
          <w:lang w:val="en-US"/>
          <w:rPrChange w:id="12072" w:author="Okot" w:date="2020-01-17T11:31:00Z">
            <w:rPr/>
          </w:rPrChange>
        </w:rPr>
      </w:pPr>
      <w:ins w:id="12073" w:author="Okot" w:date="2020-01-17T11:31:00Z">
        <w:r>
          <w:rPr>
            <w:lang w:val="en-US"/>
          </w:rPr>
          <w:t xml:space="preserve">YouTrack: </w:t>
        </w:r>
      </w:ins>
      <w:ins w:id="12074" w:author="Okot" w:date="2020-01-17T11:32:00Z">
        <w:r>
          <w:rPr>
            <w:lang w:val="en-US"/>
          </w:rPr>
          <w:t xml:space="preserve">The Issue Tracking and Project Management Tool for Software Teams </w:t>
        </w:r>
        <w:r>
          <w:rPr>
            <w:lang w:val="en-US"/>
          </w:rPr>
          <w:fldChar w:fldCharType="begin"/>
        </w:r>
        <w:r>
          <w:rPr>
            <w:lang w:val="en-US"/>
          </w:rPr>
          <w:instrText xml:space="preserve"> HYPERLINK "</w:instrText>
        </w:r>
        <w:r w:rsidRPr="00870C99">
          <w:rPr>
            <w:lang w:val="en-US"/>
          </w:rPr>
          <w:instrText>https://www.jetbrains.com/youtrack/</w:instrText>
        </w:r>
        <w:r>
          <w:rPr>
            <w:lang w:val="en-US"/>
          </w:rPr>
          <w:instrText xml:space="preserve">" </w:instrText>
        </w:r>
        <w:r>
          <w:rPr>
            <w:lang w:val="en-US"/>
          </w:rPr>
          <w:fldChar w:fldCharType="separate"/>
        </w:r>
        <w:r w:rsidRPr="003F002B">
          <w:rPr>
            <w:rStyle w:val="Hipercze"/>
            <w:lang w:val="en-US"/>
          </w:rPr>
          <w:t>https://www.jetbrains.com/youtrack/</w:t>
        </w:r>
        <w:r>
          <w:rPr>
            <w:lang w:val="en-US"/>
          </w:rPr>
          <w:fldChar w:fldCharType="end"/>
        </w:r>
        <w:r>
          <w:rPr>
            <w:lang w:val="en-US"/>
          </w:rPr>
          <w:t xml:space="preserve"> z dnia 17.01.2020</w:t>
        </w:r>
      </w:ins>
    </w:p>
    <w:p w14:paraId="6A27459A" w14:textId="77777777" w:rsidR="00510DA5" w:rsidRPr="00870C99" w:rsidRDefault="00510DA5">
      <w:pPr>
        <w:spacing w:after="160" w:line="259" w:lineRule="auto"/>
        <w:ind w:firstLine="0"/>
        <w:jc w:val="left"/>
        <w:rPr>
          <w:lang w:val="en-US"/>
          <w:rPrChange w:id="12075" w:author="Okot" w:date="2020-01-17T11:31:00Z">
            <w:rPr/>
          </w:rPrChange>
        </w:rPr>
      </w:pPr>
      <w:r w:rsidRPr="00870C99">
        <w:rPr>
          <w:lang w:val="en-US"/>
          <w:rPrChange w:id="12076" w:author="Okot" w:date="2020-01-17T11:31:00Z">
            <w:rPr/>
          </w:rPrChange>
        </w:rPr>
        <w:br w:type="page"/>
      </w:r>
    </w:p>
    <w:p w14:paraId="7FA61329" w14:textId="7884A10B" w:rsidR="005225EA" w:rsidRPr="00A350AA" w:rsidRDefault="005225EA" w:rsidP="005225EA">
      <w:pPr>
        <w:pStyle w:val="Nagwek3"/>
        <w:rPr>
          <w:lang w:val="en-US"/>
        </w:rPr>
      </w:pPr>
      <w:bookmarkStart w:id="12077" w:name="_Toc5963803"/>
      <w:r w:rsidRPr="00A350AA">
        <w:rPr>
          <w:lang w:val="en-US"/>
        </w:rPr>
        <w:lastRenderedPageBreak/>
        <w:t>wykaz literatury</w:t>
      </w:r>
      <w:bookmarkEnd w:id="12077"/>
    </w:p>
    <w:p w14:paraId="213A1384" w14:textId="77777777" w:rsidR="00846ED8" w:rsidRPr="00A350AA" w:rsidRDefault="00846ED8" w:rsidP="00846ED8">
      <w:pPr>
        <w:rPr>
          <w:lang w:val="en-US"/>
        </w:rPr>
      </w:pPr>
    </w:p>
    <w:p w14:paraId="1002CC17" w14:textId="446515E8" w:rsidR="00725FC3" w:rsidRDefault="00F77AD7" w:rsidP="0022134C">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725FC3" w:rsidRPr="00725FC3">
        <w:rPr>
          <w:noProof/>
          <w:lang w:val="en-US"/>
        </w:rPr>
        <w:t xml:space="preserve">Campbell, T. C. i Campbell, T. M. (2017). </w:t>
      </w:r>
      <w:r w:rsidR="00725FC3">
        <w:rPr>
          <w:i/>
          <w:iCs/>
          <w:noProof/>
        </w:rPr>
        <w:t>Nowoczesne zasady odżywiania.</w:t>
      </w:r>
      <w:r w:rsidR="00725FC3">
        <w:rPr>
          <w:noProof/>
        </w:rPr>
        <w:t xml:space="preserve"> Łódź: Galaktyka.</w:t>
      </w:r>
    </w:p>
    <w:p w14:paraId="565C35B1" w14:textId="77777777" w:rsidR="00725FC3" w:rsidRDefault="00725FC3" w:rsidP="0022134C">
      <w:pPr>
        <w:pStyle w:val="Bibliografia"/>
        <w:numPr>
          <w:ilvl w:val="0"/>
          <w:numId w:val="8"/>
        </w:numPr>
        <w:rPr>
          <w:noProof/>
        </w:rPr>
      </w:pPr>
      <w:r w:rsidRPr="008D7472">
        <w:rPr>
          <w:noProof/>
          <w:lang w:val="en-US"/>
        </w:rPr>
        <w:t xml:space="preserve">Dan Pilone, R. M. (2008). </w:t>
      </w:r>
      <w:r w:rsidRPr="008D7472">
        <w:rPr>
          <w:i/>
          <w:iCs/>
          <w:noProof/>
          <w:lang w:val="en-US"/>
        </w:rPr>
        <w:t>Head First Software Development.</w:t>
      </w:r>
      <w:r w:rsidRPr="008D7472">
        <w:rPr>
          <w:noProof/>
          <w:lang w:val="en-US"/>
        </w:rPr>
        <w:t xml:space="preserve"> </w:t>
      </w:r>
      <w:r>
        <w:rPr>
          <w:noProof/>
        </w:rPr>
        <w:t>Gliwice: Helion.</w:t>
      </w:r>
    </w:p>
    <w:p w14:paraId="41AD2BEA" w14:textId="77777777" w:rsidR="00725FC3" w:rsidRDefault="00725FC3" w:rsidP="0022134C">
      <w:pPr>
        <w:pStyle w:val="Bibliografia"/>
        <w:numPr>
          <w:ilvl w:val="0"/>
          <w:numId w:val="8"/>
        </w:numPr>
        <w:rPr>
          <w:noProof/>
        </w:rPr>
      </w:pPr>
      <w:r w:rsidRPr="00725FC3">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2B7A76D1" w14:textId="77777777" w:rsidR="00725FC3" w:rsidRDefault="00725FC3" w:rsidP="0022134C">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42CFC5B" w14:textId="77777777" w:rsidR="00725FC3" w:rsidRDefault="00725FC3" w:rsidP="0022134C">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1CD9ED07" w14:textId="77777777" w:rsidR="00725FC3" w:rsidRDefault="00725FC3" w:rsidP="0022134C">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F66E155" w14:textId="77777777" w:rsidR="00725FC3" w:rsidRDefault="00725FC3" w:rsidP="0022134C">
      <w:pPr>
        <w:pStyle w:val="Bibliografia"/>
        <w:numPr>
          <w:ilvl w:val="0"/>
          <w:numId w:val="8"/>
        </w:numPr>
        <w:rPr>
          <w:noProof/>
        </w:rPr>
      </w:pPr>
      <w:r>
        <w:rPr>
          <w:noProof/>
        </w:rPr>
        <w:t xml:space="preserve">Martin, R. C. (2018). </w:t>
      </w:r>
      <w:r>
        <w:rPr>
          <w:i/>
          <w:iCs/>
          <w:noProof/>
        </w:rPr>
        <w:t>Czysta Architektura. Struktura i design oprogramowania. Przewodnik dla profesjonalistów.</w:t>
      </w:r>
      <w:r>
        <w:rPr>
          <w:noProof/>
        </w:rPr>
        <w:t xml:space="preserve"> Gliwice: Helion.</w:t>
      </w:r>
    </w:p>
    <w:p w14:paraId="65F40713" w14:textId="340E6602" w:rsidR="00725FC3" w:rsidRDefault="00725FC3" w:rsidP="0022134C">
      <w:pPr>
        <w:pStyle w:val="Bibliografia"/>
        <w:numPr>
          <w:ilvl w:val="0"/>
          <w:numId w:val="8"/>
        </w:numPr>
        <w:rPr>
          <w:noProof/>
        </w:rPr>
      </w:pPr>
      <w:r w:rsidRPr="00725FC3">
        <w:rPr>
          <w:noProof/>
          <w:lang w:val="en-US"/>
        </w:rPr>
        <w:t xml:space="preserve">Russ Miles, K. H. (2007). </w:t>
      </w:r>
      <w:r w:rsidRPr="00725FC3">
        <w:rPr>
          <w:i/>
          <w:iCs/>
          <w:noProof/>
          <w:lang w:val="en-US"/>
        </w:rPr>
        <w:t>UM</w:t>
      </w:r>
      <w:r w:rsidR="001E2CED">
        <w:rPr>
          <w:i/>
          <w:iCs/>
          <w:noProof/>
          <w:lang w:val="en-US"/>
        </w:rPr>
        <w:t>L</w:t>
      </w:r>
      <w:r w:rsidRPr="00725FC3">
        <w:rPr>
          <w:i/>
          <w:iCs/>
          <w:noProof/>
          <w:lang w:val="en-US"/>
        </w:rPr>
        <w:t xml:space="preserve"> 2.0. </w:t>
      </w:r>
      <w:r>
        <w:rPr>
          <w:i/>
          <w:iCs/>
          <w:noProof/>
        </w:rPr>
        <w:t>Wprowadzenie.</w:t>
      </w:r>
      <w:r>
        <w:rPr>
          <w:noProof/>
        </w:rPr>
        <w:t xml:space="preserve"> Gliwice: Helion.</w:t>
      </w:r>
    </w:p>
    <w:p w14:paraId="3D6B7240" w14:textId="77777777" w:rsidR="00725FC3" w:rsidRDefault="00725FC3" w:rsidP="0022134C">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725FC3">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2415DFAE" w:rsidR="005225EA" w:rsidRDefault="005225EA" w:rsidP="005225EA">
      <w:pPr>
        <w:pStyle w:val="Nagwek3"/>
      </w:pPr>
      <w:bookmarkStart w:id="12078" w:name="_Toc5963804"/>
      <w:r>
        <w:lastRenderedPageBreak/>
        <w:t>wykaz rysunków</w:t>
      </w:r>
      <w:bookmarkEnd w:id="12078"/>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Rys. 2.19. DrDietman. Przykładowy fragment jadłospisu…………………………….73</w:t>
      </w:r>
    </w:p>
    <w:p w14:paraId="57380CD6" w14:textId="7AC3F9F4" w:rsidR="001D7206" w:rsidRDefault="005B31AB" w:rsidP="005B31AB">
      <w:pPr>
        <w:ind w:left="708" w:firstLine="1"/>
      </w:pPr>
      <w:r>
        <w:t>Rys. 2.20. DrDietman. Informacje o realizacji zalecanego spożycia artykułów z piramidy żywienia…………………………………………………………………….74</w:t>
      </w:r>
    </w:p>
    <w:p w14:paraId="76E5FD45" w14:textId="24CAC3EC" w:rsidR="001D7206" w:rsidRDefault="001D7206" w:rsidP="001D7206">
      <w:r>
        <w:t>Rys. 2.21. DrDietman. Pokrycie zapotrzebowania na składniki odżywcze – wykres…75</w:t>
      </w:r>
    </w:p>
    <w:p w14:paraId="19670544" w14:textId="6213E4A9" w:rsidR="002F5E16" w:rsidRDefault="002F5E16" w:rsidP="002F5E16">
      <w:pPr>
        <w:ind w:left="708" w:firstLine="1"/>
      </w:pPr>
      <w:r>
        <w:t>Rys. 2.22. DrDietman, Pokrycie zapotrzebowania na składniki odżywcze – tabela…..76</w:t>
      </w:r>
    </w:p>
    <w:p w14:paraId="05B26509" w14:textId="2F92A075" w:rsidR="00980197" w:rsidRDefault="00980197" w:rsidP="00980197">
      <w:r>
        <w:t>Rys. 2.23. DrDietman. Przykładowa pozycja z listy doradców żywieniowych…</w:t>
      </w:r>
      <w:r w:rsidR="006D0813">
        <w:t>…….</w:t>
      </w:r>
      <w:r>
        <w:t>76</w:t>
      </w:r>
    </w:p>
    <w:p w14:paraId="1220A1E3" w14:textId="2B728EC5" w:rsidR="00447DD9" w:rsidRDefault="007F5E0B" w:rsidP="00447DD9">
      <w:r>
        <w:t>Rys. 2.24</w:t>
      </w:r>
      <w:r w:rsidR="00447DD9">
        <w:t xml:space="preserve">. </w:t>
      </w:r>
      <w:r w:rsidR="009914B9">
        <w:t xml:space="preserve">Potreningu.pl. </w:t>
      </w:r>
      <w:r w:rsidR="00447DD9">
        <w:t>Pierwsze lo</w:t>
      </w:r>
      <w:r w:rsidR="009914B9">
        <w:t>gowanie do serwisu...</w:t>
      </w:r>
      <w:r>
        <w:t>…………………………..78</w:t>
      </w:r>
    </w:p>
    <w:p w14:paraId="601D1126" w14:textId="69043736" w:rsidR="00DF71B1" w:rsidRDefault="00DF71B1" w:rsidP="00DF71B1">
      <w:pPr>
        <w:ind w:left="708" w:firstLine="1"/>
      </w:pPr>
      <w:r>
        <w:t>Rys.</w:t>
      </w:r>
      <w:r w:rsidR="00C71DD8">
        <w:t> </w:t>
      </w:r>
      <w:r w:rsidR="00877AC3">
        <w:t>2.25</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rsidR="00877AC3">
        <w:t>..………..79</w:t>
      </w:r>
    </w:p>
    <w:p w14:paraId="03C03315" w14:textId="3897F6F3" w:rsidR="001F39C0" w:rsidRDefault="00877AC3" w:rsidP="001F39C0">
      <w:r>
        <w:t>Rys. 2.26</w:t>
      </w:r>
      <w:r w:rsidR="001F39C0">
        <w:t>. Potreningu.pl. Dzie</w:t>
      </w:r>
      <w:r>
        <w:t>nnik wymiarów………………………………………..80</w:t>
      </w:r>
    </w:p>
    <w:p w14:paraId="4D008F4C" w14:textId="6619BFE8" w:rsidR="00F15C2B" w:rsidRDefault="00B47C9F" w:rsidP="00F15C2B">
      <w:r>
        <w:lastRenderedPageBreak/>
        <w:t>Rys. 2.27</w:t>
      </w:r>
      <w:r w:rsidR="00F15C2B">
        <w:t xml:space="preserve">. Potreningu.pl. Określanie zapotrzebowania </w:t>
      </w:r>
      <w:r>
        <w:t>energetycznego……………...81</w:t>
      </w:r>
    </w:p>
    <w:p w14:paraId="5C80B48B" w14:textId="6E4ECB7F" w:rsidR="008F1FEF" w:rsidRDefault="00B47C9F" w:rsidP="008F1FEF">
      <w:r>
        <w:t>Rys. 2.28</w:t>
      </w:r>
      <w:r w:rsidR="008F1FEF">
        <w:t>. Potreningu.pl. Ustalanie dystry</w:t>
      </w:r>
      <w:r>
        <w:t>bucji makroskładników…………………...82</w:t>
      </w:r>
    </w:p>
    <w:p w14:paraId="02D2F944" w14:textId="25D6E0C4" w:rsidR="0002498E" w:rsidRDefault="00B47C9F" w:rsidP="0002498E">
      <w:r>
        <w:t>Rys. 2.29</w:t>
      </w:r>
      <w:r w:rsidR="0002498E">
        <w:t>. Potreningu.pl. Tworzenie n</w:t>
      </w:r>
      <w:r>
        <w:t>owego szablonu posiłku………………………83</w:t>
      </w:r>
    </w:p>
    <w:p w14:paraId="0097E444" w14:textId="5BBA133B" w:rsidR="00C61291" w:rsidRDefault="00B47C9F" w:rsidP="00C61291">
      <w:r>
        <w:t>Rys. 2.30</w:t>
      </w:r>
      <w:r w:rsidR="00C61291">
        <w:t>. Potreningu.pl. Przykładowo ut</w:t>
      </w:r>
      <w:r>
        <w:t>worzony zestaw posiłków…………………84</w:t>
      </w:r>
    </w:p>
    <w:p w14:paraId="4C696E99" w14:textId="6BD97F56" w:rsidR="00BC6AC2" w:rsidRDefault="00BC6AC2" w:rsidP="00BC6AC2">
      <w:r>
        <w:t>Rys. </w:t>
      </w:r>
      <w:r w:rsidR="00B47C9F">
        <w:t>2.31</w:t>
      </w:r>
      <w:r>
        <w:t>. Potreningu.pl</w:t>
      </w:r>
      <w:r w:rsidR="0022642C">
        <w:t>.</w:t>
      </w:r>
      <w:r>
        <w:t xml:space="preserve"> Dodawanie dziennika żywieniowego……</w:t>
      </w:r>
      <w:r w:rsidR="0022642C">
        <w:t>...</w:t>
      </w:r>
      <w:r>
        <w:t>……………….</w:t>
      </w:r>
      <w:r w:rsidR="00B47C9F">
        <w:t>84</w:t>
      </w:r>
    </w:p>
    <w:p w14:paraId="47F4AF61" w14:textId="34BD9223" w:rsidR="001522CE" w:rsidRDefault="001522CE" w:rsidP="001522CE">
      <w:pPr>
        <w:ind w:left="708" w:firstLine="1"/>
      </w:pPr>
      <w:r>
        <w:t>Rys.</w:t>
      </w:r>
      <w:r w:rsidR="00B47C9F">
        <w:t> 2.32</w:t>
      </w:r>
      <w:r>
        <w:t>. Potreningu.pl</w:t>
      </w:r>
      <w:r w:rsidR="0022642C">
        <w:t xml:space="preserve">. </w:t>
      </w:r>
      <w:r>
        <w:t>Dodawania dziennika żywieniowego z wykorzystaniem gotowego zestawu po</w:t>
      </w:r>
      <w:r w:rsidR="00B47C9F">
        <w:t>siłków…………………………………………………………..85</w:t>
      </w:r>
    </w:p>
    <w:p w14:paraId="3E8BFDA3" w14:textId="10DABEE4" w:rsidR="007911AF" w:rsidRDefault="00B47C9F" w:rsidP="007911AF">
      <w:r>
        <w:t>Rys. 2.33</w:t>
      </w:r>
      <w:r w:rsidR="007911AF">
        <w:t xml:space="preserve">. Potreningu.pl Fragment </w:t>
      </w:r>
      <w:r>
        <w:t>tablicy aktywności……………………………….86</w:t>
      </w:r>
    </w:p>
    <w:p w14:paraId="5BF3EFC7" w14:textId="3FB485A6" w:rsidR="0022642C" w:rsidRDefault="0022642C" w:rsidP="0022642C">
      <w:r>
        <w:t>Rys. 2.</w:t>
      </w:r>
      <w:r w:rsidR="00B47C9F">
        <w:t>34</w:t>
      </w:r>
      <w:r>
        <w:t>. Potreningu.pl. L</w:t>
      </w:r>
      <w:r w:rsidR="00B47C9F">
        <w:t>ogo serwisu……………………………………………….87</w:t>
      </w:r>
    </w:p>
    <w:p w14:paraId="78D8F605" w14:textId="4B463AF3" w:rsidR="00150A35" w:rsidRDefault="00AE5758" w:rsidP="00150A35">
      <w:r>
        <w:t>Rys. 2.35</w:t>
      </w:r>
      <w:r w:rsidR="00150A35">
        <w:t>. Potreningu.pl. Przykład wyszukiwania produktu..........</w:t>
      </w:r>
      <w:r>
        <w:t>...............................88</w:t>
      </w:r>
    </w:p>
    <w:p w14:paraId="38EBC69C" w14:textId="769BF07F" w:rsidR="00051059" w:rsidRDefault="00F3254C" w:rsidP="00051059">
      <w:r>
        <w:t>Rys. 2.</w:t>
      </w:r>
      <w:r w:rsidR="00D52626">
        <w:t>36</w:t>
      </w:r>
      <w:r w:rsidR="00051059">
        <w:t>. </w:t>
      </w:r>
      <w:r w:rsidR="00461501">
        <w:t xml:space="preserve">Ilewazy.pl. </w:t>
      </w:r>
      <w:r w:rsidR="00051059">
        <w:t xml:space="preserve">Dostępne </w:t>
      </w:r>
      <w:r w:rsidR="00461501">
        <w:t>abonamenty………..</w:t>
      </w:r>
      <w:r w:rsidR="00051059">
        <w:t>….............</w:t>
      </w:r>
      <w:r w:rsidR="00461501">
        <w:t>.................................8</w:t>
      </w:r>
      <w:r w:rsidR="00D52626">
        <w:t>9</w:t>
      </w:r>
    </w:p>
    <w:p w14:paraId="2C6AF82C" w14:textId="79EA98DB" w:rsidR="003C1E62" w:rsidRDefault="00F3254C" w:rsidP="00B53868">
      <w:r>
        <w:t>Rys. 2.</w:t>
      </w:r>
      <w:r w:rsidR="00D52626">
        <w:t>37</w:t>
      </w:r>
      <w:r w:rsidR="009914B9">
        <w:t>. Ilewazy.pl. Sekcja „Moje parametry”</w:t>
      </w:r>
      <w:r w:rsidR="00B53868">
        <w:t>..</w:t>
      </w:r>
      <w:r w:rsidR="003C1E62">
        <w:t>.</w:t>
      </w:r>
      <w:r w:rsidR="00B53868">
        <w:t>.............</w:t>
      </w:r>
      <w:r w:rsidR="009914B9">
        <w:t>...........................................9</w:t>
      </w:r>
      <w:r w:rsidR="00D52626">
        <w:t>0</w:t>
      </w:r>
    </w:p>
    <w:p w14:paraId="3665A860" w14:textId="5BF58F66" w:rsidR="008A6FDC" w:rsidRDefault="00F3254C" w:rsidP="008A6FDC">
      <w:r>
        <w:t>Rys. 2.</w:t>
      </w:r>
      <w:r w:rsidR="00D52626">
        <w:t>38</w:t>
      </w:r>
      <w:r w:rsidR="008A6FDC">
        <w:t>. </w:t>
      </w:r>
      <w:r w:rsidR="00E81C82">
        <w:t>Ilewazy.pl.</w:t>
      </w:r>
      <w:r w:rsidR="003938B1">
        <w:t xml:space="preserve"> </w:t>
      </w:r>
      <w:r w:rsidR="008A6FDC">
        <w:t>Przykładowy rezultat wyszukiwani</w:t>
      </w:r>
      <w:r w:rsidR="003938B1">
        <w:t>a produktu.……………….</w:t>
      </w:r>
      <w:r w:rsidR="00D52626">
        <w:t>91</w:t>
      </w:r>
    </w:p>
    <w:p w14:paraId="79FFA0AD" w14:textId="429184DC" w:rsidR="00E95135" w:rsidRDefault="00F3254C" w:rsidP="00E95135">
      <w:r>
        <w:t>Rys. 2.</w:t>
      </w:r>
      <w:r w:rsidR="00D52626">
        <w:t>39</w:t>
      </w:r>
      <w:r w:rsidR="00E95135">
        <w:t>. </w:t>
      </w:r>
      <w:r w:rsidR="00316844">
        <w:t>Ilewazy.pl</w:t>
      </w:r>
      <w:r w:rsidR="00E81C82">
        <w:t>.</w:t>
      </w:r>
      <w:r w:rsidR="00316844">
        <w:t xml:space="preserve"> </w:t>
      </w:r>
      <w:r w:rsidR="00E95135">
        <w:t>Informacje szczegółowe o orzechu br</w:t>
      </w:r>
      <w:r w:rsidR="00D52626">
        <w:t>azylijskim…….…..........92</w:t>
      </w:r>
    </w:p>
    <w:p w14:paraId="1610ADB8" w14:textId="63109135" w:rsidR="003A297D" w:rsidRDefault="00F3254C" w:rsidP="003A297D">
      <w:r>
        <w:t>Rys. 2.</w:t>
      </w:r>
      <w:r w:rsidR="00D52626">
        <w:t>40</w:t>
      </w:r>
      <w:r w:rsidR="003A297D">
        <w:t>. </w:t>
      </w:r>
      <w:r w:rsidR="00E81C82">
        <w:t xml:space="preserve">Ilewazy.pl. </w:t>
      </w:r>
      <w:r w:rsidR="003A297D">
        <w:t>Kalkulator wartości odżywczych</w:t>
      </w:r>
      <w:r w:rsidR="00D52626">
        <w:t>………….…………………..93</w:t>
      </w:r>
    </w:p>
    <w:p w14:paraId="79D54FD9" w14:textId="06BEA68A" w:rsidR="00CE003E" w:rsidRDefault="00CE003E" w:rsidP="00CE003E">
      <w:pPr>
        <w:ind w:firstLine="708"/>
        <w:rPr>
          <w:ins w:id="12079" w:author="Okot" w:date="2019-11-19T10:20:00Z"/>
        </w:rPr>
      </w:pPr>
      <w:r>
        <w:t>Rys. 3.1. Przykładowa opowieść użytkownika…..……………………………………96</w:t>
      </w:r>
    </w:p>
    <w:p w14:paraId="5A2F3E41" w14:textId="1777525A" w:rsidR="002B1E50" w:rsidRDefault="002B1E50">
      <w:pPr>
        <w:spacing w:after="160" w:line="259" w:lineRule="auto"/>
        <w:ind w:firstLine="708"/>
        <w:rPr>
          <w:ins w:id="12080" w:author="Okot" w:date="2019-11-19T20:15:00Z"/>
        </w:rPr>
        <w:pPrChange w:id="12081" w:author="Okot" w:date="2019-11-19T10:20:00Z">
          <w:pPr>
            <w:spacing w:after="160" w:line="259" w:lineRule="auto"/>
            <w:ind w:firstLine="0"/>
            <w:jc w:val="center"/>
          </w:pPr>
        </w:pPrChange>
      </w:pPr>
      <w:ins w:id="12082" w:author="Okot" w:date="2019-11-19T10:20:00Z">
        <w:r>
          <w:t>Rys. 3.2. Informacje od klienta: ogólny zarys aplikacji………………………………..97</w:t>
        </w:r>
      </w:ins>
    </w:p>
    <w:p w14:paraId="7577FFA5" w14:textId="66088B8C" w:rsidR="00EC0D7F" w:rsidRDefault="00C01006">
      <w:pPr>
        <w:ind w:firstLine="708"/>
        <w:rPr>
          <w:ins w:id="12083" w:author="Okot" w:date="2019-11-19T20:21:00Z"/>
        </w:rPr>
        <w:pPrChange w:id="12084" w:author="Okot" w:date="2019-11-19T20:22:00Z">
          <w:pPr>
            <w:ind w:firstLine="0"/>
            <w:jc w:val="center"/>
          </w:pPr>
        </w:pPrChange>
      </w:pPr>
      <w:ins w:id="12085" w:author="Okot" w:date="2019-11-19T20:15:00Z">
        <w:r>
          <w:t>Rys. 3.3. Opowieści klienta powiązane z zakładaniem konta przez użytkownik</w:t>
        </w:r>
      </w:ins>
      <w:ins w:id="12086" w:author="Okot" w:date="2019-11-19T20:21:00Z">
        <w:r w:rsidR="00EC0D7F">
          <w:t>a</w:t>
        </w:r>
      </w:ins>
      <w:ins w:id="12087" w:author="Okot" w:date="2019-11-19T20:22:00Z">
        <w:r w:rsidR="00EC0D7F">
          <w:t>..</w:t>
        </w:r>
      </w:ins>
      <w:ins w:id="12088" w:author="Okot" w:date="2019-11-19T20:21:00Z">
        <w:r w:rsidR="00EC0D7F">
          <w:t>…..</w:t>
        </w:r>
      </w:ins>
      <w:ins w:id="12089" w:author="Okot" w:date="2019-11-19T20:15:00Z">
        <w:r>
          <w:t>98</w:t>
        </w:r>
      </w:ins>
    </w:p>
    <w:p w14:paraId="1A0D8AAA" w14:textId="591E0370" w:rsidR="00037B9A" w:rsidRDefault="00037B9A">
      <w:pPr>
        <w:ind w:firstLine="708"/>
        <w:rPr>
          <w:ins w:id="12090" w:author="Okot" w:date="2019-11-19T20:14:00Z"/>
        </w:rPr>
        <w:pPrChange w:id="12091" w:author="Okot" w:date="2019-11-19T20:21:00Z">
          <w:pPr>
            <w:ind w:firstLine="0"/>
            <w:jc w:val="center"/>
          </w:pPr>
        </w:pPrChange>
      </w:pPr>
      <w:ins w:id="12092" w:author="Okot" w:date="2019-11-19T20:14:00Z">
        <w:r>
          <w:t xml:space="preserve">Rys. 3.4. Opowieści klienta dotyczące danych </w:t>
        </w:r>
      </w:ins>
      <w:ins w:id="12093" w:author="Okot" w:date="2019-11-19T20:21:00Z">
        <w:r w:rsidR="00EC0D7F">
          <w:t>u</w:t>
        </w:r>
      </w:ins>
      <w:ins w:id="12094" w:author="Okot" w:date="2019-11-19T20:14:00Z">
        <w:r>
          <w:t>żytkownika…</w:t>
        </w:r>
      </w:ins>
      <w:ins w:id="12095" w:author="Okot" w:date="2019-11-19T20:15:00Z">
        <w:r>
          <w:t>……………………….</w:t>
        </w:r>
      </w:ins>
      <w:ins w:id="12096" w:author="Okot" w:date="2019-11-19T20:14:00Z">
        <w:r>
          <w:t>98</w:t>
        </w:r>
      </w:ins>
    </w:p>
    <w:p w14:paraId="6999741F" w14:textId="29EBC9D1" w:rsidR="0056777E" w:rsidRDefault="0056777E">
      <w:pPr>
        <w:rPr>
          <w:ins w:id="12097" w:author="Okot" w:date="2019-11-19T20:27:00Z"/>
        </w:rPr>
        <w:pPrChange w:id="12098" w:author="Okot" w:date="2019-11-19T20:20:00Z">
          <w:pPr>
            <w:jc w:val="center"/>
          </w:pPr>
        </w:pPrChange>
      </w:pPr>
      <w:ins w:id="12099" w:author="Okot" w:date="2019-11-19T20:20:00Z">
        <w:r>
          <w:t>Rys. 3.5. Opowieści klienta zwią</w:t>
        </w:r>
        <w:r w:rsidR="004C51AE">
          <w:t>zane z obliczeniem</w:t>
        </w:r>
        <w:r>
          <w:t xml:space="preserve"> zapotrzebowań…</w:t>
        </w:r>
      </w:ins>
      <w:ins w:id="12100" w:author="Okot" w:date="2019-11-19T20:22:00Z">
        <w:r w:rsidR="004C51AE">
          <w:t>..</w:t>
        </w:r>
      </w:ins>
      <w:ins w:id="12101" w:author="Okot" w:date="2019-11-19T20:20:00Z">
        <w:r>
          <w:t>…………</w:t>
        </w:r>
      </w:ins>
      <w:ins w:id="12102" w:author="Okot" w:date="2019-11-19T20:22:00Z">
        <w:r w:rsidR="004C51AE">
          <w:t>.</w:t>
        </w:r>
      </w:ins>
      <w:ins w:id="12103" w:author="Okot" w:date="2019-11-19T20:20:00Z">
        <w:r>
          <w:t>….99</w:t>
        </w:r>
      </w:ins>
    </w:p>
    <w:p w14:paraId="0BBB8DC2" w14:textId="4B049F9F" w:rsidR="00F84902" w:rsidRDefault="00F84902">
      <w:pPr>
        <w:ind w:firstLine="708"/>
        <w:rPr>
          <w:ins w:id="12104" w:author="Okot" w:date="2019-11-19T20:38:00Z"/>
        </w:rPr>
        <w:pPrChange w:id="12105" w:author="Okot" w:date="2019-11-19T20:27:00Z">
          <w:pPr>
            <w:ind w:firstLine="0"/>
            <w:jc w:val="center"/>
          </w:pPr>
        </w:pPrChange>
      </w:pPr>
      <w:ins w:id="12106" w:author="Okot" w:date="2019-11-19T20:27:00Z">
        <w:r>
          <w:t>Rys. 3.6. Opowieści klienta związane z wprowadzaniem spożytych pokarmów…….100</w:t>
        </w:r>
      </w:ins>
    </w:p>
    <w:p w14:paraId="663F6102" w14:textId="54C4D2D9" w:rsidR="00B371D0" w:rsidRDefault="00B371D0">
      <w:pPr>
        <w:ind w:firstLine="708"/>
        <w:rPr>
          <w:ins w:id="12107" w:author="Okot" w:date="2019-11-19T20:27:00Z"/>
        </w:rPr>
        <w:pPrChange w:id="12108" w:author="Okot" w:date="2019-11-19T20:27:00Z">
          <w:pPr>
            <w:ind w:firstLine="0"/>
            <w:jc w:val="center"/>
          </w:pPr>
        </w:pPrChange>
      </w:pPr>
      <w:ins w:id="12109" w:author="Okot" w:date="2019-11-19T20:38:00Z">
        <w:r>
          <w:t>Rys. 3.7. Opowieści klienta związane z obliczaniem realizacji zapotrzebowań……..100</w:t>
        </w:r>
      </w:ins>
    </w:p>
    <w:p w14:paraId="68993FBE" w14:textId="71E391DA" w:rsidR="002B1E50" w:rsidRDefault="00B371D0" w:rsidP="00CE003E">
      <w:pPr>
        <w:ind w:firstLine="708"/>
      </w:pPr>
      <w:ins w:id="12110" w:author="Okot" w:date="2019-11-19T20:37:00Z">
        <w:r>
          <w:t>Rys. 3.8. Opowieści klienta związane z wyświetlaniem i przeglądaniem danych…...101</w:t>
        </w:r>
      </w:ins>
    </w:p>
    <w:p w14:paraId="09F54C43" w14:textId="4D65218F" w:rsidR="00AF132C" w:rsidRPr="00B9397A" w:rsidDel="002B1E50" w:rsidRDefault="00AF132C" w:rsidP="00AF132C">
      <w:pPr>
        <w:ind w:firstLine="708"/>
        <w:rPr>
          <w:del w:id="12111" w:author="Okot" w:date="2019-11-19T10:20:00Z"/>
        </w:rPr>
      </w:pPr>
      <w:del w:id="12112" w:author="Okot" w:date="2019-11-19T10:20:00Z">
        <w:r w:rsidRPr="00B9397A" w:rsidDel="002B1E50">
          <w:delText>Rys. 3.2. Przykładowa opowieść klienta dotycząca tworzonej aplikacji………………97</w:delText>
        </w:r>
      </w:del>
    </w:p>
    <w:p w14:paraId="56341604" w14:textId="2033CD14" w:rsidR="00CA0F5B" w:rsidRDefault="00CA0F5B" w:rsidP="00CA0F5B">
      <w:pPr>
        <w:ind w:firstLine="708"/>
      </w:pPr>
      <w:r w:rsidRPr="00B9397A">
        <w:rPr>
          <w:rPrChange w:id="12113" w:author="Okot" w:date="2019-11-19T20:46:00Z">
            <w:rPr>
              <w:highlight w:val="magenta"/>
            </w:rPr>
          </w:rPrChange>
        </w:rPr>
        <w:t>Rys. </w:t>
      </w:r>
      <w:ins w:id="12114" w:author="Okot" w:date="2019-11-19T20:46:00Z">
        <w:r w:rsidR="00B9397A" w:rsidRPr="00B9397A">
          <w:rPr>
            <w:rPrChange w:id="12115" w:author="Okot" w:date="2019-11-19T20:46:00Z">
              <w:rPr>
                <w:highlight w:val="magenta"/>
              </w:rPr>
            </w:rPrChange>
          </w:rPr>
          <w:t>4</w:t>
        </w:r>
      </w:ins>
      <w:del w:id="12116" w:author="Okot" w:date="2019-11-19T20:46:00Z">
        <w:r w:rsidR="0039638D" w:rsidRPr="00B9397A" w:rsidDel="00B9397A">
          <w:rPr>
            <w:rPrChange w:id="12117" w:author="Okot" w:date="2019-11-19T20:46:00Z">
              <w:rPr>
                <w:highlight w:val="magenta"/>
              </w:rPr>
            </w:rPrChange>
          </w:rPr>
          <w:delText>3</w:delText>
        </w:r>
      </w:del>
      <w:r w:rsidR="0039638D" w:rsidRPr="00B9397A">
        <w:rPr>
          <w:rPrChange w:id="12118" w:author="Okot" w:date="2019-11-19T20:46:00Z">
            <w:rPr>
              <w:highlight w:val="magenta"/>
            </w:rPr>
          </w:rPrChange>
        </w:rPr>
        <w:t>.</w:t>
      </w:r>
      <w:ins w:id="12119" w:author="Okot" w:date="2019-11-19T20:46:00Z">
        <w:r w:rsidR="00B9397A" w:rsidRPr="00B9397A">
          <w:rPr>
            <w:rPrChange w:id="12120" w:author="Okot" w:date="2019-11-19T20:46:00Z">
              <w:rPr>
                <w:highlight w:val="magenta"/>
              </w:rPr>
            </w:rPrChange>
          </w:rPr>
          <w:t>1</w:t>
        </w:r>
      </w:ins>
      <w:del w:id="12121" w:author="Okot" w:date="2019-11-19T20:46:00Z">
        <w:r w:rsidR="003331CF" w:rsidRPr="00B9397A" w:rsidDel="00B9397A">
          <w:rPr>
            <w:rPrChange w:id="12122" w:author="Okot" w:date="2019-11-19T20:46:00Z">
              <w:rPr>
                <w:highlight w:val="magenta"/>
              </w:rPr>
            </w:rPrChange>
          </w:rPr>
          <w:delText>3</w:delText>
        </w:r>
      </w:del>
      <w:r w:rsidRPr="00B9397A">
        <w:t>.</w:t>
      </w:r>
      <w:r>
        <w:t> Uproszczony diagram zależności pomiędzy przetwarzanymi danymi……</w:t>
      </w:r>
      <w:r w:rsidR="004D28CC">
        <w:t>.1</w:t>
      </w:r>
      <w:ins w:id="12123" w:author="Okot" w:date="2019-11-19T20:46:00Z">
        <w:r w:rsidR="00B9397A">
          <w:t>10</w:t>
        </w:r>
      </w:ins>
      <w:del w:id="12124" w:author="Okot" w:date="2019-11-19T20:46:00Z">
        <w:r w:rsidR="004D28CC" w:rsidDel="00B9397A">
          <w:delText>06</w:delText>
        </w:r>
      </w:del>
    </w:p>
    <w:p w14:paraId="24C20E57" w14:textId="6F4DE601" w:rsidR="006A2D08" w:rsidRDefault="006A7B0A" w:rsidP="006A2D08">
      <w:r>
        <w:t xml:space="preserve">Rys. </w:t>
      </w:r>
      <w:del w:id="12125" w:author="Okot" w:date="2019-11-19T20:46:00Z">
        <w:r w:rsidDel="00B9397A">
          <w:delText>3</w:delText>
        </w:r>
      </w:del>
      <w:ins w:id="12126" w:author="Okot" w:date="2019-11-19T20:46:00Z">
        <w:r w:rsidR="00B9397A">
          <w:t>4</w:t>
        </w:r>
      </w:ins>
      <w:r>
        <w:t>.</w:t>
      </w:r>
      <w:ins w:id="12127" w:author="Okot" w:date="2019-11-19T20:46:00Z">
        <w:r w:rsidR="00B9397A">
          <w:t>2</w:t>
        </w:r>
      </w:ins>
      <w:del w:id="12128" w:author="Okot" w:date="2019-11-19T20:46:00Z">
        <w:r w:rsidDel="00B9397A">
          <w:delText>4</w:delText>
        </w:r>
      </w:del>
      <w:r w:rsidR="006A2D08">
        <w:t xml:space="preserve">. Głównym aktor </w:t>
      </w:r>
      <w:r w:rsidR="004D28CC">
        <w:t>w systemie………………………………………………..1</w:t>
      </w:r>
      <w:ins w:id="12129" w:author="Okot" w:date="2019-11-19T20:48:00Z">
        <w:r w:rsidR="005D04AF">
          <w:t>11</w:t>
        </w:r>
      </w:ins>
      <w:del w:id="12130" w:author="Okot" w:date="2019-11-19T20:48:00Z">
        <w:r w:rsidR="004D28CC" w:rsidDel="005D04AF">
          <w:delText>07</w:delText>
        </w:r>
      </w:del>
    </w:p>
    <w:p w14:paraId="625AE52E" w14:textId="2FFACC3C" w:rsidR="002335CE" w:rsidRDefault="002335CE">
      <w:pPr>
        <w:rPr>
          <w:ins w:id="12131" w:author="Okot" w:date="2020-01-21T15:04:00Z"/>
        </w:rPr>
        <w:pPrChange w:id="12132" w:author="Okot" w:date="2020-01-21T15:04:00Z">
          <w:pPr>
            <w:ind w:left="708" w:firstLine="1"/>
          </w:pPr>
        </w:pPrChange>
      </w:pPr>
      <w:ins w:id="12133" w:author="Okot" w:date="2019-12-09T20:21:00Z">
        <w:r>
          <w:t xml:space="preserve">Rys. 4.3. </w:t>
        </w:r>
      </w:ins>
      <w:ins w:id="12134" w:author="Okot" w:date="2020-01-21T15:04:00Z">
        <w:r w:rsidR="0056789C">
          <w:t>Diagram przypadków użycia dla użytkownika niezalogowanego.………</w:t>
        </w:r>
      </w:ins>
      <w:ins w:id="12135" w:author="Okot" w:date="2020-01-03T13:50:00Z">
        <w:r w:rsidR="00CA2E2B">
          <w:t>.</w:t>
        </w:r>
      </w:ins>
      <w:ins w:id="12136" w:author="Okot" w:date="2019-12-09T20:21:00Z">
        <w:r>
          <w:t>.</w:t>
        </w:r>
      </w:ins>
      <w:del w:id="12137" w:author="Okot" w:date="2019-12-09T20:21:00Z">
        <w:r w:rsidR="008D7472" w:rsidDel="002335CE">
          <w:delText xml:space="preserve">Rys. </w:delText>
        </w:r>
      </w:del>
      <w:del w:id="12138" w:author="Okot" w:date="2019-11-19T20:46:00Z">
        <w:r w:rsidR="008D7472" w:rsidDel="00B9397A">
          <w:delText>3</w:delText>
        </w:r>
      </w:del>
      <w:del w:id="12139" w:author="Okot" w:date="2019-12-09T20:21:00Z">
        <w:r w:rsidR="008D7472" w:rsidDel="002335CE">
          <w:delText>.3. Diagram przypadków użycia dla aplikacji wspomagającej prawidłowe bilansowanie diety</w:delText>
        </w:r>
      </w:del>
      <w:del w:id="12140" w:author="Okot" w:date="2019-12-09T20:22:00Z">
        <w:r w:rsidR="008D7472" w:rsidDel="002335CE">
          <w:delText>…………………………………………………………………</w:delText>
        </w:r>
      </w:del>
      <w:del w:id="12141" w:author="Okot" w:date="2019-11-19T20:48:00Z">
        <w:r w:rsidR="008D7472" w:rsidDel="005D04AF">
          <w:delText>….</w:delText>
        </w:r>
      </w:del>
      <w:ins w:id="12142" w:author="Okot" w:date="2019-11-19T20:48:00Z">
        <w:r w:rsidR="005D04AF">
          <w:t>11</w:t>
        </w:r>
      </w:ins>
      <w:ins w:id="12143" w:author="Okot" w:date="2020-01-03T13:55:00Z">
        <w:r w:rsidR="0056789C">
          <w:t>3</w:t>
        </w:r>
      </w:ins>
    </w:p>
    <w:p w14:paraId="1F84DC45" w14:textId="11D5F7BD" w:rsidR="00573994" w:rsidRDefault="00573994">
      <w:pPr>
        <w:ind w:left="708" w:firstLine="1"/>
        <w:rPr>
          <w:ins w:id="12144" w:author="Okot" w:date="2020-01-21T15:04:00Z"/>
        </w:rPr>
        <w:pPrChange w:id="12145" w:author="Okot" w:date="2020-01-21T15:05:00Z">
          <w:pPr>
            <w:ind w:firstLine="0"/>
            <w:jc w:val="center"/>
          </w:pPr>
        </w:pPrChange>
      </w:pPr>
      <w:ins w:id="12146" w:author="Okot" w:date="2020-01-21T15:04:00Z">
        <w:r>
          <w:t>Rys. 4.4. Diagram przypadków użycia związanych z pracą na danych użytkownika dla użytkownika zalogowanego.</w:t>
        </w:r>
      </w:ins>
      <w:ins w:id="12147" w:author="Okot" w:date="2020-01-21T15:05:00Z">
        <w:r>
          <w:t>………………………………………………………..117</w:t>
        </w:r>
      </w:ins>
    </w:p>
    <w:p w14:paraId="517F0A27" w14:textId="76222E5A" w:rsidR="00573994" w:rsidRDefault="00573994">
      <w:pPr>
        <w:ind w:left="708" w:firstLine="1"/>
        <w:rPr>
          <w:ins w:id="12148" w:author="Okot" w:date="2020-01-21T15:05:00Z"/>
        </w:rPr>
        <w:pPrChange w:id="12149" w:author="Okot" w:date="2020-01-21T15:05:00Z">
          <w:pPr>
            <w:spacing w:after="160" w:line="259" w:lineRule="auto"/>
            <w:ind w:firstLine="0"/>
            <w:jc w:val="center"/>
          </w:pPr>
        </w:pPrChange>
      </w:pPr>
      <w:ins w:id="12150" w:author="Okot" w:date="2020-01-21T15:05:00Z">
        <w:r>
          <w:t>Rys. 4.5. Diagram przypadków użycia związanych z tworzeniem przepisów oraz przeglądaniem wbudowanej bazy produktów przez zalogowanego użytkownika…..141</w:t>
        </w:r>
      </w:ins>
    </w:p>
    <w:p w14:paraId="3B5EE0DE" w14:textId="09F21F5F" w:rsidR="005E2D38" w:rsidRDefault="005E2D38">
      <w:pPr>
        <w:ind w:left="708" w:firstLine="1"/>
        <w:rPr>
          <w:ins w:id="12151" w:author="Okot" w:date="2020-01-21T15:06:00Z"/>
        </w:rPr>
        <w:pPrChange w:id="12152" w:author="Okot" w:date="2020-01-21T15:06:00Z">
          <w:pPr>
            <w:spacing w:after="160" w:line="259" w:lineRule="auto"/>
            <w:ind w:firstLine="0"/>
            <w:jc w:val="center"/>
          </w:pPr>
        </w:pPrChange>
      </w:pPr>
      <w:ins w:id="12153" w:author="Okot" w:date="2020-01-21T15:06:00Z">
        <w:r>
          <w:t>Rys. 4.6. Diagram przypadków użycia związanych z dodawaniem własnych produktów, wprowadzaniem spożytych posiłków oraz przeglądaniem stopnia zaspokojenia swojego zapotrzebowania na składniki odżywcze przez zalogowanego użytkownika………..151</w:t>
        </w:r>
      </w:ins>
    </w:p>
    <w:p w14:paraId="439F5C6D" w14:textId="11529B6A" w:rsidR="008D7472" w:rsidDel="007A3D98" w:rsidRDefault="008D7472">
      <w:pPr>
        <w:rPr>
          <w:del w:id="12154" w:author="Okot" w:date="2020-01-03T13:55:00Z"/>
        </w:rPr>
        <w:pPrChange w:id="12155" w:author="Okot" w:date="2019-12-09T20:22:00Z">
          <w:pPr>
            <w:ind w:left="708" w:firstLine="1"/>
          </w:pPr>
        </w:pPrChange>
      </w:pPr>
      <w:del w:id="12156" w:author="Okot" w:date="2019-11-19T20:48:00Z">
        <w:r w:rsidDel="005D04AF">
          <w:delText>98</w:delText>
        </w:r>
      </w:del>
    </w:p>
    <w:p w14:paraId="6C4E1BB2" w14:textId="47A22F9A" w:rsidR="004376B0" w:rsidDel="00691296" w:rsidRDefault="004376B0" w:rsidP="004376B0">
      <w:pPr>
        <w:ind w:left="708" w:firstLine="1"/>
        <w:rPr>
          <w:moveFrom w:id="12157" w:author="Okot" w:date="2019-11-19T20:48:00Z"/>
        </w:rPr>
      </w:pPr>
      <w:moveFromRangeStart w:id="12158" w:author="Okot" w:date="2019-11-19T20:48:00Z" w:name="move25088933"/>
      <w:moveFrom w:id="12159" w:author="Okot" w:date="2019-11-19T20:48:00Z">
        <w:r w:rsidRPr="00E90223" w:rsidDel="00691296">
          <w:rPr>
            <w:highlight w:val="yellow"/>
            <w:rPrChange w:id="12160" w:author="Okot" w:date="2019-11-19T20:46:00Z">
              <w:rPr/>
            </w:rPrChange>
          </w:rPr>
          <w:t>Rys. 3.4.</w:t>
        </w:r>
        <w:r w:rsidDel="00691296">
          <w:t xml:space="preserve"> Diagram sekwencji przedstawiający ustalanie CPM odpowiedniego do realizacji celu użytkownika…………………………………………………………...99</w:t>
        </w:r>
      </w:moveFrom>
    </w:p>
    <w:p w14:paraId="4B42E31F" w14:textId="3BC2001E" w:rsidR="00D1070B" w:rsidDel="00691296" w:rsidRDefault="00D1070B" w:rsidP="00D1070B">
      <w:pPr>
        <w:ind w:left="708" w:firstLine="1"/>
        <w:rPr>
          <w:moveFrom w:id="12161" w:author="Okot" w:date="2019-11-19T20:48:00Z"/>
        </w:rPr>
      </w:pPr>
      <w:moveFrom w:id="12162" w:author="Okot" w:date="2019-11-19T20:48:00Z">
        <w:r w:rsidRPr="00E90223" w:rsidDel="00691296">
          <w:rPr>
            <w:highlight w:val="yellow"/>
            <w:rPrChange w:id="12163" w:author="Okot" w:date="2019-11-19T20:46:00Z">
              <w:rPr/>
            </w:rPrChange>
          </w:rPr>
          <w:t>Rys. 3.5.</w:t>
        </w:r>
        <w:r w:rsidDel="00691296">
          <w:t xml:space="preserve"> Diagram </w:t>
        </w:r>
        <w:r w:rsidRPr="00D1070B" w:rsidDel="00691296">
          <w:rPr>
            <w:b/>
          </w:rPr>
          <w:t>{sprawdź nazwę}</w:t>
        </w:r>
        <w:r w:rsidDel="00691296">
          <w:t xml:space="preserve"> przedstawiający sposób, w jaki użytkownik może wprowadzić spożyte pożywienie…………………………...……….………………...99</w:t>
        </w:r>
      </w:moveFrom>
    </w:p>
    <w:moveFromRangeEnd w:id="12158"/>
    <w:p w14:paraId="6FD0F713" w14:textId="16ACD96A" w:rsidR="00CE4625" w:rsidRDefault="00006577" w:rsidP="00006577">
      <w:pPr>
        <w:ind w:left="708" w:firstLine="1"/>
        <w:rPr>
          <w:ins w:id="12164" w:author="Okot" w:date="2019-11-19T21:03:00Z"/>
        </w:rPr>
      </w:pPr>
      <w:r>
        <w:t xml:space="preserve">Rys. </w:t>
      </w:r>
      <w:ins w:id="12165" w:author="Okot" w:date="2019-11-19T20:48:00Z">
        <w:r w:rsidR="00B07DDA">
          <w:t>5</w:t>
        </w:r>
      </w:ins>
      <w:del w:id="12166" w:author="Okot" w:date="2019-11-19T20:48:00Z">
        <w:r w:rsidDel="00B07DDA">
          <w:delText>4</w:delText>
        </w:r>
      </w:del>
      <w:r>
        <w:t>.1. Porównanie tworzenia oprogramowania metodą kaskadową i iteracyjną....1</w:t>
      </w:r>
      <w:ins w:id="12167" w:author="Okot" w:date="2019-11-19T21:03:00Z">
        <w:r w:rsidR="00A128CF">
          <w:t>76</w:t>
        </w:r>
      </w:ins>
    </w:p>
    <w:p w14:paraId="06581D50" w14:textId="0FF64840" w:rsidR="00006577" w:rsidRPr="007F1CEA" w:rsidRDefault="00CE4625">
      <w:pPr>
        <w:ind w:firstLine="708"/>
        <w:pPrChange w:id="12168" w:author="Okot" w:date="2020-01-17T12:07:00Z">
          <w:pPr>
            <w:ind w:left="708" w:firstLine="1"/>
          </w:pPr>
        </w:pPrChange>
      </w:pPr>
      <w:ins w:id="12169" w:author="Okot" w:date="2020-01-17T12:06:00Z">
        <w:r>
          <w:lastRenderedPageBreak/>
          <w:t>Rys. 5.2. Diagram przedstawiający architekturę systemu.</w:t>
        </w:r>
      </w:ins>
      <w:ins w:id="12170" w:author="Okot" w:date="2020-01-17T12:07:00Z">
        <w:r w:rsidR="00A128CF">
          <w:t>………………………….</w:t>
        </w:r>
        <w:r w:rsidR="00DF48E9">
          <w:t>.178</w:t>
        </w:r>
      </w:ins>
      <w:del w:id="12171" w:author="Okot" w:date="2019-11-19T21:03:00Z">
        <w:r w:rsidR="00006577" w:rsidDel="00BD4A6D">
          <w:delText>0</w:delText>
        </w:r>
        <w:r w:rsidR="001060AA" w:rsidDel="00BD4A6D">
          <w:delText>9</w:delText>
        </w:r>
      </w:del>
    </w:p>
    <w:p w14:paraId="57B6225B" w14:textId="59D23D8B" w:rsidR="00234C27" w:rsidRDefault="00E34CC0" w:rsidP="00DE61FA">
      <w:pPr>
        <w:ind w:firstLine="708"/>
        <w:rPr>
          <w:ins w:id="12172" w:author="Okot" w:date="2020-01-24T16:28:00Z"/>
        </w:rPr>
      </w:pPr>
      <w:r>
        <w:t xml:space="preserve">Rys. </w:t>
      </w:r>
      <w:ins w:id="12173" w:author="Okot" w:date="2019-11-19T20:48:00Z">
        <w:r w:rsidR="00B07DDA">
          <w:t>5</w:t>
        </w:r>
      </w:ins>
      <w:del w:id="12174" w:author="Okot" w:date="2019-11-19T20:48:00Z">
        <w:r w:rsidDel="00B07DDA">
          <w:delText>4</w:delText>
        </w:r>
      </w:del>
      <w:r>
        <w:t>.</w:t>
      </w:r>
      <w:ins w:id="12175" w:author="Okot" w:date="2020-01-17T12:06:00Z">
        <w:r w:rsidR="00CE4625">
          <w:t>3</w:t>
        </w:r>
      </w:ins>
      <w:del w:id="12176" w:author="Okot" w:date="2020-01-17T12:06:00Z">
        <w:r w:rsidDel="00CE4625">
          <w:delText>2</w:delText>
        </w:r>
      </w:del>
      <w:r w:rsidR="00DE61FA">
        <w:t xml:space="preserve">. </w:t>
      </w:r>
      <w:ins w:id="12177" w:author="Okot" w:date="2020-01-26T15:10:00Z">
        <w:r w:rsidR="00DF48E9">
          <w:t>Uszczegółowienie architektury aplikacji</w:t>
        </w:r>
      </w:ins>
      <w:ins w:id="12178" w:author="Okot" w:date="2020-01-26T15:11:00Z">
        <w:r w:rsidR="00DF48E9">
          <w:t>..…………………………………178</w:t>
        </w:r>
      </w:ins>
    </w:p>
    <w:p w14:paraId="46F19BDE" w14:textId="35D794D4" w:rsidR="00BB6FD5" w:rsidRDefault="00234C27" w:rsidP="00DE61FA">
      <w:pPr>
        <w:ind w:firstLine="708"/>
        <w:rPr>
          <w:ins w:id="12179" w:author="Okot" w:date="2020-01-15T16:56:00Z"/>
        </w:rPr>
      </w:pPr>
      <w:ins w:id="12180" w:author="Okot" w:date="2020-01-24T16:28:00Z">
        <w:r>
          <w:t xml:space="preserve">Rys. 5.4. </w:t>
        </w:r>
      </w:ins>
      <w:r w:rsidR="00DE61FA">
        <w:t>Narzędzia i technologie wybrane do real</w:t>
      </w:r>
      <w:r w:rsidR="00E34CC0">
        <w:t>izacji projektu……………………1</w:t>
      </w:r>
      <w:ins w:id="12181" w:author="Okot" w:date="2020-01-04T11:51:00Z">
        <w:r w:rsidR="00DF48E9">
          <w:t>79</w:t>
        </w:r>
      </w:ins>
    </w:p>
    <w:p w14:paraId="61037F05" w14:textId="74C5B892" w:rsidR="00BB6FD5" w:rsidRDefault="00234C27" w:rsidP="00DE61FA">
      <w:pPr>
        <w:ind w:firstLine="708"/>
        <w:rPr>
          <w:ins w:id="12182" w:author="Okot" w:date="2020-01-15T16:56:00Z"/>
        </w:rPr>
      </w:pPr>
      <w:ins w:id="12183" w:author="Okot" w:date="2020-01-15T16:56:00Z">
        <w:r>
          <w:t>Rys. 5.</w:t>
        </w:r>
      </w:ins>
      <w:ins w:id="12184" w:author="Okot" w:date="2020-01-24T16:28:00Z">
        <w:r>
          <w:t>5</w:t>
        </w:r>
      </w:ins>
      <w:ins w:id="12185" w:author="Okot" w:date="2020-01-15T16:56:00Z">
        <w:r w:rsidR="00BB6FD5">
          <w:t>.</w:t>
        </w:r>
      </w:ins>
      <w:ins w:id="12186" w:author="Okot" w:date="2020-01-15T16:59:00Z">
        <w:r w:rsidR="00C20EC9">
          <w:t xml:space="preserve"> E-mail potwierdzający otrzymanie niekomercy</w:t>
        </w:r>
        <w:r w:rsidR="00DF48E9">
          <w:t>jnej licencji na Highcharts..181</w:t>
        </w:r>
      </w:ins>
    </w:p>
    <w:p w14:paraId="13049BDC" w14:textId="14EF8941" w:rsidR="00BB6FD5" w:rsidRDefault="00BB6FD5" w:rsidP="00DE61FA">
      <w:pPr>
        <w:ind w:firstLine="708"/>
        <w:rPr>
          <w:ins w:id="12187" w:author="Okot" w:date="2020-01-15T16:56:00Z"/>
        </w:rPr>
      </w:pPr>
      <w:ins w:id="12188" w:author="Okot" w:date="2020-01-15T16:56:00Z">
        <w:r>
          <w:t>Rys.</w:t>
        </w:r>
        <w:r w:rsidR="00234C27">
          <w:t> 5.6</w:t>
        </w:r>
        <w:r>
          <w:t>.</w:t>
        </w:r>
      </w:ins>
      <w:ins w:id="12189" w:author="Okot" w:date="2020-01-15T16:59:00Z">
        <w:r w:rsidR="00C20EC9">
          <w:t xml:space="preserve"> Widok repozytorium. Historia commitów………</w:t>
        </w:r>
      </w:ins>
      <w:ins w:id="12190" w:author="Okot" w:date="2020-01-15T17:00:00Z">
        <w:r w:rsidR="00C20EC9">
          <w:t>…………………………</w:t>
        </w:r>
      </w:ins>
      <w:ins w:id="12191" w:author="Okot" w:date="2020-01-15T16:59:00Z">
        <w:r w:rsidR="00A128CF">
          <w:t>1</w:t>
        </w:r>
      </w:ins>
      <w:ins w:id="12192" w:author="Okot" w:date="2020-01-21T15:07:00Z">
        <w:r w:rsidR="00DF48E9">
          <w:t>82</w:t>
        </w:r>
      </w:ins>
    </w:p>
    <w:p w14:paraId="66DAC29E" w14:textId="2B5FF15B" w:rsidR="00214B6C" w:rsidRDefault="00234C27">
      <w:pPr>
        <w:rPr>
          <w:ins w:id="12193" w:author="Okot" w:date="2020-01-17T16:00:00Z"/>
        </w:rPr>
        <w:pPrChange w:id="12194" w:author="Okot" w:date="2020-01-17T16:00:00Z">
          <w:pPr>
            <w:jc w:val="center"/>
          </w:pPr>
        </w:pPrChange>
      </w:pPr>
      <w:ins w:id="12195" w:author="Okot" w:date="2020-01-17T16:00:00Z">
        <w:r>
          <w:t>Rys. 5.7</w:t>
        </w:r>
        <w:r w:rsidR="00214B6C">
          <w:t>. Zakładanie projektu w You</w:t>
        </w:r>
        <w:r w:rsidR="00A128CF">
          <w:t>Tracku oraz Asanie……………………………18</w:t>
        </w:r>
      </w:ins>
      <w:ins w:id="12196" w:author="Okot" w:date="2020-01-26T15:13:00Z">
        <w:r w:rsidR="00DF48E9">
          <w:t>4</w:t>
        </w:r>
      </w:ins>
    </w:p>
    <w:p w14:paraId="0509FF19" w14:textId="104A3E57" w:rsidR="007E7C85" w:rsidRDefault="00234C27">
      <w:pPr>
        <w:rPr>
          <w:ins w:id="12197" w:author="Okot" w:date="2020-01-17T16:02:00Z"/>
        </w:rPr>
        <w:pPrChange w:id="12198" w:author="Okot" w:date="2020-01-17T16:01:00Z">
          <w:pPr>
            <w:ind w:firstLine="0"/>
            <w:jc w:val="center"/>
          </w:pPr>
        </w:pPrChange>
      </w:pPr>
      <w:ins w:id="12199" w:author="Okot" w:date="2020-01-17T16:01:00Z">
        <w:r>
          <w:t>Rys. 5.8</w:t>
        </w:r>
        <w:r w:rsidR="007E7C85">
          <w:t>. Szablony tablic w Trell</w:t>
        </w:r>
        <w:r w:rsidR="007E7C85" w:rsidRPr="007E7C85">
          <w:t>o</w:t>
        </w:r>
        <w:r w:rsidR="00A128CF">
          <w:t>…………………………………………………...18</w:t>
        </w:r>
      </w:ins>
      <w:ins w:id="12200" w:author="Okot" w:date="2020-01-26T15:13:00Z">
        <w:r w:rsidR="00DF48E9">
          <w:t>4</w:t>
        </w:r>
      </w:ins>
    </w:p>
    <w:p w14:paraId="34F81419" w14:textId="213D91AA" w:rsidR="00E01615" w:rsidRDefault="00234C27">
      <w:pPr>
        <w:rPr>
          <w:ins w:id="12201" w:author="Okot" w:date="2020-01-17T16:01:00Z"/>
        </w:rPr>
        <w:pPrChange w:id="12202" w:author="Okot" w:date="2020-01-17T16:01:00Z">
          <w:pPr>
            <w:ind w:firstLine="0"/>
            <w:jc w:val="center"/>
          </w:pPr>
        </w:pPrChange>
      </w:pPr>
      <w:ins w:id="12203" w:author="Okot" w:date="2020-01-17T16:02:00Z">
        <w:r>
          <w:t>Rys. 5.9</w:t>
        </w:r>
        <w:r w:rsidR="00E01615">
          <w:t>. Widok na tablicę projektu oraz dodawani</w:t>
        </w:r>
        <w:r w:rsidR="00A128CF">
          <w:t>e nowego zadania w YouTracku.18</w:t>
        </w:r>
      </w:ins>
      <w:ins w:id="12204" w:author="Okot" w:date="2020-01-26T15:13:00Z">
        <w:r w:rsidR="00DF48E9">
          <w:t>5</w:t>
        </w:r>
      </w:ins>
    </w:p>
    <w:p w14:paraId="12F68C50" w14:textId="6383CDBD" w:rsidR="00E01615" w:rsidRDefault="00234C27">
      <w:pPr>
        <w:rPr>
          <w:ins w:id="12205" w:author="Okot" w:date="2020-01-17T16:02:00Z"/>
        </w:rPr>
        <w:pPrChange w:id="12206" w:author="Okot" w:date="2020-01-17T16:03:00Z">
          <w:pPr>
            <w:ind w:firstLine="0"/>
            <w:jc w:val="center"/>
          </w:pPr>
        </w:pPrChange>
      </w:pPr>
      <w:ins w:id="12207" w:author="Okot" w:date="2020-01-17T16:02:00Z">
        <w:r>
          <w:t>Rys. 5.10</w:t>
        </w:r>
        <w:r w:rsidR="00E01615">
          <w:t>. Widok na tablicę zarządzania projektem w Asanie…</w:t>
        </w:r>
      </w:ins>
      <w:ins w:id="12208" w:author="Okot" w:date="2020-01-17T16:03:00Z">
        <w:r>
          <w:t>……..</w:t>
        </w:r>
        <w:r w:rsidR="00E01615">
          <w:t>……………..</w:t>
        </w:r>
      </w:ins>
      <w:ins w:id="12209" w:author="Okot" w:date="2020-01-17T16:02:00Z">
        <w:r w:rsidR="00DF48E9">
          <w:t>186</w:t>
        </w:r>
      </w:ins>
    </w:p>
    <w:p w14:paraId="7844A343" w14:textId="798EAFE0" w:rsidR="00E01615" w:rsidRDefault="00234C27">
      <w:pPr>
        <w:rPr>
          <w:ins w:id="12210" w:author="Okot" w:date="2020-01-17T16:03:00Z"/>
        </w:rPr>
        <w:pPrChange w:id="12211" w:author="Okot" w:date="2020-01-17T16:03:00Z">
          <w:pPr>
            <w:jc w:val="center"/>
          </w:pPr>
        </w:pPrChange>
      </w:pPr>
      <w:ins w:id="12212" w:author="Okot" w:date="2020-01-17T16:03:00Z">
        <w:r>
          <w:t>Rys. 5.11</w:t>
        </w:r>
        <w:r w:rsidR="00E01615">
          <w:t>. Dodawanie nowego z</w:t>
        </w:r>
        <w:r w:rsidR="00A128CF">
          <w:t>adania w Asanie……………………………………18</w:t>
        </w:r>
      </w:ins>
      <w:ins w:id="12213" w:author="Okot" w:date="2020-01-26T15:14:00Z">
        <w:r w:rsidR="00DF48E9">
          <w:t>6</w:t>
        </w:r>
      </w:ins>
    </w:p>
    <w:p w14:paraId="42DA3039" w14:textId="3D4F9934" w:rsidR="00214B6C" w:rsidRDefault="002F494D">
      <w:pPr>
        <w:ind w:left="708" w:firstLine="0"/>
        <w:rPr>
          <w:ins w:id="12214" w:author="Okot" w:date="2020-01-26T15:15:00Z"/>
        </w:rPr>
        <w:pPrChange w:id="12215" w:author="Okot" w:date="2020-01-17T16:03:00Z">
          <w:pPr>
            <w:ind w:firstLine="708"/>
          </w:pPr>
        </w:pPrChange>
      </w:pPr>
      <w:ins w:id="12216" w:author="Okot" w:date="2020-01-17T16:03:00Z">
        <w:r>
          <w:t>Rys. 5.1</w:t>
        </w:r>
      </w:ins>
      <w:ins w:id="12217" w:author="Okot" w:date="2020-01-24T16:28:00Z">
        <w:r w:rsidR="00234C27">
          <w:t>2</w:t>
        </w:r>
      </w:ins>
      <w:ins w:id="12218" w:author="Okot" w:date="2020-01-17T16:03:00Z">
        <w:r>
          <w:t>. Domyślna tablica w Trello z wyświetlonym oknem modalnym dodawania nowego zadania……………………………</w:t>
        </w:r>
      </w:ins>
      <w:ins w:id="12219" w:author="Okot" w:date="2020-01-17T16:04:00Z">
        <w:r>
          <w:t>………………………………………...</w:t>
        </w:r>
      </w:ins>
      <w:ins w:id="12220" w:author="Okot" w:date="2020-01-17T16:03:00Z">
        <w:r w:rsidR="00DF48E9">
          <w:t>187</w:t>
        </w:r>
      </w:ins>
    </w:p>
    <w:p w14:paraId="7BDC23FD" w14:textId="34E3D84B" w:rsidR="00DF48E9" w:rsidRDefault="00DF48E9">
      <w:pPr>
        <w:rPr>
          <w:ins w:id="12221" w:author="Okot" w:date="2020-01-26T15:15:00Z"/>
        </w:rPr>
        <w:pPrChange w:id="12222" w:author="Okot" w:date="2020-01-26T15:15:00Z">
          <w:pPr>
            <w:spacing w:after="160" w:line="259" w:lineRule="auto"/>
            <w:ind w:firstLine="0"/>
            <w:jc w:val="center"/>
          </w:pPr>
        </w:pPrChange>
      </w:pPr>
      <w:ins w:id="12223" w:author="Okot" w:date="2020-01-26T15:15:00Z">
        <w:r>
          <w:t>Rys. 5.13. Tablica – podstawowy widok na plan zadań w Asanie……………………188</w:t>
        </w:r>
      </w:ins>
    </w:p>
    <w:p w14:paraId="6C4C2884" w14:textId="15508685" w:rsidR="00DF48E9" w:rsidRDefault="00DF48E9">
      <w:pPr>
        <w:rPr>
          <w:ins w:id="12224" w:author="Okot" w:date="2020-01-26T15:16:00Z"/>
        </w:rPr>
        <w:pPrChange w:id="12225" w:author="Okot" w:date="2020-01-26T15:16:00Z">
          <w:pPr>
            <w:jc w:val="center"/>
          </w:pPr>
        </w:pPrChange>
      </w:pPr>
      <w:ins w:id="12226" w:author="Okot" w:date="2020-01-26T15:16:00Z">
        <w:r>
          <w:t>Rys. 5.14 Rozplanowanie zadania „Instalacja niezbędnych komponentów”.………..188</w:t>
        </w:r>
      </w:ins>
    </w:p>
    <w:p w14:paraId="7AFB4369" w14:textId="6D634545" w:rsidR="00DF48E9" w:rsidRDefault="00DF48E9">
      <w:pPr>
        <w:rPr>
          <w:ins w:id="12227" w:author="Okot" w:date="2020-01-29T13:29:00Z"/>
          <w:rFonts w:eastAsiaTheme="majorEastAsia"/>
        </w:rPr>
        <w:pPrChange w:id="12228" w:author="Okot" w:date="2020-01-26T15:17:00Z">
          <w:pPr>
            <w:spacing w:after="160" w:line="259" w:lineRule="auto"/>
            <w:ind w:firstLine="0"/>
            <w:jc w:val="center"/>
          </w:pPr>
        </w:pPrChange>
      </w:pPr>
      <w:ins w:id="12229" w:author="Okot" w:date="2020-01-26T15:17:00Z">
        <w:r>
          <w:rPr>
            <w:rFonts w:eastAsiaTheme="majorEastAsia"/>
          </w:rPr>
          <w:t>Rys. 5.15. Fragment kalendarza przedstawiającego rozplanowanie zadań w czasie...189</w:t>
        </w:r>
      </w:ins>
    </w:p>
    <w:p w14:paraId="7851550E" w14:textId="77875BB0" w:rsidR="00AE26C1" w:rsidRDefault="00AE26C1">
      <w:pPr>
        <w:rPr>
          <w:ins w:id="12230" w:author="Okot" w:date="2020-01-26T15:17:00Z"/>
          <w:rFonts w:eastAsiaTheme="majorEastAsia"/>
        </w:rPr>
        <w:pPrChange w:id="12231" w:author="Okot" w:date="2020-01-26T15:17:00Z">
          <w:pPr>
            <w:spacing w:after="160" w:line="259" w:lineRule="auto"/>
            <w:ind w:firstLine="0"/>
            <w:jc w:val="center"/>
          </w:pPr>
        </w:pPrChange>
      </w:pPr>
      <w:ins w:id="12232" w:author="Okot" w:date="2020-01-29T13:29:00Z">
        <w:r>
          <w:rPr>
            <w:rFonts w:eastAsiaTheme="majorEastAsia"/>
          </w:rPr>
          <w:t xml:space="preserve">Rys. 5.16. </w:t>
        </w:r>
        <w:r w:rsidR="00FE420E">
          <w:rPr>
            <w:rFonts w:eastAsiaTheme="majorEastAsia"/>
          </w:rPr>
          <w:t>Mail od Asany przypominający o nachodzących zadaniach</w:t>
        </w:r>
      </w:ins>
      <w:ins w:id="12233" w:author="Okot" w:date="2020-01-29T13:30:00Z">
        <w:r w:rsidR="00FE420E">
          <w:rPr>
            <w:rFonts w:eastAsiaTheme="majorEastAsia"/>
          </w:rPr>
          <w:t>……………..190</w:t>
        </w:r>
      </w:ins>
    </w:p>
    <w:p w14:paraId="5C3B1C35" w14:textId="04479A2F" w:rsidR="00DE61FA" w:rsidRPr="00D447AD" w:rsidDel="00FC2354" w:rsidRDefault="00E34CC0" w:rsidP="00DE61FA">
      <w:pPr>
        <w:ind w:firstLine="708"/>
        <w:rPr>
          <w:del w:id="12234" w:author="Okot" w:date="2020-01-17T16:07:00Z"/>
        </w:rPr>
      </w:pPr>
      <w:del w:id="12235" w:author="Okot" w:date="2020-01-04T11:51:00Z">
        <w:r w:rsidRPr="00D447AD" w:rsidDel="00A15A79">
          <w:delText>1</w:delText>
        </w:r>
      </w:del>
      <w:del w:id="12236" w:author="Okot" w:date="2019-11-19T21:04:00Z">
        <w:r w:rsidRPr="00D447AD" w:rsidDel="00BD4A6D">
          <w:delText>0</w:delText>
        </w:r>
      </w:del>
    </w:p>
    <w:p w14:paraId="334072EA" w14:textId="68C237B1" w:rsidR="00875EFE" w:rsidRDefault="00933A64">
      <w:pPr>
        <w:ind w:firstLine="708"/>
        <w:rPr>
          <w:ins w:id="12237" w:author="Okot" w:date="2019-11-18T21:47:00Z"/>
        </w:rPr>
        <w:pPrChange w:id="12238" w:author="Okot" w:date="2020-01-17T16:07:00Z">
          <w:pPr/>
        </w:pPrChange>
      </w:pPr>
      <w:del w:id="12239" w:author="Okot" w:date="2019-11-19T20:49:00Z">
        <w:r w:rsidRPr="00D447AD" w:rsidDel="00B07DDA">
          <w:delText>Rys.</w:delText>
        </w:r>
        <w:r w:rsidR="007236B1" w:rsidRPr="00D447AD" w:rsidDel="00B07DDA">
          <w:delText xml:space="preserve"> </w:delText>
        </w:r>
      </w:del>
      <w:del w:id="12240" w:author="Okot" w:date="2019-11-19T20:48:00Z">
        <w:r w:rsidR="00006577" w:rsidRPr="00D447AD" w:rsidDel="00B07DDA">
          <w:delText>4</w:delText>
        </w:r>
      </w:del>
      <w:del w:id="12241" w:author="Okot" w:date="2019-11-19T20:49:00Z">
        <w:r w:rsidR="00006577" w:rsidRPr="00D447AD" w:rsidDel="00B07DDA">
          <w:delText>.</w:delText>
        </w:r>
        <w:r w:rsidR="00056906" w:rsidRPr="00D447AD" w:rsidDel="00B07DDA">
          <w:delText>3</w:delText>
        </w:r>
        <w:r w:rsidRPr="00D447AD" w:rsidDel="00B07DDA">
          <w:delText>. Przykładowa opowieść klienta wybrana do realizacja w I iteracji……</w:delText>
        </w:r>
        <w:r w:rsidR="007236B1" w:rsidRPr="00D447AD" w:rsidDel="00B07DDA">
          <w:delText>..</w:delText>
        </w:r>
        <w:r w:rsidRPr="00D447AD" w:rsidDel="00B07DDA">
          <w:delText>…..</w:delText>
        </w:r>
        <w:r w:rsidR="007236B1" w:rsidRPr="00D447AD" w:rsidDel="00B07DDA">
          <w:delText>.</w:delText>
        </w:r>
        <w:r w:rsidR="00056906" w:rsidRPr="00D447AD" w:rsidDel="00B07DDA">
          <w:delText>111</w:delText>
        </w:r>
      </w:del>
      <w:ins w:id="12242" w:author="Okot" w:date="2019-11-18T19:44:00Z">
        <w:r w:rsidR="0067323F" w:rsidRPr="00D447AD">
          <w:t>Rys.</w:t>
        </w:r>
        <w:r w:rsidR="0067323F">
          <w:t xml:space="preserve"> </w:t>
        </w:r>
        <w:r w:rsidR="00B07DDA">
          <w:t>5.</w:t>
        </w:r>
      </w:ins>
      <w:ins w:id="12243" w:author="Okot" w:date="2020-01-15T16:56:00Z">
        <w:r w:rsidR="00A0684A">
          <w:t>17</w:t>
        </w:r>
      </w:ins>
      <w:ins w:id="12244" w:author="Okot" w:date="2019-11-18T19:44:00Z">
        <w:r w:rsidR="00875EFE">
          <w:t>. Projekt ekranu startowe</w:t>
        </w:r>
        <w:r w:rsidR="00A15A79">
          <w:t>go aplikac</w:t>
        </w:r>
        <w:r w:rsidR="001F0374">
          <w:t>ji</w:t>
        </w:r>
      </w:ins>
      <w:ins w:id="12245" w:author="Okot" w:date="2020-01-17T16:06:00Z">
        <w:r w:rsidR="0067323F">
          <w:t>………………………………………</w:t>
        </w:r>
      </w:ins>
      <w:ins w:id="12246" w:author="Okot" w:date="2019-11-18T19:44:00Z">
        <w:r w:rsidR="00D447AD">
          <w:t>19</w:t>
        </w:r>
      </w:ins>
      <w:ins w:id="12247" w:author="Okot" w:date="2020-01-29T13:31:00Z">
        <w:r w:rsidR="00A0684A">
          <w:t>3</w:t>
        </w:r>
      </w:ins>
    </w:p>
    <w:p w14:paraId="270A0DC6" w14:textId="6F76EF07" w:rsidR="007C66DC" w:rsidRDefault="00A0684A">
      <w:pPr>
        <w:ind w:left="708" w:firstLine="0"/>
        <w:rPr>
          <w:ins w:id="12248" w:author="Okot" w:date="2020-01-27T17:20:00Z"/>
        </w:rPr>
        <w:pPrChange w:id="12249" w:author="Okot" w:date="2020-01-17T16:05:00Z">
          <w:pPr>
            <w:ind w:firstLine="0"/>
            <w:jc w:val="center"/>
          </w:pPr>
        </w:pPrChange>
      </w:pPr>
      <w:ins w:id="12250" w:author="Okot" w:date="2019-11-18T21:47:00Z">
        <w:r>
          <w:t>Rys. 5.18</w:t>
        </w:r>
        <w:r w:rsidR="007C66DC">
          <w:t>. Projekt interfejsu służącego do rejestra</w:t>
        </w:r>
        <w:r w:rsidR="00A15A79">
          <w:t>cji nowych użytkowników</w:t>
        </w:r>
      </w:ins>
      <w:ins w:id="12251" w:author="Okot" w:date="2020-01-17T16:07:00Z">
        <w:r w:rsidR="0067323F">
          <w:t>………</w:t>
        </w:r>
      </w:ins>
      <w:ins w:id="12252" w:author="Okot" w:date="2019-11-18T21:47:00Z">
        <w:r w:rsidR="00D447AD">
          <w:t>19</w:t>
        </w:r>
      </w:ins>
      <w:ins w:id="12253" w:author="Okot" w:date="2020-01-29T13:31:00Z">
        <w:r>
          <w:t>4</w:t>
        </w:r>
      </w:ins>
    </w:p>
    <w:p w14:paraId="61E98C09" w14:textId="66F210AF" w:rsidR="005E1074" w:rsidRDefault="00A0684A">
      <w:pPr>
        <w:rPr>
          <w:ins w:id="12254" w:author="Okot" w:date="2020-01-30T16:57:00Z"/>
        </w:rPr>
        <w:pPrChange w:id="12255" w:author="Okot" w:date="2020-01-27T17:21:00Z">
          <w:pPr>
            <w:ind w:firstLine="0"/>
            <w:jc w:val="center"/>
          </w:pPr>
        </w:pPrChange>
      </w:pPr>
      <w:ins w:id="12256" w:author="Okot" w:date="2020-01-27T17:20:00Z">
        <w:r>
          <w:t>Rys. 5.19</w:t>
        </w:r>
        <w:r w:rsidR="005E1074">
          <w:t>. Projekt diagramu klas dla 1. I</w:t>
        </w:r>
        <w:r>
          <w:t>teracji aplikacji.……………………………195</w:t>
        </w:r>
      </w:ins>
    </w:p>
    <w:p w14:paraId="6F0F584F" w14:textId="46DA6B21" w:rsidR="00FA3172" w:rsidRDefault="00FA3172">
      <w:pPr>
        <w:rPr>
          <w:ins w:id="12257" w:author="Okot" w:date="2020-01-30T16:57:00Z"/>
        </w:rPr>
        <w:pPrChange w:id="12258" w:author="Okot" w:date="2020-01-30T16:57:00Z">
          <w:pPr>
            <w:ind w:firstLine="0"/>
            <w:jc w:val="center"/>
          </w:pPr>
        </w:pPrChange>
      </w:pPr>
      <w:ins w:id="12259" w:author="Okot" w:date="2020-01-30T16:57:00Z">
        <w:r>
          <w:t>Rys. 5.20. Oferta wirtualnych serwów……………………………………………….203</w:t>
        </w:r>
      </w:ins>
    </w:p>
    <w:p w14:paraId="2605BB88" w14:textId="2DB04608" w:rsidR="00E47951" w:rsidRDefault="00E47951">
      <w:pPr>
        <w:rPr>
          <w:ins w:id="12260" w:author="Okot" w:date="2020-01-30T16:58:00Z"/>
        </w:rPr>
        <w:pPrChange w:id="12261" w:author="Okot" w:date="2020-01-30T16:58:00Z">
          <w:pPr>
            <w:ind w:firstLine="0"/>
            <w:jc w:val="center"/>
          </w:pPr>
        </w:pPrChange>
      </w:pPr>
      <w:ins w:id="12262" w:author="Okot" w:date="2020-01-30T16:58:00Z">
        <w:r>
          <w:t>Rys. 5.21. Szczegółowe parametry wybranego serwera……………………………..204</w:t>
        </w:r>
      </w:ins>
    </w:p>
    <w:p w14:paraId="18DE8425" w14:textId="45E1BA30" w:rsidR="00A0223A" w:rsidRDefault="00A0223A">
      <w:pPr>
        <w:rPr>
          <w:ins w:id="12263" w:author="Okot" w:date="2020-01-30T16:59:00Z"/>
        </w:rPr>
        <w:pPrChange w:id="12264" w:author="Okot" w:date="2020-01-30T16:59:00Z">
          <w:pPr>
            <w:jc w:val="center"/>
          </w:pPr>
        </w:pPrChange>
      </w:pPr>
      <w:ins w:id="12265" w:author="Okot" w:date="2020-01-30T16:59:00Z">
        <w:r>
          <w:t>Rys. 5.22. Panel do zarządzenia serwerem udostępniany przez OHV……………….205</w:t>
        </w:r>
      </w:ins>
    </w:p>
    <w:p w14:paraId="2A9D3181" w14:textId="7E1E8B88" w:rsidR="00FC15AC" w:rsidRDefault="00FC15AC">
      <w:pPr>
        <w:rPr>
          <w:ins w:id="12266" w:author="Okot" w:date="2020-01-30T17:00:00Z"/>
        </w:rPr>
        <w:pPrChange w:id="12267" w:author="Okot" w:date="2020-01-30T17:00:00Z">
          <w:pPr>
            <w:jc w:val="center"/>
          </w:pPr>
        </w:pPrChange>
      </w:pPr>
      <w:ins w:id="12268" w:author="Okot" w:date="2020-01-30T17:00:00Z">
        <w:r>
          <w:t>Rys. 5.23. Konsola KVM zapewniana przez OVH…………………………………..206</w:t>
        </w:r>
      </w:ins>
    </w:p>
    <w:p w14:paraId="3072E75F" w14:textId="4F60DE19" w:rsidR="00FC15AC" w:rsidRDefault="00FC15AC">
      <w:pPr>
        <w:rPr>
          <w:ins w:id="12269" w:author="Okot" w:date="2020-01-30T17:01:00Z"/>
        </w:rPr>
        <w:pPrChange w:id="12270" w:author="Okot" w:date="2020-01-30T17:01:00Z">
          <w:pPr>
            <w:ind w:firstLine="0"/>
            <w:jc w:val="center"/>
          </w:pPr>
        </w:pPrChange>
      </w:pPr>
      <w:ins w:id="12271" w:author="Okot" w:date="2020-01-30T17:01:00Z">
        <w:r>
          <w:t>Rys. 5.24. Pierwsze udane logowanie za pomocą SSH do serwera.………………….206</w:t>
        </w:r>
      </w:ins>
    </w:p>
    <w:p w14:paraId="0B9505E2" w14:textId="411B6451" w:rsidR="00FA3172" w:rsidRDefault="002422EB">
      <w:pPr>
        <w:rPr>
          <w:ins w:id="12272" w:author="Okot" w:date="2020-02-05T17:59:00Z"/>
        </w:rPr>
        <w:pPrChange w:id="12273" w:author="Okot" w:date="2020-01-27T17:21:00Z">
          <w:pPr>
            <w:ind w:firstLine="0"/>
            <w:jc w:val="center"/>
          </w:pPr>
        </w:pPrChange>
      </w:pPr>
      <w:ins w:id="12274" w:author="Okot" w:date="2020-01-30T17:01:00Z">
        <w:r>
          <w:t>Rys. 5.25. Proces instalacji pakietów PostgreSQL oraz tworzenia bazy danych.……207</w:t>
        </w:r>
      </w:ins>
    </w:p>
    <w:p w14:paraId="65DB6449" w14:textId="7ECE5D91" w:rsidR="00D80928" w:rsidRDefault="00D80928">
      <w:pPr>
        <w:rPr>
          <w:ins w:id="12275" w:author="Okot" w:date="2020-02-05T17:59:00Z"/>
        </w:rPr>
        <w:pPrChange w:id="12276" w:author="Okot" w:date="2020-02-05T17:59:00Z">
          <w:pPr>
            <w:ind w:firstLine="0"/>
            <w:jc w:val="center"/>
          </w:pPr>
        </w:pPrChange>
      </w:pPr>
      <w:ins w:id="12277" w:author="Okot" w:date="2020-02-05T17:59:00Z">
        <w:r>
          <w:t>Rys. 5.26. Kolejne kroki instalcji RoR na Ubuntu.…………………………………..207</w:t>
        </w:r>
      </w:ins>
    </w:p>
    <w:p w14:paraId="69D37A9B" w14:textId="40C67EF3" w:rsidR="00D80928" w:rsidRDefault="00D80928">
      <w:pPr>
        <w:rPr>
          <w:ins w:id="12278" w:author="Okot" w:date="2020-02-05T17:59:00Z"/>
        </w:rPr>
        <w:pPrChange w:id="12279" w:author="Okot" w:date="2020-02-05T17:59:00Z">
          <w:pPr>
            <w:jc w:val="center"/>
          </w:pPr>
        </w:pPrChange>
      </w:pPr>
      <w:ins w:id="12280" w:author="Okot" w:date="2020-02-05T17:59:00Z">
        <w:r>
          <w:t>Rys. 5.27. Instrukcja tworzenia nowego projektu.…………………………</w:t>
        </w:r>
      </w:ins>
      <w:ins w:id="12281" w:author="Okot" w:date="2020-02-05T18:00:00Z">
        <w:r>
          <w:t>………</w:t>
        </w:r>
      </w:ins>
      <w:ins w:id="12282" w:author="Okot" w:date="2020-02-05T18:01:00Z">
        <w:r w:rsidR="005860E1">
          <w:t>.</w:t>
        </w:r>
      </w:ins>
      <w:ins w:id="12283" w:author="Okot" w:date="2020-02-05T18:00:00Z">
        <w:r>
          <w:t>..</w:t>
        </w:r>
      </w:ins>
      <w:ins w:id="12284" w:author="Okot" w:date="2020-02-05T17:59:00Z">
        <w:r>
          <w:t>208</w:t>
        </w:r>
      </w:ins>
    </w:p>
    <w:p w14:paraId="57E49863" w14:textId="77C44CE2" w:rsidR="005860E1" w:rsidRDefault="005860E1">
      <w:pPr>
        <w:rPr>
          <w:ins w:id="12285" w:author="Okot" w:date="2020-02-05T18:00:00Z"/>
        </w:rPr>
        <w:pPrChange w:id="12286" w:author="Okot" w:date="2020-02-05T18:00:00Z">
          <w:pPr>
            <w:jc w:val="center"/>
          </w:pPr>
        </w:pPrChange>
      </w:pPr>
      <w:ins w:id="12287" w:author="Okot" w:date="2020-02-05T18:00:00Z">
        <w:r>
          <w:t>Rys. 5.28. Pierwszy napotkany błąd.……………………………………………</w:t>
        </w:r>
      </w:ins>
      <w:ins w:id="12288" w:author="Okot" w:date="2020-02-05T18:01:00Z">
        <w:r>
          <w:t>.</w:t>
        </w:r>
      </w:ins>
      <w:ins w:id="12289" w:author="Okot" w:date="2020-02-05T18:00:00Z">
        <w:r>
          <w:t>…..208</w:t>
        </w:r>
      </w:ins>
    </w:p>
    <w:p w14:paraId="7C86B240" w14:textId="1872661E" w:rsidR="005860E1" w:rsidRDefault="005860E1">
      <w:pPr>
        <w:rPr>
          <w:ins w:id="12290" w:author="Okot" w:date="2020-02-05T18:00:00Z"/>
        </w:rPr>
        <w:pPrChange w:id="12291" w:author="Okot" w:date="2020-02-05T18:00:00Z">
          <w:pPr>
            <w:jc w:val="center"/>
          </w:pPr>
        </w:pPrChange>
      </w:pPr>
      <w:ins w:id="12292" w:author="Okot" w:date="2020-02-05T18:00:00Z">
        <w:r>
          <w:t>Rys. 5.29. Błąd instalacji Gema pg.………………………………</w:t>
        </w:r>
      </w:ins>
      <w:ins w:id="12293" w:author="Okot" w:date="2020-02-05T18:01:00Z">
        <w:r>
          <w:t>…………….……</w:t>
        </w:r>
      </w:ins>
      <w:ins w:id="12294" w:author="Okot" w:date="2020-02-05T18:00:00Z">
        <w:r>
          <w:t>209</w:t>
        </w:r>
      </w:ins>
    </w:p>
    <w:p w14:paraId="3B66BE3A" w14:textId="11056EA5" w:rsidR="005860E1" w:rsidRDefault="005860E1">
      <w:pPr>
        <w:rPr>
          <w:ins w:id="12295" w:author="Okot" w:date="2020-02-05T18:01:00Z"/>
        </w:rPr>
        <w:pPrChange w:id="12296" w:author="Okot" w:date="2020-02-05T18:01:00Z">
          <w:pPr>
            <w:jc w:val="center"/>
          </w:pPr>
        </w:pPrChange>
      </w:pPr>
      <w:ins w:id="12297" w:author="Okot" w:date="2020-02-05T18:01:00Z">
        <w:r>
          <w:t>Rys. 5.30. Komenda wywołująca dokończenie instalacji Gemów.……………….…209</w:t>
        </w:r>
      </w:ins>
    </w:p>
    <w:p w14:paraId="4AFED667" w14:textId="2949D88D" w:rsidR="005860E1" w:rsidRDefault="005860E1">
      <w:pPr>
        <w:rPr>
          <w:ins w:id="12298" w:author="Okot" w:date="2020-02-05T18:01:00Z"/>
        </w:rPr>
        <w:pPrChange w:id="12299" w:author="Okot" w:date="2020-02-05T18:01:00Z">
          <w:pPr>
            <w:jc w:val="center"/>
          </w:pPr>
        </w:pPrChange>
      </w:pPr>
      <w:ins w:id="12300" w:author="Okot" w:date="2020-02-05T18:01:00Z">
        <w:r>
          <w:t>Rys. 5.31. Informacja o udanym zakończeniu instalacji.……………………………210</w:t>
        </w:r>
      </w:ins>
    </w:p>
    <w:p w14:paraId="3538AF35" w14:textId="237544A0" w:rsidR="005860E1" w:rsidRDefault="005860E1">
      <w:pPr>
        <w:pPrChange w:id="12301" w:author="Okot" w:date="2020-02-05T18:02:00Z">
          <w:pPr>
            <w:jc w:val="center"/>
          </w:pPr>
        </w:pPrChange>
      </w:pPr>
      <w:ins w:id="12302" w:author="Okot" w:date="2020-02-05T18:02:00Z">
        <w:r>
          <w:t>Rys. 5.32. Pierwsze uruchomienie serwera.…………………………………………210</w:t>
        </w:r>
      </w:ins>
    </w:p>
    <w:p w14:paraId="5C4EA639" w14:textId="46578A72" w:rsidR="00213F6B" w:rsidRDefault="00213F6B" w:rsidP="00213F6B">
      <w:ins w:id="12303" w:author="Okot" w:date="2020-02-06T16:55:00Z">
        <w:r>
          <w:t>Rys. 5.33. Umożliwienie dostępu do serwera poza localhostem.</w:t>
        </w:r>
      </w:ins>
      <w:r>
        <w:t>…………………….211</w:t>
      </w:r>
    </w:p>
    <w:p w14:paraId="73F22AD1" w14:textId="177A8085" w:rsidR="00213F6B" w:rsidRDefault="00213F6B" w:rsidP="00213F6B">
      <w:ins w:id="12304" w:author="Okot" w:date="2020-02-06T16:55:00Z">
        <w:r>
          <w:t>Rys. 5.3</w:t>
        </w:r>
      </w:ins>
      <w:r>
        <w:t>4</w:t>
      </w:r>
      <w:ins w:id="12305" w:author="Okot" w:date="2020-02-06T16:55:00Z">
        <w:r>
          <w:t xml:space="preserve">. </w:t>
        </w:r>
      </w:ins>
      <w:r>
        <w:t>Pierwsze uruchomienie aplikacji.………………………………………...211</w:t>
      </w:r>
    </w:p>
    <w:p w14:paraId="7C02C9D4" w14:textId="7330EFC9" w:rsidR="00B33A2F" w:rsidRDefault="00B33A2F" w:rsidP="00B33A2F">
      <w:ins w:id="12306" w:author="Okot" w:date="2020-02-06T16:55:00Z">
        <w:r>
          <w:lastRenderedPageBreak/>
          <w:t>Rys. 5.3</w:t>
        </w:r>
      </w:ins>
      <w:r>
        <w:t>5</w:t>
      </w:r>
      <w:ins w:id="12307" w:author="Okot" w:date="2020-02-06T16:55:00Z">
        <w:r>
          <w:t>.</w:t>
        </w:r>
      </w:ins>
      <w:r>
        <w:t xml:space="preserve"> Klonowanie repozytorium na serwer.……………………………………212</w:t>
      </w:r>
    </w:p>
    <w:p w14:paraId="2CA2520D" w14:textId="4C339D93" w:rsidR="00D80928" w:rsidRDefault="00B33A2F">
      <w:pPr>
        <w:pPrChange w:id="12308" w:author="Okot" w:date="2020-01-27T17:21:00Z">
          <w:pPr>
            <w:ind w:firstLine="0"/>
            <w:jc w:val="center"/>
          </w:pPr>
        </w:pPrChange>
      </w:pPr>
      <w:ins w:id="12309" w:author="Okot" w:date="2020-02-06T16:55:00Z">
        <w:r>
          <w:t>Rys. 5.3</w:t>
        </w:r>
      </w:ins>
      <w:r>
        <w:t>6</w:t>
      </w:r>
      <w:ins w:id="12310" w:author="Okot" w:date="2020-02-06T16:55:00Z">
        <w:r>
          <w:t>.</w:t>
        </w:r>
      </w:ins>
      <w:r>
        <w:t xml:space="preserve"> Przenoszenie projektu do sklonowanego repozytorium..…………………212</w:t>
      </w:r>
    </w:p>
    <w:p w14:paraId="4C16DE6E" w14:textId="2359ED96" w:rsidR="0017649F" w:rsidRDefault="0017649F" w:rsidP="0017649F">
      <w:pPr>
        <w:ind w:left="708" w:firstLine="1"/>
      </w:pPr>
      <w:ins w:id="12311" w:author="Okot" w:date="2020-02-06T16:55:00Z">
        <w:r>
          <w:t>Rys. 5.3</w:t>
        </w:r>
      </w:ins>
      <w:r>
        <w:t>7</w:t>
      </w:r>
      <w:ins w:id="12312" w:author="Okot" w:date="2020-02-06T16:55:00Z">
        <w:r>
          <w:t>.</w:t>
        </w:r>
      </w:ins>
      <w:r>
        <w:t xml:space="preserve"> Utworzenie pliku .gitignore odpowiedzialnego za pomijanie niektórych plików przy commitowaniu zmian.…………………………………………………..213</w:t>
      </w:r>
    </w:p>
    <w:p w14:paraId="2CDE945B" w14:textId="26BF34E6" w:rsidR="0017649F" w:rsidRDefault="0017649F" w:rsidP="0017649F">
      <w:ins w:id="12313" w:author="Okot" w:date="2020-02-06T16:55:00Z">
        <w:r>
          <w:t>Rys. 5.3</w:t>
        </w:r>
      </w:ins>
      <w:r>
        <w:t>8</w:t>
      </w:r>
      <w:ins w:id="12314" w:author="Okot" w:date="2020-02-06T16:55:00Z">
        <w:r>
          <w:t>.</w:t>
        </w:r>
      </w:ins>
      <w:r>
        <w:t xml:space="preserve"> Podgląd zawartości GitHuba po dodaniu zmian.…………………………214</w:t>
      </w:r>
    </w:p>
    <w:p w14:paraId="7B9498D3" w14:textId="42455564" w:rsidR="0017649F" w:rsidRDefault="0017649F" w:rsidP="0017649F">
      <w:ins w:id="12315" w:author="Okot" w:date="2020-02-06T16:55:00Z">
        <w:r>
          <w:t>Rys. 5.3</w:t>
        </w:r>
      </w:ins>
      <w:r>
        <w:t>9</w:t>
      </w:r>
      <w:ins w:id="12316" w:author="Okot" w:date="2020-02-06T16:55:00Z">
        <w:r>
          <w:t>.</w:t>
        </w:r>
      </w:ins>
      <w:r>
        <w:t xml:space="preserve"> Tworzenie użytkownika baz danych PostgreSQL.………………………</w:t>
      </w:r>
      <w:r w:rsidR="005E67EC">
        <w:t>.</w:t>
      </w:r>
      <w:r>
        <w:t>214</w:t>
      </w:r>
    </w:p>
    <w:p w14:paraId="58108D5D" w14:textId="60720C65" w:rsidR="005E67EC" w:rsidRDefault="005E67EC" w:rsidP="005E67EC">
      <w:pPr>
        <w:ind w:left="708" w:firstLine="1"/>
      </w:pPr>
      <w:ins w:id="12317" w:author="Okot" w:date="2020-02-06T16:55:00Z">
        <w:r>
          <w:t>Rys. 5.</w:t>
        </w:r>
      </w:ins>
      <w:r>
        <w:t>40</w:t>
      </w:r>
      <w:ins w:id="12318" w:author="Okot" w:date="2020-02-06T16:55:00Z">
        <w:r>
          <w:t>.</w:t>
        </w:r>
      </w:ins>
      <w:r w:rsidR="00102775">
        <w:t xml:space="preserve"> </w:t>
      </w:r>
      <w:r>
        <w:t>Drugi</w:t>
      </w:r>
      <w:r w:rsidR="00102775">
        <w:t>e</w:t>
      </w:r>
      <w:r>
        <w:t xml:space="preserve"> podejście do tworzenia bazy danych.…………………</w:t>
      </w:r>
      <w:r w:rsidR="00102775">
        <w:t>…………..</w:t>
      </w:r>
      <w:r>
        <w:t>215</w:t>
      </w:r>
      <w:r w:rsidRPr="005E67EC">
        <w:t xml:space="preserve"> </w:t>
      </w:r>
      <w:ins w:id="12319" w:author="Okot" w:date="2020-02-06T16:55:00Z">
        <w:r>
          <w:t>Rys. 5.</w:t>
        </w:r>
      </w:ins>
      <w:r>
        <w:t>41</w:t>
      </w:r>
      <w:ins w:id="12320" w:author="Okot" w:date="2020-02-06T16:55:00Z">
        <w:r>
          <w:t>.</w:t>
        </w:r>
      </w:ins>
      <w:r w:rsidR="00EE6D09">
        <w:t xml:space="preserve"> </w:t>
      </w:r>
      <w:r>
        <w:t>Pierwsza migracja do bazy danych.……</w:t>
      </w:r>
      <w:r w:rsidR="00EE6D09">
        <w:t>...</w:t>
      </w:r>
      <w:r>
        <w:t>………………………………</w:t>
      </w:r>
      <w:r w:rsidR="00102775">
        <w:t>.</w:t>
      </w:r>
      <w:r>
        <w:t>216</w:t>
      </w:r>
    </w:p>
    <w:p w14:paraId="0A7C38D9" w14:textId="51F88FE9" w:rsidR="005E67EC" w:rsidRDefault="00102775" w:rsidP="0017649F">
      <w:pPr>
        <w:rPr>
          <w:ins w:id="12321" w:author="Okot" w:date="2019-11-18T21:47:00Z"/>
        </w:rPr>
      </w:pPr>
      <w:ins w:id="12322" w:author="Okot" w:date="2020-02-06T16:55:00Z">
        <w:r>
          <w:t>Rys. 5.</w:t>
        </w:r>
      </w:ins>
      <w:r>
        <w:t>42</w:t>
      </w:r>
      <w:ins w:id="12323" w:author="Okot" w:date="2020-02-06T16:55:00Z">
        <w:r>
          <w:t>.</w:t>
        </w:r>
      </w:ins>
      <w:r w:rsidR="00EE6D09">
        <w:t xml:space="preserve"> </w:t>
      </w:r>
      <w:r>
        <w:t>Pierwsze w pełni udane uruchomienie aplikacji.…………………………217</w:t>
      </w:r>
    </w:p>
    <w:p w14:paraId="4A6F3326" w14:textId="09B4E95D" w:rsidR="007C66DC" w:rsidDel="00F32F66" w:rsidRDefault="007C66DC">
      <w:pPr>
        <w:ind w:firstLine="708"/>
        <w:rPr>
          <w:del w:id="12324" w:author="Okot" w:date="2019-11-18T21:47:00Z"/>
        </w:rPr>
        <w:pPrChange w:id="12325" w:author="Okot" w:date="2019-11-18T19:44:00Z">
          <w:pPr/>
        </w:pPrChange>
      </w:pPr>
    </w:p>
    <w:p w14:paraId="3A0575DC" w14:textId="11F36C55" w:rsidR="00057C33" w:rsidRDefault="00A366F5">
      <w:pPr>
        <w:ind w:left="708" w:firstLine="0"/>
        <w:rPr>
          <w:ins w:id="12326" w:author="Okot" w:date="2019-11-25T07:16:00Z"/>
        </w:rPr>
        <w:pPrChange w:id="12327" w:author="Okot" w:date="2020-01-17T16:05:00Z">
          <w:pPr>
            <w:ind w:firstLine="708"/>
          </w:pPr>
        </w:pPrChange>
      </w:pPr>
      <w:r w:rsidRPr="005C1D79">
        <w:t xml:space="preserve">Rys. </w:t>
      </w:r>
      <w:ins w:id="12328" w:author="Okot" w:date="2019-11-19T20:48:00Z">
        <w:r w:rsidR="00B07DDA" w:rsidRPr="005C1D79">
          <w:rPr>
            <w:rPrChange w:id="12329" w:author="Okot" w:date="2019-11-19T20:49:00Z">
              <w:rPr>
                <w:highlight w:val="yellow"/>
              </w:rPr>
            </w:rPrChange>
          </w:rPr>
          <w:t>5</w:t>
        </w:r>
      </w:ins>
      <w:del w:id="12330" w:author="Okot" w:date="2019-11-19T20:48:00Z">
        <w:r w:rsidRPr="005C1D79" w:rsidDel="00B07DDA">
          <w:delText>4</w:delText>
        </w:r>
      </w:del>
      <w:r w:rsidRPr="005C1D79">
        <w:t>.</w:t>
      </w:r>
      <w:r w:rsidR="00D67412" w:rsidRPr="005C1D79">
        <w:t>43</w:t>
      </w:r>
      <w:del w:id="12331" w:author="Okot" w:date="2019-11-19T20:48:00Z">
        <w:r w:rsidRPr="005C1D79" w:rsidDel="00B07DDA">
          <w:delText>4</w:delText>
        </w:r>
      </w:del>
      <w:r w:rsidRPr="005C1D79">
        <w:t>.</w:t>
      </w:r>
      <w:r>
        <w:t xml:space="preserve"> Ilustracja etapów prac</w:t>
      </w:r>
      <w:r w:rsidR="006A7B0A">
        <w:t>y nad logo…………………</w:t>
      </w:r>
      <w:ins w:id="12332" w:author="Okot" w:date="2020-01-17T16:07:00Z">
        <w:r w:rsidR="0067323F">
          <w:t>………………………</w:t>
        </w:r>
      </w:ins>
      <w:del w:id="12333" w:author="Okot" w:date="2020-01-17T16:07:00Z">
        <w:r w:rsidR="006A7B0A" w:rsidDel="0067323F">
          <w:delText>………………………...</w:delText>
        </w:r>
      </w:del>
      <w:ins w:id="12334" w:author="Okot" w:date="2020-01-29T13:31:00Z">
        <w:r w:rsidR="00212F26">
          <w:t>21</w:t>
        </w:r>
      </w:ins>
      <w:r w:rsidR="005C1D79">
        <w:t>8</w:t>
      </w:r>
      <w:del w:id="12335" w:author="Okot" w:date="2020-01-29T13:31:00Z">
        <w:r w:rsidR="006A7B0A" w:rsidDel="00A0684A">
          <w:delText>1</w:delText>
        </w:r>
      </w:del>
    </w:p>
    <w:p w14:paraId="260950D6" w14:textId="7A32977D" w:rsidR="00057C33" w:rsidRDefault="005842F3">
      <w:pPr>
        <w:ind w:left="708" w:firstLine="0"/>
        <w:rPr>
          <w:ins w:id="12336" w:author="Okot" w:date="2019-11-25T16:48:00Z"/>
        </w:rPr>
        <w:pPrChange w:id="12337" w:author="Okot" w:date="2020-01-17T12:07:00Z">
          <w:pPr>
            <w:ind w:firstLine="0"/>
            <w:jc w:val="center"/>
          </w:pPr>
        </w:pPrChange>
      </w:pPr>
      <w:ins w:id="12338" w:author="Okot" w:date="2019-11-25T07:16:00Z">
        <w:r>
          <w:t>Rys. 5.</w:t>
        </w:r>
      </w:ins>
      <w:r w:rsidR="00D67412">
        <w:t>4</w:t>
      </w:r>
      <w:ins w:id="12339" w:author="Okot" w:date="2019-11-25T07:16:00Z">
        <w:r>
          <w:t>4</w:t>
        </w:r>
        <w:r w:rsidR="00057C33">
          <w:t>. Ekran widoczny po pierwszym za</w:t>
        </w:r>
        <w:r w:rsidR="0067323F">
          <w:t>logowaniu użytkownika………</w:t>
        </w:r>
      </w:ins>
      <w:ins w:id="12340" w:author="Okot" w:date="2020-01-17T16:07:00Z">
        <w:r w:rsidR="0067323F">
          <w:t>…</w:t>
        </w:r>
      </w:ins>
      <w:ins w:id="12341" w:author="Okot" w:date="2020-01-17T12:07:00Z">
        <w:r w:rsidR="00344437">
          <w:t>..</w:t>
        </w:r>
      </w:ins>
      <w:ins w:id="12342" w:author="Okot" w:date="2019-11-25T07:16:00Z">
        <w:r w:rsidR="00212F26">
          <w:t>…..2</w:t>
        </w:r>
      </w:ins>
      <w:r w:rsidR="005C1D79">
        <w:t>35</w:t>
      </w:r>
    </w:p>
    <w:p w14:paraId="62F6B679" w14:textId="72A7EAD2" w:rsidR="00EE7C5B" w:rsidRDefault="005842F3">
      <w:pPr>
        <w:ind w:firstLine="708"/>
        <w:rPr>
          <w:ins w:id="12343" w:author="Okot" w:date="2019-11-26T08:26:00Z"/>
        </w:rPr>
        <w:pPrChange w:id="12344" w:author="Okot" w:date="2019-11-25T16:48:00Z">
          <w:pPr>
            <w:ind w:firstLine="0"/>
            <w:jc w:val="center"/>
          </w:pPr>
        </w:pPrChange>
      </w:pPr>
      <w:ins w:id="12345" w:author="Okot" w:date="2019-11-25T16:48:00Z">
        <w:r>
          <w:t>Rys. 5.</w:t>
        </w:r>
      </w:ins>
      <w:r w:rsidR="00D67412">
        <w:t>4</w:t>
      </w:r>
      <w:ins w:id="12346" w:author="Okot" w:date="2019-11-25T16:48:00Z">
        <w:r>
          <w:t>5</w:t>
        </w:r>
        <w:r w:rsidR="00EE7C5B">
          <w:t>. Projekt interfejsu profi</w:t>
        </w:r>
        <w:r w:rsidR="00BB6FD5">
          <w:t>lu użytkownika…</w:t>
        </w:r>
      </w:ins>
      <w:ins w:id="12347" w:author="Okot" w:date="2020-01-15T16:56:00Z">
        <w:r w:rsidR="00BB6FD5">
          <w:t>..</w:t>
        </w:r>
      </w:ins>
      <w:ins w:id="12348" w:author="Okot" w:date="2019-11-25T16:48:00Z">
        <w:r w:rsidR="005B41DB">
          <w:t>……………………………….2</w:t>
        </w:r>
      </w:ins>
      <w:r w:rsidR="005C1D79">
        <w:t>36</w:t>
      </w:r>
    </w:p>
    <w:p w14:paraId="04F83735" w14:textId="28765C86" w:rsidR="00B22C92" w:rsidRDefault="00B22C92">
      <w:pPr>
        <w:ind w:firstLine="708"/>
        <w:rPr>
          <w:ins w:id="12349" w:author="Okot" w:date="2019-11-26T11:04:00Z"/>
        </w:rPr>
        <w:pPrChange w:id="12350" w:author="Okot" w:date="2019-11-26T08:26:00Z">
          <w:pPr>
            <w:ind w:firstLine="0"/>
            <w:jc w:val="center"/>
          </w:pPr>
        </w:pPrChange>
      </w:pPr>
      <w:ins w:id="12351" w:author="Okot" w:date="2019-11-26T08:26:00Z">
        <w:r>
          <w:t>Rys. 5.</w:t>
        </w:r>
      </w:ins>
      <w:r w:rsidR="00D67412">
        <w:t>4</w:t>
      </w:r>
      <w:ins w:id="12352" w:author="Okot" w:date="2020-01-15T16:57:00Z">
        <w:r w:rsidR="005842F3">
          <w:t>6</w:t>
        </w:r>
      </w:ins>
      <w:ins w:id="12353" w:author="Okot" w:date="2019-11-26T08:26:00Z">
        <w:r>
          <w:t>. Projekt nowej strony startowej dla za</w:t>
        </w:r>
        <w:r w:rsidR="00BB6FD5">
          <w:t>logowanych użytkowników.</w:t>
        </w:r>
        <w:r w:rsidR="00212F26">
          <w:t>……...</w:t>
        </w:r>
      </w:ins>
      <w:ins w:id="12354" w:author="Okot" w:date="2020-02-05T18:10:00Z">
        <w:r w:rsidR="00212F26">
          <w:t>.</w:t>
        </w:r>
      </w:ins>
      <w:ins w:id="12355" w:author="Okot" w:date="2019-11-26T08:26:00Z">
        <w:r w:rsidR="00212F26">
          <w:t>24</w:t>
        </w:r>
      </w:ins>
      <w:r w:rsidR="005C1D79">
        <w:t>7</w:t>
      </w:r>
    </w:p>
    <w:p w14:paraId="47300610" w14:textId="21D5AE0E" w:rsidR="006A5ABB" w:rsidRDefault="005842F3">
      <w:pPr>
        <w:ind w:firstLine="708"/>
        <w:rPr>
          <w:ins w:id="12356" w:author="Okot" w:date="2019-11-26T11:22:00Z"/>
        </w:rPr>
        <w:pPrChange w:id="12357" w:author="Okot" w:date="2019-11-26T11:04:00Z">
          <w:pPr>
            <w:ind w:firstLine="0"/>
            <w:jc w:val="center"/>
          </w:pPr>
        </w:pPrChange>
      </w:pPr>
      <w:ins w:id="12358" w:author="Okot" w:date="2019-11-26T11:04:00Z">
        <w:r>
          <w:t>Rys. 5.</w:t>
        </w:r>
      </w:ins>
      <w:r w:rsidR="00D67412">
        <w:t>4</w:t>
      </w:r>
      <w:ins w:id="12359" w:author="Okot" w:date="2019-11-26T11:04:00Z">
        <w:r>
          <w:t>7</w:t>
        </w:r>
        <w:r w:rsidR="006A5ABB">
          <w:t>. Projekt wyświetlania spoży</w:t>
        </w:r>
        <w:r w:rsidR="00BB6FD5">
          <w:t>tych posiłków……..</w:t>
        </w:r>
        <w:r w:rsidR="00D447AD">
          <w:t>…………</w:t>
        </w:r>
        <w:r w:rsidR="005E1074">
          <w:t>…………….</w:t>
        </w:r>
        <w:r w:rsidR="00212F26">
          <w:t>...24</w:t>
        </w:r>
      </w:ins>
      <w:r w:rsidR="005C1D79">
        <w:t>8</w:t>
      </w:r>
    </w:p>
    <w:p w14:paraId="629F38AA" w14:textId="47BDEC33" w:rsidR="00661E33" w:rsidRDefault="005842F3">
      <w:pPr>
        <w:rPr>
          <w:ins w:id="12360" w:author="Okot" w:date="2019-11-26T15:26:00Z"/>
        </w:rPr>
        <w:pPrChange w:id="12361" w:author="Okot" w:date="2019-11-26T11:22:00Z">
          <w:pPr>
            <w:jc w:val="center"/>
          </w:pPr>
        </w:pPrChange>
      </w:pPr>
      <w:ins w:id="12362" w:author="Okot" w:date="2019-11-26T11:22:00Z">
        <w:r>
          <w:t>Rys. 5.</w:t>
        </w:r>
      </w:ins>
      <w:r w:rsidR="00D67412">
        <w:t>4</w:t>
      </w:r>
      <w:ins w:id="12363" w:author="Okot" w:date="2019-11-26T11:22:00Z">
        <w:r>
          <w:t>8</w:t>
        </w:r>
        <w:r w:rsidR="00661E33">
          <w:t>. Projekt okna di</w:t>
        </w:r>
        <w:r w:rsidR="00A15A79">
          <w:t>alogowego………………………</w:t>
        </w:r>
        <w:r w:rsidR="00212F26">
          <w:t>………………………..24</w:t>
        </w:r>
      </w:ins>
      <w:r w:rsidR="005C1D79">
        <w:t>9</w:t>
      </w:r>
    </w:p>
    <w:p w14:paraId="61219C64" w14:textId="1908B770" w:rsidR="00023E3E" w:rsidRDefault="005842F3">
      <w:pPr>
        <w:rPr>
          <w:ins w:id="12364" w:author="Okot" w:date="2019-11-26T12:24:00Z"/>
        </w:rPr>
        <w:pPrChange w:id="12365" w:author="Okot" w:date="2019-11-26T11:22:00Z">
          <w:pPr>
            <w:jc w:val="center"/>
          </w:pPr>
        </w:pPrChange>
      </w:pPr>
      <w:ins w:id="12366" w:author="Okot" w:date="2019-11-26T15:26:00Z">
        <w:r>
          <w:t>Rys. 5.</w:t>
        </w:r>
      </w:ins>
      <w:r w:rsidR="00D67412">
        <w:t>4</w:t>
      </w:r>
      <w:ins w:id="12367" w:author="Okot" w:date="2019-11-26T15:26:00Z">
        <w:r>
          <w:t>9</w:t>
        </w:r>
        <w:r w:rsidR="00023E3E">
          <w:t>. </w:t>
        </w:r>
      </w:ins>
      <w:ins w:id="12368" w:author="Okot" w:date="2020-01-21T15:11:00Z">
        <w:r w:rsidR="00084AC3">
          <w:t>Okno wyboru sposobu dodawania spożytego pożywienia.…</w:t>
        </w:r>
      </w:ins>
      <w:ins w:id="12369" w:author="Okot" w:date="2019-11-26T15:26:00Z">
        <w:r w:rsidR="00023E3E">
          <w:t>……………</w:t>
        </w:r>
      </w:ins>
      <w:ins w:id="12370" w:author="Okot" w:date="2019-11-26T19:34:00Z">
        <w:r w:rsidR="00F27A7A">
          <w:t>2</w:t>
        </w:r>
      </w:ins>
      <w:ins w:id="12371" w:author="Okot" w:date="2020-01-17T16:19:00Z">
        <w:r w:rsidR="00212F26">
          <w:t>4</w:t>
        </w:r>
      </w:ins>
      <w:r w:rsidR="005C1D79">
        <w:t>9</w:t>
      </w:r>
    </w:p>
    <w:p w14:paraId="010AAA01" w14:textId="23EA2004" w:rsidR="00023E3E" w:rsidRDefault="005842F3">
      <w:pPr>
        <w:rPr>
          <w:ins w:id="12372" w:author="Okot" w:date="2020-01-04T08:04:00Z"/>
        </w:rPr>
        <w:pPrChange w:id="12373" w:author="Okot" w:date="2019-11-26T15:26:00Z">
          <w:pPr>
            <w:jc w:val="center"/>
          </w:pPr>
        </w:pPrChange>
      </w:pPr>
      <w:ins w:id="12374" w:author="Okot" w:date="2019-11-26T15:26:00Z">
        <w:r>
          <w:t>Rys. 5.</w:t>
        </w:r>
      </w:ins>
      <w:r w:rsidR="00D67412">
        <w:t>5</w:t>
      </w:r>
      <w:ins w:id="12375" w:author="Okot" w:date="2019-11-26T15:26:00Z">
        <w:r>
          <w:t>0</w:t>
        </w:r>
        <w:r w:rsidR="00023E3E">
          <w:t>. Okno dodawania spoż</w:t>
        </w:r>
        <w:r w:rsidR="00F27A7A">
          <w:t>ytego produ</w:t>
        </w:r>
        <w:r w:rsidR="00212F26">
          <w:t>ktu…………………………………….2</w:t>
        </w:r>
      </w:ins>
      <w:r w:rsidR="005C1D79">
        <w:t>50</w:t>
      </w:r>
    </w:p>
    <w:p w14:paraId="5F9BBE95" w14:textId="58BC03D1" w:rsidR="005B41DB" w:rsidRDefault="005842F3">
      <w:pPr>
        <w:rPr>
          <w:ins w:id="12376" w:author="Okot" w:date="2020-01-30T17:11:00Z"/>
        </w:rPr>
        <w:pPrChange w:id="12377" w:author="Okot" w:date="2019-11-26T19:41:00Z">
          <w:pPr>
            <w:jc w:val="center"/>
          </w:pPr>
        </w:pPrChange>
      </w:pPr>
      <w:ins w:id="12378" w:author="Okot" w:date="2020-01-04T08:04:00Z">
        <w:r>
          <w:t>Rys. 5.</w:t>
        </w:r>
      </w:ins>
      <w:r w:rsidR="00D67412">
        <w:t>5</w:t>
      </w:r>
      <w:ins w:id="12379" w:author="Okot" w:date="2020-01-04T08:04:00Z">
        <w:r>
          <w:t>1</w:t>
        </w:r>
        <w:r w:rsidR="00644F7D">
          <w:t>. Wybór sposobu dodania produktu s</w:t>
        </w:r>
        <w:r w:rsidR="00F27A7A">
          <w:t>poza bazy do posiłku.……</w:t>
        </w:r>
        <w:r w:rsidR="00212F26">
          <w:t>…………..2</w:t>
        </w:r>
      </w:ins>
      <w:r w:rsidR="005C1D79">
        <w:t>51</w:t>
      </w:r>
    </w:p>
    <w:p w14:paraId="193D9B1B" w14:textId="0891DA0D" w:rsidR="00BB7F69" w:rsidRDefault="005842F3">
      <w:pPr>
        <w:rPr>
          <w:ins w:id="12380" w:author="Okot" w:date="2019-11-27T13:52:00Z"/>
        </w:rPr>
        <w:pPrChange w:id="12381" w:author="Okot" w:date="2019-11-26T19:41:00Z">
          <w:pPr>
            <w:jc w:val="center"/>
          </w:pPr>
        </w:pPrChange>
      </w:pPr>
      <w:ins w:id="12382" w:author="Okot" w:date="2019-11-26T19:41:00Z">
        <w:r>
          <w:t>Rys. 5.</w:t>
        </w:r>
      </w:ins>
      <w:r w:rsidR="00D67412">
        <w:t>5</w:t>
      </w:r>
      <w:ins w:id="12383" w:author="Okot" w:date="2019-11-26T19:41:00Z">
        <w:r>
          <w:t>2</w:t>
        </w:r>
        <w:r w:rsidR="00BB7F69">
          <w:t>. Formularz dodawania produktu spoza bazy</w:t>
        </w:r>
      </w:ins>
      <w:ins w:id="12384" w:author="Okot" w:date="2019-11-26T19:42:00Z">
        <w:r w:rsidR="00A15A79">
          <w:t>…</w:t>
        </w:r>
        <w:r w:rsidR="00212F26">
          <w:t>……………………………2</w:t>
        </w:r>
      </w:ins>
      <w:r w:rsidR="005C1D79">
        <w:t>52</w:t>
      </w:r>
    </w:p>
    <w:p w14:paraId="18DF96F6" w14:textId="1FC99932" w:rsidR="00C167CB" w:rsidRDefault="005842F3">
      <w:pPr>
        <w:rPr>
          <w:ins w:id="12385" w:author="Okot" w:date="2019-11-29T15:08:00Z"/>
        </w:rPr>
        <w:pPrChange w:id="12386" w:author="Okot" w:date="2019-11-27T13:52:00Z">
          <w:pPr>
            <w:jc w:val="center"/>
          </w:pPr>
        </w:pPrChange>
      </w:pPr>
      <w:ins w:id="12387" w:author="Okot" w:date="2019-11-27T13:52:00Z">
        <w:r>
          <w:t>Rys. 5.</w:t>
        </w:r>
      </w:ins>
      <w:r w:rsidR="00D67412">
        <w:t>5</w:t>
      </w:r>
      <w:ins w:id="12388" w:author="Okot" w:date="2019-11-27T13:52:00Z">
        <w:r>
          <w:t>3</w:t>
        </w:r>
        <w:r w:rsidR="00C167CB">
          <w:t>. Strona zarządzania przep</w:t>
        </w:r>
        <w:r w:rsidR="00212F26">
          <w:t>isami i potrawami………………………………2</w:t>
        </w:r>
      </w:ins>
      <w:r w:rsidR="005C1D79">
        <w:t>54</w:t>
      </w:r>
    </w:p>
    <w:p w14:paraId="05B4C158" w14:textId="7FE44500" w:rsidR="00591716" w:rsidRDefault="005842F3">
      <w:pPr>
        <w:rPr>
          <w:ins w:id="12389" w:author="Okot" w:date="2019-11-29T21:19:00Z"/>
        </w:rPr>
        <w:pPrChange w:id="12390" w:author="Okot" w:date="2019-11-29T15:08:00Z">
          <w:pPr>
            <w:jc w:val="center"/>
          </w:pPr>
        </w:pPrChange>
      </w:pPr>
      <w:ins w:id="12391" w:author="Okot" w:date="2019-11-29T15:08:00Z">
        <w:r>
          <w:t>Rys. 5.</w:t>
        </w:r>
      </w:ins>
      <w:r w:rsidR="00D67412">
        <w:t>5</w:t>
      </w:r>
      <w:ins w:id="12392" w:author="Okot" w:date="2019-11-29T15:08:00Z">
        <w:r>
          <w:t>4</w:t>
        </w:r>
        <w:r w:rsidR="00591716">
          <w:t>. Wybór sposobu pomi</w:t>
        </w:r>
        <w:r w:rsidR="005B41DB">
          <w:t>aru potrawy………………………………………...2</w:t>
        </w:r>
      </w:ins>
      <w:r w:rsidR="005C1D79">
        <w:t>55</w:t>
      </w:r>
    </w:p>
    <w:p w14:paraId="62CCEE72" w14:textId="608BD063" w:rsidR="000708A4" w:rsidRDefault="005842F3">
      <w:pPr>
        <w:rPr>
          <w:ins w:id="12393" w:author="Okot" w:date="2019-12-01T10:31:00Z"/>
        </w:rPr>
        <w:pPrChange w:id="12394" w:author="Okot" w:date="2019-11-29T21:20:00Z">
          <w:pPr>
            <w:jc w:val="center"/>
          </w:pPr>
        </w:pPrChange>
      </w:pPr>
      <w:ins w:id="12395" w:author="Okot" w:date="2019-11-29T21:19:00Z">
        <w:r>
          <w:t>Rys. 5.</w:t>
        </w:r>
      </w:ins>
      <w:r w:rsidR="00D67412">
        <w:t>5</w:t>
      </w:r>
      <w:ins w:id="12396" w:author="Okot" w:date="2019-11-29T21:19:00Z">
        <w:r>
          <w:t>5</w:t>
        </w:r>
        <w:r w:rsidR="000708A4">
          <w:t>. Strona zarządzania produktami własnymi</w:t>
        </w:r>
      </w:ins>
      <w:ins w:id="12397" w:author="Okot" w:date="2019-11-29T21:20:00Z">
        <w:r w:rsidR="007849FE">
          <w:t>…</w:t>
        </w:r>
        <w:r w:rsidR="00212F26">
          <w:t>……………………………..2</w:t>
        </w:r>
      </w:ins>
      <w:r w:rsidR="005C1D79">
        <w:t>56</w:t>
      </w:r>
    </w:p>
    <w:p w14:paraId="5B593AB6" w14:textId="47342BE1" w:rsidR="00C622D8" w:rsidRDefault="004272E6">
      <w:pPr>
        <w:rPr>
          <w:ins w:id="12398" w:author="Okot" w:date="2019-12-01T15:47:00Z"/>
        </w:rPr>
        <w:pPrChange w:id="12399" w:author="Okot" w:date="2019-12-01T10:31:00Z">
          <w:pPr>
            <w:jc w:val="center"/>
          </w:pPr>
        </w:pPrChange>
      </w:pPr>
      <w:ins w:id="12400" w:author="Okot" w:date="2019-12-01T10:31:00Z">
        <w:r>
          <w:t>Rys. </w:t>
        </w:r>
        <w:r w:rsidR="005842F3">
          <w:t>5.</w:t>
        </w:r>
      </w:ins>
      <w:r w:rsidR="00D67412">
        <w:t>5</w:t>
      </w:r>
      <w:ins w:id="12401" w:author="Okot" w:date="2019-12-01T10:31:00Z">
        <w:r w:rsidR="005842F3">
          <w:t>6</w:t>
        </w:r>
        <w:r w:rsidR="00C622D8">
          <w:t>. Wyszukiwarka pr</w:t>
        </w:r>
        <w:r w:rsidR="00A15A79">
          <w:t>oduktów……………………………</w:t>
        </w:r>
        <w:r w:rsidR="00212F26">
          <w:t>…………………..25</w:t>
        </w:r>
      </w:ins>
      <w:r w:rsidR="005C1D79">
        <w:t>8</w:t>
      </w:r>
    </w:p>
    <w:p w14:paraId="2F7B777D" w14:textId="6348C675" w:rsidR="00F81A91" w:rsidRDefault="005842F3">
      <w:pPr>
        <w:rPr>
          <w:ins w:id="12402" w:author="Okot" w:date="2019-12-02T12:58:00Z"/>
        </w:rPr>
        <w:pPrChange w:id="12403" w:author="Okot" w:date="2019-12-01T15:47:00Z">
          <w:pPr>
            <w:jc w:val="center"/>
          </w:pPr>
        </w:pPrChange>
      </w:pPr>
      <w:ins w:id="12404" w:author="Okot" w:date="2019-12-01T15:47:00Z">
        <w:r>
          <w:t>Rys. 5.</w:t>
        </w:r>
      </w:ins>
      <w:r w:rsidR="00D67412">
        <w:t>5</w:t>
      </w:r>
      <w:ins w:id="12405" w:author="Okot" w:date="2019-12-01T15:47:00Z">
        <w:r>
          <w:t>7</w:t>
        </w:r>
        <w:r w:rsidR="00F81A91">
          <w:t>. Zmodyfikowana strona startowa………………………………………</w:t>
        </w:r>
      </w:ins>
      <w:ins w:id="12406" w:author="Okot" w:date="2019-12-01T15:48:00Z">
        <w:r w:rsidR="00F81A91">
          <w:t>….</w:t>
        </w:r>
      </w:ins>
      <w:ins w:id="12407" w:author="Okot" w:date="2019-12-01T15:47:00Z">
        <w:r w:rsidR="00212F26">
          <w:t>25</w:t>
        </w:r>
      </w:ins>
      <w:r w:rsidR="005C1D79">
        <w:t>9</w:t>
      </w:r>
    </w:p>
    <w:p w14:paraId="055A72E1" w14:textId="4375C3FF" w:rsidR="006A6BB2" w:rsidRDefault="00A0684A">
      <w:pPr>
        <w:rPr>
          <w:ins w:id="12408" w:author="Okot" w:date="2019-12-02T12:58:00Z"/>
        </w:rPr>
        <w:pPrChange w:id="12409" w:author="Okot" w:date="2019-12-02T12:58:00Z">
          <w:pPr>
            <w:jc w:val="center"/>
          </w:pPr>
        </w:pPrChange>
      </w:pPr>
      <w:ins w:id="12410" w:author="Okot" w:date="2019-12-02T12:58:00Z">
        <w:r>
          <w:t>Rys. </w:t>
        </w:r>
        <w:r w:rsidR="005842F3">
          <w:t>5.</w:t>
        </w:r>
      </w:ins>
      <w:r w:rsidR="00D67412">
        <w:t>5</w:t>
      </w:r>
      <w:ins w:id="12411" w:author="Okot" w:date="2019-12-02T12:58:00Z">
        <w:r w:rsidR="005842F3">
          <w:t>8</w:t>
        </w:r>
        <w:r w:rsidR="006A6BB2">
          <w:t>. Zmodyfikowana strona z d</w:t>
        </w:r>
        <w:r w:rsidR="00212F26">
          <w:t>anymi użytkownika…………………………..2</w:t>
        </w:r>
      </w:ins>
      <w:r w:rsidR="005C1D79">
        <w:t>61</w:t>
      </w:r>
    </w:p>
    <w:p w14:paraId="1F5119E0" w14:textId="77777777" w:rsidR="006A6BB2" w:rsidRDefault="006A6BB2">
      <w:pPr>
        <w:ind w:firstLine="0"/>
        <w:rPr>
          <w:ins w:id="12412" w:author="Okot" w:date="2019-12-01T15:47:00Z"/>
        </w:rPr>
        <w:pPrChange w:id="12413" w:author="Okot" w:date="2020-02-05T18:09:00Z">
          <w:pPr>
            <w:jc w:val="center"/>
          </w:pPr>
        </w:pPrChange>
      </w:pPr>
    </w:p>
    <w:p w14:paraId="7955E1F6" w14:textId="787C59D8" w:rsidR="00A366F5" w:rsidDel="00F6492A" w:rsidRDefault="006A7B0A" w:rsidP="00506803">
      <w:pPr>
        <w:ind w:firstLine="708"/>
        <w:rPr>
          <w:del w:id="12414" w:author="Okot" w:date="2019-11-26T11:04:00Z"/>
        </w:rPr>
      </w:pPr>
      <w:del w:id="12415" w:author="Okot" w:date="2019-11-19T21:04:00Z">
        <w:r w:rsidDel="0044293B">
          <w:delText>15</w:delText>
        </w:r>
      </w:del>
    </w:p>
    <w:p w14:paraId="24289531" w14:textId="2BB91D5E" w:rsidR="007236B1" w:rsidDel="00B07DDA" w:rsidRDefault="00506803" w:rsidP="007236B1">
      <w:pPr>
        <w:ind w:firstLine="708"/>
        <w:rPr>
          <w:del w:id="12416" w:author="Okot" w:date="2019-11-19T20:49:00Z"/>
        </w:rPr>
      </w:pPr>
      <w:del w:id="12417" w:author="Okot" w:date="2019-11-19T20:49:00Z">
        <w:r w:rsidDel="00B07DDA">
          <w:delText>Rys. 4.5</w:delText>
        </w:r>
        <w:r w:rsidR="007236B1" w:rsidDel="00B07DDA">
          <w:delText>. Przykładowe opowieści klienta wybrane do r</w:delText>
        </w:r>
        <w:r w:rsidR="00847C11" w:rsidDel="00B07DDA">
          <w:delText>ealizacji w II iteracji………...1</w:delText>
        </w:r>
        <w:r w:rsidR="00BC68FB" w:rsidDel="00B07DDA">
          <w:delText>1</w:delText>
        </w:r>
        <w:r w:rsidR="006A7B0A" w:rsidDel="00B07DDA">
          <w:delText>6</w:delText>
        </w:r>
      </w:del>
    </w:p>
    <w:p w14:paraId="055C4BBF" w14:textId="717059E7" w:rsidR="009D15E1" w:rsidDel="00B07DDA" w:rsidRDefault="00506803" w:rsidP="009D15E1">
      <w:pPr>
        <w:rPr>
          <w:del w:id="12418" w:author="Okot" w:date="2019-11-19T20:49:00Z"/>
        </w:rPr>
      </w:pPr>
      <w:del w:id="12419" w:author="Okot" w:date="2019-11-19T20:49:00Z">
        <w:r w:rsidDel="00B07DDA">
          <w:delText>Rys. 4.6</w:delText>
        </w:r>
        <w:r w:rsidR="009D15E1" w:rsidDel="00B07DDA">
          <w:delText>. Przykładowe opowieści klienta wybrane do realizacji w III ite</w:delText>
        </w:r>
        <w:r w:rsidR="002E5F1A" w:rsidDel="00B07DDA">
          <w:delText>racji………..127</w:delText>
        </w:r>
      </w:del>
    </w:p>
    <w:p w14:paraId="48CE50E4" w14:textId="1FCC35D4" w:rsidR="00D1070B" w:rsidDel="00B07DDA" w:rsidRDefault="00CF27FC" w:rsidP="009716A0">
      <w:pPr>
        <w:rPr>
          <w:del w:id="12420" w:author="Okot" w:date="2019-11-19T20:49:00Z"/>
        </w:rPr>
      </w:pPr>
      <w:del w:id="12421" w:author="Okot" w:date="2019-11-19T20:49:00Z">
        <w:r w:rsidDel="00B07DDA">
          <w:delText>Rys. 4.</w:delText>
        </w:r>
        <w:r w:rsidR="00006577" w:rsidDel="00B07DDA">
          <w:delText>7</w:delText>
        </w:r>
        <w:r w:rsidR="009716A0" w:rsidDel="00B07DDA">
          <w:delText xml:space="preserve">. Przykładowe opowieści klienta wybrane do </w:delText>
        </w:r>
        <w:r w:rsidR="00437363" w:rsidDel="00B07DDA">
          <w:delText>realizacji w IV iteracji………..1</w:delText>
        </w:r>
        <w:r w:rsidR="000A4816" w:rsidDel="00B07DDA">
          <w:delText>36</w:delText>
        </w:r>
      </w:del>
    </w:p>
    <w:p w14:paraId="5532D176" w14:textId="067839A5" w:rsidR="00F94926" w:rsidDel="00691296" w:rsidRDefault="00F94926" w:rsidP="00F94926">
      <w:pPr>
        <w:rPr>
          <w:del w:id="12422" w:author="Okot" w:date="2019-11-18T19:44:00Z"/>
        </w:rPr>
      </w:pPr>
      <w:r>
        <w:t xml:space="preserve">Rys. </w:t>
      </w:r>
      <w:ins w:id="12423" w:author="Okot" w:date="2019-11-19T20:49:00Z">
        <w:r w:rsidR="00B07DDA">
          <w:t>6</w:t>
        </w:r>
      </w:ins>
      <w:del w:id="12424" w:author="Okot" w:date="2019-11-19T20:49:00Z">
        <w:r w:rsidDel="00B07DDA">
          <w:delText>5</w:delText>
        </w:r>
      </w:del>
      <w:r>
        <w:t>.1. Porównanie poziomu ferrytyny w odstępie 2</w:t>
      </w:r>
      <w:ins w:id="12425" w:author="Okot" w:date="2019-11-26T11:04:00Z">
        <w:r w:rsidR="00223236">
          <w:t>.</w:t>
        </w:r>
      </w:ins>
      <w:r>
        <w:t xml:space="preserve"> miesięcy……………..…..…</w:t>
      </w:r>
      <w:ins w:id="12426" w:author="Okot" w:date="2020-01-17T12:34:00Z">
        <w:r w:rsidR="00212F26">
          <w:t>2</w:t>
        </w:r>
      </w:ins>
      <w:r w:rsidR="005C1D79">
        <w:t>64</w:t>
      </w:r>
      <w:del w:id="12427" w:author="Okot" w:date="2020-01-17T12:34:00Z">
        <w:r w:rsidDel="0008345A">
          <w:delText>1</w:delText>
        </w:r>
      </w:del>
      <w:del w:id="12428" w:author="Okot" w:date="2019-11-19T21:04:00Z">
        <w:r w:rsidDel="0044293B">
          <w:delText>38</w:delText>
        </w:r>
      </w:del>
    </w:p>
    <w:p w14:paraId="1FF6F3A5" w14:textId="77777777" w:rsidR="00691296" w:rsidRDefault="00691296" w:rsidP="007236B1">
      <w:pPr>
        <w:ind w:firstLine="708"/>
        <w:rPr>
          <w:ins w:id="12429" w:author="Okot" w:date="2019-11-19T20:48:00Z"/>
        </w:rPr>
      </w:pPr>
    </w:p>
    <w:p w14:paraId="1C8B45C8" w14:textId="77777777" w:rsidR="00691296" w:rsidRDefault="00691296" w:rsidP="00F94926">
      <w:pPr>
        <w:rPr>
          <w:ins w:id="12430" w:author="Okot" w:date="2019-11-19T20:48:00Z"/>
        </w:rPr>
      </w:pPr>
    </w:p>
    <w:p w14:paraId="0A2D1BEF" w14:textId="77777777" w:rsidR="00691296" w:rsidRDefault="00691296" w:rsidP="00691296">
      <w:pPr>
        <w:ind w:left="708" w:firstLine="1"/>
        <w:rPr>
          <w:moveTo w:id="12431" w:author="Okot" w:date="2019-11-19T20:48:00Z"/>
        </w:rPr>
      </w:pPr>
      <w:moveToRangeStart w:id="12432" w:author="Okot" w:date="2019-11-19T20:48:00Z" w:name="move25088933"/>
      <w:moveTo w:id="12433" w:author="Okot" w:date="2019-11-19T20:48:00Z">
        <w:r w:rsidRPr="00605DF2">
          <w:rPr>
            <w:highlight w:val="yellow"/>
          </w:rPr>
          <w:t>Rys. 3.4.</w:t>
        </w:r>
        <w:r>
          <w:t xml:space="preserve"> Diagram sekwencji przedstawiający ustalanie CPM odpowiedniego do realizacji celu użytkownika…………………………………………………………...99</w:t>
        </w:r>
      </w:moveTo>
    </w:p>
    <w:p w14:paraId="2600DD0E" w14:textId="6D2D90FC" w:rsidR="00691296" w:rsidRPr="00A87E01" w:rsidRDefault="00691296" w:rsidP="005C1D79">
      <w:pPr>
        <w:ind w:left="708" w:firstLine="1"/>
        <w:rPr>
          <w:ins w:id="12434" w:author="Okot" w:date="2019-11-19T20:48:00Z"/>
        </w:rPr>
      </w:pPr>
      <w:moveTo w:id="12435" w:author="Okot" w:date="2019-11-19T20:48:00Z">
        <w:r w:rsidRPr="00605DF2">
          <w:rPr>
            <w:highlight w:val="yellow"/>
          </w:rPr>
          <w:t>Rys. 3.5.</w:t>
        </w:r>
        <w:r>
          <w:t xml:space="preserve"> Diagram </w:t>
        </w:r>
        <w:r w:rsidRPr="00D1070B">
          <w:rPr>
            <w:b/>
          </w:rPr>
          <w:t>{sprawdź nazwę}</w:t>
        </w:r>
        <w:r>
          <w:t xml:space="preserve"> przedstawiający sposób, w jaki użytkownik może wprowadzić spożyte pożywienie…………………………...……….………………...99</w:t>
        </w:r>
      </w:moveTo>
      <w:moveToRangeEnd w:id="12432"/>
    </w:p>
    <w:p w14:paraId="0D1E0F04" w14:textId="5FA0A873" w:rsidR="00F94926" w:rsidDel="00C404FB" w:rsidRDefault="00F94926" w:rsidP="009716A0">
      <w:pPr>
        <w:rPr>
          <w:del w:id="12436" w:author="Okot" w:date="2019-11-18T19:44:00Z"/>
        </w:rPr>
      </w:pPr>
    </w:p>
    <w:p w14:paraId="4F0FDFD7" w14:textId="316B33F2" w:rsidR="009716A0" w:rsidDel="00C404FB" w:rsidRDefault="009716A0" w:rsidP="009D15E1">
      <w:pPr>
        <w:rPr>
          <w:del w:id="12437" w:author="Okot" w:date="2019-11-18T19:44:00Z"/>
        </w:rPr>
      </w:pPr>
    </w:p>
    <w:p w14:paraId="02DA2223" w14:textId="4A4AE3E7" w:rsidR="009D15E1" w:rsidRDefault="009D15E1" w:rsidP="007236B1">
      <w:pPr>
        <w:ind w:firstLine="708"/>
      </w:pPr>
    </w:p>
    <w:p w14:paraId="463E21B9" w14:textId="5C9DFCF1" w:rsidR="005225EA" w:rsidRPr="004366CB" w:rsidRDefault="000D1557" w:rsidP="004366CB">
      <w:pPr>
        <w:pStyle w:val="Nagwek3"/>
      </w:pPr>
      <w:r w:rsidRPr="008C44E4">
        <w:br w:type="page"/>
      </w:r>
      <w:bookmarkStart w:id="12438" w:name="_Toc5963805"/>
      <w:r w:rsidR="005225EA">
        <w:lastRenderedPageBreak/>
        <w:t>wykaz tabel</w:t>
      </w:r>
      <w:bookmarkEnd w:id="12438"/>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2439" w:author="Okot" w:date="2019-03-28T12:43:00Z"/>
        </w:rPr>
      </w:pPr>
      <w:r>
        <w:t>Tabela 2.4. Ocena wagi na podstawie wagi i wzrostu…………………………………20</w:t>
      </w:r>
    </w:p>
    <w:p w14:paraId="552E9D62" w14:textId="05A951B3" w:rsidR="00312B8A" w:rsidRDefault="00312B8A" w:rsidP="00923D31">
      <w:pPr>
        <w:pStyle w:val="Wykazrysunkw"/>
      </w:pPr>
      <w:ins w:id="12440" w:author="Okot" w:date="2019-03-28T12:43:00Z">
        <w:r>
          <w:t>Tabela 2.5. Klasyczne równoważniki Atwatera……………………………………….2</w:t>
        </w:r>
      </w:ins>
      <w:r w:rsidR="0073419C">
        <w:t>2</w:t>
      </w:r>
    </w:p>
    <w:p w14:paraId="78588F11" w14:textId="77777777" w:rsidR="00923D31" w:rsidRDefault="00280791">
      <w:pPr>
        <w:rPr>
          <w:ins w:id="12441" w:author="Okot" w:date="2019-03-29T00:04:00Z"/>
        </w:rPr>
        <w:pPrChange w:id="12442" w:author="Okot" w:date="2019-03-28T23:26:00Z">
          <w:pPr>
            <w:pStyle w:val="Wykazrysunkw"/>
          </w:pPr>
        </w:pPrChange>
      </w:pPr>
      <w:ins w:id="12443" w:author="Okot" w:date="2019-03-28T23:26:00Z">
        <w:r>
          <w:t>Tabela 2.6.</w:t>
        </w:r>
      </w:ins>
      <w:ins w:id="12444" w:author="Okot" w:date="2019-03-31T14:53:00Z">
        <w:r w:rsidR="00DD78C5">
          <w:t xml:space="preserve"> </w:t>
        </w:r>
      </w:ins>
      <w:ins w:id="12445" w:author="Okot" w:date="2019-03-28T23:26:00Z">
        <w:r>
          <w:t>Podział aminokwasów ze względu na zdolność organizmu do ich syntezy</w:t>
        </w:r>
      </w:ins>
      <w:ins w:id="12446" w:author="Okot" w:date="2019-03-28T23:27:00Z">
        <w:r w:rsidR="00DD78C5">
          <w:t>.</w:t>
        </w:r>
        <w:r>
          <w:t>2</w:t>
        </w:r>
      </w:ins>
      <w:r w:rsidR="004F7692">
        <w:t>6</w:t>
      </w:r>
    </w:p>
    <w:p w14:paraId="78757C01" w14:textId="01B0B536" w:rsidR="00DD78C5" w:rsidRDefault="00DD78C5">
      <w:pPr>
        <w:rPr>
          <w:ins w:id="12447" w:author="Okot" w:date="2019-03-31T14:54:00Z"/>
        </w:rPr>
        <w:pPrChange w:id="12448" w:author="Okot" w:date="2019-03-31T14:53:00Z">
          <w:pPr>
            <w:ind w:firstLine="0"/>
          </w:pPr>
        </w:pPrChange>
      </w:pPr>
      <w:ins w:id="12449" w:author="Okot" w:date="2019-03-31T14:53:00Z">
        <w:r>
          <w:t>Tabela 2.7. Zalecane spożycie białka wg IŻŻ…………………</w:t>
        </w:r>
      </w:ins>
      <w:ins w:id="12450" w:author="Okot" w:date="2019-03-31T14:54:00Z">
        <w:r w:rsidR="005B362B">
          <w:t>………………………</w:t>
        </w:r>
      </w:ins>
      <w:r w:rsidR="004F7692">
        <w:t>3</w:t>
      </w:r>
      <w:r w:rsidR="00FE24B4">
        <w:t>1</w:t>
      </w:r>
    </w:p>
    <w:p w14:paraId="4E2323E1" w14:textId="77777777" w:rsidR="00FE1822" w:rsidRDefault="00FE1822">
      <w:pPr>
        <w:pPrChange w:id="12451" w:author="Okot" w:date="2019-03-31T14:53:00Z">
          <w:pPr>
            <w:ind w:firstLine="0"/>
          </w:pPr>
        </w:pPrChange>
      </w:pPr>
      <w:ins w:id="12452" w:author="Okot" w:date="2019-03-31T14:54:00Z">
        <w:r>
          <w:t xml:space="preserve">Tabela 2.8. </w:t>
        </w:r>
      </w:ins>
      <w:ins w:id="12453"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2454" w:author="Okot" w:date="2019-03-31T15:21:00Z">
        <w:r>
          <w:t>Zalecana d</w:t>
        </w:r>
      </w:ins>
      <w:ins w:id="12455" w:author="Okot" w:date="2019-03-31T15:20:00Z">
        <w:r>
          <w:t>ystrybucja makro</w:t>
        </w:r>
      </w:ins>
      <w:r w:rsidR="00D502A8">
        <w:t>składników</w:t>
      </w:r>
      <w:ins w:id="12456" w:author="Okot" w:date="2019-03-31T15:20:00Z">
        <w:r>
          <w:t xml:space="preserve"> w diecie</w:t>
        </w:r>
      </w:ins>
      <w:ins w:id="12457" w:author="Okot" w:date="2019-03-31T15:18:00Z">
        <w:r>
          <w:t xml:space="preserve"> </w:t>
        </w:r>
      </w:ins>
      <w:ins w:id="12458"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rPr>
          <w:ins w:id="12459" w:author="Okot" w:date="2019-12-12T12:01:00Z"/>
        </w:rPr>
      </w:pPr>
      <w:r>
        <w:t>Tabela</w:t>
      </w:r>
      <w:r w:rsidR="009111D5">
        <w:t xml:space="preserve"> 2.11. Zalecenia dotyczące żywie</w:t>
      </w:r>
      <w:r w:rsidR="00BD6DEE">
        <w:t>nia i ruchu wg IŻŻ…………………………..5</w:t>
      </w:r>
      <w:r w:rsidR="00ED749F">
        <w:t>2</w:t>
      </w:r>
    </w:p>
    <w:p w14:paraId="268640A7" w14:textId="45202912" w:rsidR="007D3147" w:rsidRDefault="007D3147" w:rsidP="007D3147">
      <w:pPr>
        <w:rPr>
          <w:ins w:id="12460" w:author="Okot" w:date="2019-12-12T12:01:00Z"/>
        </w:rPr>
      </w:pPr>
      <w:ins w:id="12461" w:author="Okot" w:date="2019-12-12T12:01:00Z">
        <w:r>
          <w:t>Tabela 4.1. Opis scenariusza przypadku użycia „Rejestracja”……………………….11</w:t>
        </w:r>
      </w:ins>
      <w:ins w:id="12462" w:author="Okot" w:date="2019-12-13T11:44:00Z">
        <w:r w:rsidR="000B2B3D">
          <w:t>3</w:t>
        </w:r>
      </w:ins>
    </w:p>
    <w:p w14:paraId="295E6CF2" w14:textId="076B1E1D" w:rsidR="007D3147" w:rsidDel="007D3147" w:rsidRDefault="007D3147" w:rsidP="009111D5">
      <w:pPr>
        <w:ind w:firstLine="708"/>
        <w:rPr>
          <w:del w:id="12463" w:author="Okot" w:date="2019-12-12T12:01:00Z"/>
        </w:rPr>
      </w:pPr>
    </w:p>
    <w:p w14:paraId="23EDD729" w14:textId="66254671" w:rsidR="007D3147" w:rsidRDefault="007D3147">
      <w:pPr>
        <w:rPr>
          <w:ins w:id="12464" w:author="Okot" w:date="2019-12-12T12:00:00Z"/>
        </w:rPr>
        <w:pPrChange w:id="12465" w:author="Okot" w:date="2019-12-12T12:00:00Z">
          <w:pPr>
            <w:ind w:firstLine="0"/>
          </w:pPr>
        </w:pPrChange>
      </w:pPr>
      <w:ins w:id="12466" w:author="Okot" w:date="2019-12-12T12:00:00Z">
        <w:r>
          <w:t>Tabela 4.2.</w:t>
        </w:r>
      </w:ins>
      <w:ins w:id="12467" w:author="Okot" w:date="2019-12-12T12:01:00Z">
        <w:r>
          <w:t xml:space="preserve"> </w:t>
        </w:r>
      </w:ins>
      <w:ins w:id="12468" w:author="Okot" w:date="2019-12-12T12:00:00Z">
        <w:r>
          <w:t>Opis scenariusza przypadku użycia „Logowanie”</w:t>
        </w:r>
      </w:ins>
      <w:ins w:id="12469" w:author="Okot" w:date="2019-12-12T12:01:00Z">
        <w:r>
          <w:t>……………………….11</w:t>
        </w:r>
      </w:ins>
      <w:ins w:id="12470" w:author="Okot" w:date="2020-01-03T14:07:00Z">
        <w:r w:rsidR="00BB5E2A">
          <w:t>4</w:t>
        </w:r>
      </w:ins>
    </w:p>
    <w:p w14:paraId="79164A69" w14:textId="5482A4E7" w:rsidR="00F15F12" w:rsidRDefault="00C631C5" w:rsidP="00DF64C5">
      <w:pPr>
        <w:ind w:firstLine="708"/>
        <w:rPr>
          <w:ins w:id="12471" w:author="Okot" w:date="2019-12-18T15:08:00Z"/>
        </w:rPr>
      </w:pPr>
      <w:ins w:id="12472" w:author="Okot" w:date="2019-12-12T12:01:00Z">
        <w:r>
          <w:t>Tabela 4.3</w:t>
        </w:r>
        <w:r w:rsidR="007D3147">
          <w:t>. Opis scenariusza przypadku użycia „Reset hasła”……………………….11</w:t>
        </w:r>
      </w:ins>
      <w:ins w:id="12473" w:author="Okot" w:date="2020-01-03T14:07:00Z">
        <w:r w:rsidR="00BB5E2A">
          <w:t>5</w:t>
        </w:r>
      </w:ins>
    </w:p>
    <w:p w14:paraId="18B1919E" w14:textId="14F6EBE1" w:rsidR="00F15F12" w:rsidRDefault="00F15F12">
      <w:pPr>
        <w:ind w:left="708" w:firstLine="1"/>
        <w:rPr>
          <w:ins w:id="12474" w:author="Okot" w:date="2019-12-18T15:08:00Z"/>
        </w:rPr>
        <w:pPrChange w:id="12475" w:author="Okot" w:date="2020-01-21T13:37:00Z">
          <w:pPr>
            <w:ind w:firstLine="0"/>
          </w:pPr>
        </w:pPrChange>
      </w:pPr>
      <w:ins w:id="12476" w:author="Okot" w:date="2019-12-18T15:08:00Z">
        <w:r>
          <w:t>Tabela 4.4. </w:t>
        </w:r>
      </w:ins>
      <w:ins w:id="12477" w:author="Okot" w:date="2020-01-21T13:37:00Z">
        <w:r w:rsidR="000B2B3D">
          <w:t>Opis scenariusza przypadku użycia „Przeglądanie podstrony Moje dane</w:t>
        </w:r>
        <w:r w:rsidR="005B3507">
          <w:t>”</w:t>
        </w:r>
      </w:ins>
      <w:ins w:id="12478" w:author="Okot" w:date="2020-01-21T13:44:00Z">
        <w:r w:rsidR="005B3507">
          <w:t>…………………………………………………………………………………</w:t>
        </w:r>
      </w:ins>
      <w:ins w:id="12479" w:author="Okot" w:date="2019-12-18T15:08:00Z">
        <w:r>
          <w:t>11</w:t>
        </w:r>
      </w:ins>
      <w:ins w:id="12480" w:author="Okot" w:date="2020-01-21T13:37:00Z">
        <w:r w:rsidR="000B2B3D">
          <w:t>7</w:t>
        </w:r>
      </w:ins>
    </w:p>
    <w:p w14:paraId="377EF734" w14:textId="1B04749D" w:rsidR="00F15F12" w:rsidRDefault="00F15F12">
      <w:pPr>
        <w:ind w:left="708" w:firstLine="1"/>
        <w:rPr>
          <w:ins w:id="12481" w:author="Okot" w:date="2019-12-18T15:08:00Z"/>
        </w:rPr>
        <w:pPrChange w:id="12482" w:author="Okot" w:date="2020-01-21T13:43:00Z">
          <w:pPr>
            <w:ind w:firstLine="0"/>
          </w:pPr>
        </w:pPrChange>
      </w:pPr>
      <w:ins w:id="12483" w:author="Okot" w:date="2019-12-18T15:08:00Z">
        <w:r>
          <w:t>Tabela 4.5. </w:t>
        </w:r>
      </w:ins>
      <w:ins w:id="12484" w:author="Okot" w:date="2020-01-21T13:42:00Z">
        <w:r w:rsidR="005B3507">
          <w:t>Opis scenariusza przypadku użycia „Wprowadzanie danych użytkownika”</w:t>
        </w:r>
      </w:ins>
      <w:ins w:id="12485" w:author="Okot" w:date="2020-01-21T13:44:00Z">
        <w:r w:rsidR="005B3507">
          <w:t>………………………………………………………………………..</w:t>
        </w:r>
      </w:ins>
      <w:ins w:id="12486" w:author="Okot" w:date="2019-12-18T15:09:00Z">
        <w:r>
          <w:t>11</w:t>
        </w:r>
      </w:ins>
      <w:ins w:id="12487" w:author="Okot" w:date="2020-01-03T14:07:00Z">
        <w:r w:rsidR="005B3507">
          <w:t>8</w:t>
        </w:r>
      </w:ins>
    </w:p>
    <w:p w14:paraId="0ACD2C97" w14:textId="3F640E01" w:rsidR="00F15F12" w:rsidRDefault="00F15F12">
      <w:pPr>
        <w:ind w:left="708" w:firstLine="0"/>
        <w:rPr>
          <w:ins w:id="12488" w:author="Okot" w:date="2019-12-18T15:09:00Z"/>
        </w:rPr>
        <w:pPrChange w:id="12489" w:author="Okot" w:date="2019-12-18T15:12:00Z">
          <w:pPr>
            <w:ind w:firstLine="0"/>
          </w:pPr>
        </w:pPrChange>
      </w:pPr>
      <w:ins w:id="12490" w:author="Okot" w:date="2019-12-18T15:09:00Z">
        <w:r>
          <w:t xml:space="preserve">Tabela 4.6. Opis scenariusza przypadku użycia </w:t>
        </w:r>
      </w:ins>
      <w:ins w:id="12491" w:author="Okot" w:date="2020-01-21T13:43:00Z">
        <w:r w:rsidR="005B3507">
          <w:t>„Edycja daty urodzenia”…….</w:t>
        </w:r>
      </w:ins>
      <w:ins w:id="12492" w:author="Okot" w:date="2019-12-18T15:12:00Z">
        <w:r w:rsidR="00CC6069">
          <w:t>…….</w:t>
        </w:r>
      </w:ins>
      <w:ins w:id="12493" w:author="Okot" w:date="2019-12-18T15:09:00Z">
        <w:r w:rsidR="000576CB">
          <w:t>11</w:t>
        </w:r>
      </w:ins>
      <w:ins w:id="12494" w:author="Okot" w:date="2020-01-03T14:07:00Z">
        <w:r w:rsidR="005B3507">
          <w:t>9</w:t>
        </w:r>
      </w:ins>
    </w:p>
    <w:p w14:paraId="6B331EA6" w14:textId="6B45A076" w:rsidR="00DC0E22" w:rsidRDefault="00DC0E22" w:rsidP="00DC0E22">
      <w:pPr>
        <w:ind w:left="708" w:firstLine="0"/>
        <w:rPr>
          <w:ins w:id="12495" w:author="Okot" w:date="2019-12-18T15:21:00Z"/>
        </w:rPr>
      </w:pPr>
      <w:ins w:id="12496" w:author="Okot" w:date="2019-12-18T15:21:00Z">
        <w:r>
          <w:t>Tabela 4.7. Opis scenariusza przypadku użycia „</w:t>
        </w:r>
      </w:ins>
      <w:ins w:id="12497" w:author="Okot" w:date="2020-01-21T13:45:00Z">
        <w:r w:rsidR="006C6FB5">
          <w:t>Edycja wzrostu</w:t>
        </w:r>
      </w:ins>
      <w:ins w:id="12498" w:author="Okot" w:date="2019-12-18T15:21:00Z">
        <w:r>
          <w:t>”.</w:t>
        </w:r>
        <w:r w:rsidR="006C6FB5">
          <w:t>…………</w:t>
        </w:r>
      </w:ins>
      <w:ins w:id="12499" w:author="Okot" w:date="2020-01-21T13:45:00Z">
        <w:r w:rsidR="006C6FB5">
          <w:t>………</w:t>
        </w:r>
      </w:ins>
      <w:ins w:id="12500" w:author="Okot" w:date="2019-12-18T15:21:00Z">
        <w:r w:rsidR="006C6FB5">
          <w:t>120</w:t>
        </w:r>
      </w:ins>
    </w:p>
    <w:p w14:paraId="232BA517" w14:textId="298E5FBD" w:rsidR="00DC0E22" w:rsidRDefault="00DC0E22" w:rsidP="00DC0E22">
      <w:pPr>
        <w:ind w:left="708" w:firstLine="0"/>
        <w:rPr>
          <w:ins w:id="12501" w:author="Okot" w:date="2019-12-18T15:21:00Z"/>
        </w:rPr>
      </w:pPr>
      <w:ins w:id="12502" w:author="Okot" w:date="2019-12-18T15:21:00Z">
        <w:r>
          <w:t>Tabela 4.8. Opis scenariusza przypadku użycia „</w:t>
        </w:r>
      </w:ins>
      <w:ins w:id="12503" w:author="Okot" w:date="2020-01-21T13:45:00Z">
        <w:r w:rsidR="00FE2329">
          <w:t>Edycja płci</w:t>
        </w:r>
      </w:ins>
      <w:ins w:id="12504" w:author="Okot" w:date="2019-12-18T15:21:00Z">
        <w:r>
          <w:t>”…</w:t>
        </w:r>
      </w:ins>
      <w:ins w:id="12505" w:author="Okot" w:date="2020-01-21T13:45:00Z">
        <w:r w:rsidR="00FE2329">
          <w:t>…</w:t>
        </w:r>
      </w:ins>
      <w:ins w:id="12506" w:author="Okot" w:date="2019-12-18T15:21:00Z">
        <w:r w:rsidR="00FE2329">
          <w:t>…………………122</w:t>
        </w:r>
      </w:ins>
    </w:p>
    <w:p w14:paraId="29BAAD20" w14:textId="13B4DB5F" w:rsidR="000576CB" w:rsidRDefault="008E47D8">
      <w:pPr>
        <w:ind w:left="708" w:firstLine="1"/>
        <w:rPr>
          <w:ins w:id="12507" w:author="Okot" w:date="2019-12-26T16:08:00Z"/>
        </w:rPr>
        <w:pPrChange w:id="12508" w:author="Okot" w:date="2019-12-26T16:08:00Z">
          <w:pPr>
            <w:ind w:firstLine="0"/>
          </w:pPr>
        </w:pPrChange>
      </w:pPr>
      <w:ins w:id="12509" w:author="Okot" w:date="2019-12-25T16:02:00Z">
        <w:r>
          <w:t>Tabela</w:t>
        </w:r>
      </w:ins>
      <w:ins w:id="12510" w:author="Okot" w:date="2019-12-25T16:39:00Z">
        <w:r>
          <w:t> </w:t>
        </w:r>
      </w:ins>
      <w:ins w:id="12511" w:author="Okot" w:date="2019-12-25T16:02:00Z">
        <w:r w:rsidR="00D13A80">
          <w:t>4.9. Opis scenariusza przypadku użycia „</w:t>
        </w:r>
        <w:r w:rsidR="00950221">
          <w:t>Wprowadze</w:t>
        </w:r>
        <w:r w:rsidR="00B73198">
          <w:t xml:space="preserve">nie </w:t>
        </w:r>
      </w:ins>
      <w:ins w:id="12512" w:author="Okot" w:date="2020-01-21T13:46:00Z">
        <w:r w:rsidR="00950221">
          <w:t>wymiarów</w:t>
        </w:r>
      </w:ins>
      <w:ins w:id="12513" w:author="Okot" w:date="2019-12-26T16:08:00Z">
        <w:r w:rsidR="000576CB">
          <w:t>”</w:t>
        </w:r>
      </w:ins>
      <w:ins w:id="12514" w:author="Okot" w:date="2019-12-25T16:39:00Z">
        <w:r>
          <w:t>.</w:t>
        </w:r>
      </w:ins>
      <w:ins w:id="12515" w:author="Okot" w:date="2020-01-21T13:47:00Z">
        <w:r w:rsidR="00950221">
          <w:t>.</w:t>
        </w:r>
      </w:ins>
      <w:ins w:id="12516" w:author="Okot" w:date="2019-12-25T16:39:00Z">
        <w:r>
          <w:t>..........</w:t>
        </w:r>
      </w:ins>
      <w:ins w:id="12517" w:author="Okot" w:date="2019-12-25T16:03:00Z">
        <w:r w:rsidR="00950221">
          <w:t>123</w:t>
        </w:r>
      </w:ins>
    </w:p>
    <w:p w14:paraId="3ED55057" w14:textId="33748592" w:rsidR="008E47D8" w:rsidRDefault="008E47D8">
      <w:pPr>
        <w:ind w:left="708" w:firstLine="1"/>
        <w:rPr>
          <w:ins w:id="12518" w:author="Okot" w:date="2019-12-25T16:02:00Z"/>
        </w:rPr>
        <w:pPrChange w:id="12519" w:author="Okot" w:date="2019-12-26T16:08:00Z">
          <w:pPr>
            <w:ind w:firstLine="0"/>
          </w:pPr>
        </w:pPrChange>
      </w:pPr>
      <w:ins w:id="12520" w:author="Okot" w:date="2019-12-25T16:39:00Z">
        <w:r>
          <w:t xml:space="preserve">Tabela 4.10. Opis scenariusza przypadku użycia </w:t>
        </w:r>
      </w:ins>
      <w:ins w:id="12521" w:author="Okot" w:date="2019-12-25T16:40:00Z">
        <w:r w:rsidR="009C00BD">
          <w:t>„</w:t>
        </w:r>
      </w:ins>
      <w:ins w:id="12522" w:author="Okot" w:date="2020-01-21T13:47:00Z">
        <w:r w:rsidR="009C00BD">
          <w:t>Określenie celu</w:t>
        </w:r>
      </w:ins>
      <w:ins w:id="12523" w:author="Okot" w:date="2019-12-25T16:40:00Z">
        <w:r w:rsidR="00BB5E2A">
          <w:t>”</w:t>
        </w:r>
      </w:ins>
      <w:ins w:id="12524" w:author="Okot" w:date="2020-01-21T13:47:00Z">
        <w:r w:rsidR="009C00BD">
          <w:t>………</w:t>
        </w:r>
      </w:ins>
      <w:ins w:id="12525" w:author="Okot" w:date="2019-12-25T16:40:00Z">
        <w:r w:rsidR="00BB5E2A">
          <w:t>…………12</w:t>
        </w:r>
      </w:ins>
      <w:ins w:id="12526" w:author="Okot" w:date="2020-01-21T13:47:00Z">
        <w:r w:rsidR="009C00BD">
          <w:t>4</w:t>
        </w:r>
      </w:ins>
    </w:p>
    <w:p w14:paraId="78BB00C1" w14:textId="70497281" w:rsidR="008E47D8" w:rsidRDefault="008E47D8">
      <w:pPr>
        <w:rPr>
          <w:ins w:id="12527" w:author="Okot" w:date="2019-12-25T16:38:00Z"/>
        </w:rPr>
        <w:pPrChange w:id="12528" w:author="Okot" w:date="2019-12-25T16:38:00Z">
          <w:pPr>
            <w:ind w:firstLine="0"/>
          </w:pPr>
        </w:pPrChange>
      </w:pPr>
      <w:ins w:id="12529" w:author="Okot" w:date="2019-12-25T16:38:00Z">
        <w:r>
          <w:t xml:space="preserve">Tabela 4.11. Opis scenariusza </w:t>
        </w:r>
        <w:r w:rsidR="00A75242">
          <w:t>przypadku użycia „</w:t>
        </w:r>
      </w:ins>
      <w:ins w:id="12530" w:author="Okot" w:date="2020-01-21T13:48:00Z">
        <w:r w:rsidR="00A75242">
          <w:t>Zmiana celu</w:t>
        </w:r>
      </w:ins>
      <w:ins w:id="12531" w:author="Okot" w:date="2019-12-25T16:38:00Z">
        <w:r>
          <w:t>”</w:t>
        </w:r>
      </w:ins>
      <w:ins w:id="12532" w:author="Okot" w:date="2020-01-21T13:48:00Z">
        <w:r w:rsidR="00A75242">
          <w:t>…</w:t>
        </w:r>
      </w:ins>
      <w:ins w:id="12533" w:author="Okot" w:date="2019-12-25T16:38:00Z">
        <w:r>
          <w:t>…………</w:t>
        </w:r>
      </w:ins>
      <w:ins w:id="12534" w:author="Okot" w:date="2019-12-25T16:39:00Z">
        <w:r>
          <w:t>……</w:t>
        </w:r>
      </w:ins>
      <w:ins w:id="12535" w:author="Okot" w:date="2019-12-25T16:38:00Z">
        <w:r w:rsidR="00BB5E2A">
          <w:t>…12</w:t>
        </w:r>
      </w:ins>
      <w:ins w:id="12536" w:author="Okot" w:date="2020-01-21T13:48:00Z">
        <w:r w:rsidR="00A75242">
          <w:t>5</w:t>
        </w:r>
      </w:ins>
    </w:p>
    <w:p w14:paraId="78B7BD6A" w14:textId="5A439118" w:rsidR="00B73198" w:rsidRDefault="009967C0">
      <w:pPr>
        <w:ind w:left="708" w:firstLine="0"/>
        <w:rPr>
          <w:ins w:id="12537" w:author="Okot" w:date="2019-12-27T09:59:00Z"/>
        </w:rPr>
        <w:pPrChange w:id="12538" w:author="Okot" w:date="2020-01-21T13:48:00Z">
          <w:pPr>
            <w:ind w:firstLine="708"/>
          </w:pPr>
        </w:pPrChange>
      </w:pPr>
      <w:ins w:id="12539" w:author="Okot" w:date="2019-12-25T16:40:00Z">
        <w:r>
          <w:t>Tabela 4.12. Opis scenariusza przypadku użycia „</w:t>
        </w:r>
      </w:ins>
      <w:ins w:id="12540" w:author="Okot" w:date="2020-01-21T13:48:00Z">
        <w:r w:rsidR="00CC10F6">
          <w:t>Określenie stopnia aktywności fizycznej</w:t>
        </w:r>
      </w:ins>
      <w:ins w:id="12541" w:author="Okot" w:date="2019-12-25T16:40:00Z">
        <w:r>
          <w:t>”</w:t>
        </w:r>
      </w:ins>
      <w:ins w:id="12542" w:author="Okot" w:date="2020-01-21T13:48:00Z">
        <w:r w:rsidR="00CC10F6">
          <w:t>……………………</w:t>
        </w:r>
      </w:ins>
      <w:ins w:id="12543" w:author="Okot" w:date="2020-01-21T13:49:00Z">
        <w:r w:rsidR="00CC10F6">
          <w:t>………………………………..</w:t>
        </w:r>
      </w:ins>
      <w:ins w:id="12544" w:author="Okot" w:date="2019-12-25T16:40:00Z">
        <w:r>
          <w:t>……………………..</w:t>
        </w:r>
        <w:r w:rsidR="00BB6A4B">
          <w:t>12</w:t>
        </w:r>
      </w:ins>
      <w:ins w:id="12545" w:author="Okot" w:date="2020-01-21T13:48:00Z">
        <w:r w:rsidR="00CC10F6">
          <w:t>6</w:t>
        </w:r>
      </w:ins>
    </w:p>
    <w:p w14:paraId="623AFE91" w14:textId="648F20CD" w:rsidR="00D95483" w:rsidRDefault="00D95483">
      <w:pPr>
        <w:ind w:left="708" w:firstLine="1"/>
        <w:rPr>
          <w:ins w:id="12546" w:author="Okot" w:date="2019-12-26T08:21:00Z"/>
        </w:rPr>
        <w:pPrChange w:id="12547" w:author="Okot" w:date="2020-01-21T13:49:00Z">
          <w:pPr>
            <w:ind w:firstLine="708"/>
          </w:pPr>
        </w:pPrChange>
      </w:pPr>
      <w:ins w:id="12548" w:author="Okot" w:date="2019-12-27T09:59:00Z">
        <w:r>
          <w:t xml:space="preserve">Tabela 4.13. </w:t>
        </w:r>
      </w:ins>
      <w:ins w:id="12549" w:author="Okot" w:date="2019-12-27T10:00:00Z">
        <w:r>
          <w:t>Opis scenariusza przypadku użyci</w:t>
        </w:r>
        <w:r w:rsidR="00477132">
          <w:t>a „</w:t>
        </w:r>
      </w:ins>
      <w:ins w:id="12550" w:author="Okot" w:date="2020-01-21T13:49:00Z">
        <w:r w:rsidR="00477132">
          <w:t>Zmiana stopnia aktywności fizycznej</w:t>
        </w:r>
      </w:ins>
      <w:ins w:id="12551" w:author="Okot" w:date="2019-12-27T10:00:00Z">
        <w:r w:rsidR="00477132">
          <w:t>”</w:t>
        </w:r>
      </w:ins>
      <w:ins w:id="12552" w:author="Okot" w:date="2020-01-21T13:49:00Z">
        <w:r w:rsidR="00477132">
          <w:t>……………………………………………………………………..</w:t>
        </w:r>
      </w:ins>
      <w:ins w:id="12553" w:author="Okot" w:date="2019-12-27T10:00:00Z">
        <w:r w:rsidR="00477132">
          <w:t>……..127</w:t>
        </w:r>
      </w:ins>
    </w:p>
    <w:p w14:paraId="00B7E7C3" w14:textId="011E1A5D" w:rsidR="00B73198" w:rsidRDefault="00B73198">
      <w:pPr>
        <w:ind w:left="708" w:firstLine="1"/>
        <w:rPr>
          <w:ins w:id="12554" w:author="Okot" w:date="2019-12-26T08:22:00Z"/>
        </w:rPr>
        <w:pPrChange w:id="12555" w:author="Okot" w:date="2020-01-21T14:10:00Z">
          <w:pPr>
            <w:ind w:firstLine="0"/>
          </w:pPr>
        </w:pPrChange>
      </w:pPr>
      <w:ins w:id="12556" w:author="Okot" w:date="2019-12-26T08:21:00Z">
        <w:r>
          <w:t>Tabela 4.1</w:t>
        </w:r>
      </w:ins>
      <w:ins w:id="12557" w:author="Okot" w:date="2019-12-27T10:00:00Z">
        <w:r w:rsidR="00D95483">
          <w:t>4</w:t>
        </w:r>
      </w:ins>
      <w:ins w:id="12558" w:author="Okot" w:date="2019-12-26T08:21:00Z">
        <w:r>
          <w:t>. Opis scenariusza przypadku użycia „</w:t>
        </w:r>
      </w:ins>
      <w:ins w:id="12559" w:author="Okot" w:date="2020-01-21T14:10:00Z">
        <w:r w:rsidR="009317F3">
          <w:t>Żądanie wyliczenia zapotrzebowania</w:t>
        </w:r>
      </w:ins>
      <w:ins w:id="12560" w:author="Okot" w:date="2019-12-26T08:21:00Z">
        <w:r>
          <w:t>”……………...…</w:t>
        </w:r>
      </w:ins>
      <w:ins w:id="12561" w:author="Okot" w:date="2020-01-21T14:10:00Z">
        <w:r w:rsidR="009317F3">
          <w:t>………………………………………………….</w:t>
        </w:r>
      </w:ins>
      <w:ins w:id="12562" w:author="Okot" w:date="2019-12-26T08:21:00Z">
        <w:r>
          <w:t>12</w:t>
        </w:r>
      </w:ins>
      <w:ins w:id="12563" w:author="Okot" w:date="2020-01-03T14:09:00Z">
        <w:r w:rsidR="009317F3">
          <w:t>8</w:t>
        </w:r>
      </w:ins>
    </w:p>
    <w:p w14:paraId="17894C93" w14:textId="6375644B" w:rsidR="00B73198" w:rsidRDefault="00B73198" w:rsidP="00B73198">
      <w:pPr>
        <w:rPr>
          <w:ins w:id="12564" w:author="Okot" w:date="2019-12-26T08:22:00Z"/>
        </w:rPr>
      </w:pPr>
      <w:ins w:id="12565" w:author="Okot" w:date="2019-12-26T08:22:00Z">
        <w:r>
          <w:t>T</w:t>
        </w:r>
        <w:r w:rsidR="00D95483">
          <w:t>abela 4.15</w:t>
        </w:r>
        <w:r>
          <w:t>. Opis scenarius</w:t>
        </w:r>
        <w:r w:rsidR="002B0ED0">
          <w:t>za przypadku użycia „</w:t>
        </w:r>
      </w:ins>
      <w:ins w:id="12566" w:author="Okot" w:date="2020-01-21T14:10:00Z">
        <w:r w:rsidR="002B0ED0">
          <w:t>Akceptacja wyliczeń</w:t>
        </w:r>
      </w:ins>
      <w:ins w:id="12567" w:author="Okot" w:date="2019-12-26T08:22:00Z">
        <w:r w:rsidR="002B0ED0">
          <w:t>”……</w:t>
        </w:r>
      </w:ins>
      <w:ins w:id="12568" w:author="Okot" w:date="2020-01-21T14:10:00Z">
        <w:r w:rsidR="002B0ED0">
          <w:t>……..</w:t>
        </w:r>
      </w:ins>
      <w:ins w:id="12569" w:author="Okot" w:date="2019-12-26T08:22:00Z">
        <w:r w:rsidR="002B0ED0">
          <w:t>130</w:t>
        </w:r>
      </w:ins>
    </w:p>
    <w:p w14:paraId="5197C7CC" w14:textId="04E69E46" w:rsidR="001B6DB2" w:rsidRDefault="00D95483">
      <w:pPr>
        <w:ind w:left="708" w:firstLine="1"/>
        <w:rPr>
          <w:ins w:id="12570" w:author="Okot" w:date="2019-12-26T08:31:00Z"/>
        </w:rPr>
        <w:pPrChange w:id="12571" w:author="Okot" w:date="2019-12-26T08:31:00Z">
          <w:pPr>
            <w:ind w:firstLine="0"/>
          </w:pPr>
        </w:pPrChange>
      </w:pPr>
      <w:ins w:id="12572" w:author="Okot" w:date="2019-12-26T08:31:00Z">
        <w:r>
          <w:lastRenderedPageBreak/>
          <w:t>Tabela 4.16</w:t>
        </w:r>
        <w:r w:rsidR="001B6DB2">
          <w:t>. Opis scenariusza przypadku użycia „</w:t>
        </w:r>
      </w:ins>
      <w:ins w:id="12573" w:author="Okot" w:date="2020-01-21T14:11:00Z">
        <w:r w:rsidR="002B1465">
          <w:t>Modyfikacja wyniku wyliczeń</w:t>
        </w:r>
      </w:ins>
      <w:ins w:id="12574" w:author="Okot" w:date="2019-12-26T08:31:00Z">
        <w:r w:rsidR="001B6DB2">
          <w:t>” ……</w:t>
        </w:r>
        <w:r w:rsidR="002B1465">
          <w:t>……………………………………………………………………....131</w:t>
        </w:r>
      </w:ins>
    </w:p>
    <w:p w14:paraId="2C92D1D9" w14:textId="0D022F9A" w:rsidR="00B73198" w:rsidRDefault="00D95483">
      <w:pPr>
        <w:ind w:left="708" w:firstLine="1"/>
        <w:rPr>
          <w:ins w:id="12575" w:author="Okot" w:date="2019-12-26T09:04:00Z"/>
        </w:rPr>
        <w:pPrChange w:id="12576" w:author="Okot" w:date="2019-12-26T08:32:00Z">
          <w:pPr>
            <w:ind w:firstLine="0"/>
          </w:pPr>
        </w:pPrChange>
      </w:pPr>
      <w:ins w:id="12577" w:author="Okot" w:date="2019-12-26T08:32:00Z">
        <w:r>
          <w:t>Tabela 4.17</w:t>
        </w:r>
        <w:r w:rsidR="001B6DB2">
          <w:t>. Opis scenariusza przypadku użycia „</w:t>
        </w:r>
      </w:ins>
      <w:ins w:id="12578" w:author="Okot" w:date="2020-01-21T14:12:00Z">
        <w:r w:rsidR="00743E02">
          <w:t>Zmiana docelowej dobowej kaloryczności</w:t>
        </w:r>
      </w:ins>
      <w:ins w:id="12579" w:author="Okot" w:date="2019-12-26T08:32:00Z">
        <w:r w:rsidR="001B6DB2">
          <w:t>” ……</w:t>
        </w:r>
        <w:r w:rsidR="00743E02">
          <w:t>………………………………………………………………</w:t>
        </w:r>
      </w:ins>
      <w:ins w:id="12580" w:author="Okot" w:date="2020-01-21T14:12:00Z">
        <w:r w:rsidR="00743E02">
          <w:t>…</w:t>
        </w:r>
      </w:ins>
      <w:ins w:id="12581" w:author="Okot" w:date="2019-12-26T08:32:00Z">
        <w:r w:rsidR="00743E02">
          <w:t>132</w:t>
        </w:r>
      </w:ins>
    </w:p>
    <w:p w14:paraId="1E87A638" w14:textId="20CAD90E" w:rsidR="003C019F" w:rsidRDefault="00D95483">
      <w:pPr>
        <w:ind w:left="708" w:firstLine="0"/>
        <w:rPr>
          <w:ins w:id="12582" w:author="Okot" w:date="2019-12-26T09:52:00Z"/>
        </w:rPr>
        <w:pPrChange w:id="12583" w:author="Okot" w:date="2019-12-26T09:04:00Z">
          <w:pPr>
            <w:ind w:firstLine="708"/>
          </w:pPr>
        </w:pPrChange>
      </w:pPr>
      <w:ins w:id="12584" w:author="Okot" w:date="2019-12-26T09:04:00Z">
        <w:r>
          <w:t>Tabela 4.18</w:t>
        </w:r>
        <w:r w:rsidR="003C019F">
          <w:t>. Opis scenariusza przypadku użycia „</w:t>
        </w:r>
      </w:ins>
      <w:ins w:id="12585" w:author="Okot" w:date="2020-01-21T14:22:00Z">
        <w:r w:rsidR="00692604">
          <w:t>Dodanie nowego pomiaru wagi</w:t>
        </w:r>
      </w:ins>
      <w:ins w:id="12586" w:author="Okot" w:date="2019-12-26T09:04:00Z">
        <w:r w:rsidR="003C019F">
          <w:t>”</w:t>
        </w:r>
      </w:ins>
      <w:ins w:id="12587" w:author="Okot" w:date="2020-01-21T14:23:00Z">
        <w:r w:rsidR="00DB3BE2">
          <w:t>..</w:t>
        </w:r>
      </w:ins>
      <w:ins w:id="12588" w:author="Okot" w:date="2019-12-26T09:04:00Z">
        <w:r w:rsidR="00692604">
          <w:t>134</w:t>
        </w:r>
      </w:ins>
    </w:p>
    <w:p w14:paraId="2B798DC7" w14:textId="56215C3A" w:rsidR="00BE000E" w:rsidRDefault="00D95483">
      <w:pPr>
        <w:ind w:left="708" w:firstLine="1"/>
        <w:rPr>
          <w:ins w:id="12589" w:author="Okot" w:date="2019-12-26T10:38:00Z"/>
        </w:rPr>
        <w:pPrChange w:id="12590" w:author="Okot" w:date="2020-01-21T14:23:00Z">
          <w:pPr>
            <w:ind w:firstLine="708"/>
          </w:pPr>
        </w:pPrChange>
      </w:pPr>
      <w:ins w:id="12591" w:author="Okot" w:date="2019-12-26T09:52:00Z">
        <w:r>
          <w:t>Tabela 4.19</w:t>
        </w:r>
        <w:r w:rsidR="00BE000E">
          <w:t>. Opis scenariusza przypadku użycia „</w:t>
        </w:r>
      </w:ins>
      <w:ins w:id="12592" w:author="Okot" w:date="2020-01-21T14:23:00Z">
        <w:r w:rsidR="00DB3BE2">
          <w:t>Dodanie nowego pomiaru obwodu pasa</w:t>
        </w:r>
      </w:ins>
      <w:ins w:id="12593" w:author="Okot" w:date="2019-12-26T09:52:00Z">
        <w:r w:rsidR="00BE000E">
          <w:t>”…………...</w:t>
        </w:r>
      </w:ins>
      <w:ins w:id="12594" w:author="Okot" w:date="2020-01-21T14:23:00Z">
        <w:r w:rsidR="00DB3BE2">
          <w:t>…………………………………………………………………….</w:t>
        </w:r>
      </w:ins>
      <w:ins w:id="12595" w:author="Okot" w:date="2019-12-26T09:52:00Z">
        <w:r w:rsidR="00BE000E">
          <w:t>1</w:t>
        </w:r>
        <w:r w:rsidR="00DB3BE2">
          <w:t>35</w:t>
        </w:r>
      </w:ins>
    </w:p>
    <w:p w14:paraId="0567BE6B" w14:textId="0866343E" w:rsidR="0093552E" w:rsidRDefault="00D95483">
      <w:pPr>
        <w:ind w:left="708" w:firstLine="1"/>
        <w:rPr>
          <w:ins w:id="12596" w:author="Okot" w:date="2020-01-16T16:46:00Z"/>
        </w:rPr>
        <w:pPrChange w:id="12597" w:author="Okot" w:date="2020-01-21T14:24:00Z">
          <w:pPr>
            <w:ind w:firstLine="708"/>
          </w:pPr>
        </w:pPrChange>
      </w:pPr>
      <w:ins w:id="12598" w:author="Okot" w:date="2019-12-26T10:38:00Z">
        <w:r>
          <w:t>Tabela 4.20</w:t>
        </w:r>
        <w:r w:rsidR="0093552E">
          <w:t>.  Opis scenariusza przypadku użycia „</w:t>
        </w:r>
      </w:ins>
      <w:ins w:id="12599" w:author="Okot" w:date="2020-01-21T14:24:00Z">
        <w:r w:rsidR="00D03385">
          <w:t>Dodanie nowego pomiaru obwodu bioder</w:t>
        </w:r>
      </w:ins>
      <w:ins w:id="12600" w:author="Okot" w:date="2019-12-26T10:38:00Z">
        <w:r w:rsidR="0093552E">
          <w:t>”</w:t>
        </w:r>
      </w:ins>
      <w:ins w:id="12601" w:author="Okot" w:date="2020-01-21T14:24:00Z">
        <w:r w:rsidR="00D03385">
          <w:t>……………………………………………………………………………..</w:t>
        </w:r>
      </w:ins>
      <w:ins w:id="12602" w:author="Okot" w:date="2019-12-26T10:38:00Z">
        <w:r w:rsidR="0093552E">
          <w:t>..</w:t>
        </w:r>
      </w:ins>
      <w:ins w:id="12603" w:author="Okot" w:date="2020-01-21T14:28:00Z">
        <w:r w:rsidR="00134967">
          <w:t>.</w:t>
        </w:r>
      </w:ins>
      <w:ins w:id="12604" w:author="Okot" w:date="2019-12-26T10:38:00Z">
        <w:r w:rsidR="0093552E">
          <w:t>1</w:t>
        </w:r>
      </w:ins>
      <w:ins w:id="12605" w:author="Okot" w:date="2019-12-27T10:02:00Z">
        <w:r w:rsidR="00D03385">
          <w:t>36</w:t>
        </w:r>
      </w:ins>
    </w:p>
    <w:p w14:paraId="2BD3CD3A" w14:textId="1098685F" w:rsidR="001278E9" w:rsidRDefault="001278E9">
      <w:pPr>
        <w:ind w:left="708" w:firstLine="1"/>
        <w:rPr>
          <w:ins w:id="12606" w:author="Okot" w:date="2020-01-16T16:46:00Z"/>
        </w:rPr>
        <w:pPrChange w:id="12607" w:author="Okot" w:date="2020-01-16T16:46:00Z">
          <w:pPr>
            <w:ind w:firstLine="0"/>
          </w:pPr>
        </w:pPrChange>
      </w:pPr>
      <w:ins w:id="12608" w:author="Okot" w:date="2020-01-16T16:46:00Z">
        <w:r>
          <w:t>Tabela 4.21. Opis scenariusza przypadku użycia „</w:t>
        </w:r>
      </w:ins>
      <w:ins w:id="12609" w:author="Okot" w:date="2020-01-21T14:26:00Z">
        <w:r w:rsidR="00134967">
          <w:t>Przeglądanie wykresu wagi</w:t>
        </w:r>
      </w:ins>
      <w:ins w:id="12610" w:author="Okot" w:date="2020-01-16T16:46:00Z">
        <w:r w:rsidR="00134967">
          <w:t>”…</w:t>
        </w:r>
      </w:ins>
      <w:ins w:id="12611" w:author="Okot" w:date="2020-01-21T14:27:00Z">
        <w:r w:rsidR="00134967">
          <w:t>…</w:t>
        </w:r>
      </w:ins>
      <w:ins w:id="12612" w:author="Okot" w:date="2020-01-16T16:46:00Z">
        <w:r w:rsidR="00144B5A" w:rsidRPr="00144B5A">
          <w:rPr>
            <w:rPrChange w:id="12613" w:author="Okot" w:date="2020-01-16T17:42:00Z">
              <w:rPr>
                <w:highlight w:val="yellow"/>
              </w:rPr>
            </w:rPrChange>
          </w:rPr>
          <w:t>13</w:t>
        </w:r>
        <w:r w:rsidR="00134967">
          <w:t>7</w:t>
        </w:r>
      </w:ins>
    </w:p>
    <w:p w14:paraId="65717974" w14:textId="47F6FBE6" w:rsidR="003B4A92" w:rsidRDefault="00D95483">
      <w:pPr>
        <w:ind w:left="708" w:firstLine="1"/>
        <w:rPr>
          <w:ins w:id="12614" w:author="Okot" w:date="2019-12-26T18:34:00Z"/>
        </w:rPr>
        <w:pPrChange w:id="12615" w:author="Okot" w:date="2020-01-21T14:28:00Z">
          <w:pPr>
            <w:ind w:firstLine="0"/>
          </w:pPr>
        </w:pPrChange>
      </w:pPr>
      <w:ins w:id="12616" w:author="Okot" w:date="2019-12-26T18:34:00Z">
        <w:r>
          <w:t>Tabela 4.2</w:t>
        </w:r>
      </w:ins>
      <w:ins w:id="12617" w:author="Okot" w:date="2020-01-16T16:46:00Z">
        <w:r w:rsidR="001278E9">
          <w:t>2</w:t>
        </w:r>
      </w:ins>
      <w:ins w:id="12618" w:author="Okot" w:date="2019-12-26T18:34:00Z">
        <w:r w:rsidR="003B4A92">
          <w:t>. Opis scenariusza przypadku użycia „</w:t>
        </w:r>
      </w:ins>
      <w:ins w:id="12619" w:author="Okot" w:date="2020-01-21T14:28:00Z">
        <w:r w:rsidR="00134967">
          <w:t>Przeglądanie wykresu obwodu pasa</w:t>
        </w:r>
      </w:ins>
      <w:ins w:id="12620" w:author="Okot" w:date="2019-12-26T18:34:00Z">
        <w:r w:rsidR="003B4A92">
          <w:t>”</w:t>
        </w:r>
      </w:ins>
      <w:ins w:id="12621" w:author="Okot" w:date="2020-01-21T14:28:00Z">
        <w:r w:rsidR="00134967">
          <w:t>………………………………………………………………………………..</w:t>
        </w:r>
      </w:ins>
      <w:ins w:id="12622" w:author="Okot" w:date="2019-12-26T18:34:00Z">
        <w:r w:rsidR="003B4A92">
          <w:t>..13</w:t>
        </w:r>
      </w:ins>
      <w:ins w:id="12623" w:author="Okot" w:date="2020-01-16T17:43:00Z">
        <w:r w:rsidR="00134967">
          <w:t>8</w:t>
        </w:r>
      </w:ins>
    </w:p>
    <w:p w14:paraId="185EABBD" w14:textId="20BD76AD" w:rsidR="003B4A92" w:rsidRDefault="003B4A92">
      <w:pPr>
        <w:ind w:left="709" w:firstLine="0"/>
        <w:rPr>
          <w:ins w:id="12624" w:author="Okot" w:date="2019-12-26T18:34:00Z"/>
        </w:rPr>
        <w:pPrChange w:id="12625" w:author="Okot" w:date="2019-12-26T18:36:00Z">
          <w:pPr/>
        </w:pPrChange>
      </w:pPr>
      <w:ins w:id="12626" w:author="Okot" w:date="2019-12-26T18:34:00Z">
        <w:r>
          <w:t>Tabela 4.2</w:t>
        </w:r>
      </w:ins>
      <w:ins w:id="12627" w:author="Okot" w:date="2019-12-26T18:35:00Z">
        <w:r w:rsidR="001278E9">
          <w:t>3</w:t>
        </w:r>
      </w:ins>
      <w:ins w:id="12628" w:author="Okot" w:date="2019-12-26T18:34:00Z">
        <w:r>
          <w:t>. Opis scenariusza przypadku użycia „</w:t>
        </w:r>
      </w:ins>
      <w:ins w:id="12629" w:author="Okot" w:date="2020-01-21T14:29:00Z">
        <w:r w:rsidR="003E2EDC">
          <w:t>Przeglądanie wykresu obwodu bioder</w:t>
        </w:r>
      </w:ins>
      <w:ins w:id="12630" w:author="Okot" w:date="2019-12-26T18:35:00Z">
        <w:r>
          <w:t>”</w:t>
        </w:r>
      </w:ins>
      <w:ins w:id="12631" w:author="Okot" w:date="2019-12-26T18:36:00Z">
        <w:r>
          <w:t>..</w:t>
        </w:r>
      </w:ins>
      <w:ins w:id="12632" w:author="Okot" w:date="2019-12-26T18:35:00Z">
        <w:r>
          <w:t>..</w:t>
        </w:r>
        <w:r w:rsidR="003E2EDC">
          <w:t>…………………………………………………………………………….</w:t>
        </w:r>
      </w:ins>
      <w:ins w:id="12633" w:author="Okot" w:date="2019-12-26T18:34:00Z">
        <w:r>
          <w:t>13</w:t>
        </w:r>
      </w:ins>
      <w:ins w:id="12634" w:author="Okot" w:date="2020-01-21T14:29:00Z">
        <w:r w:rsidR="003E2EDC">
          <w:t>8</w:t>
        </w:r>
      </w:ins>
    </w:p>
    <w:p w14:paraId="7FCB3C97" w14:textId="4A99D74B" w:rsidR="003B4A92" w:rsidRDefault="001278E9">
      <w:pPr>
        <w:ind w:left="708" w:firstLine="1"/>
        <w:rPr>
          <w:ins w:id="12635" w:author="Okot" w:date="2019-12-27T09:59:00Z"/>
        </w:rPr>
        <w:pPrChange w:id="12636" w:author="Okot" w:date="2019-12-26T18:36:00Z">
          <w:pPr>
            <w:ind w:firstLine="708"/>
          </w:pPr>
        </w:pPrChange>
      </w:pPr>
      <w:ins w:id="12637" w:author="Okot" w:date="2019-12-26T18:35:00Z">
        <w:r>
          <w:t>Tabela 4.24</w:t>
        </w:r>
        <w:r w:rsidR="003B4A92">
          <w:t>. Opis scenariusza przypadku użycia „</w:t>
        </w:r>
      </w:ins>
      <w:ins w:id="12638" w:author="Okot" w:date="2020-01-21T14:30:00Z">
        <w:r w:rsidR="003E2EDC">
          <w:t>Edycja pomiaru</w:t>
        </w:r>
      </w:ins>
      <w:ins w:id="12639" w:author="Okot" w:date="2019-12-26T18:35:00Z">
        <w:r w:rsidR="003B4A92">
          <w:t>”</w:t>
        </w:r>
      </w:ins>
      <w:ins w:id="12640" w:author="Okot" w:date="2019-12-26T18:36:00Z">
        <w:r w:rsidR="003E2EDC">
          <w:t>……………</w:t>
        </w:r>
      </w:ins>
      <w:ins w:id="12641" w:author="Okot" w:date="2020-01-21T14:30:00Z">
        <w:r w:rsidR="003E2EDC">
          <w:t>…..</w:t>
        </w:r>
      </w:ins>
      <w:ins w:id="12642" w:author="Okot" w:date="2019-12-26T18:36:00Z">
        <w:r w:rsidR="003E2EDC">
          <w:t>1</w:t>
        </w:r>
      </w:ins>
      <w:ins w:id="12643" w:author="Okot" w:date="2019-12-26T18:35:00Z">
        <w:r w:rsidR="00144B5A">
          <w:t>3</w:t>
        </w:r>
      </w:ins>
      <w:ins w:id="12644" w:author="Okot" w:date="2020-01-21T14:30:00Z">
        <w:r w:rsidR="003E2EDC">
          <w:t>9</w:t>
        </w:r>
      </w:ins>
    </w:p>
    <w:p w14:paraId="6FE9D128" w14:textId="69CF49A1" w:rsidR="00E20AE8" w:rsidRDefault="001278E9">
      <w:pPr>
        <w:rPr>
          <w:ins w:id="12645" w:author="Okot" w:date="2019-12-27T10:03:00Z"/>
        </w:rPr>
        <w:pPrChange w:id="12646" w:author="Okot" w:date="2019-12-27T10:03:00Z">
          <w:pPr>
            <w:ind w:firstLine="0"/>
          </w:pPr>
        </w:pPrChange>
      </w:pPr>
      <w:ins w:id="12647" w:author="Okot" w:date="2019-12-27T10:03:00Z">
        <w:r>
          <w:t>Tabela 4.25</w:t>
        </w:r>
        <w:r w:rsidR="00E20AE8">
          <w:t xml:space="preserve">. Opis scenariusza przypadku użycia </w:t>
        </w:r>
        <w:r w:rsidR="00D55858">
          <w:t>„</w:t>
        </w:r>
      </w:ins>
      <w:ins w:id="12648" w:author="Okot" w:date="2020-01-21T14:31:00Z">
        <w:r w:rsidR="00D55858">
          <w:t>Usunięcie pomiaru</w:t>
        </w:r>
      </w:ins>
      <w:ins w:id="12649" w:author="Okot" w:date="2019-12-27T10:03:00Z">
        <w:r w:rsidR="00D55858">
          <w:t>”…</w:t>
        </w:r>
      </w:ins>
      <w:ins w:id="12650" w:author="Okot" w:date="2020-01-21T14:31:00Z">
        <w:r w:rsidR="00D55858">
          <w:t>………</w:t>
        </w:r>
      </w:ins>
      <w:ins w:id="12651" w:author="Okot" w:date="2019-12-27T10:03:00Z">
        <w:r w:rsidR="00D55858">
          <w:t>….140</w:t>
        </w:r>
      </w:ins>
    </w:p>
    <w:p w14:paraId="4F5A98A5" w14:textId="1D2430C5" w:rsidR="00E20AE8" w:rsidRDefault="00E20AE8">
      <w:pPr>
        <w:ind w:left="708" w:firstLine="1"/>
        <w:rPr>
          <w:ins w:id="12652" w:author="Okot" w:date="2019-12-27T10:03:00Z"/>
        </w:rPr>
        <w:pPrChange w:id="12653" w:author="Okot" w:date="2019-12-27T10:03:00Z">
          <w:pPr>
            <w:ind w:firstLine="0"/>
          </w:pPr>
        </w:pPrChange>
      </w:pPr>
      <w:ins w:id="12654" w:author="Okot" w:date="2019-12-27T10:03:00Z">
        <w:r>
          <w:t>Tabela 4.2</w:t>
        </w:r>
      </w:ins>
      <w:ins w:id="12655" w:author="Okot" w:date="2020-01-16T16:47:00Z">
        <w:r w:rsidR="001278E9">
          <w:t>6</w:t>
        </w:r>
      </w:ins>
      <w:ins w:id="12656" w:author="Okot" w:date="2019-12-27T10:03:00Z">
        <w:r>
          <w:t>. Opis scenariusza przypadku użycia „</w:t>
        </w:r>
      </w:ins>
      <w:ins w:id="12657" w:author="Okot" w:date="2020-01-21T14:31:00Z">
        <w:r w:rsidR="00D55858">
          <w:t>Przeglądanie podstrony Przepisy”.………………………</w:t>
        </w:r>
      </w:ins>
      <w:ins w:id="12658" w:author="Okot" w:date="2020-01-21T14:32:00Z">
        <w:r w:rsidR="00D55858">
          <w:t>……………………………………………………</w:t>
        </w:r>
      </w:ins>
      <w:ins w:id="12659" w:author="Okot" w:date="2019-12-27T10:03:00Z">
        <w:r w:rsidR="00D55858">
          <w:t>142</w:t>
        </w:r>
      </w:ins>
    </w:p>
    <w:p w14:paraId="140D8909" w14:textId="11A80BB9" w:rsidR="00011FEC" w:rsidRDefault="001278E9">
      <w:pPr>
        <w:ind w:left="708" w:firstLine="1"/>
        <w:rPr>
          <w:ins w:id="12660" w:author="Okot" w:date="2019-12-27T10:04:00Z"/>
        </w:rPr>
        <w:pPrChange w:id="12661" w:author="Okot" w:date="2019-12-27T10:04:00Z">
          <w:pPr>
            <w:ind w:firstLine="0"/>
          </w:pPr>
        </w:pPrChange>
      </w:pPr>
      <w:ins w:id="12662" w:author="Okot" w:date="2019-12-27T10:04:00Z">
        <w:r>
          <w:t>Tabela 4.27</w:t>
        </w:r>
        <w:r w:rsidR="00011FEC">
          <w:t>. Opis scenariusza przypadku użycia „</w:t>
        </w:r>
      </w:ins>
      <w:ins w:id="12663" w:author="Okot" w:date="2020-01-21T14:32:00Z">
        <w:r w:rsidR="00AA345E">
          <w:t>Dodaj przepis</w:t>
        </w:r>
      </w:ins>
      <w:ins w:id="12664" w:author="Okot" w:date="2019-12-27T10:04:00Z">
        <w:r w:rsidR="00011FEC">
          <w:t>”</w:t>
        </w:r>
      </w:ins>
      <w:ins w:id="12665" w:author="Okot" w:date="2020-01-21T14:32:00Z">
        <w:r w:rsidR="00AA345E">
          <w:t>…..</w:t>
        </w:r>
      </w:ins>
      <w:ins w:id="12666" w:author="Okot" w:date="2019-12-27T10:04:00Z">
        <w:r w:rsidR="00AA345E">
          <w:t>………………142</w:t>
        </w:r>
      </w:ins>
    </w:p>
    <w:p w14:paraId="6672CE0B" w14:textId="5419D41C" w:rsidR="00731E00" w:rsidRDefault="001278E9">
      <w:pPr>
        <w:rPr>
          <w:ins w:id="12667" w:author="Okot" w:date="2019-12-27T10:05:00Z"/>
        </w:rPr>
        <w:pPrChange w:id="12668" w:author="Okot" w:date="2019-12-27T10:05:00Z">
          <w:pPr>
            <w:ind w:firstLine="0"/>
          </w:pPr>
        </w:pPrChange>
      </w:pPr>
      <w:ins w:id="12669" w:author="Okot" w:date="2019-12-27T10:05:00Z">
        <w:r>
          <w:t>Tabela 4.28</w:t>
        </w:r>
        <w:r w:rsidR="00731E00">
          <w:t>. Opis scenariusza przypadku uż</w:t>
        </w:r>
        <w:r w:rsidR="00134978">
          <w:t>ycia „Edytuj przepis”</w:t>
        </w:r>
      </w:ins>
      <w:ins w:id="12670" w:author="Okot" w:date="2020-01-21T14:33:00Z">
        <w:r w:rsidR="00134978">
          <w:t>..</w:t>
        </w:r>
      </w:ins>
      <w:ins w:id="12671" w:author="Okot" w:date="2019-12-27T10:05:00Z">
        <w:r w:rsidR="00134978">
          <w:t>.………………..144</w:t>
        </w:r>
      </w:ins>
    </w:p>
    <w:p w14:paraId="607BD775" w14:textId="0BD1401A" w:rsidR="00E20AE8" w:rsidRDefault="001278E9">
      <w:pPr>
        <w:rPr>
          <w:ins w:id="12672" w:author="Okot" w:date="2019-12-28T16:21:00Z"/>
        </w:rPr>
        <w:pPrChange w:id="12673" w:author="Okot" w:date="2019-12-27T10:06:00Z">
          <w:pPr>
            <w:ind w:firstLine="708"/>
          </w:pPr>
        </w:pPrChange>
      </w:pPr>
      <w:ins w:id="12674" w:author="Okot" w:date="2019-12-27T10:05:00Z">
        <w:r>
          <w:t>Tabela 4.29</w:t>
        </w:r>
        <w:r w:rsidR="00D32E39">
          <w:t>. Opis scenariusza prz</w:t>
        </w:r>
        <w:r w:rsidR="00134978">
          <w:t>ypadku użycia „Usu</w:t>
        </w:r>
      </w:ins>
      <w:ins w:id="12675" w:author="Okot" w:date="2020-01-21T14:33:00Z">
        <w:r w:rsidR="00134978">
          <w:t>ń przepis</w:t>
        </w:r>
      </w:ins>
      <w:ins w:id="12676" w:author="Okot" w:date="2019-12-27T10:05:00Z">
        <w:r w:rsidR="00D32E39">
          <w:t>”</w:t>
        </w:r>
      </w:ins>
      <w:ins w:id="12677" w:author="Okot" w:date="2020-01-21T14:33:00Z">
        <w:r w:rsidR="00134978">
          <w:t>……..</w:t>
        </w:r>
      </w:ins>
      <w:ins w:id="12678" w:author="Okot" w:date="2019-12-27T10:05:00Z">
        <w:r w:rsidR="00D32E39">
          <w:t>.</w:t>
        </w:r>
      </w:ins>
      <w:ins w:id="12679" w:author="Okot" w:date="2019-12-27T10:06:00Z">
        <w:r w:rsidR="00D32E39">
          <w:t>…………….</w:t>
        </w:r>
      </w:ins>
      <w:ins w:id="12680" w:author="Okot" w:date="2019-12-27T10:05:00Z">
        <w:r w:rsidR="00144B5A">
          <w:t>14</w:t>
        </w:r>
      </w:ins>
      <w:ins w:id="12681" w:author="Okot" w:date="2020-01-21T14:33:00Z">
        <w:r w:rsidR="00134978">
          <w:t>5</w:t>
        </w:r>
      </w:ins>
    </w:p>
    <w:p w14:paraId="530CE1F3" w14:textId="748FA5E9" w:rsidR="00832CCC" w:rsidRDefault="001278E9">
      <w:pPr>
        <w:ind w:left="708" w:firstLine="1"/>
        <w:rPr>
          <w:ins w:id="12682" w:author="Okot" w:date="2019-12-28T16:21:00Z"/>
        </w:rPr>
        <w:pPrChange w:id="12683" w:author="Okot" w:date="2019-12-28T16:21:00Z">
          <w:pPr>
            <w:ind w:firstLine="0"/>
          </w:pPr>
        </w:pPrChange>
      </w:pPr>
      <w:ins w:id="12684" w:author="Okot" w:date="2019-12-28T16:21:00Z">
        <w:r>
          <w:t>Tabela 4.30</w:t>
        </w:r>
        <w:r w:rsidR="00832CCC">
          <w:t>. Opis scenariusza przypadku użycia „</w:t>
        </w:r>
      </w:ins>
      <w:ins w:id="12685" w:author="Okot" w:date="2020-01-21T14:34:00Z">
        <w:r w:rsidR="00134978">
          <w:t>Stwórz potrawę z przepisu</w:t>
        </w:r>
      </w:ins>
      <w:ins w:id="12686" w:author="Okot" w:date="2019-12-28T16:21:00Z">
        <w:r w:rsidR="00832CCC">
          <w:t>”….</w:t>
        </w:r>
        <w:r w:rsidR="00134978">
          <w:t>…</w:t>
        </w:r>
        <w:r w:rsidR="00144B5A">
          <w:t>1</w:t>
        </w:r>
        <w:r w:rsidR="00134978">
          <w:t>46</w:t>
        </w:r>
      </w:ins>
    </w:p>
    <w:p w14:paraId="31BCFA9A" w14:textId="598EB40A" w:rsidR="005D6719" w:rsidRDefault="005D6719">
      <w:pPr>
        <w:ind w:left="708" w:firstLine="1"/>
        <w:rPr>
          <w:ins w:id="12687" w:author="Okot" w:date="2019-12-28T17:05:00Z"/>
        </w:rPr>
        <w:pPrChange w:id="12688" w:author="Okot" w:date="2019-12-28T16:54:00Z">
          <w:pPr>
            <w:ind w:firstLine="0"/>
          </w:pPr>
        </w:pPrChange>
      </w:pPr>
      <w:ins w:id="12689" w:author="Okot" w:date="2019-12-28T16:54:00Z">
        <w:r>
          <w:t>Tabela 4.3</w:t>
        </w:r>
      </w:ins>
      <w:ins w:id="12690" w:author="Okot" w:date="2020-01-16T16:47:00Z">
        <w:r w:rsidR="001278E9">
          <w:t>1</w:t>
        </w:r>
      </w:ins>
      <w:ins w:id="12691" w:author="Okot" w:date="2019-12-28T16:54:00Z">
        <w:r>
          <w:t>. Opis scenariusza przypadku użycia „</w:t>
        </w:r>
      </w:ins>
      <w:ins w:id="12692" w:author="Okot" w:date="2020-01-21T14:35:00Z">
        <w:r w:rsidR="000211AC">
          <w:t>Oznacz potrawę jako zakończoną</w:t>
        </w:r>
      </w:ins>
      <w:ins w:id="12693" w:author="Okot" w:date="2019-12-28T16:54:00Z">
        <w:r>
          <w:t>”.………</w:t>
        </w:r>
        <w:r w:rsidR="00144B5A">
          <w:t>………………………………………………………………...14</w:t>
        </w:r>
      </w:ins>
      <w:ins w:id="12694" w:author="Okot" w:date="2020-01-21T14:34:00Z">
        <w:r w:rsidR="000211AC">
          <w:t>8</w:t>
        </w:r>
      </w:ins>
    </w:p>
    <w:p w14:paraId="499A9586" w14:textId="4B4AD9B2" w:rsidR="00495805" w:rsidRDefault="00495805">
      <w:pPr>
        <w:ind w:left="708" w:firstLine="1"/>
        <w:rPr>
          <w:ins w:id="12695" w:author="Okot" w:date="2019-12-28T17:05:00Z"/>
        </w:rPr>
        <w:pPrChange w:id="12696" w:author="Okot" w:date="2020-01-21T14:35:00Z">
          <w:pPr>
            <w:ind w:firstLine="0"/>
          </w:pPr>
        </w:pPrChange>
      </w:pPr>
      <w:ins w:id="12697" w:author="Okot" w:date="2019-12-28T17:05:00Z">
        <w:r>
          <w:t>Tabela 4.3</w:t>
        </w:r>
      </w:ins>
      <w:ins w:id="12698" w:author="Okot" w:date="2020-01-16T16:47:00Z">
        <w:r w:rsidR="001278E9">
          <w:t>2</w:t>
        </w:r>
      </w:ins>
      <w:ins w:id="12699" w:author="Okot" w:date="2019-12-28T17:05:00Z">
        <w:r>
          <w:t>. Opis scenariusza przypadku użycia „</w:t>
        </w:r>
      </w:ins>
      <w:ins w:id="12700" w:author="Okot" w:date="2020-01-21T14:35:00Z">
        <w:r w:rsidR="00BE3ED6">
          <w:t>Przeglądanie podstrony Wyszukiwarka produktów</w:t>
        </w:r>
      </w:ins>
      <w:ins w:id="12701" w:author="Okot" w:date="2019-12-28T17:05:00Z">
        <w:r>
          <w:t>”.……</w:t>
        </w:r>
      </w:ins>
      <w:ins w:id="12702" w:author="Okot" w:date="2020-01-21T14:35:00Z">
        <w:r w:rsidR="00BE3ED6">
          <w:t>………………………………………...</w:t>
        </w:r>
      </w:ins>
      <w:ins w:id="12703" w:author="Okot" w:date="2019-12-28T17:05:00Z">
        <w:r>
          <w:t>………….14</w:t>
        </w:r>
      </w:ins>
      <w:ins w:id="12704" w:author="Okot" w:date="2020-01-03T14:11:00Z">
        <w:r w:rsidR="00BE3ED6">
          <w:t>9</w:t>
        </w:r>
      </w:ins>
    </w:p>
    <w:p w14:paraId="586BE7EB" w14:textId="75CDD928" w:rsidR="00B47CBE" w:rsidRDefault="00B47CBE">
      <w:pPr>
        <w:ind w:left="708" w:firstLine="1"/>
        <w:rPr>
          <w:ins w:id="12705" w:author="Okot" w:date="2019-12-29T07:27:00Z"/>
        </w:rPr>
        <w:pPrChange w:id="12706" w:author="Okot" w:date="2019-12-29T07:27:00Z">
          <w:pPr>
            <w:ind w:firstLine="0"/>
          </w:pPr>
        </w:pPrChange>
      </w:pPr>
      <w:ins w:id="12707" w:author="Okot" w:date="2019-12-29T07:27:00Z">
        <w:r>
          <w:t>Tabela 4.3</w:t>
        </w:r>
      </w:ins>
      <w:ins w:id="12708" w:author="Okot" w:date="2020-01-16T16:47:00Z">
        <w:r w:rsidR="001278E9">
          <w:t>3</w:t>
        </w:r>
      </w:ins>
      <w:ins w:id="12709" w:author="Okot" w:date="2019-12-29T07:27:00Z">
        <w:r>
          <w:t>. Opis scenariusza przypadku użycia „</w:t>
        </w:r>
      </w:ins>
      <w:ins w:id="12710" w:author="Okot" w:date="2020-01-21T14:36:00Z">
        <w:r w:rsidR="00BE3ED6">
          <w:t>Wyszukiwanie produktu po składniku odżywczym</w:t>
        </w:r>
      </w:ins>
      <w:ins w:id="12711" w:author="Okot" w:date="2019-12-29T07:27:00Z">
        <w:r w:rsidR="00BE3ED6">
          <w:t>”……………………………</w:t>
        </w:r>
      </w:ins>
      <w:ins w:id="12712" w:author="Okot" w:date="2020-01-21T14:36:00Z">
        <w:r w:rsidR="00BE3ED6">
          <w:t>…………</w:t>
        </w:r>
      </w:ins>
      <w:ins w:id="12713" w:author="Okot" w:date="2019-12-29T07:27:00Z">
        <w:r w:rsidR="00BE3ED6">
          <w:t>………………………………....150</w:t>
        </w:r>
      </w:ins>
    </w:p>
    <w:p w14:paraId="5CB1A7A1" w14:textId="725659D5" w:rsidR="00690B6D" w:rsidRDefault="00690B6D">
      <w:pPr>
        <w:ind w:left="708" w:firstLine="1"/>
        <w:rPr>
          <w:ins w:id="12714" w:author="Okot" w:date="2019-12-29T07:32:00Z"/>
        </w:rPr>
        <w:pPrChange w:id="12715" w:author="Okot" w:date="2020-01-21T14:37:00Z">
          <w:pPr>
            <w:ind w:firstLine="0"/>
          </w:pPr>
        </w:pPrChange>
      </w:pPr>
      <w:ins w:id="12716" w:author="Okot" w:date="2019-12-29T07:26:00Z">
        <w:r>
          <w:t>Tabela 4.3</w:t>
        </w:r>
        <w:r w:rsidR="001278E9">
          <w:t>4</w:t>
        </w:r>
        <w:r>
          <w:t>. Opis scenariusza przypadku użycia</w:t>
        </w:r>
        <w:r w:rsidR="00BE3ED6">
          <w:t xml:space="preserve"> „</w:t>
        </w:r>
      </w:ins>
      <w:ins w:id="12717" w:author="Okot" w:date="2020-01-21T14:37:00Z">
        <w:r w:rsidR="00BE3ED6">
          <w:t>Przeglądanie podstrony Moje produkty</w:t>
        </w:r>
      </w:ins>
      <w:ins w:id="12718" w:author="Okot" w:date="2019-12-29T07:26:00Z">
        <w:r w:rsidR="00BE3ED6">
          <w:t>”</w:t>
        </w:r>
      </w:ins>
      <w:ins w:id="12719" w:author="Okot" w:date="2020-01-21T14:37:00Z">
        <w:r w:rsidR="00BE3ED6">
          <w:t>………………………………………………………………………….…</w:t>
        </w:r>
      </w:ins>
      <w:ins w:id="12720" w:author="Okot" w:date="2019-12-29T07:26:00Z">
        <w:r w:rsidR="00BE3ED6">
          <w:t>151</w:t>
        </w:r>
      </w:ins>
    </w:p>
    <w:p w14:paraId="42D86395" w14:textId="26EEACF0" w:rsidR="007410F5" w:rsidRDefault="001278E9">
      <w:pPr>
        <w:ind w:left="708" w:firstLine="1"/>
        <w:rPr>
          <w:ins w:id="12721" w:author="Okot" w:date="2019-12-29T08:54:00Z"/>
        </w:rPr>
        <w:pPrChange w:id="12722" w:author="Okot" w:date="2020-01-21T14:38:00Z">
          <w:pPr>
            <w:ind w:firstLine="0"/>
          </w:pPr>
        </w:pPrChange>
      </w:pPr>
      <w:ins w:id="12723" w:author="Okot" w:date="2019-12-29T07:32:00Z">
        <w:r>
          <w:t>Tabela 4.35</w:t>
        </w:r>
        <w:r w:rsidR="007410F5">
          <w:t>. Opis scenariusza przypadku użycia „</w:t>
        </w:r>
      </w:ins>
      <w:ins w:id="12724" w:author="Okot" w:date="2020-01-21T14:37:00Z">
        <w:r w:rsidR="00FC5B1A">
          <w:t>Dodanie produktu do bazy danych</w:t>
        </w:r>
      </w:ins>
      <w:ins w:id="12725" w:author="Okot" w:date="2019-12-29T07:32:00Z">
        <w:r w:rsidR="007410F5">
          <w:t>”</w:t>
        </w:r>
      </w:ins>
      <w:ins w:id="12726" w:author="Okot" w:date="2020-01-21T14:38:00Z">
        <w:r w:rsidR="00FC5B1A">
          <w:t>………………………………………………………………………………</w:t>
        </w:r>
      </w:ins>
      <w:ins w:id="12727" w:author="Okot" w:date="2019-12-29T07:32:00Z">
        <w:r w:rsidR="00FC5B1A">
          <w:t>152</w:t>
        </w:r>
      </w:ins>
    </w:p>
    <w:p w14:paraId="4281A94B" w14:textId="10E98850" w:rsidR="00F76959" w:rsidRDefault="001278E9">
      <w:pPr>
        <w:rPr>
          <w:ins w:id="12728" w:author="Okot" w:date="2019-12-29T08:54:00Z"/>
        </w:rPr>
        <w:pPrChange w:id="12729" w:author="Okot" w:date="2019-12-29T08:54:00Z">
          <w:pPr>
            <w:ind w:firstLine="0"/>
          </w:pPr>
        </w:pPrChange>
      </w:pPr>
      <w:ins w:id="12730" w:author="Okot" w:date="2019-12-29T08:54:00Z">
        <w:r>
          <w:t>Tabela 4.36</w:t>
        </w:r>
        <w:r w:rsidR="00F76959">
          <w:t>. Opis scenariusza przypadku użyci</w:t>
        </w:r>
        <w:r w:rsidR="00FC5B1A">
          <w:t>a „</w:t>
        </w:r>
      </w:ins>
      <w:ins w:id="12731" w:author="Okot" w:date="2020-01-21T14:38:00Z">
        <w:r w:rsidR="00FC5B1A">
          <w:t xml:space="preserve">Edycja </w:t>
        </w:r>
      </w:ins>
      <w:ins w:id="12732" w:author="Okot" w:date="2019-12-29T08:54:00Z">
        <w:r w:rsidR="00144B5A">
          <w:t>produktu”.……</w:t>
        </w:r>
      </w:ins>
      <w:ins w:id="12733" w:author="Okot" w:date="2020-01-21T14:38:00Z">
        <w:r w:rsidR="00FC5B1A">
          <w:t>………</w:t>
        </w:r>
      </w:ins>
      <w:ins w:id="12734" w:author="Okot" w:date="2019-12-29T08:54:00Z">
        <w:r w:rsidR="00144B5A">
          <w:t>…1</w:t>
        </w:r>
      </w:ins>
      <w:ins w:id="12735" w:author="Okot" w:date="2020-01-21T14:38:00Z">
        <w:r w:rsidR="00FC5B1A">
          <w:t>5</w:t>
        </w:r>
      </w:ins>
      <w:ins w:id="12736" w:author="Okot" w:date="2019-12-29T08:54:00Z">
        <w:r w:rsidR="00144B5A">
          <w:t>4</w:t>
        </w:r>
      </w:ins>
    </w:p>
    <w:p w14:paraId="012F2368" w14:textId="65E8D5D5" w:rsidR="009416A0" w:rsidRDefault="001278E9">
      <w:pPr>
        <w:ind w:left="708" w:firstLine="1"/>
        <w:rPr>
          <w:ins w:id="12737" w:author="Okot" w:date="2019-12-29T09:10:00Z"/>
        </w:rPr>
        <w:pPrChange w:id="12738" w:author="Okot" w:date="2020-01-21T14:39:00Z">
          <w:pPr>
            <w:ind w:firstLine="0"/>
          </w:pPr>
        </w:pPrChange>
      </w:pPr>
      <w:ins w:id="12739" w:author="Okot" w:date="2019-12-29T08:54:00Z">
        <w:r>
          <w:lastRenderedPageBreak/>
          <w:t>Tabela 4.37</w:t>
        </w:r>
        <w:r w:rsidR="00520A48">
          <w:t>.</w:t>
        </w:r>
      </w:ins>
      <w:ins w:id="12740" w:author="Okot" w:date="2019-12-29T09:10:00Z">
        <w:r w:rsidR="009416A0">
          <w:t> Opis scenariusza przypadku użycia „</w:t>
        </w:r>
      </w:ins>
      <w:ins w:id="12741" w:author="Okot" w:date="2020-01-21T14:39:00Z">
        <w:r w:rsidR="00FC5B1A">
          <w:t>Podgląd szczegółowych wartości odżywczych produktu</w:t>
        </w:r>
      </w:ins>
      <w:ins w:id="12742" w:author="Okot" w:date="2019-12-29T09:10:00Z">
        <w:r w:rsidR="009416A0">
          <w:t>”.………………</w:t>
        </w:r>
      </w:ins>
      <w:ins w:id="12743" w:author="Okot" w:date="2020-01-21T14:39:00Z">
        <w:r w:rsidR="00FC5B1A">
          <w:t>…………………………………………...</w:t>
        </w:r>
      </w:ins>
      <w:ins w:id="12744" w:author="Okot" w:date="2019-12-29T09:10:00Z">
        <w:r w:rsidR="009416A0">
          <w:t>…1</w:t>
        </w:r>
      </w:ins>
      <w:ins w:id="12745" w:author="Okot" w:date="2020-01-21T14:38:00Z">
        <w:r w:rsidR="00FC5B1A">
          <w:t>55</w:t>
        </w:r>
      </w:ins>
    </w:p>
    <w:p w14:paraId="2E71561C" w14:textId="225AB3B2" w:rsidR="00F76959" w:rsidRDefault="001278E9">
      <w:pPr>
        <w:rPr>
          <w:ins w:id="12746" w:author="Okot" w:date="2020-01-01T19:56:00Z"/>
        </w:rPr>
        <w:pPrChange w:id="12747" w:author="Okot" w:date="2019-12-29T07:26:00Z">
          <w:pPr>
            <w:ind w:firstLine="0"/>
          </w:pPr>
        </w:pPrChange>
      </w:pPr>
      <w:ins w:id="12748" w:author="Okot" w:date="2019-12-29T09:11:00Z">
        <w:r>
          <w:t>Tabela 4.38</w:t>
        </w:r>
        <w:r w:rsidR="009416A0">
          <w:t>.</w:t>
        </w:r>
      </w:ins>
      <w:ins w:id="12749" w:author="Okot" w:date="2020-01-01T19:53:00Z">
        <w:r w:rsidR="009E13F3">
          <w:t> Opis scenariusz</w:t>
        </w:r>
        <w:r w:rsidR="00F31586">
          <w:t>a przypadku użycia „Usuni</w:t>
        </w:r>
      </w:ins>
      <w:ins w:id="12750" w:author="Okot" w:date="2020-01-21T14:39:00Z">
        <w:r w:rsidR="00F31586">
          <w:t>ęcie produktu</w:t>
        </w:r>
      </w:ins>
      <w:ins w:id="12751" w:author="Okot" w:date="2020-01-01T19:53:00Z">
        <w:r w:rsidR="009E13F3">
          <w:t>”</w:t>
        </w:r>
      </w:ins>
      <w:ins w:id="12752" w:author="Okot" w:date="2020-01-21T14:40:00Z">
        <w:r w:rsidR="00F31586">
          <w:t>…..</w:t>
        </w:r>
      </w:ins>
      <w:ins w:id="12753" w:author="Okot" w:date="2020-01-01T19:54:00Z">
        <w:r w:rsidR="009E13F3">
          <w:t>………..</w:t>
        </w:r>
      </w:ins>
      <w:ins w:id="12754" w:author="Okot" w:date="2020-01-01T19:53:00Z">
        <w:r w:rsidR="00144B5A">
          <w:t>15</w:t>
        </w:r>
      </w:ins>
      <w:ins w:id="12755" w:author="Okot" w:date="2020-01-21T14:39:00Z">
        <w:r w:rsidR="00F31586">
          <w:t>6</w:t>
        </w:r>
      </w:ins>
    </w:p>
    <w:p w14:paraId="6ED032B6" w14:textId="17A6AF17" w:rsidR="001C50F5" w:rsidRDefault="001278E9">
      <w:pPr>
        <w:rPr>
          <w:ins w:id="12756" w:author="Okot" w:date="2020-01-01T19:56:00Z"/>
        </w:rPr>
        <w:pPrChange w:id="12757" w:author="Okot" w:date="2020-01-01T19:57:00Z">
          <w:pPr>
            <w:ind w:firstLine="0"/>
          </w:pPr>
        </w:pPrChange>
      </w:pPr>
      <w:ins w:id="12758" w:author="Okot" w:date="2020-01-01T19:56:00Z">
        <w:r>
          <w:t>Tabela 4.39</w:t>
        </w:r>
        <w:r w:rsidR="001C50F5">
          <w:t>. Opis scenariusza przypadku użycia „</w:t>
        </w:r>
      </w:ins>
      <w:ins w:id="12759" w:author="Okot" w:date="2020-01-21T14:40:00Z">
        <w:r w:rsidR="00C11977">
          <w:t>Wyszukiwanie produktu</w:t>
        </w:r>
      </w:ins>
      <w:ins w:id="12760" w:author="Okot" w:date="2020-01-01T19:56:00Z">
        <w:r w:rsidR="001C50F5">
          <w:t>”.</w:t>
        </w:r>
      </w:ins>
      <w:ins w:id="12761" w:author="Okot" w:date="2020-01-01T19:57:00Z">
        <w:r w:rsidR="001C50F5">
          <w:t>……</w:t>
        </w:r>
      </w:ins>
      <w:ins w:id="12762" w:author="Okot" w:date="2020-01-21T14:40:00Z">
        <w:r w:rsidR="00C11977">
          <w:t>…</w:t>
        </w:r>
      </w:ins>
      <w:ins w:id="12763" w:author="Okot" w:date="2020-01-01T19:57:00Z">
        <w:r w:rsidR="001C50F5">
          <w:t>1</w:t>
        </w:r>
      </w:ins>
      <w:ins w:id="12764" w:author="Okot" w:date="2020-01-03T14:12:00Z">
        <w:r w:rsidR="00144B5A">
          <w:t>5</w:t>
        </w:r>
      </w:ins>
      <w:ins w:id="12765" w:author="Okot" w:date="2020-01-21T14:40:00Z">
        <w:r w:rsidR="00C11977">
          <w:t>6</w:t>
        </w:r>
      </w:ins>
    </w:p>
    <w:p w14:paraId="343D1B6F" w14:textId="69091634" w:rsidR="00E97527" w:rsidRDefault="001278E9">
      <w:pPr>
        <w:ind w:left="708" w:firstLine="1"/>
        <w:rPr>
          <w:ins w:id="12766" w:author="Okot" w:date="2020-01-01T20:34:00Z"/>
        </w:rPr>
        <w:pPrChange w:id="12767" w:author="Okot" w:date="2020-01-01T20:34:00Z">
          <w:pPr>
            <w:ind w:firstLine="0"/>
          </w:pPr>
        </w:pPrChange>
      </w:pPr>
      <w:ins w:id="12768" w:author="Okot" w:date="2020-01-01T20:34:00Z">
        <w:r>
          <w:t>Tabela 4.40</w:t>
        </w:r>
        <w:r w:rsidR="00E97527">
          <w:t>. Opis scenariusza przypadku użycia „</w:t>
        </w:r>
      </w:ins>
      <w:ins w:id="12769" w:author="Okot" w:date="2020-01-21T14:41:00Z">
        <w:r w:rsidR="00EB3529">
          <w:t>Przeglądanie podstrony Posiłki</w:t>
        </w:r>
      </w:ins>
      <w:ins w:id="12770" w:author="Okot" w:date="2020-01-01T20:34:00Z">
        <w:r w:rsidR="00EB3529">
          <w:t>”..</w:t>
        </w:r>
        <w:r w:rsidR="00FF3C78">
          <w:t>15</w:t>
        </w:r>
      </w:ins>
      <w:ins w:id="12771" w:author="Okot" w:date="2020-01-21T14:40:00Z">
        <w:r w:rsidR="00EB3529">
          <w:t>7</w:t>
        </w:r>
      </w:ins>
    </w:p>
    <w:p w14:paraId="65C4C62A" w14:textId="3A1D1EFE" w:rsidR="00E075C7" w:rsidRDefault="001278E9">
      <w:pPr>
        <w:rPr>
          <w:ins w:id="12772" w:author="Okot" w:date="2020-01-02T12:09:00Z"/>
        </w:rPr>
        <w:pPrChange w:id="12773" w:author="Okot" w:date="2020-01-02T12:09:00Z">
          <w:pPr>
            <w:ind w:firstLine="0"/>
          </w:pPr>
        </w:pPrChange>
      </w:pPr>
      <w:ins w:id="12774" w:author="Okot" w:date="2020-01-02T12:09:00Z">
        <w:r>
          <w:t>Tabela 4.41</w:t>
        </w:r>
        <w:r w:rsidR="00E075C7">
          <w:t>. Opis scenariusza przypadku użycia „Dodanie spożytego pożywienia”.</w:t>
        </w:r>
      </w:ins>
      <w:ins w:id="12775" w:author="Okot" w:date="2020-01-03T14:12:00Z">
        <w:r w:rsidR="00BB5E2A">
          <w:t>.</w:t>
        </w:r>
      </w:ins>
      <w:ins w:id="12776" w:author="Okot" w:date="2020-01-02T12:09:00Z">
        <w:r w:rsidR="00E075C7">
          <w:t>15</w:t>
        </w:r>
      </w:ins>
      <w:ins w:id="12777" w:author="Okot" w:date="2020-01-21T14:41:00Z">
        <w:r w:rsidR="005239A8">
          <w:t>8</w:t>
        </w:r>
      </w:ins>
    </w:p>
    <w:p w14:paraId="05F15CA1" w14:textId="0C5D4513" w:rsidR="001C50F5" w:rsidRDefault="001278E9">
      <w:pPr>
        <w:rPr>
          <w:ins w:id="12778" w:author="Okot" w:date="2020-01-02T12:59:00Z"/>
        </w:rPr>
        <w:pPrChange w:id="12779" w:author="Okot" w:date="2019-12-29T07:26:00Z">
          <w:pPr>
            <w:ind w:firstLine="0"/>
          </w:pPr>
        </w:pPrChange>
      </w:pPr>
      <w:ins w:id="12780" w:author="Okot" w:date="2020-01-02T12:58:00Z">
        <w:r>
          <w:t>Tabela 4.42</w:t>
        </w:r>
        <w:r w:rsidR="00621619">
          <w:t>. Opis scenariusza przypadku użycia „Dodanie potrawy”.………………15</w:t>
        </w:r>
      </w:ins>
      <w:ins w:id="12781" w:author="Okot" w:date="2020-01-21T14:42:00Z">
        <w:r w:rsidR="005239A8">
          <w:t>9</w:t>
        </w:r>
      </w:ins>
    </w:p>
    <w:p w14:paraId="087FA30E" w14:textId="4AC6A322" w:rsidR="00AB5ED6" w:rsidRDefault="001278E9">
      <w:pPr>
        <w:rPr>
          <w:ins w:id="12782" w:author="Okot" w:date="2020-01-02T13:26:00Z"/>
        </w:rPr>
        <w:pPrChange w:id="12783" w:author="Okot" w:date="2019-12-29T07:26:00Z">
          <w:pPr>
            <w:ind w:firstLine="0"/>
          </w:pPr>
        </w:pPrChange>
      </w:pPr>
      <w:ins w:id="12784" w:author="Okot" w:date="2020-01-02T12:59:00Z">
        <w:r>
          <w:t>Tabela 4.43</w:t>
        </w:r>
      </w:ins>
      <w:ins w:id="12785" w:author="Okot" w:date="2020-01-02T13:26:00Z">
        <w:r w:rsidR="000404CC">
          <w:t>.</w:t>
        </w:r>
      </w:ins>
      <w:ins w:id="12786" w:author="Okot" w:date="2020-01-02T12:59:00Z">
        <w:r w:rsidR="00AB5ED6">
          <w:t> Opis scenariusza przypadku użycia „Dodanie produktu”.……………</w:t>
        </w:r>
        <w:r w:rsidR="000404CC">
          <w:t>..</w:t>
        </w:r>
        <w:r w:rsidR="005239A8">
          <w:t>161</w:t>
        </w:r>
      </w:ins>
    </w:p>
    <w:p w14:paraId="39E732CF" w14:textId="51A81613" w:rsidR="000404CC" w:rsidRDefault="001278E9">
      <w:pPr>
        <w:ind w:left="708" w:firstLine="1"/>
        <w:rPr>
          <w:ins w:id="12787" w:author="Okot" w:date="2020-01-04T07:01:00Z"/>
        </w:rPr>
        <w:pPrChange w:id="12788" w:author="Okot" w:date="2020-01-02T13:27:00Z">
          <w:pPr>
            <w:ind w:firstLine="0"/>
          </w:pPr>
        </w:pPrChange>
      </w:pPr>
      <w:ins w:id="12789" w:author="Okot" w:date="2020-01-02T13:26:00Z">
        <w:r>
          <w:t>Tabela 4.44</w:t>
        </w:r>
        <w:r w:rsidR="000404CC">
          <w:t xml:space="preserve">. Opis scenariusza przypadku użycia „Dodanie produktu </w:t>
        </w:r>
      </w:ins>
      <w:ins w:id="12790" w:author="Okot" w:date="2020-01-02T13:50:00Z">
        <w:r w:rsidR="007E0FEE">
          <w:t>istniejącego w bazie</w:t>
        </w:r>
      </w:ins>
      <w:ins w:id="12791" w:author="Okot" w:date="2020-01-02T13:26:00Z">
        <w:r w:rsidR="00126DF2">
          <w:t>”</w:t>
        </w:r>
      </w:ins>
      <w:ins w:id="12792" w:author="Okot" w:date="2020-01-21T14:43:00Z">
        <w:r w:rsidR="00126DF2">
          <w:t>………………………………………………………………………………...</w:t>
        </w:r>
      </w:ins>
      <w:ins w:id="12793" w:author="Okot" w:date="2020-01-02T13:26:00Z">
        <w:r w:rsidR="005239A8">
          <w:t>162</w:t>
        </w:r>
      </w:ins>
    </w:p>
    <w:p w14:paraId="3799B8BC" w14:textId="504A2C71" w:rsidR="00E11B55" w:rsidRDefault="00E11B55">
      <w:pPr>
        <w:ind w:left="708" w:firstLine="1"/>
        <w:rPr>
          <w:ins w:id="12794" w:author="Okot" w:date="2020-01-04T07:01:00Z"/>
        </w:rPr>
        <w:pPrChange w:id="12795" w:author="Okot" w:date="2020-01-21T14:43:00Z">
          <w:pPr/>
        </w:pPrChange>
      </w:pPr>
      <w:ins w:id="12796" w:author="Okot" w:date="2020-01-04T07:01:00Z">
        <w:r>
          <w:t>Tabela 4.4</w:t>
        </w:r>
      </w:ins>
      <w:ins w:id="12797" w:author="Okot" w:date="2020-01-16T16:47:00Z">
        <w:r w:rsidR="001278E9">
          <w:t>5</w:t>
        </w:r>
      </w:ins>
      <w:ins w:id="12798" w:author="Okot" w:date="2020-01-04T07:01:00Z">
        <w:r>
          <w:t>. Opis scenariusza przypadku użyci</w:t>
        </w:r>
        <w:r w:rsidR="00EC6468">
          <w:t>a „</w:t>
        </w:r>
      </w:ins>
      <w:ins w:id="12799" w:author="Okot" w:date="2020-01-21T14:43:00Z">
        <w:r w:rsidR="00EC6468">
          <w:t>Dodanie produktu nieistniejącego w bazie</w:t>
        </w:r>
      </w:ins>
      <w:ins w:id="12800" w:author="Okot" w:date="2020-01-04T07:01:00Z">
        <w:r w:rsidR="00EC6468">
          <w:t>”…</w:t>
        </w:r>
      </w:ins>
      <w:ins w:id="12801" w:author="Okot" w:date="2020-01-21T14:43:00Z">
        <w:r w:rsidR="00EC6468">
          <w:t>……………</w:t>
        </w:r>
      </w:ins>
      <w:ins w:id="12802" w:author="Okot" w:date="2020-01-21T14:44:00Z">
        <w:r w:rsidR="00EC6468">
          <w:t>……………………………………………………….</w:t>
        </w:r>
      </w:ins>
      <w:ins w:id="12803" w:author="Okot" w:date="2020-01-04T07:01:00Z">
        <w:r w:rsidR="00EC6468">
          <w:t>………..164</w:t>
        </w:r>
      </w:ins>
    </w:p>
    <w:p w14:paraId="4BB45E03" w14:textId="252ED2D0" w:rsidR="00716CA1" w:rsidRDefault="001278E9">
      <w:pPr>
        <w:rPr>
          <w:ins w:id="12804" w:author="Okot" w:date="2020-01-02T14:51:00Z"/>
        </w:rPr>
        <w:pPrChange w:id="12805" w:author="Okot" w:date="2020-01-02T14:10:00Z">
          <w:pPr>
            <w:ind w:firstLine="0"/>
          </w:pPr>
        </w:pPrChange>
      </w:pPr>
      <w:ins w:id="12806" w:author="Okot" w:date="2020-01-02T14:09:00Z">
        <w:r>
          <w:t>Tabela 4.46</w:t>
        </w:r>
        <w:r w:rsidR="00716CA1">
          <w:t>. Opis scenariusza przypadku użycia „</w:t>
        </w:r>
      </w:ins>
      <w:ins w:id="12807" w:author="Okot" w:date="2020-01-21T14:44:00Z">
        <w:r w:rsidR="00CD7F96">
          <w:t>Dodanie jednorazowe</w:t>
        </w:r>
      </w:ins>
      <w:ins w:id="12808" w:author="Okot" w:date="2020-01-02T14:10:00Z">
        <w:r w:rsidR="00716CA1">
          <w:t>”……</w:t>
        </w:r>
      </w:ins>
      <w:ins w:id="12809" w:author="Okot" w:date="2020-01-21T14:44:00Z">
        <w:r w:rsidR="00CD7F96">
          <w:t>……</w:t>
        </w:r>
      </w:ins>
      <w:ins w:id="12810" w:author="Okot" w:date="2020-01-02T14:10:00Z">
        <w:r w:rsidR="00716CA1">
          <w:t>.</w:t>
        </w:r>
      </w:ins>
      <w:ins w:id="12811" w:author="Okot" w:date="2020-01-02T14:09:00Z">
        <w:r w:rsidR="00FF3C78">
          <w:t>16</w:t>
        </w:r>
      </w:ins>
      <w:ins w:id="12812" w:author="Okot" w:date="2020-01-21T14:44:00Z">
        <w:r w:rsidR="00CD7F96">
          <w:t>5</w:t>
        </w:r>
      </w:ins>
    </w:p>
    <w:p w14:paraId="32405419" w14:textId="145E9150" w:rsidR="0045720D" w:rsidRDefault="001278E9">
      <w:pPr>
        <w:rPr>
          <w:ins w:id="12813" w:author="Okot" w:date="2020-01-21T14:45:00Z"/>
        </w:rPr>
        <w:pPrChange w:id="12814" w:author="Okot" w:date="2020-01-02T14:51:00Z">
          <w:pPr>
            <w:ind w:firstLine="0"/>
          </w:pPr>
        </w:pPrChange>
      </w:pPr>
      <w:ins w:id="12815" w:author="Okot" w:date="2020-01-02T14:51:00Z">
        <w:r>
          <w:t>Tabela 4.47</w:t>
        </w:r>
        <w:r w:rsidR="0045720D">
          <w:t>. Opis scenariusza przypadku użycia „</w:t>
        </w:r>
      </w:ins>
      <w:ins w:id="12816" w:author="Okot" w:date="2020-01-21T14:45:00Z">
        <w:r w:rsidR="00CD7F96">
          <w:t>Dekompozycja</w:t>
        </w:r>
      </w:ins>
      <w:ins w:id="12817" w:author="Okot" w:date="2020-01-02T14:51:00Z">
        <w:r w:rsidR="00BB5E2A">
          <w:t>”</w:t>
        </w:r>
      </w:ins>
      <w:ins w:id="12818" w:author="Okot" w:date="2020-01-21T14:45:00Z">
        <w:r w:rsidR="00CD7F96">
          <w:t>………………..</w:t>
        </w:r>
      </w:ins>
      <w:ins w:id="12819" w:author="Okot" w:date="2020-01-02T14:51:00Z">
        <w:r w:rsidR="00BB5E2A">
          <w:t>.16</w:t>
        </w:r>
      </w:ins>
      <w:ins w:id="12820" w:author="Okot" w:date="2020-01-21T14:44:00Z">
        <w:r w:rsidR="00CD7F96">
          <w:t>7</w:t>
        </w:r>
      </w:ins>
    </w:p>
    <w:p w14:paraId="565281BA" w14:textId="4D7B4101" w:rsidR="00CD7F96" w:rsidRDefault="00CD7F96" w:rsidP="00CD7F96">
      <w:pPr>
        <w:rPr>
          <w:ins w:id="12821" w:author="Okot" w:date="2020-01-21T14:45:00Z"/>
        </w:rPr>
      </w:pPr>
      <w:ins w:id="12822" w:author="Okot" w:date="2020-01-21T14:45:00Z">
        <w:r>
          <w:t>Tabela 4.48. Opis scenariusza przypadku użycia „Usunięcie pożywienia z posiłku”.</w:t>
        </w:r>
      </w:ins>
      <w:ins w:id="12823" w:author="Okot" w:date="2020-01-21T14:46:00Z">
        <w:r>
          <w:t>.</w:t>
        </w:r>
      </w:ins>
      <w:ins w:id="12824" w:author="Okot" w:date="2020-01-21T14:45:00Z">
        <w:r>
          <w:t>169</w:t>
        </w:r>
      </w:ins>
    </w:p>
    <w:p w14:paraId="4010C5DD" w14:textId="7360BC22" w:rsidR="00FA40BC" w:rsidRDefault="001278E9">
      <w:pPr>
        <w:rPr>
          <w:ins w:id="12825" w:author="Okot" w:date="2020-01-03T12:31:00Z"/>
        </w:rPr>
        <w:pPrChange w:id="12826" w:author="Okot" w:date="2020-01-03T12:31:00Z">
          <w:pPr>
            <w:ind w:firstLine="0"/>
          </w:pPr>
        </w:pPrChange>
      </w:pPr>
      <w:ins w:id="12827" w:author="Okot" w:date="2020-01-03T12:31:00Z">
        <w:r>
          <w:t>Tabela 4.4</w:t>
        </w:r>
      </w:ins>
      <w:ins w:id="12828" w:author="Okot" w:date="2020-01-21T14:46:00Z">
        <w:r w:rsidR="00CD7F96">
          <w:t>9</w:t>
        </w:r>
      </w:ins>
      <w:ins w:id="12829" w:author="Okot" w:date="2020-01-03T12:31:00Z">
        <w:r w:rsidR="00FA40BC">
          <w:t xml:space="preserve">. Opis scenariusza przypadku użycia „Edycja </w:t>
        </w:r>
      </w:ins>
      <w:ins w:id="12830" w:author="Okot" w:date="2020-01-21T14:46:00Z">
        <w:r w:rsidR="00CD7F96">
          <w:t xml:space="preserve">wprowadzonego </w:t>
        </w:r>
      </w:ins>
      <w:ins w:id="12831" w:author="Okot" w:date="2020-01-03T12:31:00Z">
        <w:r w:rsidR="00FA40BC">
          <w:t>posiłku”</w:t>
        </w:r>
      </w:ins>
      <w:ins w:id="12832" w:author="Okot" w:date="2020-01-21T14:46:00Z">
        <w:r w:rsidR="00CD7F96">
          <w:t>..</w:t>
        </w:r>
      </w:ins>
      <w:ins w:id="12833" w:author="Okot" w:date="2020-01-03T12:31:00Z">
        <w:r w:rsidR="00CD7F96">
          <w:t>170</w:t>
        </w:r>
      </w:ins>
    </w:p>
    <w:p w14:paraId="5E4D753A" w14:textId="45135444" w:rsidR="008D37B9" w:rsidRDefault="005931BC">
      <w:pPr>
        <w:ind w:left="708" w:firstLine="1"/>
        <w:rPr>
          <w:ins w:id="12834" w:author="Okot" w:date="2020-01-03T13:03:00Z"/>
        </w:rPr>
        <w:pPrChange w:id="12835" w:author="Okot" w:date="2020-01-03T13:03:00Z">
          <w:pPr>
            <w:ind w:firstLine="0"/>
          </w:pPr>
        </w:pPrChange>
      </w:pPr>
      <w:ins w:id="12836" w:author="Okot" w:date="2020-01-03T13:03:00Z">
        <w:r>
          <w:t>Tabela 4.50</w:t>
        </w:r>
        <w:r w:rsidR="008D37B9">
          <w:t>. Opis scenariusza przypadku użycia „</w:t>
        </w:r>
      </w:ins>
      <w:ins w:id="12837" w:author="Okot" w:date="2020-01-21T14:47:00Z">
        <w:r>
          <w:t>Przeglądanie poprzednich/kolejnych dni</w:t>
        </w:r>
      </w:ins>
      <w:ins w:id="12838" w:author="Okot" w:date="2020-01-03T13:03:00Z">
        <w:r w:rsidR="008D37B9">
          <w:t>”</w:t>
        </w:r>
      </w:ins>
      <w:ins w:id="12839" w:author="Okot" w:date="2020-01-21T14:47:00Z">
        <w:r>
          <w:t>…………………………………………………………………………………..1</w:t>
        </w:r>
      </w:ins>
      <w:ins w:id="12840" w:author="Okot" w:date="2020-01-03T13:03:00Z">
        <w:r>
          <w:t>71</w:t>
        </w:r>
      </w:ins>
    </w:p>
    <w:p w14:paraId="2BFE86E8" w14:textId="4E079761" w:rsidR="00037906" w:rsidRDefault="001278E9">
      <w:pPr>
        <w:ind w:left="708" w:firstLine="1"/>
        <w:rPr>
          <w:ins w:id="12841" w:author="Okot" w:date="2020-01-03T13:18:00Z"/>
        </w:rPr>
        <w:pPrChange w:id="12842" w:author="Okot" w:date="2020-01-21T14:48:00Z">
          <w:pPr>
            <w:spacing w:after="160" w:line="259" w:lineRule="auto"/>
            <w:ind w:firstLine="0"/>
            <w:jc w:val="left"/>
          </w:pPr>
        </w:pPrChange>
      </w:pPr>
      <w:ins w:id="12843" w:author="Okot" w:date="2020-01-03T13:18:00Z">
        <w:r>
          <w:t>Tabela 4.5</w:t>
        </w:r>
      </w:ins>
      <w:ins w:id="12844" w:author="Okot" w:date="2020-01-21T14:48:00Z">
        <w:r w:rsidR="005934D0">
          <w:t>1</w:t>
        </w:r>
      </w:ins>
      <w:ins w:id="12845" w:author="Okot" w:date="2020-01-03T13:18:00Z">
        <w:r w:rsidR="00037906">
          <w:t>. Opis scenariusza przypadku użycia „</w:t>
        </w:r>
      </w:ins>
      <w:ins w:id="12846" w:author="Okot" w:date="2020-01-21T14:48:00Z">
        <w:r w:rsidR="005934D0">
          <w:t>Przeglądanie realizacji zapotrzebowania na składniki odżywcze</w:t>
        </w:r>
      </w:ins>
      <w:ins w:id="12847" w:author="Okot" w:date="2020-01-03T13:18:00Z">
        <w:r w:rsidR="00037906">
          <w:t>”.</w:t>
        </w:r>
        <w:r w:rsidR="00037906">
          <w:rPr>
            <w:sz w:val="22"/>
          </w:rPr>
          <w:t>……</w:t>
        </w:r>
      </w:ins>
      <w:ins w:id="12848" w:author="Okot" w:date="2020-01-21T14:48:00Z">
        <w:r w:rsidR="005934D0">
          <w:rPr>
            <w:sz w:val="22"/>
          </w:rPr>
          <w:t>……</w:t>
        </w:r>
      </w:ins>
      <w:ins w:id="12849" w:author="Okot" w:date="2020-01-03T13:18:00Z">
        <w:r w:rsidR="00037906">
          <w:rPr>
            <w:sz w:val="22"/>
          </w:rPr>
          <w:t>…</w:t>
        </w:r>
      </w:ins>
      <w:ins w:id="12850" w:author="Okot" w:date="2020-01-21T14:48:00Z">
        <w:r w:rsidR="005934D0">
          <w:rPr>
            <w:sz w:val="22"/>
          </w:rPr>
          <w:t>……………………………..</w:t>
        </w:r>
      </w:ins>
      <w:ins w:id="12851" w:author="Okot" w:date="2020-01-03T13:18:00Z">
        <w:r w:rsidR="00037906">
          <w:rPr>
            <w:sz w:val="22"/>
          </w:rPr>
          <w:t>…..</w:t>
        </w:r>
        <w:r w:rsidR="005934D0">
          <w:t>172</w:t>
        </w:r>
      </w:ins>
    </w:p>
    <w:p w14:paraId="200685FF" w14:textId="578F8FE7" w:rsidR="00FA40BC" w:rsidRDefault="005934D0">
      <w:pPr>
        <w:ind w:left="708" w:firstLine="1"/>
        <w:rPr>
          <w:ins w:id="12852" w:author="Okot" w:date="2020-01-21T14:49:00Z"/>
        </w:rPr>
        <w:pPrChange w:id="12853" w:author="Okot" w:date="2020-01-21T14:48:00Z">
          <w:pPr>
            <w:ind w:firstLine="0"/>
          </w:pPr>
        </w:pPrChange>
      </w:pPr>
      <w:ins w:id="12854" w:author="Okot" w:date="2020-01-03T13:18:00Z">
        <w:r>
          <w:t>Tabela 4.5</w:t>
        </w:r>
      </w:ins>
      <w:ins w:id="12855" w:author="Okot" w:date="2020-01-21T14:48:00Z">
        <w:r>
          <w:t>2</w:t>
        </w:r>
      </w:ins>
      <w:ins w:id="12856" w:author="Okot" w:date="2020-01-03T13:18:00Z">
        <w:r w:rsidR="00E16B2F">
          <w:t>. Opis scenariusza przypadku użycia „</w:t>
        </w:r>
      </w:ins>
      <w:ins w:id="12857" w:author="Okot" w:date="2020-01-21T14:48:00Z">
        <w:r w:rsidR="00E56AE4">
          <w:t>Przeglądanie zapotrzebowania na makroskładniki oraz ich składowe</w:t>
        </w:r>
      </w:ins>
      <w:ins w:id="12858" w:author="Okot" w:date="2020-01-03T13:18:00Z">
        <w:r w:rsidR="00E16B2F">
          <w:t>”.</w:t>
        </w:r>
        <w:r w:rsidR="00E16B2F">
          <w:rPr>
            <w:sz w:val="22"/>
          </w:rPr>
          <w:t>…………</w:t>
        </w:r>
      </w:ins>
      <w:ins w:id="12859" w:author="Okot" w:date="2020-01-03T13:19:00Z">
        <w:r w:rsidR="00E16B2F">
          <w:rPr>
            <w:sz w:val="22"/>
          </w:rPr>
          <w:t>…</w:t>
        </w:r>
      </w:ins>
      <w:ins w:id="12860" w:author="Okot" w:date="2020-01-21T14:48:00Z">
        <w:r w:rsidR="00E56AE4">
          <w:rPr>
            <w:sz w:val="22"/>
          </w:rPr>
          <w:t>………………………………………</w:t>
        </w:r>
      </w:ins>
      <w:ins w:id="12861" w:author="Okot" w:date="2020-01-21T14:49:00Z">
        <w:r w:rsidR="00E56AE4">
          <w:rPr>
            <w:sz w:val="22"/>
          </w:rPr>
          <w:t>..</w:t>
        </w:r>
      </w:ins>
      <w:ins w:id="12862" w:author="Okot" w:date="2020-01-03T13:18:00Z">
        <w:r w:rsidR="00E56AE4">
          <w:t>172</w:t>
        </w:r>
      </w:ins>
    </w:p>
    <w:p w14:paraId="0527B902" w14:textId="1035083A" w:rsidR="005F4C10" w:rsidRDefault="005F4C10">
      <w:pPr>
        <w:ind w:left="708" w:firstLine="1"/>
        <w:rPr>
          <w:ins w:id="12863" w:author="Okot" w:date="2020-01-21T14:49:00Z"/>
        </w:rPr>
        <w:pPrChange w:id="12864" w:author="Okot" w:date="2020-01-21T14:49:00Z">
          <w:pPr>
            <w:spacing w:after="160" w:line="259" w:lineRule="auto"/>
            <w:ind w:firstLine="0"/>
            <w:jc w:val="left"/>
          </w:pPr>
        </w:pPrChange>
      </w:pPr>
      <w:ins w:id="12865" w:author="Okot" w:date="2020-01-21T14:49:00Z">
        <w:r>
          <w:t>Tabela 4.53. Opis scenariusza przypadku użycia „Przeglądanie zapotrzebowania na witaminy i pierwiastki”.…………………………</w:t>
        </w:r>
      </w:ins>
      <w:ins w:id="12866" w:author="Okot" w:date="2020-01-21T14:50:00Z">
        <w:r>
          <w:t>…………………………………..</w:t>
        </w:r>
      </w:ins>
      <w:ins w:id="12867" w:author="Okot" w:date="2020-01-26T15:49:00Z">
        <w:r w:rsidR="00E56188">
          <w:t>.</w:t>
        </w:r>
      </w:ins>
      <w:ins w:id="12868" w:author="Okot" w:date="2020-01-21T14:49:00Z">
        <w:r>
          <w:t>173</w:t>
        </w:r>
      </w:ins>
    </w:p>
    <w:p w14:paraId="1065EDBD" w14:textId="55FF46B4" w:rsidR="005F4C10" w:rsidRDefault="005F4C10">
      <w:pPr>
        <w:rPr>
          <w:ins w:id="12869" w:author="Okot" w:date="2020-01-02T14:51:00Z"/>
        </w:rPr>
        <w:pPrChange w:id="12870" w:author="Okot" w:date="2020-01-21T14:51:00Z">
          <w:pPr>
            <w:ind w:firstLine="0"/>
          </w:pPr>
        </w:pPrChange>
      </w:pPr>
      <w:ins w:id="12871" w:author="Okot" w:date="2020-01-21T14:50:00Z">
        <w:r>
          <w:t>Tabela 4.54. Opis scenariusza przypadku użycia „Wylogowanie”.</w:t>
        </w:r>
      </w:ins>
      <w:ins w:id="12872" w:author="Okot" w:date="2020-01-21T14:51:00Z">
        <w:r>
          <w:t>…………………</w:t>
        </w:r>
      </w:ins>
      <w:ins w:id="12873" w:author="Okot" w:date="2020-01-21T14:50:00Z">
        <w:r>
          <w:t>174</w:t>
        </w:r>
      </w:ins>
    </w:p>
    <w:p w14:paraId="2FEDCBBF" w14:textId="55008703" w:rsidR="00714019" w:rsidDel="007D3147" w:rsidRDefault="00714019">
      <w:pPr>
        <w:ind w:left="708" w:firstLine="1"/>
        <w:rPr>
          <w:del w:id="12874" w:author="Okot" w:date="2019-12-12T12:00:00Z"/>
        </w:rPr>
        <w:pPrChange w:id="12875" w:author="Okot" w:date="2019-12-26T09:04:00Z">
          <w:pPr>
            <w:ind w:firstLine="708"/>
          </w:pPr>
        </w:pPrChange>
      </w:pPr>
      <w:del w:id="12876" w:author="Okot" w:date="2019-12-12T12:00:00Z">
        <w:r w:rsidDel="007D3147">
          <w:delText xml:space="preserve">Tabela </w:delText>
        </w:r>
      </w:del>
      <w:del w:id="12877" w:author="Okot" w:date="2019-11-19T21:04:00Z">
        <w:r w:rsidDel="00032081">
          <w:delText>3</w:delText>
        </w:r>
      </w:del>
      <w:del w:id="12878" w:author="Okot" w:date="2019-12-12T12:00:00Z">
        <w:r w:rsidDel="007D3147">
          <w:delText>.1. Scenariusz podstawowy dla przypadku ustalenie CPM użytkownika…….98</w:delText>
        </w:r>
      </w:del>
    </w:p>
    <w:p w14:paraId="3633A9A9" w14:textId="3A318FDC" w:rsidR="00714019" w:rsidDel="007D3147" w:rsidRDefault="00714019" w:rsidP="00714019">
      <w:pPr>
        <w:ind w:firstLine="708"/>
        <w:rPr>
          <w:del w:id="12879" w:author="Okot" w:date="2019-12-12T12:00:00Z"/>
        </w:rPr>
      </w:pPr>
      <w:del w:id="12880" w:author="Okot" w:date="2019-12-12T12:00:00Z">
        <w:r w:rsidDel="007D3147">
          <w:delText xml:space="preserve">Tabela </w:delText>
        </w:r>
      </w:del>
      <w:del w:id="12881" w:author="Okot" w:date="2019-11-19T21:04:00Z">
        <w:r w:rsidDel="00032081">
          <w:delText>3</w:delText>
        </w:r>
      </w:del>
      <w:del w:id="12882" w:author="Okot" w:date="2019-12-12T12:00:00Z">
        <w:r w:rsidDel="007D3147">
          <w:delText>.2. Scenariusz alternatywny dla przypadku ustalenie CPM użytkownika…….98</w:delText>
        </w:r>
      </w:del>
    </w:p>
    <w:p w14:paraId="42FB9FDB" w14:textId="77777777" w:rsidR="00A0684A" w:rsidRDefault="00DF64C5" w:rsidP="00DF64C5">
      <w:pPr>
        <w:ind w:firstLine="708"/>
        <w:rPr>
          <w:ins w:id="12883" w:author="Okot" w:date="2020-01-29T13:35:00Z"/>
        </w:rPr>
      </w:pPr>
      <w:r>
        <w:t>Tabe</w:t>
      </w:r>
      <w:r w:rsidR="004D3CF4">
        <w:t xml:space="preserve">la </w:t>
      </w:r>
      <w:ins w:id="12884" w:author="Okot" w:date="2019-11-19T21:04:00Z">
        <w:r w:rsidR="00032081">
          <w:t>5</w:t>
        </w:r>
      </w:ins>
      <w:del w:id="12885" w:author="Okot" w:date="2019-11-19T21:04:00Z">
        <w:r w:rsidR="004D3CF4" w:rsidDel="00032081">
          <w:delText>4</w:delText>
        </w:r>
      </w:del>
      <w:r w:rsidR="004D3CF4">
        <w:t>.1. Wykaz pól w tabeli User</w:t>
      </w:r>
      <w:r>
        <w:t>………………………………………………</w:t>
      </w:r>
      <w:r w:rsidR="004D3CF4">
        <w:t>…</w:t>
      </w:r>
      <w:ins w:id="12886" w:author="Okot" w:date="2020-01-03T14:15:00Z">
        <w:r w:rsidR="003359FF">
          <w:t>1</w:t>
        </w:r>
      </w:ins>
      <w:ins w:id="12887" w:author="Okot" w:date="2020-01-17T13:07:00Z">
        <w:r w:rsidR="00E56188">
          <w:t>9</w:t>
        </w:r>
      </w:ins>
      <w:ins w:id="12888" w:author="Okot" w:date="2020-01-29T13:34:00Z">
        <w:r w:rsidR="00A0684A">
          <w:t>1</w:t>
        </w:r>
      </w:ins>
    </w:p>
    <w:p w14:paraId="71E89AF8" w14:textId="0E637704" w:rsidR="00A0684A" w:rsidRDefault="00A0684A">
      <w:pPr>
        <w:rPr>
          <w:ins w:id="12889" w:author="Okot" w:date="2020-01-29T13:35:00Z"/>
        </w:rPr>
        <w:pPrChange w:id="12890" w:author="Okot" w:date="2020-01-29T13:35:00Z">
          <w:pPr>
            <w:ind w:firstLine="0"/>
          </w:pPr>
        </w:pPrChange>
      </w:pPr>
      <w:ins w:id="12891" w:author="Okot" w:date="2020-01-29T13:35:00Z">
        <w:r>
          <w:t>Tabela 5.2. Scenariusz testowy dla przypadku użycia PU001 (Rejestracja).………..198</w:t>
        </w:r>
      </w:ins>
    </w:p>
    <w:p w14:paraId="085244BA" w14:textId="554F6E1C" w:rsidR="00A0684A" w:rsidRDefault="00A0684A">
      <w:pPr>
        <w:rPr>
          <w:ins w:id="12892" w:author="Okot" w:date="2020-01-29T13:36:00Z"/>
        </w:rPr>
        <w:pPrChange w:id="12893" w:author="Okot" w:date="2020-01-29T13:36:00Z">
          <w:pPr>
            <w:spacing w:after="160" w:line="259" w:lineRule="auto"/>
            <w:ind w:firstLine="0"/>
            <w:jc w:val="left"/>
          </w:pPr>
        </w:pPrChange>
      </w:pPr>
      <w:ins w:id="12894" w:author="Okot" w:date="2020-01-29T13:36:00Z">
        <w:r>
          <w:t>Tabela 5.3. Scenariusz testowy dla dodawania nowego rekordu do bazy danych.…..200</w:t>
        </w:r>
      </w:ins>
    </w:p>
    <w:p w14:paraId="46C269F9" w14:textId="16BD3B41" w:rsidR="00243975" w:rsidRDefault="00243975">
      <w:pPr>
        <w:pPrChange w:id="12895" w:author="Okot" w:date="2020-01-29T13:36:00Z">
          <w:pPr>
            <w:ind w:firstLine="0"/>
          </w:pPr>
        </w:pPrChange>
      </w:pPr>
      <w:ins w:id="12896" w:author="Okot" w:date="2020-01-29T13:36:00Z">
        <w:r>
          <w:t>Tabela 5.4. Scenariusz testu jednostkowego dla rejestracji nowego użytkownika</w:t>
        </w:r>
      </w:ins>
      <w:ins w:id="12897" w:author="Okot" w:date="2020-01-29T13:37:00Z">
        <w:r>
          <w:t>…..</w:t>
        </w:r>
      </w:ins>
      <w:ins w:id="12898" w:author="Okot" w:date="2020-01-29T13:36:00Z">
        <w:r>
          <w:t>202</w:t>
        </w:r>
      </w:ins>
    </w:p>
    <w:p w14:paraId="0C48663F" w14:textId="76311087" w:rsidR="00F60387" w:rsidRDefault="001C4A35" w:rsidP="00F60387">
      <w:pPr>
        <w:rPr>
          <w:ins w:id="12899" w:author="Okot" w:date="2020-02-05T17:50:00Z"/>
        </w:rPr>
      </w:pPr>
      <w:r>
        <w:t>Tabela 5.5. Podstawowe polecenia konsolowej obsługi Gita.………………………..213</w:t>
      </w:r>
    </w:p>
    <w:p w14:paraId="27B7FE9D" w14:textId="58F2D0A2" w:rsidR="00CF4F0C" w:rsidRDefault="00CF4F0C">
      <w:pPr>
        <w:rPr>
          <w:ins w:id="12900" w:author="Okot" w:date="2020-02-05T17:50:00Z"/>
        </w:rPr>
        <w:pPrChange w:id="12901" w:author="Okot" w:date="2020-02-05T17:50:00Z">
          <w:pPr>
            <w:ind w:firstLine="0"/>
          </w:pPr>
        </w:pPrChange>
      </w:pPr>
      <w:ins w:id="12902" w:author="Okot" w:date="2020-02-05T17:50:00Z">
        <w:r>
          <w:t>Tabela 5.</w:t>
        </w:r>
      </w:ins>
      <w:r w:rsidR="00F60387">
        <w:t>6</w:t>
      </w:r>
      <w:ins w:id="12903" w:author="Okot" w:date="2020-02-05T17:50:00Z">
        <w:r>
          <w:t>. Testy dla przypadku użycia PU001 (Rejestracja).…………………</w:t>
        </w:r>
      </w:ins>
      <w:ins w:id="12904" w:author="Okot" w:date="2020-02-05T17:51:00Z">
        <w:r>
          <w:t>……</w:t>
        </w:r>
      </w:ins>
      <w:ins w:id="12905" w:author="Okot" w:date="2020-02-05T17:50:00Z">
        <w:r>
          <w:t>21</w:t>
        </w:r>
      </w:ins>
      <w:r w:rsidR="001C4A35">
        <w:t>9</w:t>
      </w:r>
    </w:p>
    <w:p w14:paraId="3CA24924" w14:textId="6A428F9A" w:rsidR="00692FFC" w:rsidRDefault="00692FFC">
      <w:pPr>
        <w:rPr>
          <w:ins w:id="12906" w:author="Okot" w:date="2020-02-05T17:51:00Z"/>
        </w:rPr>
        <w:pPrChange w:id="12907" w:author="Okot" w:date="2020-02-05T17:51:00Z">
          <w:pPr>
            <w:spacing w:after="160" w:line="259" w:lineRule="auto"/>
            <w:ind w:firstLine="0"/>
            <w:jc w:val="left"/>
          </w:pPr>
        </w:pPrChange>
      </w:pPr>
      <w:ins w:id="12908" w:author="Okot" w:date="2020-02-05T17:51:00Z">
        <w:r>
          <w:t>Tabela 5.</w:t>
        </w:r>
      </w:ins>
      <w:r w:rsidR="00F60387">
        <w:t>7</w:t>
      </w:r>
      <w:ins w:id="12909" w:author="Okot" w:date="2020-02-05T17:51:00Z">
        <w:r>
          <w:t>. Test dodawania nowego rekordu do bazy danych.…</w:t>
        </w:r>
      </w:ins>
      <w:ins w:id="12910" w:author="Okot" w:date="2020-02-05T17:52:00Z">
        <w:r>
          <w:t>……………………</w:t>
        </w:r>
      </w:ins>
      <w:ins w:id="12911" w:author="Okot" w:date="2020-02-05T17:51:00Z">
        <w:r>
          <w:t>2</w:t>
        </w:r>
      </w:ins>
      <w:r w:rsidR="001C4A35">
        <w:t>21</w:t>
      </w:r>
    </w:p>
    <w:p w14:paraId="58AF927E" w14:textId="51143FDA" w:rsidR="00CF4F0C" w:rsidRDefault="00692FFC">
      <w:pPr>
        <w:rPr>
          <w:ins w:id="12912" w:author="Okot" w:date="2020-01-29T13:36:00Z"/>
        </w:rPr>
        <w:pPrChange w:id="12913" w:author="Okot" w:date="2020-02-05T17:52:00Z">
          <w:pPr>
            <w:ind w:firstLine="0"/>
          </w:pPr>
        </w:pPrChange>
      </w:pPr>
      <w:ins w:id="12914" w:author="Okot" w:date="2020-02-05T17:52:00Z">
        <w:r>
          <w:t>Tabela 5.</w:t>
        </w:r>
      </w:ins>
      <w:r w:rsidR="00F60387">
        <w:t>8</w:t>
      </w:r>
      <w:ins w:id="12915" w:author="Okot" w:date="2020-02-05T17:52:00Z">
        <w:r>
          <w:t>. Test jednostkowy rejestracji nowego użytkownika.……………………</w:t>
        </w:r>
      </w:ins>
      <w:ins w:id="12916" w:author="Okot" w:date="2020-02-05T17:53:00Z">
        <w:r>
          <w:t>..</w:t>
        </w:r>
      </w:ins>
      <w:ins w:id="12917" w:author="Okot" w:date="2020-02-05T17:52:00Z">
        <w:r>
          <w:t>2</w:t>
        </w:r>
      </w:ins>
      <w:r w:rsidR="001C4A35">
        <w:t>23</w:t>
      </w:r>
    </w:p>
    <w:p w14:paraId="5C5F71F5" w14:textId="1BC6B868" w:rsidR="00DF64C5" w:rsidDel="002F1C89" w:rsidRDefault="00DF64C5" w:rsidP="00DF64C5">
      <w:pPr>
        <w:ind w:firstLine="708"/>
        <w:rPr>
          <w:del w:id="12918" w:author="Okot" w:date="2020-01-29T13:39:00Z"/>
        </w:rPr>
      </w:pPr>
      <w:del w:id="12919" w:author="Okot" w:date="2020-01-03T14:15:00Z">
        <w:r w:rsidDel="009F0E1E">
          <w:delText>11</w:delText>
        </w:r>
      </w:del>
      <w:del w:id="12920" w:author="Okot" w:date="2019-11-19T21:05:00Z">
        <w:r w:rsidDel="00032081">
          <w:delText>2</w:delText>
        </w:r>
      </w:del>
    </w:p>
    <w:p w14:paraId="0CCF0B68" w14:textId="62DCEC98" w:rsidR="006B7A04" w:rsidRDefault="006B7A04" w:rsidP="006B7A04">
      <w:pPr>
        <w:ind w:firstLine="708"/>
      </w:pPr>
      <w:r>
        <w:t xml:space="preserve">Tabela </w:t>
      </w:r>
      <w:ins w:id="12921" w:author="Okot" w:date="2019-11-19T21:04:00Z">
        <w:r w:rsidR="00032081">
          <w:t>5</w:t>
        </w:r>
      </w:ins>
      <w:del w:id="12922" w:author="Okot" w:date="2019-11-19T21:04:00Z">
        <w:r w:rsidDel="00032081">
          <w:delText>4</w:delText>
        </w:r>
      </w:del>
      <w:r>
        <w:t>.</w:t>
      </w:r>
      <w:r w:rsidR="00F60387">
        <w:t>9</w:t>
      </w:r>
      <w:del w:id="12923" w:author="Okot" w:date="2020-01-29T13:38:00Z">
        <w:r w:rsidDel="002F1C89">
          <w:delText>2</w:delText>
        </w:r>
      </w:del>
      <w:r>
        <w:t xml:space="preserve">. </w:t>
      </w:r>
      <w:r w:rsidR="004D3CF4">
        <w:t>Wykaz pól w tabeli Target…..</w:t>
      </w:r>
      <w:r>
        <w:t>…………………………………………...</w:t>
      </w:r>
      <w:ins w:id="12924" w:author="Okot" w:date="2020-01-03T14:15:00Z">
        <w:r w:rsidR="00DA2CD7">
          <w:t>2</w:t>
        </w:r>
      </w:ins>
      <w:r w:rsidR="001C4A35">
        <w:t>24</w:t>
      </w:r>
      <w:del w:id="12925" w:author="Okot" w:date="2020-01-03T14:15:00Z">
        <w:r w:rsidDel="009F0E1E">
          <w:delText>1</w:delText>
        </w:r>
      </w:del>
      <w:del w:id="12926" w:author="Okot" w:date="2019-11-19T21:05:00Z">
        <w:r w:rsidDel="00032081">
          <w:delText>1</w:delText>
        </w:r>
        <w:r w:rsidR="00703012" w:rsidDel="00032081">
          <w:delText>6</w:delText>
        </w:r>
      </w:del>
    </w:p>
    <w:p w14:paraId="6C7BC50E" w14:textId="768495E2" w:rsidR="00291D1C" w:rsidRDefault="00291D1C" w:rsidP="006B7A04">
      <w:pPr>
        <w:ind w:firstLine="708"/>
      </w:pPr>
      <w:r>
        <w:lastRenderedPageBreak/>
        <w:t xml:space="preserve">Tabela </w:t>
      </w:r>
      <w:ins w:id="12927" w:author="Okot" w:date="2019-11-19T21:04:00Z">
        <w:r w:rsidR="00032081">
          <w:t>5</w:t>
        </w:r>
      </w:ins>
      <w:del w:id="12928" w:author="Okot" w:date="2019-11-19T21:04:00Z">
        <w:r w:rsidDel="00032081">
          <w:delText>4</w:delText>
        </w:r>
      </w:del>
      <w:r>
        <w:t>.</w:t>
      </w:r>
      <w:r w:rsidR="00F60387">
        <w:t>10</w:t>
      </w:r>
      <w:del w:id="12929" w:author="Okot" w:date="2020-01-29T13:38:00Z">
        <w:r w:rsidDel="002F1C89">
          <w:delText>3</w:delText>
        </w:r>
      </w:del>
      <w:r>
        <w:t>. Wyka</w:t>
      </w:r>
      <w:r w:rsidR="00F60387">
        <w:t>z pół w tabeli Activity……………………..</w:t>
      </w:r>
      <w:r>
        <w:t>……………………..</w:t>
      </w:r>
      <w:ins w:id="12930" w:author="Okot" w:date="2020-01-03T14:17:00Z">
        <w:r w:rsidR="00DA2CD7">
          <w:t>2</w:t>
        </w:r>
      </w:ins>
      <w:r w:rsidR="001C4A35">
        <w:t>24</w:t>
      </w:r>
      <w:del w:id="12931" w:author="Okot" w:date="2020-01-03T14:16:00Z">
        <w:r w:rsidDel="009F0E1E">
          <w:delText>1</w:delText>
        </w:r>
      </w:del>
      <w:del w:id="12932" w:author="Okot" w:date="2019-11-19T21:05:00Z">
        <w:r w:rsidDel="00032081">
          <w:delText>1</w:delText>
        </w:r>
        <w:r w:rsidR="00C146A7" w:rsidDel="00032081">
          <w:delText>6</w:delText>
        </w:r>
      </w:del>
    </w:p>
    <w:p w14:paraId="1C580566" w14:textId="2CF2D41C" w:rsidR="00026961" w:rsidRDefault="00026961" w:rsidP="00026961">
      <w:pPr>
        <w:ind w:firstLine="708"/>
      </w:pPr>
      <w:r>
        <w:t xml:space="preserve">Tabela </w:t>
      </w:r>
      <w:ins w:id="12933" w:author="Okot" w:date="2019-11-19T21:04:00Z">
        <w:r w:rsidR="00032081">
          <w:t>5</w:t>
        </w:r>
      </w:ins>
      <w:del w:id="12934" w:author="Okot" w:date="2019-11-19T21:04:00Z">
        <w:r w:rsidDel="00032081">
          <w:delText>4</w:delText>
        </w:r>
      </w:del>
      <w:r>
        <w:t>.</w:t>
      </w:r>
      <w:ins w:id="12935" w:author="Okot" w:date="2020-01-29T13:39:00Z">
        <w:r w:rsidR="00692FFC">
          <w:t>1</w:t>
        </w:r>
      </w:ins>
      <w:r w:rsidR="00F60387">
        <w:t>1</w:t>
      </w:r>
      <w:del w:id="12936" w:author="Okot" w:date="2020-01-29T13:39:00Z">
        <w:r w:rsidDel="002F1C89">
          <w:delText>4</w:delText>
        </w:r>
      </w:del>
      <w:r>
        <w:t>. Wykaz pól w tabeli UserData…………………………………………</w:t>
      </w:r>
      <w:ins w:id="12937" w:author="Okot" w:date="2020-02-05T17:53:00Z">
        <w:r w:rsidR="00692FFC">
          <w:t>..</w:t>
        </w:r>
      </w:ins>
      <w:del w:id="12938" w:author="Okot" w:date="2020-02-05T17:53:00Z">
        <w:r w:rsidDel="00692FFC">
          <w:delText>…</w:delText>
        </w:r>
      </w:del>
      <w:ins w:id="12939" w:author="Okot" w:date="2020-01-03T14:16:00Z">
        <w:r w:rsidR="00DA2CD7">
          <w:t>2</w:t>
        </w:r>
      </w:ins>
      <w:r w:rsidR="001C4A35">
        <w:t>25</w:t>
      </w:r>
      <w:del w:id="12940" w:author="Okot" w:date="2020-01-03T14:16:00Z">
        <w:r w:rsidDel="009F0E1E">
          <w:delText>1</w:delText>
        </w:r>
      </w:del>
      <w:del w:id="12941" w:author="Okot" w:date="2019-11-19T21:05:00Z">
        <w:r w:rsidDel="00032081">
          <w:delText>1</w:delText>
        </w:r>
        <w:r w:rsidR="00703012" w:rsidDel="00032081">
          <w:delText>7</w:delText>
        </w:r>
      </w:del>
    </w:p>
    <w:p w14:paraId="64AAAE0F" w14:textId="25B912D0" w:rsidR="00775565" w:rsidRDefault="00775565" w:rsidP="00026961">
      <w:pPr>
        <w:ind w:firstLine="708"/>
      </w:pPr>
      <w:r>
        <w:t xml:space="preserve">Tabela </w:t>
      </w:r>
      <w:ins w:id="12942" w:author="Okot" w:date="2019-11-19T21:04:00Z">
        <w:r w:rsidR="00032081">
          <w:t>5</w:t>
        </w:r>
      </w:ins>
      <w:del w:id="12943" w:author="Okot" w:date="2019-11-19T21:04:00Z">
        <w:r w:rsidDel="00032081">
          <w:delText>4</w:delText>
        </w:r>
      </w:del>
      <w:r>
        <w:t>.</w:t>
      </w:r>
      <w:ins w:id="12944" w:author="Okot" w:date="2020-02-05T17:53:00Z">
        <w:r w:rsidR="00692FFC">
          <w:t>1</w:t>
        </w:r>
      </w:ins>
      <w:r w:rsidR="00F60387">
        <w:t>2</w:t>
      </w:r>
      <w:del w:id="12945" w:author="Okot" w:date="2020-01-29T13:39:00Z">
        <w:r w:rsidDel="002F1C89">
          <w:delText>5</w:delText>
        </w:r>
      </w:del>
      <w:r>
        <w:t>. Wykaz pól w tabeli UserMeasurements………………</w:t>
      </w:r>
      <w:ins w:id="12946" w:author="Okot" w:date="2020-02-05T17:53:00Z">
        <w:r w:rsidR="00692FFC">
          <w:t>..</w:t>
        </w:r>
      </w:ins>
      <w:del w:id="12947" w:author="Okot" w:date="2020-02-05T17:53:00Z">
        <w:r w:rsidDel="00692FFC">
          <w:delText>…</w:delText>
        </w:r>
      </w:del>
      <w:r>
        <w:t>………………</w:t>
      </w:r>
      <w:ins w:id="12948" w:author="Okot" w:date="2020-01-03T14:16:00Z">
        <w:r w:rsidR="00DA2CD7">
          <w:t>2</w:t>
        </w:r>
      </w:ins>
      <w:r w:rsidR="001C4A35">
        <w:t>25</w:t>
      </w:r>
      <w:del w:id="12949" w:author="Okot" w:date="2020-01-03T14:16:00Z">
        <w:r w:rsidDel="009F0E1E">
          <w:delText>1</w:delText>
        </w:r>
      </w:del>
      <w:del w:id="12950" w:author="Okot" w:date="2019-11-19T21:05:00Z">
        <w:r w:rsidDel="00032081">
          <w:delText>17</w:delText>
        </w:r>
      </w:del>
    </w:p>
    <w:p w14:paraId="1AB5CFF5" w14:textId="6AED19A9" w:rsidR="00B15FC7" w:rsidRDefault="00775565" w:rsidP="00B15FC7">
      <w:pPr>
        <w:ind w:firstLine="708"/>
      </w:pPr>
      <w:r>
        <w:t xml:space="preserve">Tabela </w:t>
      </w:r>
      <w:ins w:id="12951" w:author="Okot" w:date="2019-11-19T21:04:00Z">
        <w:r w:rsidR="00032081">
          <w:t>5</w:t>
        </w:r>
      </w:ins>
      <w:del w:id="12952" w:author="Okot" w:date="2019-11-19T21:04:00Z">
        <w:r w:rsidDel="00032081">
          <w:delText>4</w:delText>
        </w:r>
      </w:del>
      <w:r>
        <w:t>.</w:t>
      </w:r>
      <w:ins w:id="12953" w:author="Okot" w:date="2020-01-29T13:39:00Z">
        <w:r w:rsidR="00692FFC">
          <w:t>1</w:t>
        </w:r>
      </w:ins>
      <w:r w:rsidR="00F60387">
        <w:t>3</w:t>
      </w:r>
      <w:del w:id="12954" w:author="Okot" w:date="2020-01-29T13:39:00Z">
        <w:r w:rsidDel="002F1C89">
          <w:delText>6</w:delText>
        </w:r>
      </w:del>
      <w:r w:rsidR="00B15FC7">
        <w:t>. Wykaz pól w tabeli U</w:t>
      </w:r>
      <w:r w:rsidR="00C146A7">
        <w:t>serRequisition………………</w:t>
      </w:r>
      <w:ins w:id="12955" w:author="Okot" w:date="2020-02-05T17:53:00Z">
        <w:r w:rsidR="00692FFC">
          <w:t>..</w:t>
        </w:r>
      </w:ins>
      <w:del w:id="12956" w:author="Okot" w:date="2020-02-05T17:53:00Z">
        <w:r w:rsidR="00C146A7" w:rsidDel="00692FFC">
          <w:delText>…</w:delText>
        </w:r>
      </w:del>
      <w:r w:rsidR="00C146A7">
        <w:t>………………….</w:t>
      </w:r>
      <w:ins w:id="12957" w:author="Okot" w:date="2020-01-29T13:40:00Z">
        <w:r w:rsidR="00DA2CD7">
          <w:t>2</w:t>
        </w:r>
      </w:ins>
      <w:r w:rsidR="001C4A35">
        <w:t>26</w:t>
      </w:r>
      <w:del w:id="12958" w:author="Okot" w:date="2020-01-29T13:40:00Z">
        <w:r w:rsidR="00C146A7" w:rsidDel="002F1C89">
          <w:delText>1</w:delText>
        </w:r>
      </w:del>
      <w:del w:id="12959" w:author="Okot" w:date="2019-11-19T21:05:00Z">
        <w:r w:rsidR="00C146A7" w:rsidDel="00032081">
          <w:delText>1</w:delText>
        </w:r>
        <w:r w:rsidR="00942409" w:rsidDel="00032081">
          <w:delText>8</w:delText>
        </w:r>
      </w:del>
    </w:p>
    <w:p w14:paraId="61EF5BE6" w14:textId="4041BE6E" w:rsidR="009933A9" w:rsidRDefault="00775565" w:rsidP="009933A9">
      <w:pPr>
        <w:ind w:firstLine="708"/>
      </w:pPr>
      <w:r>
        <w:t xml:space="preserve">Tabela </w:t>
      </w:r>
      <w:ins w:id="12960" w:author="Okot" w:date="2019-11-19T21:04:00Z">
        <w:r w:rsidR="00032081">
          <w:t>5</w:t>
        </w:r>
      </w:ins>
      <w:del w:id="12961" w:author="Okot" w:date="2019-11-19T21:04:00Z">
        <w:r w:rsidDel="00032081">
          <w:delText>4</w:delText>
        </w:r>
      </w:del>
      <w:r>
        <w:t>.</w:t>
      </w:r>
      <w:ins w:id="12962" w:author="Okot" w:date="2020-01-29T13:39:00Z">
        <w:r w:rsidR="002F1C89">
          <w:t>1</w:t>
        </w:r>
      </w:ins>
      <w:r w:rsidR="00F60387">
        <w:t>4</w:t>
      </w:r>
      <w:del w:id="12963" w:author="Okot" w:date="2020-01-29T13:39:00Z">
        <w:r w:rsidDel="002F1C89">
          <w:delText>7</w:delText>
        </w:r>
      </w:del>
      <w:r w:rsidR="009933A9">
        <w:t>. Wykaz pól w tabeli Pro</w:t>
      </w:r>
      <w:r w:rsidR="006A1C53">
        <w:t>teinRequisition…………</w:t>
      </w:r>
      <w:ins w:id="12964" w:author="Okot" w:date="2020-01-29T13:39:00Z">
        <w:r w:rsidR="002F1C89">
          <w:t>..</w:t>
        </w:r>
      </w:ins>
      <w:del w:id="12965" w:author="Okot" w:date="2020-01-29T13:39:00Z">
        <w:r w:rsidR="006A1C53" w:rsidDel="002F1C89">
          <w:delText>…</w:delText>
        </w:r>
      </w:del>
      <w:r w:rsidR="006A1C53">
        <w:t>…………………….</w:t>
      </w:r>
      <w:ins w:id="12966" w:author="Okot" w:date="2020-01-26T15:50:00Z">
        <w:r w:rsidR="00040470">
          <w:t>2</w:t>
        </w:r>
      </w:ins>
      <w:r w:rsidR="001C4A35">
        <w:t>30</w:t>
      </w:r>
      <w:del w:id="12967" w:author="Okot" w:date="2020-01-26T15:50:00Z">
        <w:r w:rsidR="006A1C53" w:rsidDel="00E56188">
          <w:delText>1</w:delText>
        </w:r>
      </w:del>
      <w:del w:id="12968" w:author="Okot" w:date="2019-11-19T21:05:00Z">
        <w:r w:rsidR="006A1C53" w:rsidDel="00032081">
          <w:delText>22</w:delText>
        </w:r>
      </w:del>
    </w:p>
    <w:p w14:paraId="39A9396B" w14:textId="3E38DB9C" w:rsidR="00B22824" w:rsidRDefault="00775565" w:rsidP="009933A9">
      <w:pPr>
        <w:ind w:firstLine="708"/>
      </w:pPr>
      <w:r>
        <w:t xml:space="preserve">Tabela </w:t>
      </w:r>
      <w:ins w:id="12969" w:author="Okot" w:date="2019-11-19T21:04:00Z">
        <w:r w:rsidR="00032081">
          <w:t>5</w:t>
        </w:r>
      </w:ins>
      <w:del w:id="12970" w:author="Okot" w:date="2019-11-19T21:04:00Z">
        <w:r w:rsidDel="00032081">
          <w:delText>4</w:delText>
        </w:r>
      </w:del>
      <w:r>
        <w:t>.</w:t>
      </w:r>
      <w:del w:id="12971" w:author="Okot" w:date="2020-01-29T13:39:00Z">
        <w:r w:rsidDel="002F1C89">
          <w:delText>8</w:delText>
        </w:r>
      </w:del>
      <w:ins w:id="12972" w:author="Okot" w:date="2020-01-29T13:39:00Z">
        <w:r w:rsidR="002F1C89">
          <w:t>1</w:t>
        </w:r>
      </w:ins>
      <w:r w:rsidR="00F60387">
        <w:t>5</w:t>
      </w:r>
      <w:r w:rsidR="00B22824">
        <w:t>. Wykaz pól w tabeli Amino</w:t>
      </w:r>
      <w:r w:rsidR="00AC6880">
        <w:t>A</w:t>
      </w:r>
      <w:r w:rsidR="00B22824">
        <w:t>cidsRequisition…</w:t>
      </w:r>
      <w:ins w:id="12973" w:author="Okot" w:date="2020-01-29T13:39:00Z">
        <w:r w:rsidR="002F1C89">
          <w:t>..</w:t>
        </w:r>
      </w:ins>
      <w:del w:id="12974" w:author="Okot" w:date="2020-01-29T13:39:00Z">
        <w:r w:rsidR="00B22824" w:rsidDel="002F1C89">
          <w:delText>…</w:delText>
        </w:r>
      </w:del>
      <w:r w:rsidR="00B22824">
        <w:t>…………………</w:t>
      </w:r>
      <w:r w:rsidR="00A6073A">
        <w:t>.</w:t>
      </w:r>
      <w:r w:rsidR="006A1C53">
        <w:t>…...</w:t>
      </w:r>
      <w:ins w:id="12975" w:author="Okot" w:date="2020-01-26T15:50:00Z">
        <w:r w:rsidR="00DA2CD7">
          <w:t>2</w:t>
        </w:r>
      </w:ins>
      <w:r w:rsidR="001C4A35">
        <w:t>31</w:t>
      </w:r>
      <w:del w:id="12976" w:author="Okot" w:date="2020-01-26T15:50:00Z">
        <w:r w:rsidR="006A1C53" w:rsidDel="00E56188">
          <w:delText>1</w:delText>
        </w:r>
      </w:del>
      <w:del w:id="12977" w:author="Okot" w:date="2019-11-19T21:05:00Z">
        <w:r w:rsidR="006A1C53" w:rsidDel="00032081">
          <w:delText>2</w:delText>
        </w:r>
        <w:r w:rsidR="00703012" w:rsidDel="00032081">
          <w:delText>3</w:delText>
        </w:r>
      </w:del>
    </w:p>
    <w:p w14:paraId="5B032B26" w14:textId="25538F95" w:rsidR="00DD6DB8" w:rsidRDefault="00775565" w:rsidP="00DD6DB8">
      <w:pPr>
        <w:ind w:firstLine="708"/>
      </w:pPr>
      <w:r>
        <w:t xml:space="preserve">Tabela </w:t>
      </w:r>
      <w:del w:id="12978" w:author="Okot" w:date="2019-11-19T21:04:00Z">
        <w:r w:rsidDel="00032081">
          <w:delText>4</w:delText>
        </w:r>
      </w:del>
      <w:ins w:id="12979" w:author="Okot" w:date="2019-11-19T21:04:00Z">
        <w:r w:rsidR="00032081">
          <w:t>5</w:t>
        </w:r>
      </w:ins>
      <w:r>
        <w:t>.</w:t>
      </w:r>
      <w:del w:id="12980" w:author="Okot" w:date="2020-01-29T13:39:00Z">
        <w:r w:rsidDel="002F1C89">
          <w:delText>9</w:delText>
        </w:r>
      </w:del>
      <w:ins w:id="12981" w:author="Okot" w:date="2020-01-29T13:39:00Z">
        <w:r w:rsidR="002F1C89">
          <w:t>1</w:t>
        </w:r>
      </w:ins>
      <w:r w:rsidR="00F60387">
        <w:t>6</w:t>
      </w:r>
      <w:r w:rsidR="00DD6DB8">
        <w:t>. Wykaz pól w tabeli GeneralRequisition………</w:t>
      </w:r>
      <w:ins w:id="12982" w:author="Okot" w:date="2020-01-29T13:39:00Z">
        <w:r w:rsidR="002F1C89">
          <w:t>..</w:t>
        </w:r>
      </w:ins>
      <w:del w:id="12983" w:author="Okot" w:date="2020-01-29T13:39:00Z">
        <w:r w:rsidR="00DD6DB8" w:rsidDel="002F1C89">
          <w:delText>…</w:delText>
        </w:r>
      </w:del>
      <w:r w:rsidR="00DD6DB8">
        <w:t>………………………</w:t>
      </w:r>
      <w:del w:id="12984" w:author="Okot" w:date="2020-01-21T15:01:00Z">
        <w:r w:rsidR="000822D9" w:rsidDel="0056789C">
          <w:delText>1</w:delText>
        </w:r>
      </w:del>
      <w:ins w:id="12985" w:author="Okot" w:date="2020-01-21T15:01:00Z">
        <w:r w:rsidR="00DA2CD7">
          <w:t>2</w:t>
        </w:r>
      </w:ins>
      <w:r w:rsidR="001C4A35">
        <w:t>31</w:t>
      </w:r>
      <w:del w:id="12986" w:author="Okot" w:date="2020-01-03T14:18:00Z">
        <w:r w:rsidR="000822D9" w:rsidDel="009F0E1E">
          <w:delText>2</w:delText>
        </w:r>
      </w:del>
      <w:del w:id="12987" w:author="Okot" w:date="2019-11-19T21:05:00Z">
        <w:r w:rsidR="00942409" w:rsidDel="00032081">
          <w:delText>3</w:delText>
        </w:r>
      </w:del>
    </w:p>
    <w:p w14:paraId="7AE071BE" w14:textId="78585DD2" w:rsidR="00A6073A" w:rsidRDefault="00775565" w:rsidP="00A6073A">
      <w:pPr>
        <w:ind w:firstLine="708"/>
      </w:pPr>
      <w:r>
        <w:t xml:space="preserve">Tabela </w:t>
      </w:r>
      <w:ins w:id="12988" w:author="Okot" w:date="2019-11-19T21:04:00Z">
        <w:r w:rsidR="00032081">
          <w:t>5</w:t>
        </w:r>
      </w:ins>
      <w:del w:id="12989" w:author="Okot" w:date="2019-11-19T21:04:00Z">
        <w:r w:rsidDel="00032081">
          <w:delText>4</w:delText>
        </w:r>
      </w:del>
      <w:r>
        <w:t>.1</w:t>
      </w:r>
      <w:r w:rsidR="00F60387">
        <w:t>7</w:t>
      </w:r>
      <w:del w:id="12990" w:author="Okot" w:date="2020-01-29T13:39:00Z">
        <w:r w:rsidDel="002F1C89">
          <w:delText>0</w:delText>
        </w:r>
      </w:del>
      <w:r w:rsidR="00A6073A">
        <w:t>. Wykaz pól w tabel</w:t>
      </w:r>
      <w:r>
        <w:t>i ProductInfo………………….</w:t>
      </w:r>
      <w:r w:rsidR="00942409">
        <w:t>……………………</w:t>
      </w:r>
      <w:ins w:id="12991" w:author="Okot" w:date="2020-01-21T15:02:00Z">
        <w:r w:rsidR="00DA2CD7">
          <w:t>2</w:t>
        </w:r>
      </w:ins>
      <w:r w:rsidR="001C4A35">
        <w:t>32</w:t>
      </w:r>
      <w:del w:id="12992" w:author="Okot" w:date="2020-01-21T15:02:00Z">
        <w:r w:rsidR="00942409" w:rsidDel="0056789C">
          <w:delText>1</w:delText>
        </w:r>
      </w:del>
      <w:del w:id="12993" w:author="Okot" w:date="2019-11-19T21:05:00Z">
        <w:r w:rsidR="00942409" w:rsidDel="00032081">
          <w:delText>24</w:delText>
        </w:r>
      </w:del>
    </w:p>
    <w:p w14:paraId="5331F567" w14:textId="3049BA25" w:rsidR="007C1627" w:rsidRDefault="00775565" w:rsidP="007C1627">
      <w:pPr>
        <w:ind w:firstLine="708"/>
      </w:pPr>
      <w:r>
        <w:t xml:space="preserve">Tabela </w:t>
      </w:r>
      <w:ins w:id="12994" w:author="Okot" w:date="2019-11-19T21:04:00Z">
        <w:r w:rsidR="00032081">
          <w:t>5</w:t>
        </w:r>
      </w:ins>
      <w:del w:id="12995" w:author="Okot" w:date="2019-11-19T21:04:00Z">
        <w:r w:rsidDel="00032081">
          <w:delText>4</w:delText>
        </w:r>
      </w:del>
      <w:r>
        <w:t>.1</w:t>
      </w:r>
      <w:r w:rsidR="00F60387">
        <w:t>8</w:t>
      </w:r>
      <w:del w:id="12996" w:author="Okot" w:date="2020-01-29T13:39:00Z">
        <w:r w:rsidDel="002F1C89">
          <w:delText>1</w:delText>
        </w:r>
      </w:del>
      <w:r w:rsidR="007C1627">
        <w:t>. Wykaz pól w tabeli Meal……………………………………………….</w:t>
      </w:r>
      <w:ins w:id="12997" w:author="Okot" w:date="2020-01-17T16:24:00Z">
        <w:r w:rsidR="00DA2CD7">
          <w:t>23</w:t>
        </w:r>
      </w:ins>
      <w:r w:rsidR="001C4A35">
        <w:t>8</w:t>
      </w:r>
      <w:del w:id="12998" w:author="Okot" w:date="2020-01-17T16:24:00Z">
        <w:r w:rsidR="007C1627" w:rsidDel="009556AF">
          <w:delText>1</w:delText>
        </w:r>
      </w:del>
      <w:del w:id="12999" w:author="Okot" w:date="2019-11-19T21:05:00Z">
        <w:r w:rsidR="007C1627" w:rsidDel="00032081">
          <w:delText>2</w:delText>
        </w:r>
        <w:r w:rsidR="00942409" w:rsidDel="00032081">
          <w:delText>7</w:delText>
        </w:r>
      </w:del>
    </w:p>
    <w:p w14:paraId="02DC0E5E" w14:textId="4A3E53B9" w:rsidR="000B3C37" w:rsidRDefault="00775565" w:rsidP="000B3C37">
      <w:pPr>
        <w:ind w:firstLine="708"/>
      </w:pPr>
      <w:r>
        <w:t xml:space="preserve">Tabela </w:t>
      </w:r>
      <w:ins w:id="13000" w:author="Okot" w:date="2019-11-19T21:04:00Z">
        <w:r w:rsidR="00032081">
          <w:t>5</w:t>
        </w:r>
      </w:ins>
      <w:del w:id="13001" w:author="Okot" w:date="2019-11-19T21:04:00Z">
        <w:r w:rsidDel="00032081">
          <w:delText>4</w:delText>
        </w:r>
      </w:del>
      <w:r>
        <w:t>.1</w:t>
      </w:r>
      <w:r w:rsidR="00F60387">
        <w:t>9</w:t>
      </w:r>
      <w:del w:id="13002" w:author="Okot" w:date="2020-01-29T13:39:00Z">
        <w:r w:rsidDel="002F1C89">
          <w:delText>2</w:delText>
        </w:r>
      </w:del>
      <w:r w:rsidR="000B3C37">
        <w:t>. Wykaz pól w tabeli Recipe……………………………………………..</w:t>
      </w:r>
      <w:ins w:id="13003" w:author="Okot" w:date="2020-01-17T16:24:00Z">
        <w:r w:rsidR="00DA2CD7">
          <w:t>23</w:t>
        </w:r>
      </w:ins>
      <w:r w:rsidR="001C4A35">
        <w:t>9</w:t>
      </w:r>
      <w:del w:id="13004" w:author="Okot" w:date="2020-01-17T16:24:00Z">
        <w:r w:rsidR="000B3C37" w:rsidDel="009556AF">
          <w:delText>1</w:delText>
        </w:r>
      </w:del>
      <w:del w:id="13005" w:author="Okot" w:date="2019-11-19T21:05:00Z">
        <w:r w:rsidR="000B3C37" w:rsidDel="00032081">
          <w:delText>28</w:delText>
        </w:r>
      </w:del>
    </w:p>
    <w:p w14:paraId="506534E5" w14:textId="3C2FD4E0" w:rsidR="00910B22" w:rsidRDefault="00910B22" w:rsidP="00910B22">
      <w:pPr>
        <w:ind w:firstLine="708"/>
      </w:pPr>
      <w:r>
        <w:t xml:space="preserve">Tabela </w:t>
      </w:r>
      <w:ins w:id="13006" w:author="Okot" w:date="2019-11-19T21:04:00Z">
        <w:r w:rsidR="00032081">
          <w:t>5</w:t>
        </w:r>
      </w:ins>
      <w:del w:id="13007" w:author="Okot" w:date="2019-11-19T21:04:00Z">
        <w:r w:rsidDel="00032081">
          <w:delText>4</w:delText>
        </w:r>
      </w:del>
      <w:r>
        <w:t>.</w:t>
      </w:r>
      <w:r w:rsidR="00F60387">
        <w:t>20</w:t>
      </w:r>
      <w:del w:id="13008" w:author="Okot" w:date="2020-02-05T17:53:00Z">
        <w:r w:rsidDel="00692FFC">
          <w:delText>1</w:delText>
        </w:r>
      </w:del>
      <w:del w:id="13009" w:author="Okot" w:date="2020-01-29T13:39:00Z">
        <w:r w:rsidDel="002F1C89">
          <w:delText>3</w:delText>
        </w:r>
      </w:del>
      <w:r>
        <w:t>. Wykaz pól w tabeli RecipeProducts……………………………………</w:t>
      </w:r>
      <w:ins w:id="13010" w:author="Okot" w:date="2020-01-17T16:24:00Z">
        <w:r w:rsidR="00DA2CD7">
          <w:t>23</w:t>
        </w:r>
      </w:ins>
      <w:r w:rsidR="001C4A35">
        <w:t>9</w:t>
      </w:r>
      <w:del w:id="13011" w:author="Okot" w:date="2020-01-17T16:24:00Z">
        <w:r w:rsidDel="009556AF">
          <w:delText>1</w:delText>
        </w:r>
      </w:del>
      <w:del w:id="13012" w:author="Okot" w:date="2019-11-19T21:05:00Z">
        <w:r w:rsidDel="00032081">
          <w:delText>28</w:delText>
        </w:r>
      </w:del>
    </w:p>
    <w:p w14:paraId="335EA967" w14:textId="01B5B1FD" w:rsidR="00FE1635" w:rsidRDefault="00775565" w:rsidP="00FE1635">
      <w:pPr>
        <w:ind w:firstLine="708"/>
      </w:pPr>
      <w:r>
        <w:t xml:space="preserve">Tabela </w:t>
      </w:r>
      <w:ins w:id="13013" w:author="Okot" w:date="2019-11-19T21:04:00Z">
        <w:r w:rsidR="00032081">
          <w:t>5</w:t>
        </w:r>
      </w:ins>
      <w:del w:id="13014" w:author="Okot" w:date="2019-11-19T21:04:00Z">
        <w:r w:rsidDel="00032081">
          <w:delText>4</w:delText>
        </w:r>
      </w:del>
      <w:r>
        <w:t>.</w:t>
      </w:r>
      <w:ins w:id="13015" w:author="Okot" w:date="2020-02-05T17:53:00Z">
        <w:r w:rsidR="00692FFC">
          <w:t>2</w:t>
        </w:r>
      </w:ins>
      <w:r w:rsidR="00F60387">
        <w:t>1</w:t>
      </w:r>
      <w:del w:id="13016" w:author="Okot" w:date="2020-02-05T17:53:00Z">
        <w:r w:rsidDel="00692FFC">
          <w:delText>1</w:delText>
        </w:r>
      </w:del>
      <w:del w:id="13017" w:author="Okot" w:date="2020-01-29T13:39:00Z">
        <w:r w:rsidR="00910B22" w:rsidDel="002F1C89">
          <w:delText>4</w:delText>
        </w:r>
      </w:del>
      <w:r w:rsidR="00FE1635">
        <w:t>. Wykaz pól w tab</w:t>
      </w:r>
      <w:r w:rsidR="00910B22">
        <w:t>eli Complete</w:t>
      </w:r>
      <w:r w:rsidR="00FE1635">
        <w:t>Recipe…………………………………..</w:t>
      </w:r>
      <w:ins w:id="13018" w:author="Okot" w:date="2020-01-17T16:24:00Z">
        <w:r w:rsidR="00DA2CD7">
          <w:t>2</w:t>
        </w:r>
      </w:ins>
      <w:r w:rsidR="001C4A35">
        <w:t>40</w:t>
      </w:r>
      <w:del w:id="13019" w:author="Okot" w:date="2020-01-17T16:24:00Z">
        <w:r w:rsidR="00FE1635" w:rsidDel="009556AF">
          <w:delText>1</w:delText>
        </w:r>
      </w:del>
      <w:del w:id="13020" w:author="Okot" w:date="2019-11-19T21:05:00Z">
        <w:r w:rsidR="00FE1635" w:rsidDel="00032081">
          <w:delText>2</w:delText>
        </w:r>
        <w:r w:rsidR="000A4816" w:rsidDel="00032081">
          <w:delText>9</w:delText>
        </w:r>
      </w:del>
    </w:p>
    <w:p w14:paraId="2E464414" w14:textId="40BB153F" w:rsidR="00310ABF" w:rsidDel="000576CB" w:rsidRDefault="00910B22" w:rsidP="00FE1635">
      <w:pPr>
        <w:ind w:firstLine="708"/>
        <w:rPr>
          <w:del w:id="13021" w:author="Okot" w:date="2019-12-26T16:05:00Z"/>
        </w:rPr>
      </w:pPr>
      <w:r>
        <w:t xml:space="preserve">Tabela </w:t>
      </w:r>
      <w:ins w:id="13022" w:author="Okot" w:date="2019-11-19T21:04:00Z">
        <w:r w:rsidR="00032081">
          <w:t>5</w:t>
        </w:r>
      </w:ins>
      <w:del w:id="13023" w:author="Okot" w:date="2019-11-19T21:04:00Z">
        <w:r w:rsidDel="00032081">
          <w:delText>4</w:delText>
        </w:r>
      </w:del>
      <w:r>
        <w:t>.</w:t>
      </w:r>
      <w:ins w:id="13024" w:author="Okot" w:date="2020-02-05T17:53:00Z">
        <w:r w:rsidR="00692FFC">
          <w:t>2</w:t>
        </w:r>
      </w:ins>
      <w:r w:rsidR="00F60387">
        <w:t>2</w:t>
      </w:r>
      <w:del w:id="13025" w:author="Okot" w:date="2020-02-05T17:53:00Z">
        <w:r w:rsidDel="00692FFC">
          <w:delText>1</w:delText>
        </w:r>
      </w:del>
      <w:del w:id="13026" w:author="Okot" w:date="2020-01-29T13:39:00Z">
        <w:r w:rsidDel="002F1C89">
          <w:delText>5</w:delText>
        </w:r>
      </w:del>
      <w:r w:rsidR="00310ABF">
        <w:t>. Wykaz pól w tabeli Eaten……</w:t>
      </w:r>
      <w:r w:rsidR="0007291D">
        <w:t>…………………………………………</w:t>
      </w:r>
      <w:ins w:id="13027" w:author="Okot" w:date="2020-01-17T13:11:00Z">
        <w:r w:rsidR="00DA2CD7">
          <w:t>2</w:t>
        </w:r>
      </w:ins>
      <w:r w:rsidR="001C4A35">
        <w:t>43</w:t>
      </w:r>
      <w:del w:id="13028" w:author="Okot" w:date="2020-01-17T13:11:00Z">
        <w:r w:rsidR="00310ABF" w:rsidDel="003359FF">
          <w:delText>1</w:delText>
        </w:r>
      </w:del>
      <w:del w:id="13029" w:author="Okot" w:date="2019-11-19T21:05:00Z">
        <w:r w:rsidR="00310ABF" w:rsidDel="00032081">
          <w:delText>3</w:delText>
        </w:r>
        <w:r w:rsidR="0007291D" w:rsidDel="00032081">
          <w:delText>2</w:delText>
        </w:r>
      </w:del>
    </w:p>
    <w:p w14:paraId="6A986706" w14:textId="47E9EE64" w:rsidR="00213C06" w:rsidDel="000576CB" w:rsidRDefault="00213C06" w:rsidP="00FE1635">
      <w:pPr>
        <w:ind w:firstLine="708"/>
        <w:rPr>
          <w:del w:id="13030" w:author="Okot" w:date="2019-12-26T16:05:00Z"/>
        </w:rPr>
      </w:pPr>
    </w:p>
    <w:p w14:paraId="55DA50E8" w14:textId="746B4798" w:rsidR="00FE1635" w:rsidDel="000576CB" w:rsidRDefault="00FE1635" w:rsidP="000B3C37">
      <w:pPr>
        <w:ind w:firstLine="708"/>
        <w:rPr>
          <w:del w:id="13031" w:author="Okot" w:date="2019-12-26T16:05:00Z"/>
        </w:rPr>
      </w:pPr>
    </w:p>
    <w:p w14:paraId="4DF312F9" w14:textId="52A6872E" w:rsidR="000B3C37" w:rsidDel="000576CB" w:rsidRDefault="000B3C37" w:rsidP="007C1627">
      <w:pPr>
        <w:ind w:firstLine="708"/>
        <w:rPr>
          <w:del w:id="13032" w:author="Okot" w:date="2019-12-26T16:05:00Z"/>
        </w:rPr>
      </w:pPr>
    </w:p>
    <w:p w14:paraId="57A9346C" w14:textId="599CDE61" w:rsidR="007C1627" w:rsidDel="000576CB" w:rsidRDefault="007C1627" w:rsidP="00A6073A">
      <w:pPr>
        <w:ind w:firstLine="708"/>
        <w:rPr>
          <w:del w:id="13033" w:author="Okot" w:date="2019-12-26T16:05:00Z"/>
        </w:rPr>
      </w:pPr>
    </w:p>
    <w:p w14:paraId="5FA6A0FB" w14:textId="720C13F0" w:rsidR="00A6073A" w:rsidDel="000576CB" w:rsidRDefault="00A6073A" w:rsidP="00DD6DB8">
      <w:pPr>
        <w:ind w:firstLine="708"/>
        <w:rPr>
          <w:del w:id="13034" w:author="Okot" w:date="2019-12-26T16:05:00Z"/>
        </w:rPr>
      </w:pPr>
    </w:p>
    <w:p w14:paraId="120C0E9D" w14:textId="5465E32F" w:rsidR="00DD6DB8" w:rsidDel="000576CB" w:rsidRDefault="00DD6DB8" w:rsidP="009933A9">
      <w:pPr>
        <w:ind w:firstLine="708"/>
        <w:rPr>
          <w:del w:id="13035" w:author="Okot" w:date="2019-12-26T16:05:00Z"/>
        </w:rPr>
      </w:pPr>
    </w:p>
    <w:p w14:paraId="022F67C9" w14:textId="63C96BCC" w:rsidR="009933A9" w:rsidDel="000576CB" w:rsidRDefault="009933A9" w:rsidP="00B15FC7">
      <w:pPr>
        <w:ind w:firstLine="708"/>
        <w:rPr>
          <w:del w:id="13036" w:author="Okot" w:date="2019-12-26T16:05:00Z"/>
        </w:rPr>
      </w:pPr>
    </w:p>
    <w:p w14:paraId="52E4C3BF" w14:textId="41395643" w:rsidR="00B15FC7" w:rsidDel="000576CB" w:rsidRDefault="00B15FC7" w:rsidP="00026961">
      <w:pPr>
        <w:ind w:firstLine="708"/>
        <w:rPr>
          <w:del w:id="13037" w:author="Okot" w:date="2019-12-26T16:05:00Z"/>
        </w:rPr>
      </w:pPr>
    </w:p>
    <w:p w14:paraId="05BF9C82" w14:textId="2EEA59AB" w:rsidR="00026961" w:rsidDel="00731E00" w:rsidRDefault="00026961" w:rsidP="006B7A04">
      <w:pPr>
        <w:ind w:firstLine="708"/>
        <w:rPr>
          <w:del w:id="13038" w:author="Okot" w:date="2019-12-27T10:05:00Z"/>
        </w:rPr>
      </w:pPr>
    </w:p>
    <w:p w14:paraId="027956CA" w14:textId="6F7ECE95" w:rsidR="006B7A04" w:rsidDel="00731E00" w:rsidRDefault="006B7A04" w:rsidP="00DF64C5">
      <w:pPr>
        <w:ind w:firstLine="708"/>
        <w:rPr>
          <w:del w:id="13039" w:author="Okot" w:date="2019-12-27T10:05:00Z"/>
        </w:rPr>
      </w:pPr>
    </w:p>
    <w:p w14:paraId="5FA1E4A9" w14:textId="6EC825AF" w:rsidR="00DF64C5" w:rsidRPr="008D7472" w:rsidDel="00731E00" w:rsidRDefault="00DF64C5" w:rsidP="00714019">
      <w:pPr>
        <w:ind w:firstLine="708"/>
        <w:rPr>
          <w:del w:id="13040" w:author="Okot" w:date="2019-12-27T10:05:00Z"/>
        </w:rPr>
      </w:pPr>
    </w:p>
    <w:p w14:paraId="49266BD2" w14:textId="0F5A98A6" w:rsidR="00714019" w:rsidDel="00731E00" w:rsidRDefault="00714019" w:rsidP="009111D5">
      <w:pPr>
        <w:ind w:firstLine="708"/>
        <w:rPr>
          <w:del w:id="13041" w:author="Okot" w:date="2019-12-27T10:05:00Z"/>
        </w:rPr>
      </w:pPr>
    </w:p>
    <w:p w14:paraId="50B42754" w14:textId="219EC557" w:rsidR="00EE776E" w:rsidDel="00731E00" w:rsidRDefault="00EE776E" w:rsidP="009111D5">
      <w:pPr>
        <w:ind w:firstLine="708"/>
        <w:rPr>
          <w:del w:id="13042" w:author="Okot" w:date="2019-12-27T10:05:00Z"/>
        </w:rPr>
      </w:pPr>
    </w:p>
    <w:p w14:paraId="54F7DEF3" w14:textId="2FB95175" w:rsidR="006E08BE" w:rsidRDefault="006E08BE">
      <w:pPr>
        <w:pPrChange w:id="13043" w:author="Okot" w:date="2019-03-28T23:26:00Z">
          <w:pPr>
            <w:pStyle w:val="Wykazrysunkw"/>
          </w:pPr>
        </w:pPrChange>
      </w:pPr>
    </w:p>
    <w:p w14:paraId="5003454B" w14:textId="43A23F2E" w:rsidR="00A45AE6" w:rsidRPr="00622CCD" w:rsidDel="00D13A80" w:rsidRDefault="00A45AE6">
      <w:pPr>
        <w:jc w:val="center"/>
        <w:rPr>
          <w:del w:id="13044" w:author="Okot" w:date="2019-12-25T16:02:00Z"/>
        </w:rPr>
      </w:pPr>
      <w:del w:id="13045" w:author="Okot" w:date="2019-12-25T16:02:00Z">
        <w:r w:rsidDel="00D13A80">
          <w:delText>* * *</w:delText>
        </w:r>
      </w:del>
    </w:p>
    <w:p w14:paraId="28864156" w14:textId="42E155F9" w:rsidR="00A45AE6" w:rsidRPr="00EA5EC0" w:rsidDel="00D13A80" w:rsidRDefault="00A45AE6">
      <w:pPr>
        <w:jc w:val="center"/>
        <w:rPr>
          <w:del w:id="13046" w:author="Okot" w:date="2019-12-25T16:02:00Z"/>
          <w:b/>
        </w:rPr>
      </w:pPr>
      <w:del w:id="13047" w:author="Okot" w:date="2019-12-25T16:02:00Z">
        <w:r w:rsidDel="00D13A80">
          <w:rPr>
            <w:b/>
          </w:rPr>
          <w:delText>[do projektu albo wymagań?]</w:delText>
        </w:r>
      </w:del>
    </w:p>
    <w:p w14:paraId="4430ED0A" w14:textId="18222C3C" w:rsidR="00434027" w:rsidRPr="00434027" w:rsidRDefault="00A45AE6">
      <w:pPr>
        <w:jc w:val="center"/>
        <w:pPrChange w:id="13048" w:author="Okot" w:date="2019-12-25T16:02:00Z">
          <w:pPr/>
        </w:pPrChange>
      </w:pPr>
      <w:del w:id="13049" w:author="Okot" w:date="2019-12-25T16:02:00Z">
        <w:r w:rsidDel="00D13A80">
          <w:delTex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delText>
        </w:r>
      </w:del>
      <w:r>
        <w:t xml:space="preserve"> </w:t>
      </w:r>
    </w:p>
    <w:sectPr w:rsidR="00434027" w:rsidRPr="00434027" w:rsidSect="00B37A77">
      <w:footerReference w:type="even" r:id="rId153"/>
      <w:footerReference w:type="default" r:id="rId154"/>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004" w:author="Okot" w:date="2019-11-09T11:50:00Z" w:initials="O">
    <w:p w14:paraId="29A517F9" w14:textId="77777777" w:rsidR="008E4681" w:rsidRDefault="008E4681">
      <w:pPr>
        <w:pStyle w:val="Tekstkomentarza"/>
      </w:pPr>
      <w:r>
        <w:rPr>
          <w:rStyle w:val="Odwoaniedokomentarza"/>
        </w:rPr>
        <w:annotationRef/>
      </w:r>
      <w:r>
        <w:t>Dogrzebać się do badań/źródeł</w:t>
      </w:r>
    </w:p>
    <w:p w14:paraId="3D957796" w14:textId="77777777" w:rsidR="008E4681" w:rsidRDefault="008E4681">
      <w:pPr>
        <w:pStyle w:val="Tekstkomentarza"/>
      </w:pPr>
    </w:p>
    <w:p w14:paraId="30996026" w14:textId="5D192B75" w:rsidR="008E4681" w:rsidRDefault="008E4681">
      <w:pPr>
        <w:pStyle w:val="Tekstkomentarza"/>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099602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9762DD" w14:textId="77777777" w:rsidR="002F4679" w:rsidRDefault="002F4679" w:rsidP="00745505">
      <w:pPr>
        <w:spacing w:line="240" w:lineRule="auto"/>
      </w:pPr>
      <w:r>
        <w:separator/>
      </w:r>
    </w:p>
  </w:endnote>
  <w:endnote w:type="continuationSeparator" w:id="0">
    <w:p w14:paraId="0B7FBF27" w14:textId="77777777" w:rsidR="002F4679" w:rsidRDefault="002F4679"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Liberation Serif">
    <w:panose1 w:val="02020603050405020304"/>
    <w:charset w:val="EE"/>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LiberationSerif">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8E4681" w:rsidRDefault="008E4681">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8E4681" w:rsidRDefault="008E4681">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8E4681" w:rsidRDefault="008E4681">
        <w:pPr>
          <w:pStyle w:val="Stopka"/>
          <w:jc w:val="right"/>
        </w:pPr>
        <w:r>
          <w:fldChar w:fldCharType="begin"/>
        </w:r>
        <w:r>
          <w:instrText>PAGE   \* MERGEFORMAT</w:instrText>
        </w:r>
        <w:r>
          <w:fldChar w:fldCharType="separate"/>
        </w:r>
        <w:r w:rsidR="00DA3007">
          <w:rPr>
            <w:noProof/>
          </w:rPr>
          <w:t>223</w:t>
        </w:r>
        <w:r>
          <w:fldChar w:fldCharType="end"/>
        </w:r>
      </w:p>
    </w:sdtContent>
  </w:sdt>
  <w:p w14:paraId="487B3F65" w14:textId="77777777" w:rsidR="008E4681" w:rsidRDefault="008E4681">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33C15D" w14:textId="77777777" w:rsidR="002F4679" w:rsidRDefault="002F4679" w:rsidP="00745505">
      <w:pPr>
        <w:spacing w:line="240" w:lineRule="auto"/>
      </w:pPr>
      <w:r>
        <w:separator/>
      </w:r>
    </w:p>
  </w:footnote>
  <w:footnote w:type="continuationSeparator" w:id="0">
    <w:p w14:paraId="53D4D744" w14:textId="77777777" w:rsidR="002F4679" w:rsidRDefault="002F4679" w:rsidP="00745505">
      <w:pPr>
        <w:spacing w:line="240" w:lineRule="auto"/>
      </w:pPr>
      <w:r>
        <w:continuationSeparator/>
      </w:r>
    </w:p>
  </w:footnote>
  <w:footnote w:id="1">
    <w:p w14:paraId="7FCCE8A1" w14:textId="77777777" w:rsidR="008E4681" w:rsidRDefault="008E4681">
      <w:pPr>
        <w:pStyle w:val="Tekstprzypisudolnego"/>
      </w:pPr>
      <w:ins w:id="802" w:author="Okot" w:date="2019-03-28T23:13:00Z">
        <w:r>
          <w:rPr>
            <w:rStyle w:val="Odwoanieprzypisudolnego"/>
          </w:rPr>
          <w:footnoteRef/>
        </w:r>
        <w:r>
          <w:t xml:space="preserve"> </w:t>
        </w:r>
      </w:ins>
      <w:ins w:id="803"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mso5AA0"/>
      </v:shape>
    </w:pict>
  </w:numPicBullet>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00766752"/>
    <w:multiLevelType w:val="hybridMultilevel"/>
    <w:tmpl w:val="0E58806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7753FC0"/>
    <w:multiLevelType w:val="hybridMultilevel"/>
    <w:tmpl w:val="C2E2E5F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2171DB6"/>
    <w:multiLevelType w:val="hybridMultilevel"/>
    <w:tmpl w:val="0B4CDB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18EC46B9"/>
    <w:multiLevelType w:val="hybridMultilevel"/>
    <w:tmpl w:val="B504ED2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8" w15:restartNumberingAfterBreak="0">
    <w:nsid w:val="1C5D6425"/>
    <w:multiLevelType w:val="hybridMultilevel"/>
    <w:tmpl w:val="3B58F86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0" w15:restartNumberingAfterBreak="0">
    <w:nsid w:val="24256924"/>
    <w:multiLevelType w:val="hybridMultilevel"/>
    <w:tmpl w:val="A5A8A83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FA495A"/>
    <w:multiLevelType w:val="hybridMultilevel"/>
    <w:tmpl w:val="977605A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CC407F0"/>
    <w:multiLevelType w:val="hybridMultilevel"/>
    <w:tmpl w:val="47ACFE0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6" w15:restartNumberingAfterBreak="0">
    <w:nsid w:val="2F7D0946"/>
    <w:multiLevelType w:val="multilevel"/>
    <w:tmpl w:val="E3F24BE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BCB2711"/>
    <w:multiLevelType w:val="hybridMultilevel"/>
    <w:tmpl w:val="8056D0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3D982E37"/>
    <w:multiLevelType w:val="hybridMultilevel"/>
    <w:tmpl w:val="421A360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9" w15:restartNumberingAfterBreak="0">
    <w:nsid w:val="3E160497"/>
    <w:multiLevelType w:val="hybridMultilevel"/>
    <w:tmpl w:val="F9A60AB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15:restartNumberingAfterBreak="0">
    <w:nsid w:val="3E1B4996"/>
    <w:multiLevelType w:val="hybridMultilevel"/>
    <w:tmpl w:val="2128633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15:restartNumberingAfterBreak="0">
    <w:nsid w:val="502F64CB"/>
    <w:multiLevelType w:val="multilevel"/>
    <w:tmpl w:val="1F705FC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1AA1FB8"/>
    <w:multiLevelType w:val="hybridMultilevel"/>
    <w:tmpl w:val="13A87D8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55CA78CD"/>
    <w:multiLevelType w:val="multilevel"/>
    <w:tmpl w:val="329CD7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57EF3C1F"/>
    <w:multiLevelType w:val="hybridMultilevel"/>
    <w:tmpl w:val="2C38E91E"/>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1">
      <w:start w:val="1"/>
      <w:numFmt w:val="bullet"/>
      <w:lvlText w:val=""/>
      <w:lvlJc w:val="left"/>
      <w:pPr>
        <w:ind w:left="3655" w:hanging="360"/>
      </w:pPr>
      <w:rPr>
        <w:rFonts w:ascii="Symbol" w:hAnsi="Symbol"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7" w15:restartNumberingAfterBreak="0">
    <w:nsid w:val="5B5A4BB7"/>
    <w:multiLevelType w:val="hybridMultilevel"/>
    <w:tmpl w:val="A246FFC6"/>
    <w:lvl w:ilvl="0" w:tplc="04150001">
      <w:start w:val="1"/>
      <w:numFmt w:val="bullet"/>
      <w:lvlText w:val=""/>
      <w:lvlJc w:val="left"/>
      <w:pPr>
        <w:ind w:left="775" w:hanging="360"/>
      </w:pPr>
      <w:rPr>
        <w:rFonts w:ascii="Symbol" w:hAnsi="Symbol" w:hint="default"/>
      </w:rPr>
    </w:lvl>
    <w:lvl w:ilvl="1" w:tplc="04150003">
      <w:start w:val="1"/>
      <w:numFmt w:val="bullet"/>
      <w:lvlText w:val="o"/>
      <w:lvlJc w:val="left"/>
      <w:pPr>
        <w:ind w:left="1495" w:hanging="360"/>
      </w:pPr>
      <w:rPr>
        <w:rFonts w:ascii="Courier New" w:hAnsi="Courier New" w:cs="Courier New" w:hint="default"/>
      </w:rPr>
    </w:lvl>
    <w:lvl w:ilvl="2" w:tplc="0415000B">
      <w:start w:val="1"/>
      <w:numFmt w:val="bullet"/>
      <w:lvlText w:val=""/>
      <w:lvlJc w:val="left"/>
      <w:pPr>
        <w:ind w:left="2215" w:hanging="360"/>
      </w:pPr>
      <w:rPr>
        <w:rFonts w:ascii="Wingdings" w:hAnsi="Wingdings" w:hint="default"/>
      </w:rPr>
    </w:lvl>
    <w:lvl w:ilvl="3" w:tplc="04150005">
      <w:start w:val="1"/>
      <w:numFmt w:val="bullet"/>
      <w:lvlText w:val=""/>
      <w:lvlJc w:val="left"/>
      <w:pPr>
        <w:ind w:left="2935" w:hanging="360"/>
      </w:pPr>
      <w:rPr>
        <w:rFonts w:ascii="Wingdings" w:hAnsi="Wingdings" w:hint="default"/>
      </w:rPr>
    </w:lvl>
    <w:lvl w:ilvl="4" w:tplc="04150003" w:tentative="1">
      <w:start w:val="1"/>
      <w:numFmt w:val="bullet"/>
      <w:lvlText w:val="o"/>
      <w:lvlJc w:val="left"/>
      <w:pPr>
        <w:ind w:left="3655" w:hanging="360"/>
      </w:pPr>
      <w:rPr>
        <w:rFonts w:ascii="Courier New" w:hAnsi="Courier New" w:cs="Courier New" w:hint="default"/>
      </w:rPr>
    </w:lvl>
    <w:lvl w:ilvl="5" w:tplc="04150005" w:tentative="1">
      <w:start w:val="1"/>
      <w:numFmt w:val="bullet"/>
      <w:lvlText w:val=""/>
      <w:lvlJc w:val="left"/>
      <w:pPr>
        <w:ind w:left="4375" w:hanging="360"/>
      </w:pPr>
      <w:rPr>
        <w:rFonts w:ascii="Wingdings" w:hAnsi="Wingdings" w:hint="default"/>
      </w:rPr>
    </w:lvl>
    <w:lvl w:ilvl="6" w:tplc="04150001" w:tentative="1">
      <w:start w:val="1"/>
      <w:numFmt w:val="bullet"/>
      <w:lvlText w:val=""/>
      <w:lvlJc w:val="left"/>
      <w:pPr>
        <w:ind w:left="5095" w:hanging="360"/>
      </w:pPr>
      <w:rPr>
        <w:rFonts w:ascii="Symbol" w:hAnsi="Symbol" w:hint="default"/>
      </w:rPr>
    </w:lvl>
    <w:lvl w:ilvl="7" w:tplc="04150003" w:tentative="1">
      <w:start w:val="1"/>
      <w:numFmt w:val="bullet"/>
      <w:lvlText w:val="o"/>
      <w:lvlJc w:val="left"/>
      <w:pPr>
        <w:ind w:left="5815" w:hanging="360"/>
      </w:pPr>
      <w:rPr>
        <w:rFonts w:ascii="Courier New" w:hAnsi="Courier New" w:cs="Courier New" w:hint="default"/>
      </w:rPr>
    </w:lvl>
    <w:lvl w:ilvl="8" w:tplc="04150005" w:tentative="1">
      <w:start w:val="1"/>
      <w:numFmt w:val="bullet"/>
      <w:lvlText w:val=""/>
      <w:lvlJc w:val="left"/>
      <w:pPr>
        <w:ind w:left="6535" w:hanging="360"/>
      </w:pPr>
      <w:rPr>
        <w:rFonts w:ascii="Wingdings" w:hAnsi="Wingdings" w:hint="default"/>
      </w:rPr>
    </w:lvl>
  </w:abstractNum>
  <w:abstractNum w:abstractNumId="28"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15:restartNumberingAfterBreak="0">
    <w:nsid w:val="664C3942"/>
    <w:multiLevelType w:val="hybridMultilevel"/>
    <w:tmpl w:val="9E443C6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1"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15:restartNumberingAfterBreak="0">
    <w:nsid w:val="72D36170"/>
    <w:multiLevelType w:val="hybridMultilevel"/>
    <w:tmpl w:val="A178EDE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15:restartNumberingAfterBreak="0">
    <w:nsid w:val="7C6F7F43"/>
    <w:multiLevelType w:val="hybridMultilevel"/>
    <w:tmpl w:val="26DAF2F0"/>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5"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28"/>
  </w:num>
  <w:num w:numId="2">
    <w:abstractNumId w:val="6"/>
  </w:num>
  <w:num w:numId="3">
    <w:abstractNumId w:val="13"/>
  </w:num>
  <w:num w:numId="4">
    <w:abstractNumId w:val="11"/>
  </w:num>
  <w:num w:numId="5">
    <w:abstractNumId w:val="22"/>
  </w:num>
  <w:num w:numId="6">
    <w:abstractNumId w:val="31"/>
  </w:num>
  <w:num w:numId="7">
    <w:abstractNumId w:val="0"/>
  </w:num>
  <w:num w:numId="8">
    <w:abstractNumId w:val="9"/>
  </w:num>
  <w:num w:numId="9">
    <w:abstractNumId w:val="15"/>
  </w:num>
  <w:num w:numId="10">
    <w:abstractNumId w:val="1"/>
  </w:num>
  <w:num w:numId="11">
    <w:abstractNumId w:val="29"/>
  </w:num>
  <w:num w:numId="12">
    <w:abstractNumId w:val="21"/>
  </w:num>
  <w:num w:numId="13">
    <w:abstractNumId w:val="35"/>
  </w:num>
  <w:num w:numId="14">
    <w:abstractNumId w:val="33"/>
  </w:num>
  <w:num w:numId="15">
    <w:abstractNumId w:val="4"/>
  </w:num>
  <w:num w:numId="16">
    <w:abstractNumId w:val="32"/>
  </w:num>
  <w:num w:numId="17">
    <w:abstractNumId w:val="24"/>
  </w:num>
  <w:num w:numId="18">
    <w:abstractNumId w:val="30"/>
  </w:num>
  <w:num w:numId="19">
    <w:abstractNumId w:val="12"/>
  </w:num>
  <w:num w:numId="20">
    <w:abstractNumId w:val="10"/>
  </w:num>
  <w:num w:numId="21">
    <w:abstractNumId w:val="27"/>
  </w:num>
  <w:num w:numId="22">
    <w:abstractNumId w:val="26"/>
  </w:num>
  <w:num w:numId="23">
    <w:abstractNumId w:val="19"/>
  </w:num>
  <w:num w:numId="24">
    <w:abstractNumId w:val="8"/>
  </w:num>
  <w:num w:numId="25">
    <w:abstractNumId w:val="17"/>
  </w:num>
  <w:num w:numId="26">
    <w:abstractNumId w:val="20"/>
  </w:num>
  <w:num w:numId="27">
    <w:abstractNumId w:val="14"/>
  </w:num>
  <w:num w:numId="28">
    <w:abstractNumId w:val="23"/>
  </w:num>
  <w:num w:numId="29">
    <w:abstractNumId w:val="25"/>
  </w:num>
  <w:num w:numId="30">
    <w:abstractNumId w:val="16"/>
  </w:num>
  <w:num w:numId="31">
    <w:abstractNumId w:val="3"/>
  </w:num>
  <w:num w:numId="32">
    <w:abstractNumId w:val="18"/>
  </w:num>
  <w:num w:numId="33">
    <w:abstractNumId w:val="34"/>
  </w:num>
  <w:num w:numId="34">
    <w:abstractNumId w:val="2"/>
  </w:num>
  <w:num w:numId="35">
    <w:abstractNumId w:val="7"/>
  </w:num>
  <w:num w:numId="3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06577"/>
    <w:rsid w:val="000069E0"/>
    <w:rsid w:val="0000788F"/>
    <w:rsid w:val="00007F81"/>
    <w:rsid w:val="00011FEC"/>
    <w:rsid w:val="00012FAD"/>
    <w:rsid w:val="0001389F"/>
    <w:rsid w:val="00013986"/>
    <w:rsid w:val="000139A3"/>
    <w:rsid w:val="00014007"/>
    <w:rsid w:val="00014DD6"/>
    <w:rsid w:val="00015A49"/>
    <w:rsid w:val="000203AD"/>
    <w:rsid w:val="000211AC"/>
    <w:rsid w:val="000216FF"/>
    <w:rsid w:val="00021A57"/>
    <w:rsid w:val="00022AEC"/>
    <w:rsid w:val="00023E3E"/>
    <w:rsid w:val="0002498E"/>
    <w:rsid w:val="0002522B"/>
    <w:rsid w:val="000266A6"/>
    <w:rsid w:val="000267D9"/>
    <w:rsid w:val="00026961"/>
    <w:rsid w:val="00026FED"/>
    <w:rsid w:val="00027966"/>
    <w:rsid w:val="0003096C"/>
    <w:rsid w:val="00031B0E"/>
    <w:rsid w:val="0003205C"/>
    <w:rsid w:val="00032081"/>
    <w:rsid w:val="0003217F"/>
    <w:rsid w:val="00032E2A"/>
    <w:rsid w:val="000343DC"/>
    <w:rsid w:val="000362D0"/>
    <w:rsid w:val="000369A9"/>
    <w:rsid w:val="00036F85"/>
    <w:rsid w:val="00037229"/>
    <w:rsid w:val="0003742D"/>
    <w:rsid w:val="00037906"/>
    <w:rsid w:val="00037B9A"/>
    <w:rsid w:val="00040470"/>
    <w:rsid w:val="000404CC"/>
    <w:rsid w:val="00040F54"/>
    <w:rsid w:val="00042134"/>
    <w:rsid w:val="0004609A"/>
    <w:rsid w:val="000465EF"/>
    <w:rsid w:val="000467A3"/>
    <w:rsid w:val="00047EBF"/>
    <w:rsid w:val="00051059"/>
    <w:rsid w:val="000511A0"/>
    <w:rsid w:val="00051C6B"/>
    <w:rsid w:val="00053D71"/>
    <w:rsid w:val="0005557E"/>
    <w:rsid w:val="000557D1"/>
    <w:rsid w:val="00056906"/>
    <w:rsid w:val="000576CB"/>
    <w:rsid w:val="00057C33"/>
    <w:rsid w:val="00062AF1"/>
    <w:rsid w:val="00062B6C"/>
    <w:rsid w:val="000639F0"/>
    <w:rsid w:val="0006627D"/>
    <w:rsid w:val="000708A4"/>
    <w:rsid w:val="0007291D"/>
    <w:rsid w:val="0007340D"/>
    <w:rsid w:val="00074310"/>
    <w:rsid w:val="00074FF6"/>
    <w:rsid w:val="00076673"/>
    <w:rsid w:val="00080BE8"/>
    <w:rsid w:val="00081558"/>
    <w:rsid w:val="0008182A"/>
    <w:rsid w:val="00081A46"/>
    <w:rsid w:val="000822D9"/>
    <w:rsid w:val="00082C5D"/>
    <w:rsid w:val="0008345A"/>
    <w:rsid w:val="0008439A"/>
    <w:rsid w:val="00084AC3"/>
    <w:rsid w:val="00084B06"/>
    <w:rsid w:val="00084BA1"/>
    <w:rsid w:val="000850EA"/>
    <w:rsid w:val="0008539F"/>
    <w:rsid w:val="00085783"/>
    <w:rsid w:val="000860BB"/>
    <w:rsid w:val="00086ED9"/>
    <w:rsid w:val="0009101E"/>
    <w:rsid w:val="00091841"/>
    <w:rsid w:val="00091A6C"/>
    <w:rsid w:val="00091FD0"/>
    <w:rsid w:val="000931F1"/>
    <w:rsid w:val="00093DD1"/>
    <w:rsid w:val="00093E5C"/>
    <w:rsid w:val="0009551B"/>
    <w:rsid w:val="00095C34"/>
    <w:rsid w:val="000A17D6"/>
    <w:rsid w:val="000A3B7D"/>
    <w:rsid w:val="000A4109"/>
    <w:rsid w:val="000A4224"/>
    <w:rsid w:val="000A4816"/>
    <w:rsid w:val="000A65DC"/>
    <w:rsid w:val="000A6886"/>
    <w:rsid w:val="000A798B"/>
    <w:rsid w:val="000B0656"/>
    <w:rsid w:val="000B1407"/>
    <w:rsid w:val="000B1989"/>
    <w:rsid w:val="000B2B3D"/>
    <w:rsid w:val="000B2BAD"/>
    <w:rsid w:val="000B2E14"/>
    <w:rsid w:val="000B3C37"/>
    <w:rsid w:val="000B5DCD"/>
    <w:rsid w:val="000B674A"/>
    <w:rsid w:val="000C26E3"/>
    <w:rsid w:val="000C2F8C"/>
    <w:rsid w:val="000C3523"/>
    <w:rsid w:val="000C3D48"/>
    <w:rsid w:val="000C3F8E"/>
    <w:rsid w:val="000C3FBD"/>
    <w:rsid w:val="000C41C0"/>
    <w:rsid w:val="000C78F3"/>
    <w:rsid w:val="000D03E9"/>
    <w:rsid w:val="000D06EF"/>
    <w:rsid w:val="000D1557"/>
    <w:rsid w:val="000D3A8A"/>
    <w:rsid w:val="000D4B0B"/>
    <w:rsid w:val="000D5912"/>
    <w:rsid w:val="000D5E29"/>
    <w:rsid w:val="000D6271"/>
    <w:rsid w:val="000E1230"/>
    <w:rsid w:val="000E308D"/>
    <w:rsid w:val="000E4487"/>
    <w:rsid w:val="000E4A9A"/>
    <w:rsid w:val="000E4A9D"/>
    <w:rsid w:val="000E541F"/>
    <w:rsid w:val="000E5AB3"/>
    <w:rsid w:val="000E5EA4"/>
    <w:rsid w:val="000E6BB2"/>
    <w:rsid w:val="000E6D4D"/>
    <w:rsid w:val="000E7CB3"/>
    <w:rsid w:val="000F17C2"/>
    <w:rsid w:val="000F2B7A"/>
    <w:rsid w:val="000F2F30"/>
    <w:rsid w:val="000F4DC7"/>
    <w:rsid w:val="000F4E68"/>
    <w:rsid w:val="000F6E38"/>
    <w:rsid w:val="00100248"/>
    <w:rsid w:val="00101859"/>
    <w:rsid w:val="00101DE5"/>
    <w:rsid w:val="00102775"/>
    <w:rsid w:val="001027C2"/>
    <w:rsid w:val="00102ED6"/>
    <w:rsid w:val="00102F19"/>
    <w:rsid w:val="0010307F"/>
    <w:rsid w:val="001060AA"/>
    <w:rsid w:val="001061AF"/>
    <w:rsid w:val="00107E90"/>
    <w:rsid w:val="00113B43"/>
    <w:rsid w:val="001140FC"/>
    <w:rsid w:val="0011477A"/>
    <w:rsid w:val="00114C35"/>
    <w:rsid w:val="0011578E"/>
    <w:rsid w:val="00116FCD"/>
    <w:rsid w:val="001201FF"/>
    <w:rsid w:val="0012093F"/>
    <w:rsid w:val="0012116D"/>
    <w:rsid w:val="001229B3"/>
    <w:rsid w:val="00122EDB"/>
    <w:rsid w:val="001248D9"/>
    <w:rsid w:val="00124BDA"/>
    <w:rsid w:val="00126AA1"/>
    <w:rsid w:val="00126DF2"/>
    <w:rsid w:val="001278E9"/>
    <w:rsid w:val="0013062F"/>
    <w:rsid w:val="001306F7"/>
    <w:rsid w:val="001312B8"/>
    <w:rsid w:val="0013245B"/>
    <w:rsid w:val="0013265D"/>
    <w:rsid w:val="00132B76"/>
    <w:rsid w:val="00133DC5"/>
    <w:rsid w:val="00133F91"/>
    <w:rsid w:val="001340A1"/>
    <w:rsid w:val="00134967"/>
    <w:rsid w:val="00134978"/>
    <w:rsid w:val="001358EE"/>
    <w:rsid w:val="001359A7"/>
    <w:rsid w:val="00135EE7"/>
    <w:rsid w:val="00136341"/>
    <w:rsid w:val="001401C4"/>
    <w:rsid w:val="0014074C"/>
    <w:rsid w:val="001408CF"/>
    <w:rsid w:val="00141481"/>
    <w:rsid w:val="00143CE6"/>
    <w:rsid w:val="00144B5A"/>
    <w:rsid w:val="001472F3"/>
    <w:rsid w:val="001507C4"/>
    <w:rsid w:val="00150A35"/>
    <w:rsid w:val="00150CD1"/>
    <w:rsid w:val="001518C9"/>
    <w:rsid w:val="001522CE"/>
    <w:rsid w:val="00152A52"/>
    <w:rsid w:val="001531C0"/>
    <w:rsid w:val="001543AF"/>
    <w:rsid w:val="00154DF0"/>
    <w:rsid w:val="0016025D"/>
    <w:rsid w:val="0016081D"/>
    <w:rsid w:val="00160FB3"/>
    <w:rsid w:val="00161A35"/>
    <w:rsid w:val="0016203A"/>
    <w:rsid w:val="00163020"/>
    <w:rsid w:val="0016341E"/>
    <w:rsid w:val="00163659"/>
    <w:rsid w:val="00163725"/>
    <w:rsid w:val="00163E5B"/>
    <w:rsid w:val="001642AD"/>
    <w:rsid w:val="001648EA"/>
    <w:rsid w:val="00166252"/>
    <w:rsid w:val="001706A7"/>
    <w:rsid w:val="00170AEB"/>
    <w:rsid w:val="00170E26"/>
    <w:rsid w:val="001727FC"/>
    <w:rsid w:val="00172B00"/>
    <w:rsid w:val="0017471F"/>
    <w:rsid w:val="001749FD"/>
    <w:rsid w:val="00175531"/>
    <w:rsid w:val="00175A70"/>
    <w:rsid w:val="0017649F"/>
    <w:rsid w:val="00176CC1"/>
    <w:rsid w:val="0017766B"/>
    <w:rsid w:val="00181929"/>
    <w:rsid w:val="00182A62"/>
    <w:rsid w:val="00182D56"/>
    <w:rsid w:val="00183C60"/>
    <w:rsid w:val="00184846"/>
    <w:rsid w:val="00184E94"/>
    <w:rsid w:val="001856D6"/>
    <w:rsid w:val="00190FE7"/>
    <w:rsid w:val="001933D5"/>
    <w:rsid w:val="00193A93"/>
    <w:rsid w:val="00194C33"/>
    <w:rsid w:val="00194ECB"/>
    <w:rsid w:val="00195DEA"/>
    <w:rsid w:val="00197E4D"/>
    <w:rsid w:val="001A00BC"/>
    <w:rsid w:val="001A0FE8"/>
    <w:rsid w:val="001A15E5"/>
    <w:rsid w:val="001A26B4"/>
    <w:rsid w:val="001A3BD7"/>
    <w:rsid w:val="001A42F7"/>
    <w:rsid w:val="001A43F6"/>
    <w:rsid w:val="001A4604"/>
    <w:rsid w:val="001A51F1"/>
    <w:rsid w:val="001A52BD"/>
    <w:rsid w:val="001A54BE"/>
    <w:rsid w:val="001A6800"/>
    <w:rsid w:val="001A74CD"/>
    <w:rsid w:val="001A7BA6"/>
    <w:rsid w:val="001B1054"/>
    <w:rsid w:val="001B13ED"/>
    <w:rsid w:val="001B1DCB"/>
    <w:rsid w:val="001B2AFA"/>
    <w:rsid w:val="001B3530"/>
    <w:rsid w:val="001B39C0"/>
    <w:rsid w:val="001B4AC5"/>
    <w:rsid w:val="001B4EBC"/>
    <w:rsid w:val="001B5A3E"/>
    <w:rsid w:val="001B5BC4"/>
    <w:rsid w:val="001B5F37"/>
    <w:rsid w:val="001B63A1"/>
    <w:rsid w:val="001B6DB2"/>
    <w:rsid w:val="001B72D1"/>
    <w:rsid w:val="001C080F"/>
    <w:rsid w:val="001C086C"/>
    <w:rsid w:val="001C30D6"/>
    <w:rsid w:val="001C3D62"/>
    <w:rsid w:val="001C46B3"/>
    <w:rsid w:val="001C4A35"/>
    <w:rsid w:val="001C4B6E"/>
    <w:rsid w:val="001C50F5"/>
    <w:rsid w:val="001C5C08"/>
    <w:rsid w:val="001C6428"/>
    <w:rsid w:val="001C71AE"/>
    <w:rsid w:val="001C7D41"/>
    <w:rsid w:val="001D0988"/>
    <w:rsid w:val="001D1CF0"/>
    <w:rsid w:val="001D2D07"/>
    <w:rsid w:val="001D399B"/>
    <w:rsid w:val="001D429F"/>
    <w:rsid w:val="001D468F"/>
    <w:rsid w:val="001D68D7"/>
    <w:rsid w:val="001D7206"/>
    <w:rsid w:val="001E06DD"/>
    <w:rsid w:val="001E07CA"/>
    <w:rsid w:val="001E0D9B"/>
    <w:rsid w:val="001E2634"/>
    <w:rsid w:val="001E2CED"/>
    <w:rsid w:val="001E3BFF"/>
    <w:rsid w:val="001E4F18"/>
    <w:rsid w:val="001E6254"/>
    <w:rsid w:val="001E6692"/>
    <w:rsid w:val="001E7D1D"/>
    <w:rsid w:val="001F0374"/>
    <w:rsid w:val="001F080F"/>
    <w:rsid w:val="001F0A7F"/>
    <w:rsid w:val="001F213C"/>
    <w:rsid w:val="001F39C0"/>
    <w:rsid w:val="001F6A86"/>
    <w:rsid w:val="001F6DE2"/>
    <w:rsid w:val="001F7182"/>
    <w:rsid w:val="002005C7"/>
    <w:rsid w:val="002008B5"/>
    <w:rsid w:val="0020120F"/>
    <w:rsid w:val="002012ED"/>
    <w:rsid w:val="002023D8"/>
    <w:rsid w:val="00205641"/>
    <w:rsid w:val="00206024"/>
    <w:rsid w:val="00206673"/>
    <w:rsid w:val="00206E96"/>
    <w:rsid w:val="00207140"/>
    <w:rsid w:val="00207879"/>
    <w:rsid w:val="00210E3A"/>
    <w:rsid w:val="00211824"/>
    <w:rsid w:val="002121AA"/>
    <w:rsid w:val="00212424"/>
    <w:rsid w:val="0021273E"/>
    <w:rsid w:val="0021282D"/>
    <w:rsid w:val="00212F1F"/>
    <w:rsid w:val="00212F26"/>
    <w:rsid w:val="0021328C"/>
    <w:rsid w:val="00213C06"/>
    <w:rsid w:val="00213F6B"/>
    <w:rsid w:val="00214122"/>
    <w:rsid w:val="0021450A"/>
    <w:rsid w:val="00214B6C"/>
    <w:rsid w:val="00214EE1"/>
    <w:rsid w:val="0021555A"/>
    <w:rsid w:val="0021576A"/>
    <w:rsid w:val="00215C35"/>
    <w:rsid w:val="00216577"/>
    <w:rsid w:val="00217359"/>
    <w:rsid w:val="00220100"/>
    <w:rsid w:val="00220C40"/>
    <w:rsid w:val="00220C6B"/>
    <w:rsid w:val="0022134C"/>
    <w:rsid w:val="00222F47"/>
    <w:rsid w:val="00223236"/>
    <w:rsid w:val="002236A4"/>
    <w:rsid w:val="002250D1"/>
    <w:rsid w:val="00225491"/>
    <w:rsid w:val="002254AA"/>
    <w:rsid w:val="0022642C"/>
    <w:rsid w:val="00226449"/>
    <w:rsid w:val="00226B5D"/>
    <w:rsid w:val="0022714C"/>
    <w:rsid w:val="002272A1"/>
    <w:rsid w:val="002305FC"/>
    <w:rsid w:val="00230F3D"/>
    <w:rsid w:val="00231141"/>
    <w:rsid w:val="00231370"/>
    <w:rsid w:val="00231586"/>
    <w:rsid w:val="00233206"/>
    <w:rsid w:val="002335CE"/>
    <w:rsid w:val="002349CF"/>
    <w:rsid w:val="00234C27"/>
    <w:rsid w:val="00234EA3"/>
    <w:rsid w:val="002366B6"/>
    <w:rsid w:val="00237B3F"/>
    <w:rsid w:val="002408BC"/>
    <w:rsid w:val="00240BF6"/>
    <w:rsid w:val="00240CAF"/>
    <w:rsid w:val="00241286"/>
    <w:rsid w:val="00241614"/>
    <w:rsid w:val="002422EB"/>
    <w:rsid w:val="00243975"/>
    <w:rsid w:val="0024444E"/>
    <w:rsid w:val="00244C16"/>
    <w:rsid w:val="00246A3C"/>
    <w:rsid w:val="00251950"/>
    <w:rsid w:val="00252A10"/>
    <w:rsid w:val="002532C2"/>
    <w:rsid w:val="0025370C"/>
    <w:rsid w:val="00255F9B"/>
    <w:rsid w:val="002566CA"/>
    <w:rsid w:val="00256F2B"/>
    <w:rsid w:val="00260EEF"/>
    <w:rsid w:val="002611BC"/>
    <w:rsid w:val="00262253"/>
    <w:rsid w:val="00262E8B"/>
    <w:rsid w:val="002647C1"/>
    <w:rsid w:val="00266236"/>
    <w:rsid w:val="00266EEB"/>
    <w:rsid w:val="00270B63"/>
    <w:rsid w:val="002716DD"/>
    <w:rsid w:val="00274CDF"/>
    <w:rsid w:val="00274F42"/>
    <w:rsid w:val="002756C9"/>
    <w:rsid w:val="002761AD"/>
    <w:rsid w:val="00276AEC"/>
    <w:rsid w:val="0028039D"/>
    <w:rsid w:val="00280791"/>
    <w:rsid w:val="00281367"/>
    <w:rsid w:val="0028193D"/>
    <w:rsid w:val="00283FEA"/>
    <w:rsid w:val="00284242"/>
    <w:rsid w:val="0028448E"/>
    <w:rsid w:val="002853AD"/>
    <w:rsid w:val="00285C49"/>
    <w:rsid w:val="00285DA7"/>
    <w:rsid w:val="00287163"/>
    <w:rsid w:val="00287597"/>
    <w:rsid w:val="002875CE"/>
    <w:rsid w:val="00287630"/>
    <w:rsid w:val="00290606"/>
    <w:rsid w:val="002906A1"/>
    <w:rsid w:val="00290FA2"/>
    <w:rsid w:val="00290FCB"/>
    <w:rsid w:val="00291D1C"/>
    <w:rsid w:val="00292A35"/>
    <w:rsid w:val="00293130"/>
    <w:rsid w:val="00294AAF"/>
    <w:rsid w:val="00295CFE"/>
    <w:rsid w:val="00295F7D"/>
    <w:rsid w:val="00297172"/>
    <w:rsid w:val="00297C44"/>
    <w:rsid w:val="002A0F9B"/>
    <w:rsid w:val="002A32B2"/>
    <w:rsid w:val="002A6AF2"/>
    <w:rsid w:val="002A6E21"/>
    <w:rsid w:val="002A7C5F"/>
    <w:rsid w:val="002B0C62"/>
    <w:rsid w:val="002B0ED0"/>
    <w:rsid w:val="002B1465"/>
    <w:rsid w:val="002B1650"/>
    <w:rsid w:val="002B170A"/>
    <w:rsid w:val="002B1E50"/>
    <w:rsid w:val="002B289D"/>
    <w:rsid w:val="002B2FDD"/>
    <w:rsid w:val="002B49D5"/>
    <w:rsid w:val="002B4AEB"/>
    <w:rsid w:val="002B55DF"/>
    <w:rsid w:val="002C0AA9"/>
    <w:rsid w:val="002C0B35"/>
    <w:rsid w:val="002C0FE0"/>
    <w:rsid w:val="002C1017"/>
    <w:rsid w:val="002C1A68"/>
    <w:rsid w:val="002C562C"/>
    <w:rsid w:val="002C58CB"/>
    <w:rsid w:val="002C7999"/>
    <w:rsid w:val="002C7CA3"/>
    <w:rsid w:val="002C7EBA"/>
    <w:rsid w:val="002D1193"/>
    <w:rsid w:val="002D2933"/>
    <w:rsid w:val="002D44E5"/>
    <w:rsid w:val="002D4F44"/>
    <w:rsid w:val="002D5191"/>
    <w:rsid w:val="002D5603"/>
    <w:rsid w:val="002E03FD"/>
    <w:rsid w:val="002E07CC"/>
    <w:rsid w:val="002E0F07"/>
    <w:rsid w:val="002E1EC4"/>
    <w:rsid w:val="002E2CD4"/>
    <w:rsid w:val="002E2E72"/>
    <w:rsid w:val="002E30D1"/>
    <w:rsid w:val="002E3422"/>
    <w:rsid w:val="002E3A72"/>
    <w:rsid w:val="002E4769"/>
    <w:rsid w:val="002E5BDA"/>
    <w:rsid w:val="002E5D2B"/>
    <w:rsid w:val="002E5F1A"/>
    <w:rsid w:val="002E7570"/>
    <w:rsid w:val="002E7894"/>
    <w:rsid w:val="002E7AE0"/>
    <w:rsid w:val="002F10AE"/>
    <w:rsid w:val="002F1C89"/>
    <w:rsid w:val="002F2A13"/>
    <w:rsid w:val="002F3D8A"/>
    <w:rsid w:val="002F436B"/>
    <w:rsid w:val="002F4679"/>
    <w:rsid w:val="002F494D"/>
    <w:rsid w:val="002F5269"/>
    <w:rsid w:val="002F56F2"/>
    <w:rsid w:val="002F5E16"/>
    <w:rsid w:val="002F6B4C"/>
    <w:rsid w:val="002F7087"/>
    <w:rsid w:val="003000A7"/>
    <w:rsid w:val="00301B21"/>
    <w:rsid w:val="00301E34"/>
    <w:rsid w:val="00303998"/>
    <w:rsid w:val="00304ADA"/>
    <w:rsid w:val="00304DDA"/>
    <w:rsid w:val="00305C89"/>
    <w:rsid w:val="00310A5D"/>
    <w:rsid w:val="00310ABF"/>
    <w:rsid w:val="00312B8A"/>
    <w:rsid w:val="00312C8D"/>
    <w:rsid w:val="00315196"/>
    <w:rsid w:val="0031538D"/>
    <w:rsid w:val="00316126"/>
    <w:rsid w:val="0031648F"/>
    <w:rsid w:val="00316844"/>
    <w:rsid w:val="00316CDD"/>
    <w:rsid w:val="00320D18"/>
    <w:rsid w:val="003216F2"/>
    <w:rsid w:val="00323C07"/>
    <w:rsid w:val="00324658"/>
    <w:rsid w:val="003248D9"/>
    <w:rsid w:val="0032603B"/>
    <w:rsid w:val="00326700"/>
    <w:rsid w:val="00326F17"/>
    <w:rsid w:val="00327188"/>
    <w:rsid w:val="003304FA"/>
    <w:rsid w:val="003331CF"/>
    <w:rsid w:val="00333279"/>
    <w:rsid w:val="00334144"/>
    <w:rsid w:val="003345EE"/>
    <w:rsid w:val="003359FF"/>
    <w:rsid w:val="00335CA6"/>
    <w:rsid w:val="00335DC4"/>
    <w:rsid w:val="003379AA"/>
    <w:rsid w:val="00337E7B"/>
    <w:rsid w:val="003405F8"/>
    <w:rsid w:val="0034129B"/>
    <w:rsid w:val="00341771"/>
    <w:rsid w:val="00341F3F"/>
    <w:rsid w:val="00343F48"/>
    <w:rsid w:val="00344437"/>
    <w:rsid w:val="003445D1"/>
    <w:rsid w:val="00345E40"/>
    <w:rsid w:val="003460CA"/>
    <w:rsid w:val="00347E73"/>
    <w:rsid w:val="00351DFD"/>
    <w:rsid w:val="00352822"/>
    <w:rsid w:val="00353187"/>
    <w:rsid w:val="00354071"/>
    <w:rsid w:val="0035429B"/>
    <w:rsid w:val="00354E2B"/>
    <w:rsid w:val="003553B1"/>
    <w:rsid w:val="00356F46"/>
    <w:rsid w:val="00357B35"/>
    <w:rsid w:val="003603BD"/>
    <w:rsid w:val="00361A4C"/>
    <w:rsid w:val="0036216E"/>
    <w:rsid w:val="0036251E"/>
    <w:rsid w:val="00362FC4"/>
    <w:rsid w:val="00363FD6"/>
    <w:rsid w:val="00364BBE"/>
    <w:rsid w:val="003670C3"/>
    <w:rsid w:val="00370ED7"/>
    <w:rsid w:val="00372032"/>
    <w:rsid w:val="0037232F"/>
    <w:rsid w:val="003725D9"/>
    <w:rsid w:val="0037285C"/>
    <w:rsid w:val="00373225"/>
    <w:rsid w:val="00373D38"/>
    <w:rsid w:val="003756C3"/>
    <w:rsid w:val="00375FD0"/>
    <w:rsid w:val="0037654F"/>
    <w:rsid w:val="0038065A"/>
    <w:rsid w:val="00381D9E"/>
    <w:rsid w:val="0038237D"/>
    <w:rsid w:val="003824C4"/>
    <w:rsid w:val="003828E7"/>
    <w:rsid w:val="003830B2"/>
    <w:rsid w:val="003833FC"/>
    <w:rsid w:val="0038558F"/>
    <w:rsid w:val="0038575B"/>
    <w:rsid w:val="00385C42"/>
    <w:rsid w:val="00385ED4"/>
    <w:rsid w:val="00386E2F"/>
    <w:rsid w:val="00387236"/>
    <w:rsid w:val="003878E3"/>
    <w:rsid w:val="003900BE"/>
    <w:rsid w:val="00390335"/>
    <w:rsid w:val="0039042B"/>
    <w:rsid w:val="0039183E"/>
    <w:rsid w:val="00391EBC"/>
    <w:rsid w:val="00392B00"/>
    <w:rsid w:val="00392B79"/>
    <w:rsid w:val="003938B1"/>
    <w:rsid w:val="00393946"/>
    <w:rsid w:val="00393E0B"/>
    <w:rsid w:val="0039460A"/>
    <w:rsid w:val="00395312"/>
    <w:rsid w:val="00395D9C"/>
    <w:rsid w:val="00395E99"/>
    <w:rsid w:val="00396176"/>
    <w:rsid w:val="0039638D"/>
    <w:rsid w:val="003A090E"/>
    <w:rsid w:val="003A2068"/>
    <w:rsid w:val="003A297D"/>
    <w:rsid w:val="003A346A"/>
    <w:rsid w:val="003A4179"/>
    <w:rsid w:val="003A518A"/>
    <w:rsid w:val="003A601E"/>
    <w:rsid w:val="003A6960"/>
    <w:rsid w:val="003B02FD"/>
    <w:rsid w:val="003B1F88"/>
    <w:rsid w:val="003B219A"/>
    <w:rsid w:val="003B3440"/>
    <w:rsid w:val="003B3637"/>
    <w:rsid w:val="003B4A92"/>
    <w:rsid w:val="003B5030"/>
    <w:rsid w:val="003B511D"/>
    <w:rsid w:val="003B5134"/>
    <w:rsid w:val="003B628C"/>
    <w:rsid w:val="003B7CBA"/>
    <w:rsid w:val="003C019F"/>
    <w:rsid w:val="003C1E62"/>
    <w:rsid w:val="003C3C76"/>
    <w:rsid w:val="003C4A42"/>
    <w:rsid w:val="003C51A8"/>
    <w:rsid w:val="003C5494"/>
    <w:rsid w:val="003C6E7E"/>
    <w:rsid w:val="003D07FD"/>
    <w:rsid w:val="003D087F"/>
    <w:rsid w:val="003D11BF"/>
    <w:rsid w:val="003D25AD"/>
    <w:rsid w:val="003D2830"/>
    <w:rsid w:val="003D3E25"/>
    <w:rsid w:val="003E1F01"/>
    <w:rsid w:val="003E24B5"/>
    <w:rsid w:val="003E2EDC"/>
    <w:rsid w:val="003E3665"/>
    <w:rsid w:val="003E3A0E"/>
    <w:rsid w:val="003E5056"/>
    <w:rsid w:val="003E540D"/>
    <w:rsid w:val="003E5B2E"/>
    <w:rsid w:val="003E5C25"/>
    <w:rsid w:val="003E6265"/>
    <w:rsid w:val="003E7223"/>
    <w:rsid w:val="003F01A1"/>
    <w:rsid w:val="003F03F5"/>
    <w:rsid w:val="003F0612"/>
    <w:rsid w:val="003F1234"/>
    <w:rsid w:val="003F1601"/>
    <w:rsid w:val="003F1700"/>
    <w:rsid w:val="003F4E2E"/>
    <w:rsid w:val="003F507D"/>
    <w:rsid w:val="003F62BA"/>
    <w:rsid w:val="003F7EBB"/>
    <w:rsid w:val="00401432"/>
    <w:rsid w:val="00401F9D"/>
    <w:rsid w:val="00402F36"/>
    <w:rsid w:val="00402FDF"/>
    <w:rsid w:val="004034DC"/>
    <w:rsid w:val="00403F98"/>
    <w:rsid w:val="00405282"/>
    <w:rsid w:val="00405B12"/>
    <w:rsid w:val="00412161"/>
    <w:rsid w:val="004146DF"/>
    <w:rsid w:val="00414E47"/>
    <w:rsid w:val="00416B5E"/>
    <w:rsid w:val="004219FF"/>
    <w:rsid w:val="00422C09"/>
    <w:rsid w:val="00422D8E"/>
    <w:rsid w:val="00423CC1"/>
    <w:rsid w:val="00426A1D"/>
    <w:rsid w:val="004272E6"/>
    <w:rsid w:val="004306E3"/>
    <w:rsid w:val="004308E2"/>
    <w:rsid w:val="00430EA7"/>
    <w:rsid w:val="0043236F"/>
    <w:rsid w:val="00434027"/>
    <w:rsid w:val="00434E04"/>
    <w:rsid w:val="00434E31"/>
    <w:rsid w:val="004366CB"/>
    <w:rsid w:val="00437363"/>
    <w:rsid w:val="004376B0"/>
    <w:rsid w:val="00440200"/>
    <w:rsid w:val="00440426"/>
    <w:rsid w:val="00441266"/>
    <w:rsid w:val="0044293B"/>
    <w:rsid w:val="00443254"/>
    <w:rsid w:val="0044352B"/>
    <w:rsid w:val="00445361"/>
    <w:rsid w:val="00445408"/>
    <w:rsid w:val="00445AB8"/>
    <w:rsid w:val="00446294"/>
    <w:rsid w:val="00447DD9"/>
    <w:rsid w:val="004504ED"/>
    <w:rsid w:val="00450530"/>
    <w:rsid w:val="004507FA"/>
    <w:rsid w:val="00451062"/>
    <w:rsid w:val="00451A6F"/>
    <w:rsid w:val="00451DCE"/>
    <w:rsid w:val="0045217F"/>
    <w:rsid w:val="00453AD7"/>
    <w:rsid w:val="0045595C"/>
    <w:rsid w:val="00455D73"/>
    <w:rsid w:val="004571E6"/>
    <w:rsid w:val="0045720D"/>
    <w:rsid w:val="00461501"/>
    <w:rsid w:val="00462F20"/>
    <w:rsid w:val="00463CF2"/>
    <w:rsid w:val="00463E44"/>
    <w:rsid w:val="00466267"/>
    <w:rsid w:val="004719B3"/>
    <w:rsid w:val="004737AF"/>
    <w:rsid w:val="004763C9"/>
    <w:rsid w:val="00477132"/>
    <w:rsid w:val="004818AE"/>
    <w:rsid w:val="00481CEA"/>
    <w:rsid w:val="00482BE8"/>
    <w:rsid w:val="0048383E"/>
    <w:rsid w:val="00485BFC"/>
    <w:rsid w:val="00485C49"/>
    <w:rsid w:val="004900DB"/>
    <w:rsid w:val="00492DF1"/>
    <w:rsid w:val="004932A6"/>
    <w:rsid w:val="00493844"/>
    <w:rsid w:val="00495175"/>
    <w:rsid w:val="00495805"/>
    <w:rsid w:val="00495876"/>
    <w:rsid w:val="004A0117"/>
    <w:rsid w:val="004A2487"/>
    <w:rsid w:val="004A2665"/>
    <w:rsid w:val="004A2CDC"/>
    <w:rsid w:val="004A58BD"/>
    <w:rsid w:val="004B29A4"/>
    <w:rsid w:val="004B2A3B"/>
    <w:rsid w:val="004B30CA"/>
    <w:rsid w:val="004B39CA"/>
    <w:rsid w:val="004B432B"/>
    <w:rsid w:val="004B514A"/>
    <w:rsid w:val="004B5BE3"/>
    <w:rsid w:val="004B5FF5"/>
    <w:rsid w:val="004B6FC3"/>
    <w:rsid w:val="004B7613"/>
    <w:rsid w:val="004C03A5"/>
    <w:rsid w:val="004C0A40"/>
    <w:rsid w:val="004C12CF"/>
    <w:rsid w:val="004C138B"/>
    <w:rsid w:val="004C1BCB"/>
    <w:rsid w:val="004C257C"/>
    <w:rsid w:val="004C3265"/>
    <w:rsid w:val="004C3F9F"/>
    <w:rsid w:val="004C4356"/>
    <w:rsid w:val="004C45E3"/>
    <w:rsid w:val="004C4794"/>
    <w:rsid w:val="004C4B42"/>
    <w:rsid w:val="004C51AE"/>
    <w:rsid w:val="004C57BF"/>
    <w:rsid w:val="004C58FF"/>
    <w:rsid w:val="004C5D2C"/>
    <w:rsid w:val="004C5E4F"/>
    <w:rsid w:val="004C6E81"/>
    <w:rsid w:val="004C7188"/>
    <w:rsid w:val="004C73C2"/>
    <w:rsid w:val="004C7672"/>
    <w:rsid w:val="004C7CE3"/>
    <w:rsid w:val="004D0FDC"/>
    <w:rsid w:val="004D12EA"/>
    <w:rsid w:val="004D28CC"/>
    <w:rsid w:val="004D3CF4"/>
    <w:rsid w:val="004D610A"/>
    <w:rsid w:val="004D61F9"/>
    <w:rsid w:val="004D6D38"/>
    <w:rsid w:val="004D7842"/>
    <w:rsid w:val="004E0A6C"/>
    <w:rsid w:val="004E0F4C"/>
    <w:rsid w:val="004E1BE8"/>
    <w:rsid w:val="004E24A6"/>
    <w:rsid w:val="004E2DB9"/>
    <w:rsid w:val="004E3892"/>
    <w:rsid w:val="004E56D0"/>
    <w:rsid w:val="004E5EC6"/>
    <w:rsid w:val="004E6854"/>
    <w:rsid w:val="004E6C53"/>
    <w:rsid w:val="004E6CBE"/>
    <w:rsid w:val="004E7B3C"/>
    <w:rsid w:val="004F1082"/>
    <w:rsid w:val="004F2FAE"/>
    <w:rsid w:val="004F30E8"/>
    <w:rsid w:val="004F31D7"/>
    <w:rsid w:val="004F42B2"/>
    <w:rsid w:val="004F514E"/>
    <w:rsid w:val="004F51E5"/>
    <w:rsid w:val="004F69FD"/>
    <w:rsid w:val="004F7256"/>
    <w:rsid w:val="004F7692"/>
    <w:rsid w:val="004F7EFF"/>
    <w:rsid w:val="00500D57"/>
    <w:rsid w:val="005015AF"/>
    <w:rsid w:val="00502F83"/>
    <w:rsid w:val="00503718"/>
    <w:rsid w:val="00503DE2"/>
    <w:rsid w:val="00504618"/>
    <w:rsid w:val="00506803"/>
    <w:rsid w:val="00507C8D"/>
    <w:rsid w:val="00510390"/>
    <w:rsid w:val="00510507"/>
    <w:rsid w:val="0051068A"/>
    <w:rsid w:val="00510726"/>
    <w:rsid w:val="00510DA5"/>
    <w:rsid w:val="00512825"/>
    <w:rsid w:val="00515477"/>
    <w:rsid w:val="00515536"/>
    <w:rsid w:val="0051610E"/>
    <w:rsid w:val="005172A7"/>
    <w:rsid w:val="00517C78"/>
    <w:rsid w:val="00520129"/>
    <w:rsid w:val="005209EF"/>
    <w:rsid w:val="00520A48"/>
    <w:rsid w:val="005225EA"/>
    <w:rsid w:val="00522602"/>
    <w:rsid w:val="00522EC2"/>
    <w:rsid w:val="005239A8"/>
    <w:rsid w:val="00524802"/>
    <w:rsid w:val="005251F0"/>
    <w:rsid w:val="00525960"/>
    <w:rsid w:val="00526879"/>
    <w:rsid w:val="00527CCB"/>
    <w:rsid w:val="00527EBA"/>
    <w:rsid w:val="00530577"/>
    <w:rsid w:val="00530EF1"/>
    <w:rsid w:val="00531940"/>
    <w:rsid w:val="005346A3"/>
    <w:rsid w:val="00534800"/>
    <w:rsid w:val="005372E4"/>
    <w:rsid w:val="00540593"/>
    <w:rsid w:val="005416A8"/>
    <w:rsid w:val="00541EFA"/>
    <w:rsid w:val="00543C90"/>
    <w:rsid w:val="00543CCD"/>
    <w:rsid w:val="00543D51"/>
    <w:rsid w:val="00544DC3"/>
    <w:rsid w:val="005456D7"/>
    <w:rsid w:val="005479D3"/>
    <w:rsid w:val="005504C6"/>
    <w:rsid w:val="00550587"/>
    <w:rsid w:val="00550796"/>
    <w:rsid w:val="00551804"/>
    <w:rsid w:val="00552724"/>
    <w:rsid w:val="005537AD"/>
    <w:rsid w:val="00557919"/>
    <w:rsid w:val="005611E6"/>
    <w:rsid w:val="0056149C"/>
    <w:rsid w:val="00561A6D"/>
    <w:rsid w:val="00562A43"/>
    <w:rsid w:val="00562FC2"/>
    <w:rsid w:val="005640D4"/>
    <w:rsid w:val="00565230"/>
    <w:rsid w:val="00566E8E"/>
    <w:rsid w:val="0056777E"/>
    <w:rsid w:val="0056789C"/>
    <w:rsid w:val="00567A53"/>
    <w:rsid w:val="00567B02"/>
    <w:rsid w:val="00567C9F"/>
    <w:rsid w:val="00567E80"/>
    <w:rsid w:val="00572864"/>
    <w:rsid w:val="00572874"/>
    <w:rsid w:val="00573303"/>
    <w:rsid w:val="00573994"/>
    <w:rsid w:val="00573BBB"/>
    <w:rsid w:val="00573E70"/>
    <w:rsid w:val="005750C0"/>
    <w:rsid w:val="005775A6"/>
    <w:rsid w:val="00577FC2"/>
    <w:rsid w:val="0058012C"/>
    <w:rsid w:val="00581140"/>
    <w:rsid w:val="00582840"/>
    <w:rsid w:val="005833DC"/>
    <w:rsid w:val="005842F3"/>
    <w:rsid w:val="005847DB"/>
    <w:rsid w:val="00586042"/>
    <w:rsid w:val="005860E1"/>
    <w:rsid w:val="00586723"/>
    <w:rsid w:val="00586F45"/>
    <w:rsid w:val="00587798"/>
    <w:rsid w:val="005904BA"/>
    <w:rsid w:val="00590CBE"/>
    <w:rsid w:val="00591716"/>
    <w:rsid w:val="00591DC1"/>
    <w:rsid w:val="005928F3"/>
    <w:rsid w:val="005931BC"/>
    <w:rsid w:val="005934D0"/>
    <w:rsid w:val="00594036"/>
    <w:rsid w:val="00594ABD"/>
    <w:rsid w:val="00596828"/>
    <w:rsid w:val="00597DEA"/>
    <w:rsid w:val="005A1073"/>
    <w:rsid w:val="005A135C"/>
    <w:rsid w:val="005A1702"/>
    <w:rsid w:val="005A1740"/>
    <w:rsid w:val="005A40B2"/>
    <w:rsid w:val="005A467D"/>
    <w:rsid w:val="005A4FF6"/>
    <w:rsid w:val="005A5C0B"/>
    <w:rsid w:val="005A5F81"/>
    <w:rsid w:val="005A63B7"/>
    <w:rsid w:val="005A6413"/>
    <w:rsid w:val="005A6AC9"/>
    <w:rsid w:val="005A724D"/>
    <w:rsid w:val="005A7B82"/>
    <w:rsid w:val="005B1796"/>
    <w:rsid w:val="005B1A07"/>
    <w:rsid w:val="005B1A57"/>
    <w:rsid w:val="005B1B95"/>
    <w:rsid w:val="005B30B0"/>
    <w:rsid w:val="005B316F"/>
    <w:rsid w:val="005B31AB"/>
    <w:rsid w:val="005B3507"/>
    <w:rsid w:val="005B35A2"/>
    <w:rsid w:val="005B362B"/>
    <w:rsid w:val="005B3FEB"/>
    <w:rsid w:val="005B41DB"/>
    <w:rsid w:val="005B4E8B"/>
    <w:rsid w:val="005B6702"/>
    <w:rsid w:val="005C1D79"/>
    <w:rsid w:val="005C2B25"/>
    <w:rsid w:val="005C3D24"/>
    <w:rsid w:val="005C4BBD"/>
    <w:rsid w:val="005C783B"/>
    <w:rsid w:val="005C7BE1"/>
    <w:rsid w:val="005D04AF"/>
    <w:rsid w:val="005D1BDE"/>
    <w:rsid w:val="005D4A75"/>
    <w:rsid w:val="005D62FC"/>
    <w:rsid w:val="005D6719"/>
    <w:rsid w:val="005D7548"/>
    <w:rsid w:val="005D7BA0"/>
    <w:rsid w:val="005E03C6"/>
    <w:rsid w:val="005E1074"/>
    <w:rsid w:val="005E2439"/>
    <w:rsid w:val="005E2604"/>
    <w:rsid w:val="005E2D38"/>
    <w:rsid w:val="005E51B4"/>
    <w:rsid w:val="005E64D0"/>
    <w:rsid w:val="005E67EC"/>
    <w:rsid w:val="005E73A7"/>
    <w:rsid w:val="005E78C8"/>
    <w:rsid w:val="005F0398"/>
    <w:rsid w:val="005F0FBE"/>
    <w:rsid w:val="005F424D"/>
    <w:rsid w:val="005F496D"/>
    <w:rsid w:val="005F4C10"/>
    <w:rsid w:val="005F4CFF"/>
    <w:rsid w:val="005F60B0"/>
    <w:rsid w:val="005F6DAA"/>
    <w:rsid w:val="005F772E"/>
    <w:rsid w:val="006003F9"/>
    <w:rsid w:val="00600587"/>
    <w:rsid w:val="0060094C"/>
    <w:rsid w:val="00602CD4"/>
    <w:rsid w:val="00605515"/>
    <w:rsid w:val="006068E2"/>
    <w:rsid w:val="00610134"/>
    <w:rsid w:val="0061038E"/>
    <w:rsid w:val="006109D2"/>
    <w:rsid w:val="00611339"/>
    <w:rsid w:val="00611767"/>
    <w:rsid w:val="006119A6"/>
    <w:rsid w:val="006121DA"/>
    <w:rsid w:val="006131FE"/>
    <w:rsid w:val="00614F36"/>
    <w:rsid w:val="00615B85"/>
    <w:rsid w:val="00616BEB"/>
    <w:rsid w:val="006179AE"/>
    <w:rsid w:val="00620498"/>
    <w:rsid w:val="0062061D"/>
    <w:rsid w:val="00621619"/>
    <w:rsid w:val="00622CCD"/>
    <w:rsid w:val="00622DC5"/>
    <w:rsid w:val="00623268"/>
    <w:rsid w:val="00623458"/>
    <w:rsid w:val="00625AF8"/>
    <w:rsid w:val="006360A7"/>
    <w:rsid w:val="00637B95"/>
    <w:rsid w:val="006416BD"/>
    <w:rsid w:val="006416F4"/>
    <w:rsid w:val="00641E87"/>
    <w:rsid w:val="00642C33"/>
    <w:rsid w:val="006433E8"/>
    <w:rsid w:val="00643D43"/>
    <w:rsid w:val="006447C3"/>
    <w:rsid w:val="00644F7D"/>
    <w:rsid w:val="006451EB"/>
    <w:rsid w:val="00645B77"/>
    <w:rsid w:val="00645F5C"/>
    <w:rsid w:val="00647251"/>
    <w:rsid w:val="00647B5D"/>
    <w:rsid w:val="00647D03"/>
    <w:rsid w:val="00651F9C"/>
    <w:rsid w:val="006522D6"/>
    <w:rsid w:val="0065260F"/>
    <w:rsid w:val="00652690"/>
    <w:rsid w:val="0065289A"/>
    <w:rsid w:val="006539AD"/>
    <w:rsid w:val="00653C86"/>
    <w:rsid w:val="00654A66"/>
    <w:rsid w:val="00654D3A"/>
    <w:rsid w:val="00654DD1"/>
    <w:rsid w:val="00655B45"/>
    <w:rsid w:val="0065604B"/>
    <w:rsid w:val="00657941"/>
    <w:rsid w:val="006602B1"/>
    <w:rsid w:val="00661269"/>
    <w:rsid w:val="0066150A"/>
    <w:rsid w:val="00661E33"/>
    <w:rsid w:val="00663F18"/>
    <w:rsid w:val="006642D9"/>
    <w:rsid w:val="0066496D"/>
    <w:rsid w:val="006659D1"/>
    <w:rsid w:val="00665B34"/>
    <w:rsid w:val="00665D06"/>
    <w:rsid w:val="00667B13"/>
    <w:rsid w:val="00671B2B"/>
    <w:rsid w:val="0067323F"/>
    <w:rsid w:val="0067385F"/>
    <w:rsid w:val="00673E7E"/>
    <w:rsid w:val="00675DDD"/>
    <w:rsid w:val="00676084"/>
    <w:rsid w:val="0067785F"/>
    <w:rsid w:val="006778A3"/>
    <w:rsid w:val="00677F87"/>
    <w:rsid w:val="00681B15"/>
    <w:rsid w:val="00683A9D"/>
    <w:rsid w:val="00685EED"/>
    <w:rsid w:val="006862E2"/>
    <w:rsid w:val="006864B9"/>
    <w:rsid w:val="00686D1C"/>
    <w:rsid w:val="006877C0"/>
    <w:rsid w:val="006900AE"/>
    <w:rsid w:val="006907FC"/>
    <w:rsid w:val="00690B6D"/>
    <w:rsid w:val="00691296"/>
    <w:rsid w:val="00691791"/>
    <w:rsid w:val="00691A61"/>
    <w:rsid w:val="00692604"/>
    <w:rsid w:val="00692B68"/>
    <w:rsid w:val="00692FFC"/>
    <w:rsid w:val="006930C5"/>
    <w:rsid w:val="00694E64"/>
    <w:rsid w:val="0069541A"/>
    <w:rsid w:val="00696549"/>
    <w:rsid w:val="00696D41"/>
    <w:rsid w:val="006970B2"/>
    <w:rsid w:val="006978EB"/>
    <w:rsid w:val="006A1C53"/>
    <w:rsid w:val="006A1FF6"/>
    <w:rsid w:val="006A220F"/>
    <w:rsid w:val="006A2D08"/>
    <w:rsid w:val="006A3083"/>
    <w:rsid w:val="006A34CD"/>
    <w:rsid w:val="006A3828"/>
    <w:rsid w:val="006A3B10"/>
    <w:rsid w:val="006A4F8E"/>
    <w:rsid w:val="006A5ABB"/>
    <w:rsid w:val="006A5CC8"/>
    <w:rsid w:val="006A61EC"/>
    <w:rsid w:val="006A621D"/>
    <w:rsid w:val="006A6BB2"/>
    <w:rsid w:val="006A6D7F"/>
    <w:rsid w:val="006A72CE"/>
    <w:rsid w:val="006A7B0A"/>
    <w:rsid w:val="006B117D"/>
    <w:rsid w:val="006B28C1"/>
    <w:rsid w:val="006B3947"/>
    <w:rsid w:val="006B4EF2"/>
    <w:rsid w:val="006B6403"/>
    <w:rsid w:val="006B7A04"/>
    <w:rsid w:val="006B7BD0"/>
    <w:rsid w:val="006C0520"/>
    <w:rsid w:val="006C08B4"/>
    <w:rsid w:val="006C15AD"/>
    <w:rsid w:val="006C2A1F"/>
    <w:rsid w:val="006C2F53"/>
    <w:rsid w:val="006C34EA"/>
    <w:rsid w:val="006C407D"/>
    <w:rsid w:val="006C616A"/>
    <w:rsid w:val="006C61C9"/>
    <w:rsid w:val="006C6FB5"/>
    <w:rsid w:val="006C7386"/>
    <w:rsid w:val="006C7541"/>
    <w:rsid w:val="006C79B5"/>
    <w:rsid w:val="006C7DF1"/>
    <w:rsid w:val="006D0720"/>
    <w:rsid w:val="006D0813"/>
    <w:rsid w:val="006D0B90"/>
    <w:rsid w:val="006D1D49"/>
    <w:rsid w:val="006D2817"/>
    <w:rsid w:val="006D35C1"/>
    <w:rsid w:val="006D3FAD"/>
    <w:rsid w:val="006D43AA"/>
    <w:rsid w:val="006D4972"/>
    <w:rsid w:val="006D6980"/>
    <w:rsid w:val="006D7E14"/>
    <w:rsid w:val="006E065E"/>
    <w:rsid w:val="006E08BE"/>
    <w:rsid w:val="006E0BB4"/>
    <w:rsid w:val="006E0F46"/>
    <w:rsid w:val="006E186F"/>
    <w:rsid w:val="006E2BAC"/>
    <w:rsid w:val="006E3332"/>
    <w:rsid w:val="006E3D53"/>
    <w:rsid w:val="006E4A70"/>
    <w:rsid w:val="006E4D7B"/>
    <w:rsid w:val="006E5528"/>
    <w:rsid w:val="006E5905"/>
    <w:rsid w:val="006E592F"/>
    <w:rsid w:val="006E5EA3"/>
    <w:rsid w:val="006E5FBD"/>
    <w:rsid w:val="006E6B05"/>
    <w:rsid w:val="006E6B3C"/>
    <w:rsid w:val="006E6CDA"/>
    <w:rsid w:val="006E6D2A"/>
    <w:rsid w:val="006E7D3C"/>
    <w:rsid w:val="006F064B"/>
    <w:rsid w:val="006F083E"/>
    <w:rsid w:val="006F14BA"/>
    <w:rsid w:val="006F364E"/>
    <w:rsid w:val="006F37F8"/>
    <w:rsid w:val="006F44B6"/>
    <w:rsid w:val="006F5DB1"/>
    <w:rsid w:val="006F7F09"/>
    <w:rsid w:val="00700928"/>
    <w:rsid w:val="00701337"/>
    <w:rsid w:val="00701EF8"/>
    <w:rsid w:val="007021A8"/>
    <w:rsid w:val="0070269B"/>
    <w:rsid w:val="00703012"/>
    <w:rsid w:val="0070325B"/>
    <w:rsid w:val="007040C0"/>
    <w:rsid w:val="00705784"/>
    <w:rsid w:val="00706FFE"/>
    <w:rsid w:val="007078FF"/>
    <w:rsid w:val="00707FD1"/>
    <w:rsid w:val="00712417"/>
    <w:rsid w:val="00712AD4"/>
    <w:rsid w:val="00712E02"/>
    <w:rsid w:val="00713981"/>
    <w:rsid w:val="00713BD9"/>
    <w:rsid w:val="00714019"/>
    <w:rsid w:val="0071408B"/>
    <w:rsid w:val="00714F10"/>
    <w:rsid w:val="00715297"/>
    <w:rsid w:val="00715ED1"/>
    <w:rsid w:val="00716CA1"/>
    <w:rsid w:val="00716CC5"/>
    <w:rsid w:val="00720375"/>
    <w:rsid w:val="007204EE"/>
    <w:rsid w:val="0072068C"/>
    <w:rsid w:val="00720DC0"/>
    <w:rsid w:val="00722649"/>
    <w:rsid w:val="0072343D"/>
    <w:rsid w:val="007236B1"/>
    <w:rsid w:val="00723C68"/>
    <w:rsid w:val="007253A0"/>
    <w:rsid w:val="00725FC3"/>
    <w:rsid w:val="00731AC5"/>
    <w:rsid w:val="00731DD1"/>
    <w:rsid w:val="00731E00"/>
    <w:rsid w:val="00732155"/>
    <w:rsid w:val="00732A9A"/>
    <w:rsid w:val="00732DE7"/>
    <w:rsid w:val="0073419C"/>
    <w:rsid w:val="00734860"/>
    <w:rsid w:val="00734A26"/>
    <w:rsid w:val="00734C63"/>
    <w:rsid w:val="007351D0"/>
    <w:rsid w:val="00736716"/>
    <w:rsid w:val="0073671A"/>
    <w:rsid w:val="00736914"/>
    <w:rsid w:val="0073700A"/>
    <w:rsid w:val="00737664"/>
    <w:rsid w:val="0074065A"/>
    <w:rsid w:val="007410F5"/>
    <w:rsid w:val="00741654"/>
    <w:rsid w:val="0074286C"/>
    <w:rsid w:val="00742BDF"/>
    <w:rsid w:val="00743E02"/>
    <w:rsid w:val="00745505"/>
    <w:rsid w:val="007457FC"/>
    <w:rsid w:val="0074626A"/>
    <w:rsid w:val="0074632D"/>
    <w:rsid w:val="00747986"/>
    <w:rsid w:val="007513E1"/>
    <w:rsid w:val="00751E23"/>
    <w:rsid w:val="0075254D"/>
    <w:rsid w:val="0075339C"/>
    <w:rsid w:val="00753EFE"/>
    <w:rsid w:val="00755008"/>
    <w:rsid w:val="00756BA9"/>
    <w:rsid w:val="00756E5E"/>
    <w:rsid w:val="00756E96"/>
    <w:rsid w:val="00757B38"/>
    <w:rsid w:val="007600DA"/>
    <w:rsid w:val="007605EA"/>
    <w:rsid w:val="00761268"/>
    <w:rsid w:val="00761BAF"/>
    <w:rsid w:val="0076278A"/>
    <w:rsid w:val="00762F27"/>
    <w:rsid w:val="00763621"/>
    <w:rsid w:val="007648F2"/>
    <w:rsid w:val="00764D2C"/>
    <w:rsid w:val="0076740D"/>
    <w:rsid w:val="00773069"/>
    <w:rsid w:val="00773427"/>
    <w:rsid w:val="00773982"/>
    <w:rsid w:val="0077532C"/>
    <w:rsid w:val="00775565"/>
    <w:rsid w:val="007759D4"/>
    <w:rsid w:val="0077649F"/>
    <w:rsid w:val="00780A45"/>
    <w:rsid w:val="00780B92"/>
    <w:rsid w:val="007849FE"/>
    <w:rsid w:val="0078579A"/>
    <w:rsid w:val="007873E8"/>
    <w:rsid w:val="007901ED"/>
    <w:rsid w:val="007911AF"/>
    <w:rsid w:val="0079126C"/>
    <w:rsid w:val="00791BB3"/>
    <w:rsid w:val="0079256D"/>
    <w:rsid w:val="00795C23"/>
    <w:rsid w:val="00797509"/>
    <w:rsid w:val="00797E7B"/>
    <w:rsid w:val="007A16B5"/>
    <w:rsid w:val="007A23FF"/>
    <w:rsid w:val="007A3A18"/>
    <w:rsid w:val="007A3D0B"/>
    <w:rsid w:val="007A3D98"/>
    <w:rsid w:val="007A3E86"/>
    <w:rsid w:val="007A4FE3"/>
    <w:rsid w:val="007A6114"/>
    <w:rsid w:val="007A70B9"/>
    <w:rsid w:val="007B14E5"/>
    <w:rsid w:val="007B1862"/>
    <w:rsid w:val="007B18AB"/>
    <w:rsid w:val="007B205C"/>
    <w:rsid w:val="007B2C74"/>
    <w:rsid w:val="007B403E"/>
    <w:rsid w:val="007B4618"/>
    <w:rsid w:val="007B5725"/>
    <w:rsid w:val="007B5927"/>
    <w:rsid w:val="007B59F3"/>
    <w:rsid w:val="007B5E75"/>
    <w:rsid w:val="007B6C0B"/>
    <w:rsid w:val="007B7CAA"/>
    <w:rsid w:val="007C12DC"/>
    <w:rsid w:val="007C1627"/>
    <w:rsid w:val="007C1E47"/>
    <w:rsid w:val="007C3CDE"/>
    <w:rsid w:val="007C447F"/>
    <w:rsid w:val="007C49CF"/>
    <w:rsid w:val="007C5664"/>
    <w:rsid w:val="007C5875"/>
    <w:rsid w:val="007C6123"/>
    <w:rsid w:val="007C66DC"/>
    <w:rsid w:val="007C697D"/>
    <w:rsid w:val="007C6B80"/>
    <w:rsid w:val="007C787B"/>
    <w:rsid w:val="007D1347"/>
    <w:rsid w:val="007D26CE"/>
    <w:rsid w:val="007D30C3"/>
    <w:rsid w:val="007D3147"/>
    <w:rsid w:val="007D32E9"/>
    <w:rsid w:val="007D5D7A"/>
    <w:rsid w:val="007D737D"/>
    <w:rsid w:val="007E0FEE"/>
    <w:rsid w:val="007E1661"/>
    <w:rsid w:val="007E26FD"/>
    <w:rsid w:val="007E4A3D"/>
    <w:rsid w:val="007E6A74"/>
    <w:rsid w:val="007E73EC"/>
    <w:rsid w:val="007E7C85"/>
    <w:rsid w:val="007F1CEA"/>
    <w:rsid w:val="007F57AA"/>
    <w:rsid w:val="007F5E0B"/>
    <w:rsid w:val="007F5FA2"/>
    <w:rsid w:val="007F7000"/>
    <w:rsid w:val="007F713F"/>
    <w:rsid w:val="007F7379"/>
    <w:rsid w:val="008044D0"/>
    <w:rsid w:val="00804F25"/>
    <w:rsid w:val="00806057"/>
    <w:rsid w:val="008063E4"/>
    <w:rsid w:val="008069FE"/>
    <w:rsid w:val="00807267"/>
    <w:rsid w:val="008077D1"/>
    <w:rsid w:val="008134E1"/>
    <w:rsid w:val="00815C5E"/>
    <w:rsid w:val="00817DAD"/>
    <w:rsid w:val="00817EE4"/>
    <w:rsid w:val="0082115B"/>
    <w:rsid w:val="008214A6"/>
    <w:rsid w:val="00821665"/>
    <w:rsid w:val="00821BDA"/>
    <w:rsid w:val="00822866"/>
    <w:rsid w:val="008242D2"/>
    <w:rsid w:val="00825EC6"/>
    <w:rsid w:val="00827A4E"/>
    <w:rsid w:val="0083058E"/>
    <w:rsid w:val="008306DD"/>
    <w:rsid w:val="00832CCC"/>
    <w:rsid w:val="00833EFD"/>
    <w:rsid w:val="00834FF1"/>
    <w:rsid w:val="008369FF"/>
    <w:rsid w:val="00837A31"/>
    <w:rsid w:val="008401BB"/>
    <w:rsid w:val="00843707"/>
    <w:rsid w:val="008439AB"/>
    <w:rsid w:val="00846159"/>
    <w:rsid w:val="00846ED8"/>
    <w:rsid w:val="00847450"/>
    <w:rsid w:val="00847890"/>
    <w:rsid w:val="00847C11"/>
    <w:rsid w:val="00850208"/>
    <w:rsid w:val="008507C4"/>
    <w:rsid w:val="008511DF"/>
    <w:rsid w:val="008534CB"/>
    <w:rsid w:val="008553B1"/>
    <w:rsid w:val="00856172"/>
    <w:rsid w:val="0085617F"/>
    <w:rsid w:val="00856C0C"/>
    <w:rsid w:val="00860381"/>
    <w:rsid w:val="00861B3F"/>
    <w:rsid w:val="00861D30"/>
    <w:rsid w:val="008627CA"/>
    <w:rsid w:val="0086330C"/>
    <w:rsid w:val="00863A0C"/>
    <w:rsid w:val="00863E13"/>
    <w:rsid w:val="00866A42"/>
    <w:rsid w:val="00866AD1"/>
    <w:rsid w:val="0086768E"/>
    <w:rsid w:val="008705BC"/>
    <w:rsid w:val="00870C99"/>
    <w:rsid w:val="0087311D"/>
    <w:rsid w:val="00874B60"/>
    <w:rsid w:val="00874E80"/>
    <w:rsid w:val="00875EFE"/>
    <w:rsid w:val="00876EF8"/>
    <w:rsid w:val="008770BA"/>
    <w:rsid w:val="00877AC3"/>
    <w:rsid w:val="00877DC2"/>
    <w:rsid w:val="00880877"/>
    <w:rsid w:val="00881E6C"/>
    <w:rsid w:val="00883447"/>
    <w:rsid w:val="00884608"/>
    <w:rsid w:val="00884E81"/>
    <w:rsid w:val="0088644F"/>
    <w:rsid w:val="008864BC"/>
    <w:rsid w:val="00887205"/>
    <w:rsid w:val="00887ED6"/>
    <w:rsid w:val="008909AE"/>
    <w:rsid w:val="008911FF"/>
    <w:rsid w:val="00891E37"/>
    <w:rsid w:val="00892B38"/>
    <w:rsid w:val="008930C1"/>
    <w:rsid w:val="008931DB"/>
    <w:rsid w:val="008960AF"/>
    <w:rsid w:val="008962C7"/>
    <w:rsid w:val="0089701B"/>
    <w:rsid w:val="008A0290"/>
    <w:rsid w:val="008A1F0B"/>
    <w:rsid w:val="008A21FF"/>
    <w:rsid w:val="008A261B"/>
    <w:rsid w:val="008A2BDE"/>
    <w:rsid w:val="008A6634"/>
    <w:rsid w:val="008A6A7A"/>
    <w:rsid w:val="008A6FDC"/>
    <w:rsid w:val="008A74FE"/>
    <w:rsid w:val="008B11F3"/>
    <w:rsid w:val="008B2736"/>
    <w:rsid w:val="008B3B76"/>
    <w:rsid w:val="008B4519"/>
    <w:rsid w:val="008B45C0"/>
    <w:rsid w:val="008B502C"/>
    <w:rsid w:val="008B5734"/>
    <w:rsid w:val="008B61B0"/>
    <w:rsid w:val="008B6751"/>
    <w:rsid w:val="008B6D08"/>
    <w:rsid w:val="008B71D4"/>
    <w:rsid w:val="008C09DF"/>
    <w:rsid w:val="008C0F36"/>
    <w:rsid w:val="008C147B"/>
    <w:rsid w:val="008C332D"/>
    <w:rsid w:val="008C335A"/>
    <w:rsid w:val="008C3CB7"/>
    <w:rsid w:val="008C41AA"/>
    <w:rsid w:val="008C44E4"/>
    <w:rsid w:val="008C45EA"/>
    <w:rsid w:val="008C4EAD"/>
    <w:rsid w:val="008C6157"/>
    <w:rsid w:val="008D37B9"/>
    <w:rsid w:val="008D4D75"/>
    <w:rsid w:val="008D5DCC"/>
    <w:rsid w:val="008D6652"/>
    <w:rsid w:val="008D7472"/>
    <w:rsid w:val="008E066E"/>
    <w:rsid w:val="008E0BB5"/>
    <w:rsid w:val="008E15C5"/>
    <w:rsid w:val="008E1C95"/>
    <w:rsid w:val="008E1FD8"/>
    <w:rsid w:val="008E2172"/>
    <w:rsid w:val="008E2A86"/>
    <w:rsid w:val="008E3994"/>
    <w:rsid w:val="008E3EF0"/>
    <w:rsid w:val="008E4681"/>
    <w:rsid w:val="008E47D8"/>
    <w:rsid w:val="008E4A7E"/>
    <w:rsid w:val="008E53F0"/>
    <w:rsid w:val="008E5667"/>
    <w:rsid w:val="008E6B98"/>
    <w:rsid w:val="008E6C8C"/>
    <w:rsid w:val="008E779E"/>
    <w:rsid w:val="008F1251"/>
    <w:rsid w:val="008F1561"/>
    <w:rsid w:val="008F1FEF"/>
    <w:rsid w:val="008F3118"/>
    <w:rsid w:val="008F4C79"/>
    <w:rsid w:val="008F58F6"/>
    <w:rsid w:val="008F6086"/>
    <w:rsid w:val="008F61A3"/>
    <w:rsid w:val="00900F2D"/>
    <w:rsid w:val="00901BB3"/>
    <w:rsid w:val="00901BF1"/>
    <w:rsid w:val="009026E3"/>
    <w:rsid w:val="009044B4"/>
    <w:rsid w:val="0090453F"/>
    <w:rsid w:val="00904610"/>
    <w:rsid w:val="00904E64"/>
    <w:rsid w:val="0090521B"/>
    <w:rsid w:val="00905856"/>
    <w:rsid w:val="00910792"/>
    <w:rsid w:val="00910B22"/>
    <w:rsid w:val="009111D5"/>
    <w:rsid w:val="00911646"/>
    <w:rsid w:val="0091235A"/>
    <w:rsid w:val="00913B78"/>
    <w:rsid w:val="0091586C"/>
    <w:rsid w:val="009165C0"/>
    <w:rsid w:val="00917F69"/>
    <w:rsid w:val="00920DF1"/>
    <w:rsid w:val="009219E0"/>
    <w:rsid w:val="00921C80"/>
    <w:rsid w:val="00923BE6"/>
    <w:rsid w:val="00923D31"/>
    <w:rsid w:val="00925013"/>
    <w:rsid w:val="0093177D"/>
    <w:rsid w:val="009317F3"/>
    <w:rsid w:val="00931B09"/>
    <w:rsid w:val="009320C6"/>
    <w:rsid w:val="00932100"/>
    <w:rsid w:val="00932433"/>
    <w:rsid w:val="00932A94"/>
    <w:rsid w:val="009334DF"/>
    <w:rsid w:val="009334F6"/>
    <w:rsid w:val="009337E1"/>
    <w:rsid w:val="00933854"/>
    <w:rsid w:val="00933A64"/>
    <w:rsid w:val="00934A17"/>
    <w:rsid w:val="0093552E"/>
    <w:rsid w:val="00935A3B"/>
    <w:rsid w:val="00935A62"/>
    <w:rsid w:val="009409DC"/>
    <w:rsid w:val="00941541"/>
    <w:rsid w:val="009416A0"/>
    <w:rsid w:val="00942409"/>
    <w:rsid w:val="00942FA8"/>
    <w:rsid w:val="00944707"/>
    <w:rsid w:val="00945480"/>
    <w:rsid w:val="009471B9"/>
    <w:rsid w:val="009477A8"/>
    <w:rsid w:val="009501E5"/>
    <w:rsid w:val="00950221"/>
    <w:rsid w:val="009506F6"/>
    <w:rsid w:val="00950D3D"/>
    <w:rsid w:val="009511C0"/>
    <w:rsid w:val="00951464"/>
    <w:rsid w:val="00953093"/>
    <w:rsid w:val="00953F86"/>
    <w:rsid w:val="00954BB6"/>
    <w:rsid w:val="00955478"/>
    <w:rsid w:val="009556AF"/>
    <w:rsid w:val="00955828"/>
    <w:rsid w:val="00956227"/>
    <w:rsid w:val="009627E7"/>
    <w:rsid w:val="0096311E"/>
    <w:rsid w:val="009660B8"/>
    <w:rsid w:val="00970F04"/>
    <w:rsid w:val="009716A0"/>
    <w:rsid w:val="00971961"/>
    <w:rsid w:val="009721D6"/>
    <w:rsid w:val="009732F4"/>
    <w:rsid w:val="00973C06"/>
    <w:rsid w:val="00974D01"/>
    <w:rsid w:val="00975867"/>
    <w:rsid w:val="00975C1A"/>
    <w:rsid w:val="009764E2"/>
    <w:rsid w:val="009778CF"/>
    <w:rsid w:val="00980197"/>
    <w:rsid w:val="00980D2B"/>
    <w:rsid w:val="00980FBF"/>
    <w:rsid w:val="00981506"/>
    <w:rsid w:val="00981D5B"/>
    <w:rsid w:val="0098368F"/>
    <w:rsid w:val="0098475B"/>
    <w:rsid w:val="00986B8B"/>
    <w:rsid w:val="00990739"/>
    <w:rsid w:val="00990AD3"/>
    <w:rsid w:val="00990BED"/>
    <w:rsid w:val="009914B9"/>
    <w:rsid w:val="009919FC"/>
    <w:rsid w:val="00992396"/>
    <w:rsid w:val="0099329A"/>
    <w:rsid w:val="009933A9"/>
    <w:rsid w:val="00993406"/>
    <w:rsid w:val="009936CC"/>
    <w:rsid w:val="009941A6"/>
    <w:rsid w:val="009943EB"/>
    <w:rsid w:val="0099451F"/>
    <w:rsid w:val="009956B0"/>
    <w:rsid w:val="009967C0"/>
    <w:rsid w:val="00996A3B"/>
    <w:rsid w:val="009A067D"/>
    <w:rsid w:val="009A19EB"/>
    <w:rsid w:val="009A7070"/>
    <w:rsid w:val="009B004F"/>
    <w:rsid w:val="009B0312"/>
    <w:rsid w:val="009B0616"/>
    <w:rsid w:val="009B070D"/>
    <w:rsid w:val="009B124B"/>
    <w:rsid w:val="009B3DE1"/>
    <w:rsid w:val="009B457D"/>
    <w:rsid w:val="009B4B6B"/>
    <w:rsid w:val="009B4D7D"/>
    <w:rsid w:val="009B50CA"/>
    <w:rsid w:val="009B563A"/>
    <w:rsid w:val="009B5D18"/>
    <w:rsid w:val="009B5DD2"/>
    <w:rsid w:val="009B6B03"/>
    <w:rsid w:val="009B7B00"/>
    <w:rsid w:val="009C00BD"/>
    <w:rsid w:val="009C047A"/>
    <w:rsid w:val="009C053D"/>
    <w:rsid w:val="009C0BFC"/>
    <w:rsid w:val="009C27A5"/>
    <w:rsid w:val="009C37CF"/>
    <w:rsid w:val="009C414A"/>
    <w:rsid w:val="009C45F5"/>
    <w:rsid w:val="009C4E70"/>
    <w:rsid w:val="009C56FB"/>
    <w:rsid w:val="009C655D"/>
    <w:rsid w:val="009D012F"/>
    <w:rsid w:val="009D0345"/>
    <w:rsid w:val="009D12D1"/>
    <w:rsid w:val="009D15E1"/>
    <w:rsid w:val="009D18B5"/>
    <w:rsid w:val="009D3514"/>
    <w:rsid w:val="009D3F1A"/>
    <w:rsid w:val="009D414C"/>
    <w:rsid w:val="009D42BA"/>
    <w:rsid w:val="009D74E6"/>
    <w:rsid w:val="009E01EB"/>
    <w:rsid w:val="009E13F3"/>
    <w:rsid w:val="009E37DA"/>
    <w:rsid w:val="009E509F"/>
    <w:rsid w:val="009E53B4"/>
    <w:rsid w:val="009E56F2"/>
    <w:rsid w:val="009E5B00"/>
    <w:rsid w:val="009E67E5"/>
    <w:rsid w:val="009E6B82"/>
    <w:rsid w:val="009E6E7E"/>
    <w:rsid w:val="009E70B1"/>
    <w:rsid w:val="009F0E1E"/>
    <w:rsid w:val="009F0FF4"/>
    <w:rsid w:val="009F2B21"/>
    <w:rsid w:val="009F395E"/>
    <w:rsid w:val="009F39F6"/>
    <w:rsid w:val="00A0080C"/>
    <w:rsid w:val="00A00BA9"/>
    <w:rsid w:val="00A01325"/>
    <w:rsid w:val="00A0223A"/>
    <w:rsid w:val="00A02468"/>
    <w:rsid w:val="00A02AC0"/>
    <w:rsid w:val="00A02C02"/>
    <w:rsid w:val="00A030C3"/>
    <w:rsid w:val="00A0371E"/>
    <w:rsid w:val="00A03EAC"/>
    <w:rsid w:val="00A05091"/>
    <w:rsid w:val="00A05D80"/>
    <w:rsid w:val="00A05FBC"/>
    <w:rsid w:val="00A0665F"/>
    <w:rsid w:val="00A0680F"/>
    <w:rsid w:val="00A0684A"/>
    <w:rsid w:val="00A06A59"/>
    <w:rsid w:val="00A07B02"/>
    <w:rsid w:val="00A10348"/>
    <w:rsid w:val="00A11AE6"/>
    <w:rsid w:val="00A120AD"/>
    <w:rsid w:val="00A1229E"/>
    <w:rsid w:val="00A128CF"/>
    <w:rsid w:val="00A12A19"/>
    <w:rsid w:val="00A12DBD"/>
    <w:rsid w:val="00A12E2E"/>
    <w:rsid w:val="00A12F54"/>
    <w:rsid w:val="00A137F2"/>
    <w:rsid w:val="00A13D92"/>
    <w:rsid w:val="00A15A79"/>
    <w:rsid w:val="00A16464"/>
    <w:rsid w:val="00A17A91"/>
    <w:rsid w:val="00A21159"/>
    <w:rsid w:val="00A21867"/>
    <w:rsid w:val="00A21F81"/>
    <w:rsid w:val="00A22B17"/>
    <w:rsid w:val="00A22DD3"/>
    <w:rsid w:val="00A2322E"/>
    <w:rsid w:val="00A233B5"/>
    <w:rsid w:val="00A241A0"/>
    <w:rsid w:val="00A25F3D"/>
    <w:rsid w:val="00A26129"/>
    <w:rsid w:val="00A26D47"/>
    <w:rsid w:val="00A277D2"/>
    <w:rsid w:val="00A27A89"/>
    <w:rsid w:val="00A317DB"/>
    <w:rsid w:val="00A3312E"/>
    <w:rsid w:val="00A3325A"/>
    <w:rsid w:val="00A3379B"/>
    <w:rsid w:val="00A350AA"/>
    <w:rsid w:val="00A366F5"/>
    <w:rsid w:val="00A378CE"/>
    <w:rsid w:val="00A379CD"/>
    <w:rsid w:val="00A37B3B"/>
    <w:rsid w:val="00A40FFA"/>
    <w:rsid w:val="00A445FE"/>
    <w:rsid w:val="00A45AE6"/>
    <w:rsid w:val="00A51088"/>
    <w:rsid w:val="00A51778"/>
    <w:rsid w:val="00A52A3B"/>
    <w:rsid w:val="00A5313C"/>
    <w:rsid w:val="00A54240"/>
    <w:rsid w:val="00A54941"/>
    <w:rsid w:val="00A54DB0"/>
    <w:rsid w:val="00A564F0"/>
    <w:rsid w:val="00A5675D"/>
    <w:rsid w:val="00A57085"/>
    <w:rsid w:val="00A6073A"/>
    <w:rsid w:val="00A62767"/>
    <w:rsid w:val="00A641F5"/>
    <w:rsid w:val="00A6583C"/>
    <w:rsid w:val="00A6591C"/>
    <w:rsid w:val="00A66071"/>
    <w:rsid w:val="00A6616C"/>
    <w:rsid w:val="00A66DFE"/>
    <w:rsid w:val="00A66E93"/>
    <w:rsid w:val="00A70518"/>
    <w:rsid w:val="00A70879"/>
    <w:rsid w:val="00A71954"/>
    <w:rsid w:val="00A73365"/>
    <w:rsid w:val="00A73416"/>
    <w:rsid w:val="00A734F5"/>
    <w:rsid w:val="00A73572"/>
    <w:rsid w:val="00A73F79"/>
    <w:rsid w:val="00A75242"/>
    <w:rsid w:val="00A76687"/>
    <w:rsid w:val="00A76A84"/>
    <w:rsid w:val="00A77B47"/>
    <w:rsid w:val="00A82BDB"/>
    <w:rsid w:val="00A832D9"/>
    <w:rsid w:val="00A84687"/>
    <w:rsid w:val="00A84EF8"/>
    <w:rsid w:val="00A85184"/>
    <w:rsid w:val="00A85537"/>
    <w:rsid w:val="00A8571A"/>
    <w:rsid w:val="00A86410"/>
    <w:rsid w:val="00A87E01"/>
    <w:rsid w:val="00A908FB"/>
    <w:rsid w:val="00A9408E"/>
    <w:rsid w:val="00A95F40"/>
    <w:rsid w:val="00A9641B"/>
    <w:rsid w:val="00A9664B"/>
    <w:rsid w:val="00A9692E"/>
    <w:rsid w:val="00A9695E"/>
    <w:rsid w:val="00A97918"/>
    <w:rsid w:val="00AA0FAF"/>
    <w:rsid w:val="00AA13F1"/>
    <w:rsid w:val="00AA2C0E"/>
    <w:rsid w:val="00AA345E"/>
    <w:rsid w:val="00AA3730"/>
    <w:rsid w:val="00AA45DD"/>
    <w:rsid w:val="00AA520B"/>
    <w:rsid w:val="00AA621B"/>
    <w:rsid w:val="00AA6750"/>
    <w:rsid w:val="00AA7E71"/>
    <w:rsid w:val="00AB184B"/>
    <w:rsid w:val="00AB29B4"/>
    <w:rsid w:val="00AB2D33"/>
    <w:rsid w:val="00AB45FA"/>
    <w:rsid w:val="00AB5D32"/>
    <w:rsid w:val="00AB5ED6"/>
    <w:rsid w:val="00AB742F"/>
    <w:rsid w:val="00AB7B58"/>
    <w:rsid w:val="00AB7ED3"/>
    <w:rsid w:val="00AC0770"/>
    <w:rsid w:val="00AC0E7D"/>
    <w:rsid w:val="00AC0EAE"/>
    <w:rsid w:val="00AC2853"/>
    <w:rsid w:val="00AC3362"/>
    <w:rsid w:val="00AC50FB"/>
    <w:rsid w:val="00AC5CC1"/>
    <w:rsid w:val="00AC5EBB"/>
    <w:rsid w:val="00AC636F"/>
    <w:rsid w:val="00AC6880"/>
    <w:rsid w:val="00AC7617"/>
    <w:rsid w:val="00AC7631"/>
    <w:rsid w:val="00AC79E1"/>
    <w:rsid w:val="00AC7BC6"/>
    <w:rsid w:val="00AD05FA"/>
    <w:rsid w:val="00AD0AD8"/>
    <w:rsid w:val="00AD0DE7"/>
    <w:rsid w:val="00AD1983"/>
    <w:rsid w:val="00AD22C6"/>
    <w:rsid w:val="00AD23D9"/>
    <w:rsid w:val="00AD2856"/>
    <w:rsid w:val="00AD321A"/>
    <w:rsid w:val="00AD631F"/>
    <w:rsid w:val="00AD72D5"/>
    <w:rsid w:val="00AD7ADE"/>
    <w:rsid w:val="00AD7F38"/>
    <w:rsid w:val="00AD7FE3"/>
    <w:rsid w:val="00AE01F4"/>
    <w:rsid w:val="00AE02A8"/>
    <w:rsid w:val="00AE1E0A"/>
    <w:rsid w:val="00AE2348"/>
    <w:rsid w:val="00AE26C1"/>
    <w:rsid w:val="00AE3BCA"/>
    <w:rsid w:val="00AE5758"/>
    <w:rsid w:val="00AE5D24"/>
    <w:rsid w:val="00AE5D68"/>
    <w:rsid w:val="00AE5E8C"/>
    <w:rsid w:val="00AE77B9"/>
    <w:rsid w:val="00AF0AEB"/>
    <w:rsid w:val="00AF132C"/>
    <w:rsid w:val="00AF1B5E"/>
    <w:rsid w:val="00AF31FB"/>
    <w:rsid w:val="00AF353E"/>
    <w:rsid w:val="00AF48FE"/>
    <w:rsid w:val="00AF4BA2"/>
    <w:rsid w:val="00AF670C"/>
    <w:rsid w:val="00AF75FC"/>
    <w:rsid w:val="00AF7A05"/>
    <w:rsid w:val="00B01341"/>
    <w:rsid w:val="00B01638"/>
    <w:rsid w:val="00B0236A"/>
    <w:rsid w:val="00B03609"/>
    <w:rsid w:val="00B037AF"/>
    <w:rsid w:val="00B0381E"/>
    <w:rsid w:val="00B0385C"/>
    <w:rsid w:val="00B03E30"/>
    <w:rsid w:val="00B049CE"/>
    <w:rsid w:val="00B04A0C"/>
    <w:rsid w:val="00B053B3"/>
    <w:rsid w:val="00B061E3"/>
    <w:rsid w:val="00B068E6"/>
    <w:rsid w:val="00B06A83"/>
    <w:rsid w:val="00B07DDA"/>
    <w:rsid w:val="00B13CEA"/>
    <w:rsid w:val="00B14935"/>
    <w:rsid w:val="00B14C79"/>
    <w:rsid w:val="00B14C96"/>
    <w:rsid w:val="00B1571E"/>
    <w:rsid w:val="00B158F4"/>
    <w:rsid w:val="00B15D8F"/>
    <w:rsid w:val="00B15FC7"/>
    <w:rsid w:val="00B161C7"/>
    <w:rsid w:val="00B16F4C"/>
    <w:rsid w:val="00B17ADB"/>
    <w:rsid w:val="00B17FA7"/>
    <w:rsid w:val="00B20A02"/>
    <w:rsid w:val="00B2137D"/>
    <w:rsid w:val="00B22824"/>
    <w:rsid w:val="00B22C92"/>
    <w:rsid w:val="00B26574"/>
    <w:rsid w:val="00B26BEF"/>
    <w:rsid w:val="00B26C53"/>
    <w:rsid w:val="00B33A2F"/>
    <w:rsid w:val="00B355C5"/>
    <w:rsid w:val="00B357BA"/>
    <w:rsid w:val="00B371D0"/>
    <w:rsid w:val="00B37A77"/>
    <w:rsid w:val="00B37B0A"/>
    <w:rsid w:val="00B37B5E"/>
    <w:rsid w:val="00B37D74"/>
    <w:rsid w:val="00B414FF"/>
    <w:rsid w:val="00B4222F"/>
    <w:rsid w:val="00B42CD0"/>
    <w:rsid w:val="00B43087"/>
    <w:rsid w:val="00B43977"/>
    <w:rsid w:val="00B44056"/>
    <w:rsid w:val="00B459B8"/>
    <w:rsid w:val="00B47C9F"/>
    <w:rsid w:val="00B47CBE"/>
    <w:rsid w:val="00B5002F"/>
    <w:rsid w:val="00B52216"/>
    <w:rsid w:val="00B52704"/>
    <w:rsid w:val="00B53204"/>
    <w:rsid w:val="00B53868"/>
    <w:rsid w:val="00B53E07"/>
    <w:rsid w:val="00B548AD"/>
    <w:rsid w:val="00B54EC6"/>
    <w:rsid w:val="00B55501"/>
    <w:rsid w:val="00B5551B"/>
    <w:rsid w:val="00B55882"/>
    <w:rsid w:val="00B56F0C"/>
    <w:rsid w:val="00B578AE"/>
    <w:rsid w:val="00B6041C"/>
    <w:rsid w:val="00B60F17"/>
    <w:rsid w:val="00B6136F"/>
    <w:rsid w:val="00B645CD"/>
    <w:rsid w:val="00B646BC"/>
    <w:rsid w:val="00B6647F"/>
    <w:rsid w:val="00B66E9E"/>
    <w:rsid w:val="00B6792B"/>
    <w:rsid w:val="00B708FE"/>
    <w:rsid w:val="00B70E54"/>
    <w:rsid w:val="00B71C87"/>
    <w:rsid w:val="00B73198"/>
    <w:rsid w:val="00B7440C"/>
    <w:rsid w:val="00B75F01"/>
    <w:rsid w:val="00B76A53"/>
    <w:rsid w:val="00B76D3D"/>
    <w:rsid w:val="00B76F67"/>
    <w:rsid w:val="00B803AA"/>
    <w:rsid w:val="00B80D15"/>
    <w:rsid w:val="00B81116"/>
    <w:rsid w:val="00B81B62"/>
    <w:rsid w:val="00B82171"/>
    <w:rsid w:val="00B8484D"/>
    <w:rsid w:val="00B864F4"/>
    <w:rsid w:val="00B86C32"/>
    <w:rsid w:val="00B87079"/>
    <w:rsid w:val="00B91132"/>
    <w:rsid w:val="00B91443"/>
    <w:rsid w:val="00B91850"/>
    <w:rsid w:val="00B91A3F"/>
    <w:rsid w:val="00B9397A"/>
    <w:rsid w:val="00B94FC5"/>
    <w:rsid w:val="00B975EA"/>
    <w:rsid w:val="00BA079E"/>
    <w:rsid w:val="00BA0EF7"/>
    <w:rsid w:val="00BA34DC"/>
    <w:rsid w:val="00BA34F5"/>
    <w:rsid w:val="00BA3BD6"/>
    <w:rsid w:val="00BA3EB8"/>
    <w:rsid w:val="00BA3F71"/>
    <w:rsid w:val="00BA505F"/>
    <w:rsid w:val="00BA56E9"/>
    <w:rsid w:val="00BA60E5"/>
    <w:rsid w:val="00BA63EF"/>
    <w:rsid w:val="00BB018E"/>
    <w:rsid w:val="00BB0F9B"/>
    <w:rsid w:val="00BB21B1"/>
    <w:rsid w:val="00BB2E9B"/>
    <w:rsid w:val="00BB2FDE"/>
    <w:rsid w:val="00BB35DA"/>
    <w:rsid w:val="00BB4992"/>
    <w:rsid w:val="00BB4BAA"/>
    <w:rsid w:val="00BB57FA"/>
    <w:rsid w:val="00BB5E2A"/>
    <w:rsid w:val="00BB68C0"/>
    <w:rsid w:val="00BB6A4B"/>
    <w:rsid w:val="00BB6FD5"/>
    <w:rsid w:val="00BB70AE"/>
    <w:rsid w:val="00BB7AD0"/>
    <w:rsid w:val="00BB7CD9"/>
    <w:rsid w:val="00BB7F69"/>
    <w:rsid w:val="00BC0047"/>
    <w:rsid w:val="00BC141C"/>
    <w:rsid w:val="00BC17F7"/>
    <w:rsid w:val="00BC1A26"/>
    <w:rsid w:val="00BC27D9"/>
    <w:rsid w:val="00BC383E"/>
    <w:rsid w:val="00BC68FB"/>
    <w:rsid w:val="00BC6AC2"/>
    <w:rsid w:val="00BC6B90"/>
    <w:rsid w:val="00BC7B68"/>
    <w:rsid w:val="00BD09C5"/>
    <w:rsid w:val="00BD1951"/>
    <w:rsid w:val="00BD3500"/>
    <w:rsid w:val="00BD38E3"/>
    <w:rsid w:val="00BD3A74"/>
    <w:rsid w:val="00BD3FB5"/>
    <w:rsid w:val="00BD4A6D"/>
    <w:rsid w:val="00BD52C7"/>
    <w:rsid w:val="00BD6DEE"/>
    <w:rsid w:val="00BE000E"/>
    <w:rsid w:val="00BE0292"/>
    <w:rsid w:val="00BE053A"/>
    <w:rsid w:val="00BE2ECB"/>
    <w:rsid w:val="00BE340A"/>
    <w:rsid w:val="00BE3C41"/>
    <w:rsid w:val="00BE3ED6"/>
    <w:rsid w:val="00BE5A3D"/>
    <w:rsid w:val="00BE6C3C"/>
    <w:rsid w:val="00BE7156"/>
    <w:rsid w:val="00BE7CF8"/>
    <w:rsid w:val="00BE7DDB"/>
    <w:rsid w:val="00BE7EAB"/>
    <w:rsid w:val="00BF0D89"/>
    <w:rsid w:val="00BF1E15"/>
    <w:rsid w:val="00BF3437"/>
    <w:rsid w:val="00BF3A2B"/>
    <w:rsid w:val="00BF3E34"/>
    <w:rsid w:val="00BF6CDA"/>
    <w:rsid w:val="00BF7405"/>
    <w:rsid w:val="00BF75C5"/>
    <w:rsid w:val="00BF77B8"/>
    <w:rsid w:val="00BF7891"/>
    <w:rsid w:val="00C000EC"/>
    <w:rsid w:val="00C01006"/>
    <w:rsid w:val="00C01EB4"/>
    <w:rsid w:val="00C02350"/>
    <w:rsid w:val="00C02D18"/>
    <w:rsid w:val="00C02F3E"/>
    <w:rsid w:val="00C030CF"/>
    <w:rsid w:val="00C053F6"/>
    <w:rsid w:val="00C05B25"/>
    <w:rsid w:val="00C06420"/>
    <w:rsid w:val="00C0799C"/>
    <w:rsid w:val="00C07B2D"/>
    <w:rsid w:val="00C102D5"/>
    <w:rsid w:val="00C11285"/>
    <w:rsid w:val="00C11977"/>
    <w:rsid w:val="00C12BE3"/>
    <w:rsid w:val="00C13144"/>
    <w:rsid w:val="00C1331C"/>
    <w:rsid w:val="00C140A6"/>
    <w:rsid w:val="00C14436"/>
    <w:rsid w:val="00C146A7"/>
    <w:rsid w:val="00C1585D"/>
    <w:rsid w:val="00C1659B"/>
    <w:rsid w:val="00C167CB"/>
    <w:rsid w:val="00C20EC9"/>
    <w:rsid w:val="00C21AAE"/>
    <w:rsid w:val="00C22C04"/>
    <w:rsid w:val="00C2303B"/>
    <w:rsid w:val="00C23214"/>
    <w:rsid w:val="00C238F1"/>
    <w:rsid w:val="00C24149"/>
    <w:rsid w:val="00C242F1"/>
    <w:rsid w:val="00C26D2E"/>
    <w:rsid w:val="00C27657"/>
    <w:rsid w:val="00C332EE"/>
    <w:rsid w:val="00C33982"/>
    <w:rsid w:val="00C33D7C"/>
    <w:rsid w:val="00C35FC2"/>
    <w:rsid w:val="00C4028F"/>
    <w:rsid w:val="00C404FB"/>
    <w:rsid w:val="00C4265A"/>
    <w:rsid w:val="00C429C0"/>
    <w:rsid w:val="00C42AE7"/>
    <w:rsid w:val="00C42D81"/>
    <w:rsid w:val="00C42F4D"/>
    <w:rsid w:val="00C44DF2"/>
    <w:rsid w:val="00C468DD"/>
    <w:rsid w:val="00C46BA7"/>
    <w:rsid w:val="00C46FF7"/>
    <w:rsid w:val="00C50EE6"/>
    <w:rsid w:val="00C51122"/>
    <w:rsid w:val="00C548B3"/>
    <w:rsid w:val="00C54DBB"/>
    <w:rsid w:val="00C55104"/>
    <w:rsid w:val="00C5568A"/>
    <w:rsid w:val="00C55D20"/>
    <w:rsid w:val="00C56083"/>
    <w:rsid w:val="00C563F6"/>
    <w:rsid w:val="00C61291"/>
    <w:rsid w:val="00C617E3"/>
    <w:rsid w:val="00C619C3"/>
    <w:rsid w:val="00C622D8"/>
    <w:rsid w:val="00C62F96"/>
    <w:rsid w:val="00C631C5"/>
    <w:rsid w:val="00C63660"/>
    <w:rsid w:val="00C63F12"/>
    <w:rsid w:val="00C65350"/>
    <w:rsid w:val="00C65404"/>
    <w:rsid w:val="00C661D5"/>
    <w:rsid w:val="00C6754A"/>
    <w:rsid w:val="00C703DE"/>
    <w:rsid w:val="00C71DD8"/>
    <w:rsid w:val="00C7205D"/>
    <w:rsid w:val="00C724DE"/>
    <w:rsid w:val="00C729F3"/>
    <w:rsid w:val="00C73097"/>
    <w:rsid w:val="00C7347A"/>
    <w:rsid w:val="00C756E6"/>
    <w:rsid w:val="00C75CF5"/>
    <w:rsid w:val="00C76893"/>
    <w:rsid w:val="00C80C40"/>
    <w:rsid w:val="00C80EE1"/>
    <w:rsid w:val="00C826DF"/>
    <w:rsid w:val="00C84C2E"/>
    <w:rsid w:val="00C85234"/>
    <w:rsid w:val="00C8595C"/>
    <w:rsid w:val="00C867A4"/>
    <w:rsid w:val="00C8762C"/>
    <w:rsid w:val="00C87834"/>
    <w:rsid w:val="00C9369F"/>
    <w:rsid w:val="00C93B82"/>
    <w:rsid w:val="00C940F5"/>
    <w:rsid w:val="00C95664"/>
    <w:rsid w:val="00CA0F5B"/>
    <w:rsid w:val="00CA2E2B"/>
    <w:rsid w:val="00CA3A47"/>
    <w:rsid w:val="00CA3D87"/>
    <w:rsid w:val="00CA6162"/>
    <w:rsid w:val="00CA6711"/>
    <w:rsid w:val="00CA6813"/>
    <w:rsid w:val="00CB10D2"/>
    <w:rsid w:val="00CB1900"/>
    <w:rsid w:val="00CB34B9"/>
    <w:rsid w:val="00CB35CB"/>
    <w:rsid w:val="00CB3E1D"/>
    <w:rsid w:val="00CB3F2C"/>
    <w:rsid w:val="00CB40DB"/>
    <w:rsid w:val="00CB4187"/>
    <w:rsid w:val="00CB44D1"/>
    <w:rsid w:val="00CB5EC0"/>
    <w:rsid w:val="00CB6194"/>
    <w:rsid w:val="00CB64A1"/>
    <w:rsid w:val="00CB6EBE"/>
    <w:rsid w:val="00CB701C"/>
    <w:rsid w:val="00CC05A5"/>
    <w:rsid w:val="00CC0B2D"/>
    <w:rsid w:val="00CC10F6"/>
    <w:rsid w:val="00CC1528"/>
    <w:rsid w:val="00CC1693"/>
    <w:rsid w:val="00CC3228"/>
    <w:rsid w:val="00CC34A3"/>
    <w:rsid w:val="00CC3568"/>
    <w:rsid w:val="00CC47D5"/>
    <w:rsid w:val="00CC49FC"/>
    <w:rsid w:val="00CC51AE"/>
    <w:rsid w:val="00CC52A0"/>
    <w:rsid w:val="00CC54EE"/>
    <w:rsid w:val="00CC6069"/>
    <w:rsid w:val="00CC6C7C"/>
    <w:rsid w:val="00CC7E98"/>
    <w:rsid w:val="00CD0C82"/>
    <w:rsid w:val="00CD1197"/>
    <w:rsid w:val="00CD2F2C"/>
    <w:rsid w:val="00CD40CA"/>
    <w:rsid w:val="00CD4969"/>
    <w:rsid w:val="00CD49BD"/>
    <w:rsid w:val="00CD4B0E"/>
    <w:rsid w:val="00CD6729"/>
    <w:rsid w:val="00CD694B"/>
    <w:rsid w:val="00CD7C0F"/>
    <w:rsid w:val="00CD7F96"/>
    <w:rsid w:val="00CE003E"/>
    <w:rsid w:val="00CE0D56"/>
    <w:rsid w:val="00CE21DA"/>
    <w:rsid w:val="00CE32DA"/>
    <w:rsid w:val="00CE3F6C"/>
    <w:rsid w:val="00CE43A3"/>
    <w:rsid w:val="00CE4625"/>
    <w:rsid w:val="00CE4D93"/>
    <w:rsid w:val="00CE545E"/>
    <w:rsid w:val="00CE595B"/>
    <w:rsid w:val="00CF0053"/>
    <w:rsid w:val="00CF01B5"/>
    <w:rsid w:val="00CF0915"/>
    <w:rsid w:val="00CF0D9F"/>
    <w:rsid w:val="00CF1FD6"/>
    <w:rsid w:val="00CF248C"/>
    <w:rsid w:val="00CF27FC"/>
    <w:rsid w:val="00CF2F65"/>
    <w:rsid w:val="00CF34BD"/>
    <w:rsid w:val="00CF3BB8"/>
    <w:rsid w:val="00CF47D2"/>
    <w:rsid w:val="00CF4F0C"/>
    <w:rsid w:val="00CF5128"/>
    <w:rsid w:val="00CF7B1F"/>
    <w:rsid w:val="00D00605"/>
    <w:rsid w:val="00D03385"/>
    <w:rsid w:val="00D03686"/>
    <w:rsid w:val="00D038FB"/>
    <w:rsid w:val="00D05BF1"/>
    <w:rsid w:val="00D06978"/>
    <w:rsid w:val="00D1070B"/>
    <w:rsid w:val="00D10C98"/>
    <w:rsid w:val="00D1132D"/>
    <w:rsid w:val="00D11A45"/>
    <w:rsid w:val="00D13A80"/>
    <w:rsid w:val="00D14859"/>
    <w:rsid w:val="00D149BE"/>
    <w:rsid w:val="00D1584A"/>
    <w:rsid w:val="00D15F31"/>
    <w:rsid w:val="00D16A0D"/>
    <w:rsid w:val="00D16E78"/>
    <w:rsid w:val="00D20811"/>
    <w:rsid w:val="00D21093"/>
    <w:rsid w:val="00D2131B"/>
    <w:rsid w:val="00D21AB0"/>
    <w:rsid w:val="00D22489"/>
    <w:rsid w:val="00D2345A"/>
    <w:rsid w:val="00D2383C"/>
    <w:rsid w:val="00D25773"/>
    <w:rsid w:val="00D25AA7"/>
    <w:rsid w:val="00D25B8D"/>
    <w:rsid w:val="00D26923"/>
    <w:rsid w:val="00D26F9B"/>
    <w:rsid w:val="00D27351"/>
    <w:rsid w:val="00D27BCE"/>
    <w:rsid w:val="00D3049C"/>
    <w:rsid w:val="00D31DD4"/>
    <w:rsid w:val="00D325DA"/>
    <w:rsid w:val="00D32984"/>
    <w:rsid w:val="00D32E39"/>
    <w:rsid w:val="00D34B4F"/>
    <w:rsid w:val="00D34E28"/>
    <w:rsid w:val="00D35317"/>
    <w:rsid w:val="00D36059"/>
    <w:rsid w:val="00D36FFB"/>
    <w:rsid w:val="00D40A5B"/>
    <w:rsid w:val="00D41CE9"/>
    <w:rsid w:val="00D41DF6"/>
    <w:rsid w:val="00D41F1A"/>
    <w:rsid w:val="00D42326"/>
    <w:rsid w:val="00D42E81"/>
    <w:rsid w:val="00D447AD"/>
    <w:rsid w:val="00D4664E"/>
    <w:rsid w:val="00D46DD1"/>
    <w:rsid w:val="00D47F36"/>
    <w:rsid w:val="00D502A8"/>
    <w:rsid w:val="00D5117A"/>
    <w:rsid w:val="00D52626"/>
    <w:rsid w:val="00D52BCF"/>
    <w:rsid w:val="00D5528C"/>
    <w:rsid w:val="00D55858"/>
    <w:rsid w:val="00D5605C"/>
    <w:rsid w:val="00D56150"/>
    <w:rsid w:val="00D564AF"/>
    <w:rsid w:val="00D64BD3"/>
    <w:rsid w:val="00D64BE5"/>
    <w:rsid w:val="00D65022"/>
    <w:rsid w:val="00D668FD"/>
    <w:rsid w:val="00D66AE6"/>
    <w:rsid w:val="00D67412"/>
    <w:rsid w:val="00D7183F"/>
    <w:rsid w:val="00D7313E"/>
    <w:rsid w:val="00D73EAA"/>
    <w:rsid w:val="00D74608"/>
    <w:rsid w:val="00D74CB6"/>
    <w:rsid w:val="00D767B0"/>
    <w:rsid w:val="00D80928"/>
    <w:rsid w:val="00D80FB9"/>
    <w:rsid w:val="00D82E09"/>
    <w:rsid w:val="00D844AC"/>
    <w:rsid w:val="00D852B5"/>
    <w:rsid w:val="00D857B0"/>
    <w:rsid w:val="00D8590B"/>
    <w:rsid w:val="00D86914"/>
    <w:rsid w:val="00D86D91"/>
    <w:rsid w:val="00D90240"/>
    <w:rsid w:val="00D91D3D"/>
    <w:rsid w:val="00D9253B"/>
    <w:rsid w:val="00D938AF"/>
    <w:rsid w:val="00D93CC4"/>
    <w:rsid w:val="00D94967"/>
    <w:rsid w:val="00D94DF9"/>
    <w:rsid w:val="00D95307"/>
    <w:rsid w:val="00D95483"/>
    <w:rsid w:val="00D9682A"/>
    <w:rsid w:val="00D97A3D"/>
    <w:rsid w:val="00D97AFD"/>
    <w:rsid w:val="00DA1886"/>
    <w:rsid w:val="00DA1C48"/>
    <w:rsid w:val="00DA1E4A"/>
    <w:rsid w:val="00DA2CD7"/>
    <w:rsid w:val="00DA3007"/>
    <w:rsid w:val="00DA351D"/>
    <w:rsid w:val="00DA36F2"/>
    <w:rsid w:val="00DA421E"/>
    <w:rsid w:val="00DA4A68"/>
    <w:rsid w:val="00DA5DC9"/>
    <w:rsid w:val="00DA6236"/>
    <w:rsid w:val="00DA649C"/>
    <w:rsid w:val="00DA7232"/>
    <w:rsid w:val="00DA74FC"/>
    <w:rsid w:val="00DA7A7D"/>
    <w:rsid w:val="00DB0C20"/>
    <w:rsid w:val="00DB15A7"/>
    <w:rsid w:val="00DB3BE2"/>
    <w:rsid w:val="00DB46DD"/>
    <w:rsid w:val="00DB48FA"/>
    <w:rsid w:val="00DB5D6C"/>
    <w:rsid w:val="00DB68BE"/>
    <w:rsid w:val="00DB6A4B"/>
    <w:rsid w:val="00DB6BFD"/>
    <w:rsid w:val="00DC0AB8"/>
    <w:rsid w:val="00DC0E22"/>
    <w:rsid w:val="00DC0FDE"/>
    <w:rsid w:val="00DC1715"/>
    <w:rsid w:val="00DC1E1E"/>
    <w:rsid w:val="00DC281B"/>
    <w:rsid w:val="00DC2F7C"/>
    <w:rsid w:val="00DC3D7A"/>
    <w:rsid w:val="00DC6252"/>
    <w:rsid w:val="00DC6C8E"/>
    <w:rsid w:val="00DC7A84"/>
    <w:rsid w:val="00DC7F6F"/>
    <w:rsid w:val="00DD0714"/>
    <w:rsid w:val="00DD225C"/>
    <w:rsid w:val="00DD2C19"/>
    <w:rsid w:val="00DD36BB"/>
    <w:rsid w:val="00DD5B5F"/>
    <w:rsid w:val="00DD5DBE"/>
    <w:rsid w:val="00DD6DB8"/>
    <w:rsid w:val="00DD78C5"/>
    <w:rsid w:val="00DE0640"/>
    <w:rsid w:val="00DE1533"/>
    <w:rsid w:val="00DE192C"/>
    <w:rsid w:val="00DE24E3"/>
    <w:rsid w:val="00DE3021"/>
    <w:rsid w:val="00DE34DA"/>
    <w:rsid w:val="00DE3D3A"/>
    <w:rsid w:val="00DE4203"/>
    <w:rsid w:val="00DE4D7C"/>
    <w:rsid w:val="00DE5D77"/>
    <w:rsid w:val="00DE61FA"/>
    <w:rsid w:val="00DE741A"/>
    <w:rsid w:val="00DE7CFD"/>
    <w:rsid w:val="00DF0587"/>
    <w:rsid w:val="00DF25C6"/>
    <w:rsid w:val="00DF41B8"/>
    <w:rsid w:val="00DF42CE"/>
    <w:rsid w:val="00DF48E9"/>
    <w:rsid w:val="00DF5A72"/>
    <w:rsid w:val="00DF64C5"/>
    <w:rsid w:val="00DF68B6"/>
    <w:rsid w:val="00DF6AE1"/>
    <w:rsid w:val="00DF71B1"/>
    <w:rsid w:val="00E00AAE"/>
    <w:rsid w:val="00E01615"/>
    <w:rsid w:val="00E05B96"/>
    <w:rsid w:val="00E075C7"/>
    <w:rsid w:val="00E07840"/>
    <w:rsid w:val="00E11B55"/>
    <w:rsid w:val="00E11C71"/>
    <w:rsid w:val="00E1407F"/>
    <w:rsid w:val="00E16978"/>
    <w:rsid w:val="00E16B2F"/>
    <w:rsid w:val="00E179BF"/>
    <w:rsid w:val="00E17A22"/>
    <w:rsid w:val="00E2043E"/>
    <w:rsid w:val="00E20AE8"/>
    <w:rsid w:val="00E2103E"/>
    <w:rsid w:val="00E21318"/>
    <w:rsid w:val="00E21825"/>
    <w:rsid w:val="00E2330C"/>
    <w:rsid w:val="00E2456B"/>
    <w:rsid w:val="00E25F67"/>
    <w:rsid w:val="00E266D8"/>
    <w:rsid w:val="00E26820"/>
    <w:rsid w:val="00E275DC"/>
    <w:rsid w:val="00E2797E"/>
    <w:rsid w:val="00E27E2B"/>
    <w:rsid w:val="00E307BE"/>
    <w:rsid w:val="00E30FB9"/>
    <w:rsid w:val="00E323A7"/>
    <w:rsid w:val="00E32664"/>
    <w:rsid w:val="00E34CC0"/>
    <w:rsid w:val="00E3507D"/>
    <w:rsid w:val="00E353FD"/>
    <w:rsid w:val="00E36220"/>
    <w:rsid w:val="00E36826"/>
    <w:rsid w:val="00E37339"/>
    <w:rsid w:val="00E375D2"/>
    <w:rsid w:val="00E37BC5"/>
    <w:rsid w:val="00E37BC7"/>
    <w:rsid w:val="00E409A2"/>
    <w:rsid w:val="00E40A22"/>
    <w:rsid w:val="00E41392"/>
    <w:rsid w:val="00E41D31"/>
    <w:rsid w:val="00E439FC"/>
    <w:rsid w:val="00E45DAF"/>
    <w:rsid w:val="00E45ED7"/>
    <w:rsid w:val="00E47951"/>
    <w:rsid w:val="00E5043B"/>
    <w:rsid w:val="00E50689"/>
    <w:rsid w:val="00E51C2D"/>
    <w:rsid w:val="00E52735"/>
    <w:rsid w:val="00E52AE0"/>
    <w:rsid w:val="00E542DB"/>
    <w:rsid w:val="00E54822"/>
    <w:rsid w:val="00E5576F"/>
    <w:rsid w:val="00E55A87"/>
    <w:rsid w:val="00E56188"/>
    <w:rsid w:val="00E56AE4"/>
    <w:rsid w:val="00E572DD"/>
    <w:rsid w:val="00E57467"/>
    <w:rsid w:val="00E57BA1"/>
    <w:rsid w:val="00E57BC7"/>
    <w:rsid w:val="00E61A1C"/>
    <w:rsid w:val="00E6203E"/>
    <w:rsid w:val="00E64A1A"/>
    <w:rsid w:val="00E64EC3"/>
    <w:rsid w:val="00E67072"/>
    <w:rsid w:val="00E6740F"/>
    <w:rsid w:val="00E67B8C"/>
    <w:rsid w:val="00E70ADF"/>
    <w:rsid w:val="00E7114E"/>
    <w:rsid w:val="00E7217B"/>
    <w:rsid w:val="00E729EB"/>
    <w:rsid w:val="00E72B2E"/>
    <w:rsid w:val="00E72D9B"/>
    <w:rsid w:val="00E7338A"/>
    <w:rsid w:val="00E73B68"/>
    <w:rsid w:val="00E73BFE"/>
    <w:rsid w:val="00E73D2D"/>
    <w:rsid w:val="00E73E45"/>
    <w:rsid w:val="00E742BE"/>
    <w:rsid w:val="00E75A1D"/>
    <w:rsid w:val="00E80A98"/>
    <w:rsid w:val="00E81C82"/>
    <w:rsid w:val="00E82824"/>
    <w:rsid w:val="00E82947"/>
    <w:rsid w:val="00E82FF2"/>
    <w:rsid w:val="00E83243"/>
    <w:rsid w:val="00E83312"/>
    <w:rsid w:val="00E83416"/>
    <w:rsid w:val="00E858CF"/>
    <w:rsid w:val="00E869B0"/>
    <w:rsid w:val="00E86BF2"/>
    <w:rsid w:val="00E8712D"/>
    <w:rsid w:val="00E871BB"/>
    <w:rsid w:val="00E90223"/>
    <w:rsid w:val="00E905FE"/>
    <w:rsid w:val="00E907BE"/>
    <w:rsid w:val="00E9310A"/>
    <w:rsid w:val="00E9392F"/>
    <w:rsid w:val="00E93A64"/>
    <w:rsid w:val="00E941AA"/>
    <w:rsid w:val="00E943E4"/>
    <w:rsid w:val="00E94FF9"/>
    <w:rsid w:val="00E95135"/>
    <w:rsid w:val="00E95384"/>
    <w:rsid w:val="00E95D7B"/>
    <w:rsid w:val="00E9692C"/>
    <w:rsid w:val="00E97527"/>
    <w:rsid w:val="00EA0190"/>
    <w:rsid w:val="00EA056B"/>
    <w:rsid w:val="00EA05AF"/>
    <w:rsid w:val="00EA0606"/>
    <w:rsid w:val="00EA0D26"/>
    <w:rsid w:val="00EA158D"/>
    <w:rsid w:val="00EA1B71"/>
    <w:rsid w:val="00EA31AF"/>
    <w:rsid w:val="00EA3B9C"/>
    <w:rsid w:val="00EA5A96"/>
    <w:rsid w:val="00EA5EC0"/>
    <w:rsid w:val="00EA61D6"/>
    <w:rsid w:val="00EA719E"/>
    <w:rsid w:val="00EA7D70"/>
    <w:rsid w:val="00EB01EB"/>
    <w:rsid w:val="00EB08F6"/>
    <w:rsid w:val="00EB20EA"/>
    <w:rsid w:val="00EB2201"/>
    <w:rsid w:val="00EB2D23"/>
    <w:rsid w:val="00EB3529"/>
    <w:rsid w:val="00EB398E"/>
    <w:rsid w:val="00EB3F99"/>
    <w:rsid w:val="00EB4E79"/>
    <w:rsid w:val="00EB6432"/>
    <w:rsid w:val="00EB7340"/>
    <w:rsid w:val="00EB77F1"/>
    <w:rsid w:val="00EC0781"/>
    <w:rsid w:val="00EC0A96"/>
    <w:rsid w:val="00EC0D7F"/>
    <w:rsid w:val="00EC125A"/>
    <w:rsid w:val="00EC2426"/>
    <w:rsid w:val="00EC282D"/>
    <w:rsid w:val="00EC4383"/>
    <w:rsid w:val="00EC5CC5"/>
    <w:rsid w:val="00EC63A6"/>
    <w:rsid w:val="00EC6468"/>
    <w:rsid w:val="00EC64B0"/>
    <w:rsid w:val="00EC71BF"/>
    <w:rsid w:val="00ED017F"/>
    <w:rsid w:val="00ED2305"/>
    <w:rsid w:val="00ED3520"/>
    <w:rsid w:val="00ED54B1"/>
    <w:rsid w:val="00ED5716"/>
    <w:rsid w:val="00ED5F16"/>
    <w:rsid w:val="00ED65D8"/>
    <w:rsid w:val="00ED6A50"/>
    <w:rsid w:val="00ED749F"/>
    <w:rsid w:val="00ED7BCE"/>
    <w:rsid w:val="00ED7EC8"/>
    <w:rsid w:val="00EE09BD"/>
    <w:rsid w:val="00EE23E8"/>
    <w:rsid w:val="00EE652A"/>
    <w:rsid w:val="00EE6D09"/>
    <w:rsid w:val="00EE776E"/>
    <w:rsid w:val="00EE7C5B"/>
    <w:rsid w:val="00EF0483"/>
    <w:rsid w:val="00EF0E93"/>
    <w:rsid w:val="00EF10D9"/>
    <w:rsid w:val="00EF2407"/>
    <w:rsid w:val="00EF4472"/>
    <w:rsid w:val="00EF5ADB"/>
    <w:rsid w:val="00EF6592"/>
    <w:rsid w:val="00EF6FB9"/>
    <w:rsid w:val="00EF7A3E"/>
    <w:rsid w:val="00F006A0"/>
    <w:rsid w:val="00F00D0E"/>
    <w:rsid w:val="00F01286"/>
    <w:rsid w:val="00F01565"/>
    <w:rsid w:val="00F01781"/>
    <w:rsid w:val="00F01E40"/>
    <w:rsid w:val="00F04547"/>
    <w:rsid w:val="00F05718"/>
    <w:rsid w:val="00F063D9"/>
    <w:rsid w:val="00F077B5"/>
    <w:rsid w:val="00F10290"/>
    <w:rsid w:val="00F10E79"/>
    <w:rsid w:val="00F1205D"/>
    <w:rsid w:val="00F12E1E"/>
    <w:rsid w:val="00F13643"/>
    <w:rsid w:val="00F14ACA"/>
    <w:rsid w:val="00F15A67"/>
    <w:rsid w:val="00F15C2B"/>
    <w:rsid w:val="00F15F12"/>
    <w:rsid w:val="00F17AC7"/>
    <w:rsid w:val="00F20C33"/>
    <w:rsid w:val="00F21305"/>
    <w:rsid w:val="00F21F76"/>
    <w:rsid w:val="00F224F8"/>
    <w:rsid w:val="00F23477"/>
    <w:rsid w:val="00F23897"/>
    <w:rsid w:val="00F24235"/>
    <w:rsid w:val="00F245FF"/>
    <w:rsid w:val="00F24748"/>
    <w:rsid w:val="00F25AFA"/>
    <w:rsid w:val="00F25B77"/>
    <w:rsid w:val="00F25C45"/>
    <w:rsid w:val="00F260AD"/>
    <w:rsid w:val="00F27142"/>
    <w:rsid w:val="00F27147"/>
    <w:rsid w:val="00F27A7A"/>
    <w:rsid w:val="00F31586"/>
    <w:rsid w:val="00F31D76"/>
    <w:rsid w:val="00F3254C"/>
    <w:rsid w:val="00F32F66"/>
    <w:rsid w:val="00F33F2E"/>
    <w:rsid w:val="00F342FC"/>
    <w:rsid w:val="00F34874"/>
    <w:rsid w:val="00F379C4"/>
    <w:rsid w:val="00F41E80"/>
    <w:rsid w:val="00F430DC"/>
    <w:rsid w:val="00F4361C"/>
    <w:rsid w:val="00F43A2D"/>
    <w:rsid w:val="00F44032"/>
    <w:rsid w:val="00F440DC"/>
    <w:rsid w:val="00F442BC"/>
    <w:rsid w:val="00F4452E"/>
    <w:rsid w:val="00F45204"/>
    <w:rsid w:val="00F454ED"/>
    <w:rsid w:val="00F47B5E"/>
    <w:rsid w:val="00F47D79"/>
    <w:rsid w:val="00F52008"/>
    <w:rsid w:val="00F52418"/>
    <w:rsid w:val="00F52E56"/>
    <w:rsid w:val="00F53C62"/>
    <w:rsid w:val="00F5436F"/>
    <w:rsid w:val="00F549BD"/>
    <w:rsid w:val="00F55988"/>
    <w:rsid w:val="00F55EF9"/>
    <w:rsid w:val="00F55F23"/>
    <w:rsid w:val="00F5637B"/>
    <w:rsid w:val="00F564ED"/>
    <w:rsid w:val="00F56557"/>
    <w:rsid w:val="00F56601"/>
    <w:rsid w:val="00F60387"/>
    <w:rsid w:val="00F61DDE"/>
    <w:rsid w:val="00F62D13"/>
    <w:rsid w:val="00F635E8"/>
    <w:rsid w:val="00F6492A"/>
    <w:rsid w:val="00F66036"/>
    <w:rsid w:val="00F6709F"/>
    <w:rsid w:val="00F70B32"/>
    <w:rsid w:val="00F725D9"/>
    <w:rsid w:val="00F76959"/>
    <w:rsid w:val="00F77377"/>
    <w:rsid w:val="00F7738A"/>
    <w:rsid w:val="00F77AD7"/>
    <w:rsid w:val="00F77F45"/>
    <w:rsid w:val="00F8109E"/>
    <w:rsid w:val="00F81A91"/>
    <w:rsid w:val="00F8205C"/>
    <w:rsid w:val="00F84902"/>
    <w:rsid w:val="00F853FF"/>
    <w:rsid w:val="00F85C9B"/>
    <w:rsid w:val="00F8676A"/>
    <w:rsid w:val="00F877BF"/>
    <w:rsid w:val="00F8780B"/>
    <w:rsid w:val="00F90F4F"/>
    <w:rsid w:val="00F92309"/>
    <w:rsid w:val="00F93029"/>
    <w:rsid w:val="00F94214"/>
    <w:rsid w:val="00F94918"/>
    <w:rsid w:val="00F94926"/>
    <w:rsid w:val="00F94BCE"/>
    <w:rsid w:val="00F94C51"/>
    <w:rsid w:val="00F96419"/>
    <w:rsid w:val="00F97737"/>
    <w:rsid w:val="00FA0DC8"/>
    <w:rsid w:val="00FA1BA1"/>
    <w:rsid w:val="00FA2500"/>
    <w:rsid w:val="00FA2B39"/>
    <w:rsid w:val="00FA2F21"/>
    <w:rsid w:val="00FA3172"/>
    <w:rsid w:val="00FA34C5"/>
    <w:rsid w:val="00FA39FB"/>
    <w:rsid w:val="00FA40BC"/>
    <w:rsid w:val="00FA46C6"/>
    <w:rsid w:val="00FA4816"/>
    <w:rsid w:val="00FA4D48"/>
    <w:rsid w:val="00FA6EB6"/>
    <w:rsid w:val="00FA746D"/>
    <w:rsid w:val="00FB0006"/>
    <w:rsid w:val="00FB2F6A"/>
    <w:rsid w:val="00FB37B5"/>
    <w:rsid w:val="00FB61AE"/>
    <w:rsid w:val="00FB6AC0"/>
    <w:rsid w:val="00FB6AE0"/>
    <w:rsid w:val="00FC041E"/>
    <w:rsid w:val="00FC0913"/>
    <w:rsid w:val="00FC15AC"/>
    <w:rsid w:val="00FC2354"/>
    <w:rsid w:val="00FC2791"/>
    <w:rsid w:val="00FC2D11"/>
    <w:rsid w:val="00FC31FD"/>
    <w:rsid w:val="00FC5498"/>
    <w:rsid w:val="00FC5B1A"/>
    <w:rsid w:val="00FC5FCE"/>
    <w:rsid w:val="00FC62BC"/>
    <w:rsid w:val="00FC6A1C"/>
    <w:rsid w:val="00FC6B75"/>
    <w:rsid w:val="00FC6C2E"/>
    <w:rsid w:val="00FC6C30"/>
    <w:rsid w:val="00FC7753"/>
    <w:rsid w:val="00FC784C"/>
    <w:rsid w:val="00FD18CC"/>
    <w:rsid w:val="00FD1C88"/>
    <w:rsid w:val="00FD2B32"/>
    <w:rsid w:val="00FD3085"/>
    <w:rsid w:val="00FD30DD"/>
    <w:rsid w:val="00FD3B11"/>
    <w:rsid w:val="00FD48BC"/>
    <w:rsid w:val="00FD5240"/>
    <w:rsid w:val="00FD5615"/>
    <w:rsid w:val="00FD7904"/>
    <w:rsid w:val="00FE0CF3"/>
    <w:rsid w:val="00FE0F37"/>
    <w:rsid w:val="00FE1635"/>
    <w:rsid w:val="00FE1822"/>
    <w:rsid w:val="00FE2329"/>
    <w:rsid w:val="00FE24B4"/>
    <w:rsid w:val="00FE420E"/>
    <w:rsid w:val="00FE50C8"/>
    <w:rsid w:val="00FE5B33"/>
    <w:rsid w:val="00FE724D"/>
    <w:rsid w:val="00FE7C45"/>
    <w:rsid w:val="00FE7E80"/>
    <w:rsid w:val="00FF0A81"/>
    <w:rsid w:val="00FF0D64"/>
    <w:rsid w:val="00FF2287"/>
    <w:rsid w:val="00FF2A27"/>
    <w:rsid w:val="00FF3BCD"/>
    <w:rsid w:val="00FF3C78"/>
    <w:rsid w:val="00FF3D1F"/>
    <w:rsid w:val="00FF448F"/>
    <w:rsid w:val="00FF7AE2"/>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A51E2F78-B4F1-455E-9626-C2C2C4401F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B15FC7"/>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paragraph" w:styleId="Nagwek4">
    <w:name w:val="heading 4"/>
    <w:basedOn w:val="Normalny"/>
    <w:next w:val="Normalny"/>
    <w:link w:val="Nagwek4Znak"/>
    <w:uiPriority w:val="9"/>
    <w:unhideWhenUsed/>
    <w:qFormat/>
    <w:rsid w:val="007A23FF"/>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 w:type="character" w:customStyle="1" w:styleId="Nagwek4Znak">
    <w:name w:val="Nagłówek 4 Znak"/>
    <w:basedOn w:val="Domylnaczcionkaakapitu"/>
    <w:link w:val="Nagwek4"/>
    <w:uiPriority w:val="9"/>
    <w:rsid w:val="007A23FF"/>
    <w:rPr>
      <w:rFonts w:asciiTheme="majorHAnsi" w:eastAsiaTheme="majorEastAsia" w:hAnsiTheme="majorHAnsi" w:cstheme="majorBidi"/>
      <w:i/>
      <w:iCs/>
      <w:color w:val="2E74B5" w:themeColor="accent1" w:themeShade="BF"/>
      <w:sz w:val="24"/>
      <w:szCs w:val="24"/>
      <w:lang w:eastAsia="zh-CN"/>
    </w:rPr>
  </w:style>
  <w:style w:type="paragraph" w:styleId="Tekstpodstawowy">
    <w:name w:val="Body Text"/>
    <w:basedOn w:val="Normalny"/>
    <w:link w:val="TekstpodstawowyZnak"/>
    <w:rsid w:val="001027C2"/>
    <w:pPr>
      <w:suppressAutoHyphens/>
      <w:spacing w:after="140" w:line="276" w:lineRule="auto"/>
      <w:ind w:firstLine="0"/>
      <w:jc w:val="left"/>
    </w:pPr>
    <w:rPr>
      <w:rFonts w:ascii="Liberation Serif" w:eastAsia="NSimSun" w:hAnsi="Liberation Serif" w:cs="Arial"/>
      <w:kern w:val="2"/>
      <w:lang w:bidi="hi-IN"/>
    </w:rPr>
  </w:style>
  <w:style w:type="character" w:customStyle="1" w:styleId="TekstpodstawowyZnak">
    <w:name w:val="Tekst podstawowy Znak"/>
    <w:basedOn w:val="Domylnaczcionkaakapitu"/>
    <w:link w:val="Tekstpodstawowy"/>
    <w:rsid w:val="001027C2"/>
    <w:rPr>
      <w:rFonts w:ascii="Liberation Serif" w:eastAsia="NSimSun" w:hAnsi="Liberation Serif" w:cs="Arial"/>
      <w:kern w:val="2"/>
      <w:sz w:val="24"/>
      <w:szCs w:val="24"/>
      <w:lang w:eastAsia="zh-CN" w:bidi="hi-IN"/>
    </w:rPr>
  </w:style>
  <w:style w:type="character" w:customStyle="1" w:styleId="st">
    <w:name w:val="st"/>
    <w:basedOn w:val="Domylnaczcionkaakapitu"/>
    <w:rsid w:val="00B26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917534">
      <w:bodyDiv w:val="1"/>
      <w:marLeft w:val="0"/>
      <w:marRight w:val="0"/>
      <w:marTop w:val="0"/>
      <w:marBottom w:val="0"/>
      <w:divBdr>
        <w:top w:val="none" w:sz="0" w:space="0" w:color="auto"/>
        <w:left w:val="none" w:sz="0" w:space="0" w:color="auto"/>
        <w:bottom w:val="none" w:sz="0" w:space="0" w:color="auto"/>
        <w:right w:val="none" w:sz="0" w:space="0" w:color="auto"/>
      </w:divBdr>
    </w:div>
    <w:div w:id="222916234">
      <w:bodyDiv w:val="1"/>
      <w:marLeft w:val="0"/>
      <w:marRight w:val="0"/>
      <w:marTop w:val="0"/>
      <w:marBottom w:val="0"/>
      <w:divBdr>
        <w:top w:val="none" w:sz="0" w:space="0" w:color="auto"/>
        <w:left w:val="none" w:sz="0" w:space="0" w:color="auto"/>
        <w:bottom w:val="none" w:sz="0" w:space="0" w:color="auto"/>
        <w:right w:val="none" w:sz="0" w:space="0" w:color="auto"/>
      </w:divBdr>
    </w:div>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371685858">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627711526">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5584666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649506427">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6.png"/><Relationship Id="rId84" Type="http://schemas.microsoft.com/office/2011/relationships/commentsExtended" Target="commentsExtended.xml"/><Relationship Id="rId138" Type="http://schemas.openxmlformats.org/officeDocument/2006/relationships/hyperlink" Target="https://www.jedzdobrze.pl/drdietman/" TargetMode="External"/><Relationship Id="rId107" Type="http://schemas.openxmlformats.org/officeDocument/2006/relationships/image" Target="media/image98.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19.png"/><Relationship Id="rId149" Type="http://schemas.openxmlformats.org/officeDocument/2006/relationships/hyperlink" Target="https://pl.wikipedia.org/wiki/Wska%C5%BAnik_masy_cia%C5%82a%20" TargetMode="Externa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7.png"/><Relationship Id="rId118" Type="http://schemas.openxmlformats.org/officeDocument/2006/relationships/image" Target="media/image109.png"/><Relationship Id="rId139" Type="http://schemas.openxmlformats.org/officeDocument/2006/relationships/hyperlink" Target="https://stat.gov.pl/files/gfx/portalinformacyjny/pl/defaultaktualnosci/5513/10/1/1/zdrowie_i_zachowania_zdrowotne_mieszkancow_polski_w_swietle_badania_ehis_2014.pdf%20" TargetMode="External"/><Relationship Id="rId80" Type="http://schemas.openxmlformats.org/officeDocument/2006/relationships/image" Target="media/image73.png"/><Relationship Id="rId85" Type="http://schemas.openxmlformats.org/officeDocument/2006/relationships/image" Target="media/image76.png"/><Relationship Id="rId150" Type="http://schemas.openxmlformats.org/officeDocument/2006/relationships/hyperlink" Target="https://www.who.int/gho/ncd/risk_factors/cholesterol_text/en/" TargetMode="External"/><Relationship Id="rId155"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www.hsph.harvard.edu/nutritionsource/healthy-eating-plate/" TargetMode="External"/><Relationship Id="rId145" Type="http://schemas.openxmlformats.org/officeDocument/2006/relationships/hyperlink" Target="https://encyklopedia.pwn.pl/haslo/dieta;3892627.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8.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yperlink" Target="https://www.who.int/nutrition/publications/guidelines/sugar_intake_information_note_en.pdf%20" TargetMode="External"/><Relationship Id="rId156" Type="http://schemas.microsoft.com/office/2011/relationships/people" Target="peop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www.ilewazy.pl/" TargetMode="External"/><Relationship Id="rId146" Type="http://schemas.openxmlformats.org/officeDocument/2006/relationships/hyperlink" Target="https://wncbi.nlm.nih.gov/pubmed/19562864"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hyperlink" Target="http://www.ilewazy.pl" TargetMode="External"/><Relationship Id="rId66" Type="http://schemas.openxmlformats.org/officeDocument/2006/relationships/image" Target="media/image59.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portal.abczdrowie.pl/pytania/wizyta-u-dietetyka-w-ramach-nfz%20z%20dnia%2019.01.2019"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choosemyplate.gov/"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hyperlink" Target="https://www.jedzdobrze.pl/program-do-bilansowania-diety/"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hyperlink" Target="https://bankizywnosci.pl/wp-content/uploads/2018/10/Przewodnik-do-Raportu_FPBZ_-Nie-marnuj-jedzenia-2018.pdf%20"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comments" Target="comments.xml"/><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oter" Target="foot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hyperlink" Target="https://potreningu.pl/" TargetMode="External"/><Relationship Id="rId148" Type="http://schemas.openxmlformats.org/officeDocument/2006/relationships/hyperlink" Target="https://en.wikipedia.org/wiki/MyPlate"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footer" Target="footer2.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postgresql.org/docs/12/" TargetMode="External"/><Relationship Id="rId90" Type="http://schemas.openxmlformats.org/officeDocument/2006/relationships/image" Target="media/image8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11</b:RefOrder>
  </b:Source>
  <b:Source>
    <b:Tag>Rob18</b:Tag>
    <b:SourceType>Book</b:SourceType>
    <b:Guid>{C91BCC45-A147-47D3-92F9-937FC3A6252B}</b:Guid>
    <b:Title>Czysta Architektura. Struktura i design oprogramowania. Przewodnik dla profesjonalistów</b:Title>
    <b:Year>2018</b:Year>
    <b:Author>
      <b:Author>
        <b:NameList>
          <b:Person>
            <b:Last>Martin</b:Last>
            <b:First>Robert</b:First>
            <b:Middle>C.</b:Middle>
          </b:Person>
        </b:NameList>
      </b:Author>
    </b:Author>
    <b:City>Gliwice</b:City>
    <b:Publisher>Helion</b:Publisher>
    <b:RefOrder>12</b:RefOrder>
  </b:Source>
  <b:Source>
    <b:Tag>Cam17</b:Tag>
    <b:SourceType>Book</b:SourceType>
    <b:Guid>{F3498817-4869-4F17-A03B-E3289F4E8D25}</b:Guid>
    <b:Author>
      <b:Author>
        <b:NameList>
          <b:Person>
            <b:Last>Campbell</b:Last>
            <b:First>T.</b:First>
            <b:Middle>Colin</b:Middle>
          </b:Person>
          <b:Person>
            <b:Last>Campbell</b:Last>
            <b:Middle>M.</b:Middle>
            <b:First>Thomas</b:First>
          </b:Person>
        </b:NameList>
      </b:Author>
    </b:Author>
    <b:Title>Nowoczesne zasady odżywiania</b:Title>
    <b:Year>2017</b:Year>
    <b:City>Łódź</b:City>
    <b:Publisher>Galaktyka</b:Publisher>
    <b:RefOrder>13</b:RefOrder>
  </b:Source>
  <b:Source>
    <b:Tag>Dan08</b:Tag>
    <b:SourceType>Book</b:SourceType>
    <b:Guid>{8D4EABD3-1CA7-4450-9D39-A198726EB935}</b:Guid>
    <b:Author>
      <b:Author>
        <b:NameList>
          <b:Person>
            <b:Last>Dan Pilone</b:Last>
            <b:First>Russ</b:First>
            <b:Middle>Miles</b:Middle>
          </b:Person>
        </b:NameList>
      </b:Author>
    </b:Author>
    <b:Title>Head First Software Development</b:Title>
    <b:Year>2008</b:Year>
    <b:City>Gliwice</b:City>
    <b:Publisher>Helion</b:Publisher>
    <b:RefOrder>14</b:RefOrder>
  </b:Source>
  <b:Source>
    <b:Tag>Rus07</b:Tag>
    <b:SourceType>Book</b:SourceType>
    <b:Guid>{6587AE11-3415-47A4-B1C5-056D14694D13}</b:Guid>
    <b:Author>
      <b:Author>
        <b:NameList>
          <b:Person>
            <b:Last>Russ Miles</b:Last>
            <b:First>Kim</b:First>
            <b:Middle>Hamilton</b:Middle>
          </b:Person>
        </b:NameList>
      </b:Author>
    </b:Author>
    <b:Title>UML 2.0. Wprowadzenie</b:Title>
    <b:Year>2007</b:Year>
    <b:City>Gliwice</b:City>
    <b:Publisher>Helion</b:Publisher>
    <b:RefOrder>15</b:RefOrder>
  </b:Source>
</b:Sources>
</file>

<file path=customXml/itemProps1.xml><?xml version="1.0" encoding="utf-8"?>
<ds:datastoreItem xmlns:ds="http://schemas.openxmlformats.org/officeDocument/2006/customXml" ds:itemID="{DFC1E742-96E1-4C3D-B743-D70F32DE2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12591</TotalTime>
  <Pages>287</Pages>
  <Words>60157</Words>
  <Characters>360942</Characters>
  <Application>Microsoft Office Word</Application>
  <DocSecurity>0</DocSecurity>
  <Lines>3007</Lines>
  <Paragraphs>840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420259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431</cp:revision>
  <cp:lastPrinted>2020-01-24T14:56:00Z</cp:lastPrinted>
  <dcterms:created xsi:type="dcterms:W3CDTF">2019-10-30T07:46:00Z</dcterms:created>
  <dcterms:modified xsi:type="dcterms:W3CDTF">2020-03-12T17:43:00Z</dcterms:modified>
</cp:coreProperties>
</file>