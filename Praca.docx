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15A67" w:rsidRDefault="00012FAD" w:rsidP="00705784">
      <w:pPr>
        <w:rPr>
          <w:ins w:id="15" w:author="Okot" w:date="2019-03-30T20:45:00Z"/>
          <w:lang w:val="en-US"/>
        </w:rPr>
      </w:pPr>
      <w:ins w:id="16" w:author="Okot" w:date="2019-03-31T13:56:00Z">
        <w:r w:rsidRPr="00F15A67">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F24235">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F24235">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F24235">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F24235">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F24235">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F24235">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F24235">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F24235">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F24235">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F24235">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F242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F24235">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F24235">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F24235">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F24235">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F24235" w:rsidRDefault="00F24235" w:rsidP="001B63A1">
                            <w:pPr>
                              <w:pStyle w:val="Legenda"/>
                            </w:pPr>
                          </w:p>
                          <w:p w14:paraId="7179B975" w14:textId="29331B44" w:rsidR="00F24235" w:rsidRDefault="00F24235"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F24235" w:rsidRPr="001B63A1" w:rsidRDefault="00F24235"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F24235" w:rsidRDefault="00F24235" w:rsidP="001B63A1">
                      <w:pPr>
                        <w:pStyle w:val="Legenda"/>
                      </w:pPr>
                    </w:p>
                    <w:p w14:paraId="7179B975" w14:textId="29331B44" w:rsidR="00F24235" w:rsidRDefault="00F24235"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F24235" w:rsidRPr="001B63A1" w:rsidRDefault="00F24235"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6FAD5DF"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312C8D">
        <w:t>8</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4CC6725A"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312C8D">
        <w:t>8</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9C7411A"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312C8D">
        <w:t>8</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056E9C50"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312C8D">
        <w:t>8</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5A92648E"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312C8D">
        <w:t xml:space="preserve"> wzrosnąć nawet do 40% [28</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659D7476"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510390">
        <w:t>8</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6F987973"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510390">
        <w:t>8</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4C31E990" w:rsidR="00DA6236" w:rsidRDefault="00DA6236" w:rsidP="00DA6236">
      <w:r>
        <w:t>W poprz</w:t>
      </w:r>
      <w:r w:rsidR="00402FDF">
        <w:t>ednim rozdziale skupiono się na opowiadaniu o zagadnieniach medycznych i mechanizmach biologicznych, które będą podwalinami merytorycznymi tworzonego oprogramowania. W tym rozdziale uwaga przejdzie na bardziej techniczną stronę aplikacji. Rozważana będzie jej konstrukcja architektoniczna, przybliżone zostaną dane</w:t>
      </w:r>
      <w:r w:rsidR="00E82FF2">
        <w:t>,</w:t>
      </w:r>
      <w:r w:rsidR="00402FDF">
        <w:t xml:space="preserve"> z jakimi powinna współpracować oraz funkcje, które będzie realizować.</w:t>
      </w:r>
    </w:p>
    <w:p w14:paraId="1E6CD70A" w14:textId="77777777" w:rsidR="00402FDF" w:rsidRPr="00DA6236" w:rsidRDefault="00402FDF" w:rsidP="00DA6236"/>
    <w:p w14:paraId="7B50624C" w14:textId="1518F227" w:rsidR="00E375D2" w:rsidRDefault="00212F1F" w:rsidP="00212F1F">
      <w:pPr>
        <w:pStyle w:val="Podtytu"/>
        <w:numPr>
          <w:ilvl w:val="0"/>
          <w:numId w:val="0"/>
        </w:numPr>
      </w:pPr>
      <w:bookmarkStart w:id="1395" w:name="_Toc5963772"/>
      <w:r>
        <w:t xml:space="preserve">3.1. </w:t>
      </w:r>
      <w:r w:rsidR="00E375D2">
        <w:t>Architektura systemu</w:t>
      </w:r>
      <w:bookmarkEnd w:id="1395"/>
    </w:p>
    <w:p w14:paraId="1E892CA9" w14:textId="77777777" w:rsidR="006C7541" w:rsidRPr="006C7541" w:rsidRDefault="006C7541" w:rsidP="006C7541"/>
    <w:p w14:paraId="55D7FBA3" w14:textId="611F7A7E" w:rsidR="00E375D2" w:rsidRDefault="00212F1F" w:rsidP="00212F1F">
      <w:pPr>
        <w:pStyle w:val="Podtytu"/>
        <w:numPr>
          <w:ilvl w:val="0"/>
          <w:numId w:val="0"/>
        </w:numPr>
      </w:pPr>
      <w:bookmarkStart w:id="1396" w:name="_Toc5963773"/>
      <w:r>
        <w:t xml:space="preserve">3.2.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2CAE2FEE" w:rsidR="00C9369F" w:rsidRDefault="00C9369F" w:rsidP="00E82FF2">
      <w:r>
        <w:t>Kolejnymi informacjami z jakimi aplikacja będzie pracować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lastRenderedPageBreak/>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1">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76AFE6C6" w:rsidR="00CA0F5B" w:rsidRDefault="00CA0F5B" w:rsidP="00CA0F5B">
      <w:pPr>
        <w:ind w:firstLine="0"/>
        <w:jc w:val="center"/>
      </w:pPr>
      <w:r>
        <w:t>Rys. 2.41. Uproszczony diagram zależności pomiędzy przetwarzanymi</w:t>
      </w:r>
      <w:r w:rsidR="00290FCB">
        <w:t xml:space="preserve"> danymi</w:t>
      </w:r>
      <w:r>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49A0218C" w14:textId="77777777" w:rsidR="007E73EC" w:rsidRPr="00E82FF2" w:rsidRDefault="007E73EC" w:rsidP="00E82FF2"/>
    <w:p w14:paraId="228016B8" w14:textId="152985E9" w:rsidR="00212F1F" w:rsidRDefault="00212F1F" w:rsidP="00212F1F">
      <w:pPr>
        <w:pStyle w:val="Podtytu"/>
      </w:pPr>
      <w:r>
        <w:t>3.3. Wymagania funkcjonalne</w:t>
      </w:r>
    </w:p>
    <w:p w14:paraId="05DD4840" w14:textId="0580478F" w:rsidR="00212F1F" w:rsidRPr="00212F1F" w:rsidRDefault="00FB6AE0" w:rsidP="00212F1F">
      <w:pPr>
        <w:pStyle w:val="Podtytu"/>
      </w:pPr>
      <w:r>
        <w:t>3</w:t>
      </w:r>
      <w:r w:rsidR="00212F1F">
        <w:t>.4. Wymagania pozafunkcjonalne</w:t>
      </w:r>
    </w:p>
    <w:p w14:paraId="463DB6C7" w14:textId="4DD298B2" w:rsidR="00212F1F" w:rsidRPr="00212F1F" w:rsidRDefault="00212F1F" w:rsidP="00212F1F">
      <w:pPr>
        <w:ind w:firstLine="0"/>
      </w:pPr>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lastRenderedPageBreak/>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13992E3A" w14:textId="38D6C6BF" w:rsidR="00E375D2" w:rsidRDefault="000069E0" w:rsidP="000069E0">
      <w:pPr>
        <w:pStyle w:val="Nagwek1"/>
      </w:pPr>
      <w:bookmarkStart w:id="1397" w:name="_Toc5963780"/>
      <w:r>
        <w:t xml:space="preserve">4. </w:t>
      </w:r>
      <w:bookmarkEnd w:id="1397"/>
      <w:r>
        <w:t>realizacja projektu</w:t>
      </w:r>
    </w:p>
    <w:p w14:paraId="1B3FF20B" w14:textId="77777777" w:rsidR="000069E0" w:rsidRDefault="000069E0" w:rsidP="000069E0"/>
    <w:p w14:paraId="6C29490C" w14:textId="77777777" w:rsidR="00C13144" w:rsidRDefault="000069E0" w:rsidP="000069E0">
      <w:r>
        <w:t>Realizując projekt informatyczny należy się zdecydować według którego modelu wytwarzania oprogramowanie chce się pracować. Planując niniejszą prace rozważane były dwie metodyki: kaskadowy i iteracyjny.</w:t>
      </w:r>
      <w:r w:rsidR="00C13144">
        <w:t xml:space="preserve"> </w:t>
      </w:r>
    </w:p>
    <w:p w14:paraId="7F3552D4" w14:textId="22923801"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 następstwem czego będzie wydłużenie realizacji projektu, wzrost kosztów oraz niezadowolenie klienta. </w:t>
      </w:r>
    </w:p>
    <w:p w14:paraId="1DE32B65" w14:textId="192A8A54"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ważne w funkcjonowaniu zawodowych twórcy oprogramowana. Dlatego zdecydowano poświęcić czas na zaznajomienie się z iteracyjną metodą wdrażania oprogramowania i według niej realizować pracę inżynierską.</w:t>
      </w:r>
    </w:p>
    <w:p w14:paraId="7C47092B" w14:textId="015685FB" w:rsidR="006A34CD" w:rsidRDefault="00596828" w:rsidP="000069E0">
      <w:r>
        <w:lastRenderedPageBreak/>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0867BFC8" w14:textId="15C3129D"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768F2E66" w14:textId="3F23A0D7" w:rsidR="00E375D2" w:rsidRDefault="000069E0" w:rsidP="006E6D2A">
      <w:pPr>
        <w:pStyle w:val="Podtytu"/>
        <w:numPr>
          <w:ilvl w:val="0"/>
          <w:numId w:val="0"/>
        </w:numPr>
      </w:pPr>
      <w:bookmarkStart w:id="1398" w:name="_Toc5963781"/>
      <w:r>
        <w:t xml:space="preserve">4.1. </w:t>
      </w:r>
      <w:bookmarkEnd w:id="1398"/>
      <w:r w:rsidR="006E6D2A">
        <w:t>Opowieści klienta</w:t>
      </w:r>
    </w:p>
    <w:p w14:paraId="22BBB9D5" w14:textId="77777777" w:rsidR="00F24235" w:rsidRDefault="00F24235" w:rsidP="00F24235"/>
    <w:p w14:paraId="16D4D428" w14:textId="6DDF37DD" w:rsidR="00F24235" w:rsidRDefault="00F24235" w:rsidP="00F24235">
      <w:r>
        <w:t>Kluczem do stworzenia dobrego oprogramowania, czyli takiego które spełnia to, czego chce klient, jest jak najlepsze zrozumienie jego potrzeb. W tym celu na początku projektu warto z nim jak najwięcej rozmawiać i zebrać jego wymaga w prostej zrozumiałej formie, jaką są opowieści użytkownika. Każda opowieść powinna opisywać jedno zadanie, jakie ma realizować oprogramowanie. Należy je wyrazić w jaką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1C4CBC3F" w14:textId="793998C4" w:rsidR="00B355C5" w:rsidRDefault="00B355C5" w:rsidP="00B355C5">
      <w:pPr>
        <w:jc w:val="center"/>
      </w:pPr>
      <w:r>
        <w:lastRenderedPageBreak/>
        <w:t>Rys.4.1. Przykładowa opowieść klienta dotycząca niniejszego pracy.</w:t>
      </w:r>
      <w:bookmarkStart w:id="1399" w:name="_GoBack"/>
      <w:bookmarkEnd w:id="1399"/>
    </w:p>
    <w:p w14:paraId="46DE748F" w14:textId="77777777" w:rsidR="00B355C5" w:rsidRDefault="00B355C5" w:rsidP="00B355C5">
      <w:pPr>
        <w:jc w:val="center"/>
      </w:pPr>
    </w:p>
    <w:p w14:paraId="7A8BB442" w14:textId="11CBD72A" w:rsidR="006E6B05" w:rsidRPr="00F24235" w:rsidRDefault="006E6B05" w:rsidP="006E6B05">
      <w:pPr>
        <w:ind w:firstLine="0"/>
      </w:pPr>
      <w:r>
        <w:tab/>
        <w:t>Przystępując do realizacji niniejszej pracy, uznano, że pomimo tego, że jest to projekt oryginalny, nie podlegający ocenie zewnętrznego zleceniodawcy, zapisanie opowieści będzie wartościowym procesem, który pozwoli uporządkować różne pomysły i lepiej rozplanować projekt. Dzięki zebraniu wszystkich opowieści na początku, łatwiej będzie później zaplanować kolejne iteracje i podjąć decyzję, które funkcje w nich uwzględnić.</w:t>
      </w:r>
    </w:p>
    <w:p w14:paraId="6DF3FC42" w14:textId="77777777" w:rsidR="00E375D2" w:rsidRDefault="00E375D2" w:rsidP="00423CC1">
      <w:pPr>
        <w:pStyle w:val="Podtytu"/>
        <w:numPr>
          <w:ilvl w:val="0"/>
          <w:numId w:val="0"/>
        </w:numPr>
        <w:ind w:left="360"/>
      </w:pPr>
      <w:r>
        <w:t xml:space="preserve"> </w:t>
      </w:r>
      <w:bookmarkStart w:id="1400" w:name="_Toc5963782"/>
      <w:r>
        <w:t>Projekt interfejsów użytkownika</w:t>
      </w:r>
      <w:bookmarkEnd w:id="1400"/>
    </w:p>
    <w:p w14:paraId="44215DE5" w14:textId="77777777" w:rsidR="00E375D2" w:rsidRDefault="00E375D2" w:rsidP="00423CC1">
      <w:pPr>
        <w:pStyle w:val="Podtytu"/>
        <w:numPr>
          <w:ilvl w:val="0"/>
          <w:numId w:val="0"/>
        </w:numPr>
        <w:ind w:left="360"/>
      </w:pPr>
      <w:r>
        <w:t xml:space="preserve"> </w:t>
      </w:r>
      <w:bookmarkStart w:id="1401" w:name="_Toc5963783"/>
      <w:r>
        <w:t>Projekt logiki biznesowej</w:t>
      </w:r>
      <w:bookmarkEnd w:id="1401"/>
    </w:p>
    <w:p w14:paraId="7BFB3606" w14:textId="77777777" w:rsidR="00212F1F" w:rsidRDefault="00212F1F" w:rsidP="00212F1F">
      <w:pPr>
        <w:pStyle w:val="Podtytu"/>
        <w:numPr>
          <w:ilvl w:val="0"/>
          <w:numId w:val="0"/>
        </w:numPr>
        <w:ind w:left="360"/>
      </w:pPr>
      <w:bookmarkStart w:id="1402" w:name="_Toc5963774"/>
      <w:r>
        <w:t>Narzędzia do realizacji projektu</w:t>
      </w:r>
      <w:bookmarkEnd w:id="1402"/>
    </w:p>
    <w:p w14:paraId="6F547BFD" w14:textId="77777777" w:rsidR="00212F1F" w:rsidRDefault="00212F1F" w:rsidP="00212F1F">
      <w:pPr>
        <w:pStyle w:val="Nagwek2"/>
        <w:ind w:left="360"/>
      </w:pPr>
      <w:bookmarkStart w:id="1403" w:name="_Toc5963775"/>
      <w:r>
        <w:t>PHP + Symphony 4</w:t>
      </w:r>
      <w:bookmarkEnd w:id="1403"/>
    </w:p>
    <w:p w14:paraId="172583D6" w14:textId="77777777" w:rsidR="00212F1F" w:rsidRDefault="00212F1F" w:rsidP="00212F1F">
      <w:pPr>
        <w:pStyle w:val="Nagwek2"/>
        <w:ind w:left="360"/>
      </w:pPr>
      <w:bookmarkStart w:id="1404" w:name="_Toc5963776"/>
      <w:r>
        <w:t>Highcharts</w:t>
      </w:r>
      <w:bookmarkEnd w:id="1404"/>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t xml:space="preserve"> </w:t>
      </w:r>
      <w:bookmarkStart w:id="1405" w:name="_Toc5963784"/>
      <w:r>
        <w:t>Projekt testów</w:t>
      </w:r>
      <w:bookmarkEnd w:id="1405"/>
    </w:p>
    <w:p w14:paraId="011F898B" w14:textId="77777777" w:rsidR="00973C06" w:rsidRDefault="00973C06" w:rsidP="00423CC1">
      <w:pPr>
        <w:pStyle w:val="Nagwek2"/>
        <w:ind w:left="360"/>
      </w:pPr>
      <w:bookmarkStart w:id="1406" w:name="_Toc5963785"/>
      <w:r>
        <w:t>Testy funkcjonalne</w:t>
      </w:r>
      <w:bookmarkEnd w:id="1406"/>
    </w:p>
    <w:p w14:paraId="31EC54EA" w14:textId="77777777" w:rsidR="00973C06" w:rsidRDefault="00973C06" w:rsidP="00423CC1">
      <w:pPr>
        <w:pStyle w:val="Nagwek2"/>
        <w:ind w:left="360"/>
      </w:pPr>
      <w:bookmarkStart w:id="1407" w:name="_Toc5963786"/>
      <w:r>
        <w:t>Testy jednostkowe</w:t>
      </w:r>
      <w:bookmarkEnd w:id="1407"/>
    </w:p>
    <w:p w14:paraId="5282706C" w14:textId="77777777" w:rsidR="00973C06" w:rsidRDefault="00973C06" w:rsidP="00423CC1">
      <w:pPr>
        <w:pStyle w:val="Nagwek2"/>
        <w:ind w:left="360"/>
      </w:pPr>
      <w:bookmarkStart w:id="1408" w:name="_Toc5963787"/>
      <w:r>
        <w:t>Testy obciążeniowe</w:t>
      </w:r>
      <w:bookmarkEnd w:id="1408"/>
    </w:p>
    <w:p w14:paraId="711FB549" w14:textId="77777777" w:rsidR="00973C06" w:rsidRPr="00973C06" w:rsidRDefault="00973C06" w:rsidP="00423CC1">
      <w:pPr>
        <w:pStyle w:val="Nagwek2"/>
        <w:ind w:left="360"/>
      </w:pPr>
      <w:bookmarkStart w:id="1409" w:name="_Toc5963788"/>
      <w:r>
        <w:t>Testy użytkowników</w:t>
      </w:r>
      <w:bookmarkEnd w:id="1409"/>
    </w:p>
    <w:p w14:paraId="687AB624" w14:textId="77777777" w:rsidR="00E375D2" w:rsidRDefault="00E375D2" w:rsidP="00423CC1">
      <w:pPr>
        <w:pStyle w:val="Nagwek1"/>
        <w:ind w:left="360"/>
      </w:pPr>
      <w:bookmarkStart w:id="1410" w:name="_Toc5963789"/>
      <w:r>
        <w:t>implementacja</w:t>
      </w:r>
      <w:bookmarkEnd w:id="1410"/>
    </w:p>
    <w:p w14:paraId="46AA7066" w14:textId="77777777" w:rsidR="00E375D2" w:rsidRDefault="00E375D2" w:rsidP="00423CC1">
      <w:pPr>
        <w:pStyle w:val="Podtytu"/>
        <w:numPr>
          <w:ilvl w:val="0"/>
          <w:numId w:val="0"/>
        </w:numPr>
        <w:ind w:left="360"/>
      </w:pPr>
      <w:r>
        <w:t xml:space="preserve"> </w:t>
      </w:r>
      <w:bookmarkStart w:id="1411" w:name="_Toc5963790"/>
      <w:r>
        <w:t>Implementacja bazy danych</w:t>
      </w:r>
      <w:bookmarkEnd w:id="1411"/>
    </w:p>
    <w:p w14:paraId="13A6D36C" w14:textId="77777777" w:rsidR="00E375D2" w:rsidRDefault="00E375D2" w:rsidP="00423CC1">
      <w:pPr>
        <w:pStyle w:val="Podtytu"/>
        <w:numPr>
          <w:ilvl w:val="0"/>
          <w:numId w:val="0"/>
        </w:numPr>
        <w:ind w:left="360"/>
      </w:pPr>
      <w:r>
        <w:t xml:space="preserve"> </w:t>
      </w:r>
      <w:bookmarkStart w:id="1412" w:name="_Toc5963791"/>
      <w:r>
        <w:t>Implementacja logiki biznesowej</w:t>
      </w:r>
      <w:bookmarkEnd w:id="1412"/>
    </w:p>
    <w:p w14:paraId="02098BF6" w14:textId="77777777" w:rsidR="00E375D2" w:rsidRDefault="00E375D2" w:rsidP="00423CC1">
      <w:pPr>
        <w:pStyle w:val="Podtytu"/>
        <w:numPr>
          <w:ilvl w:val="0"/>
          <w:numId w:val="0"/>
        </w:numPr>
        <w:ind w:left="360"/>
      </w:pPr>
      <w:r>
        <w:t xml:space="preserve"> </w:t>
      </w:r>
      <w:bookmarkStart w:id="1413" w:name="_Toc5963792"/>
      <w:r>
        <w:t>Implementacja interfejsów użytkownika</w:t>
      </w:r>
      <w:bookmarkEnd w:id="1413"/>
    </w:p>
    <w:p w14:paraId="434B18E9" w14:textId="77777777" w:rsidR="00E375D2" w:rsidRDefault="00E375D2" w:rsidP="00423CC1">
      <w:pPr>
        <w:pStyle w:val="Nagwek1"/>
        <w:ind w:left="360"/>
      </w:pPr>
      <w:bookmarkStart w:id="1414" w:name="_Toc5963793"/>
      <w:r>
        <w:t>testy</w:t>
      </w:r>
      <w:bookmarkEnd w:id="1414"/>
    </w:p>
    <w:p w14:paraId="3307737F" w14:textId="77777777" w:rsidR="00973C06" w:rsidRDefault="00973C06" w:rsidP="00423CC1">
      <w:pPr>
        <w:pStyle w:val="Podtytu"/>
        <w:numPr>
          <w:ilvl w:val="0"/>
          <w:numId w:val="0"/>
        </w:numPr>
        <w:ind w:left="360"/>
      </w:pPr>
      <w:r>
        <w:t xml:space="preserve"> </w:t>
      </w:r>
      <w:bookmarkStart w:id="1415" w:name="_Toc5963794"/>
      <w:r>
        <w:t>Testy funkcjonalne</w:t>
      </w:r>
      <w:bookmarkEnd w:id="1415"/>
    </w:p>
    <w:p w14:paraId="3FE6993E" w14:textId="77777777" w:rsidR="00973C06" w:rsidRDefault="00973C06" w:rsidP="00423CC1">
      <w:pPr>
        <w:pStyle w:val="Podtytu"/>
        <w:numPr>
          <w:ilvl w:val="0"/>
          <w:numId w:val="0"/>
        </w:numPr>
        <w:ind w:left="360"/>
      </w:pPr>
      <w:r>
        <w:t xml:space="preserve"> </w:t>
      </w:r>
      <w:bookmarkStart w:id="1416" w:name="_Toc5963795"/>
      <w:r>
        <w:t>Testy jednostkowe</w:t>
      </w:r>
      <w:bookmarkEnd w:id="1416"/>
    </w:p>
    <w:p w14:paraId="0C91ABA7" w14:textId="77777777" w:rsidR="00973C06" w:rsidRDefault="00973C06" w:rsidP="00423CC1">
      <w:pPr>
        <w:pStyle w:val="Podtytu"/>
        <w:numPr>
          <w:ilvl w:val="0"/>
          <w:numId w:val="0"/>
        </w:numPr>
        <w:ind w:left="360"/>
      </w:pPr>
      <w:r>
        <w:t xml:space="preserve"> </w:t>
      </w:r>
      <w:bookmarkStart w:id="1417" w:name="_Toc5963796"/>
      <w:r>
        <w:t>Testy obciążeniowe</w:t>
      </w:r>
      <w:bookmarkEnd w:id="1417"/>
    </w:p>
    <w:p w14:paraId="4B72EE20" w14:textId="77777777" w:rsidR="00973C06" w:rsidRDefault="00973C06" w:rsidP="00423CC1">
      <w:pPr>
        <w:pStyle w:val="Podtytu"/>
        <w:numPr>
          <w:ilvl w:val="0"/>
          <w:numId w:val="0"/>
        </w:numPr>
        <w:ind w:left="360"/>
      </w:pPr>
      <w:r>
        <w:t xml:space="preserve"> </w:t>
      </w:r>
      <w:bookmarkStart w:id="1418" w:name="_Toc5963797"/>
      <w:r>
        <w:t>Testy użytkowników</w:t>
      </w:r>
      <w:bookmarkEnd w:id="1418"/>
    </w:p>
    <w:p w14:paraId="13260DE8" w14:textId="77777777" w:rsidR="00CD4B0E" w:rsidRDefault="00CD4B0E" w:rsidP="00423CC1">
      <w:pPr>
        <w:pStyle w:val="Nagwek1"/>
        <w:ind w:left="360"/>
      </w:pPr>
      <w:bookmarkStart w:id="1419" w:name="_Toc5963798"/>
      <w:r>
        <w:t>wdrożenie</w:t>
      </w:r>
      <w:bookmarkEnd w:id="1419"/>
    </w:p>
    <w:p w14:paraId="35F02D50" w14:textId="77777777" w:rsidR="00CD4B0E" w:rsidRDefault="00CD4B0E" w:rsidP="00423CC1">
      <w:pPr>
        <w:pStyle w:val="Nagwek1"/>
        <w:ind w:left="360"/>
      </w:pPr>
      <w:bookmarkStart w:id="1420" w:name="_Toc5963799"/>
      <w:r>
        <w:t>podsumowanie</w:t>
      </w:r>
      <w:bookmarkEnd w:id="1420"/>
    </w:p>
    <w:p w14:paraId="5A071A19" w14:textId="77777777" w:rsidR="00CD4B0E" w:rsidRDefault="00276AEC" w:rsidP="00276AEC">
      <w:pPr>
        <w:pStyle w:val="Podtytu"/>
        <w:numPr>
          <w:ilvl w:val="0"/>
          <w:numId w:val="0"/>
        </w:numPr>
      </w:pPr>
      <w:bookmarkStart w:id="1421" w:name="_Toc5963800"/>
      <w:r>
        <w:t xml:space="preserve">X.X. </w:t>
      </w:r>
      <w:r w:rsidR="00CD4B0E">
        <w:t>Możliwości dalszego rozwoju</w:t>
      </w:r>
      <w:bookmarkEnd w:id="1421"/>
    </w:p>
    <w:p w14:paraId="5D810839" w14:textId="77777777" w:rsidR="00BB68C0" w:rsidRDefault="00BB68C0" w:rsidP="00BB68C0"/>
    <w:p w14:paraId="3A255610" w14:textId="77777777" w:rsidR="00276AEC" w:rsidRDefault="00276AEC" w:rsidP="00276AEC">
      <w:pPr>
        <w:pStyle w:val="Nagwek2"/>
      </w:pPr>
      <w:bookmarkStart w:id="1422" w:name="_Toc5963801"/>
      <w:r>
        <w:t>X.X.1. Dokładność przekazywanych informacji</w:t>
      </w:r>
      <w:r w:rsidR="00C80EE1">
        <w:t xml:space="preserve"> zwrotnych</w:t>
      </w:r>
      <w:bookmarkEnd w:id="1422"/>
    </w:p>
    <w:p w14:paraId="4563781B" w14:textId="77777777" w:rsidR="00276AEC" w:rsidRDefault="00276AEC" w:rsidP="00BB68C0"/>
    <w:p w14:paraId="14038AEA" w14:textId="77777777" w:rsidR="00BB68C0" w:rsidRDefault="00276AEC" w:rsidP="00347E73">
      <w:r>
        <w:lastRenderedPageBreak/>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w:t>
      </w:r>
      <w:r w:rsidR="00DF68B6">
        <w:lastRenderedPageBreak/>
        <w:t>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23" w:name="_Toc5963802"/>
      <w:r>
        <w:lastRenderedPageBreak/>
        <w:t>wykaz źródeł</w:t>
      </w:r>
      <w:bookmarkEnd w:id="142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5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5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5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5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5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5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6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6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6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6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6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6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6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7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7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4" w:name="_Toc5963803"/>
      <w:r w:rsidRPr="00A350AA">
        <w:rPr>
          <w:lang w:val="en-US"/>
        </w:rPr>
        <w:lastRenderedPageBreak/>
        <w:t>wykaz literatury</w:t>
      </w:r>
      <w:bookmarkEnd w:id="1424"/>
    </w:p>
    <w:p w14:paraId="213A1384" w14:textId="77777777" w:rsidR="00846ED8" w:rsidRPr="00A350AA" w:rsidRDefault="00846ED8" w:rsidP="00846ED8">
      <w:pPr>
        <w:rPr>
          <w:lang w:val="en-US"/>
        </w:rPr>
      </w:pPr>
    </w:p>
    <w:p w14:paraId="3116A438" w14:textId="2AC08943" w:rsidR="0086330C" w:rsidRDefault="00F77AD7" w:rsidP="0086330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86330C" w:rsidRPr="0086330C">
        <w:rPr>
          <w:noProof/>
          <w:lang w:val="en-US"/>
        </w:rPr>
        <w:t xml:space="preserve">Campbell, T. C. i Campbell, T. M. (2017). </w:t>
      </w:r>
      <w:r w:rsidR="0086330C">
        <w:rPr>
          <w:i/>
          <w:iCs/>
          <w:noProof/>
        </w:rPr>
        <w:t>Nowoczesne zasady odżywiania.</w:t>
      </w:r>
      <w:r w:rsidR="0086330C">
        <w:rPr>
          <w:noProof/>
        </w:rPr>
        <w:t xml:space="preserve"> Łódź: Galaktyka.</w:t>
      </w:r>
    </w:p>
    <w:p w14:paraId="4CA6C1B3" w14:textId="5C64F8C6" w:rsidR="0086330C" w:rsidRDefault="0086330C" w:rsidP="0086330C">
      <w:pPr>
        <w:pStyle w:val="Bibliografia"/>
        <w:numPr>
          <w:ilvl w:val="0"/>
          <w:numId w:val="8"/>
        </w:numPr>
        <w:rPr>
          <w:noProof/>
        </w:rPr>
      </w:pPr>
      <w:r w:rsidRPr="00F24235">
        <w:rPr>
          <w:noProof/>
          <w:lang w:val="en-US"/>
        </w:rPr>
        <w:t xml:space="preserve">Dan Pilone, R. M. (2008). </w:t>
      </w:r>
      <w:r w:rsidRPr="00F24235">
        <w:rPr>
          <w:i/>
          <w:iCs/>
          <w:noProof/>
          <w:lang w:val="en-US"/>
        </w:rPr>
        <w:t>Head First Software Development.</w:t>
      </w:r>
      <w:r w:rsidRPr="00F24235">
        <w:rPr>
          <w:noProof/>
          <w:lang w:val="en-US"/>
        </w:rPr>
        <w:t xml:space="preserve"> </w:t>
      </w:r>
      <w:r>
        <w:rPr>
          <w:noProof/>
        </w:rPr>
        <w:t>Gliwice: Helion.</w:t>
      </w:r>
    </w:p>
    <w:p w14:paraId="44CC21E9" w14:textId="77777777" w:rsidR="0086330C" w:rsidRDefault="0086330C" w:rsidP="0086330C">
      <w:pPr>
        <w:pStyle w:val="Bibliografia"/>
        <w:numPr>
          <w:ilvl w:val="0"/>
          <w:numId w:val="8"/>
        </w:numPr>
        <w:rPr>
          <w:noProof/>
        </w:rPr>
      </w:pPr>
      <w:r w:rsidRPr="0086330C">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663DBAE3" w14:textId="77777777" w:rsidR="0086330C" w:rsidRDefault="0086330C" w:rsidP="0086330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69378F19" w14:textId="77777777" w:rsidR="0086330C" w:rsidRDefault="0086330C" w:rsidP="0086330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3799CDC" w14:textId="77777777" w:rsidR="0086330C" w:rsidRDefault="0086330C" w:rsidP="0086330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3B83512E" w14:textId="77777777" w:rsidR="0086330C" w:rsidRDefault="0086330C" w:rsidP="0086330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3E51F512" w14:textId="77777777" w:rsidR="0086330C" w:rsidRDefault="0086330C" w:rsidP="0086330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86330C">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5" w:name="_Toc5963804"/>
      <w:r>
        <w:lastRenderedPageBreak/>
        <w:t>wykaz rysunków</w:t>
      </w:r>
      <w:bookmarkEnd w:id="142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56341604" w14:textId="1518AF75" w:rsidR="00CA0F5B" w:rsidRDefault="00CA0F5B" w:rsidP="00CA0F5B">
      <w:pPr>
        <w:ind w:firstLine="708"/>
      </w:pPr>
      <w:r>
        <w:t>Rys. 2.41. Uproszczony diagram zależności pomiędzy przetwarzanymi danymi……..97</w:t>
      </w:r>
    </w:p>
    <w:p w14:paraId="2E2ED87E" w14:textId="77777777" w:rsidR="00CA0F5B" w:rsidRDefault="00CA0F5B" w:rsidP="003A297D"/>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26" w:name="_Toc5963805"/>
      <w:r>
        <w:lastRenderedPageBreak/>
        <w:t>wykaz tabel</w:t>
      </w:r>
      <w:bookmarkEnd w:id="142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7" w:author="Okot" w:date="2019-03-28T12:43:00Z"/>
        </w:rPr>
      </w:pPr>
      <w:r>
        <w:t>Tabela 2.4. Ocena wagi na podstawie wagi i wzrostu…………………………………20</w:t>
      </w:r>
    </w:p>
    <w:p w14:paraId="552E9D62" w14:textId="05A951B3" w:rsidR="00312B8A" w:rsidRDefault="00312B8A" w:rsidP="00923D31">
      <w:pPr>
        <w:pStyle w:val="Wykazrysunkw"/>
      </w:pPr>
      <w:ins w:id="1428" w:author="Okot" w:date="2019-03-28T12:43:00Z">
        <w:r>
          <w:t>Tabela 2.5. Klasyczne równoważniki Atwatera……………………………………….2</w:t>
        </w:r>
      </w:ins>
      <w:r w:rsidR="0073419C">
        <w:t>2</w:t>
      </w:r>
    </w:p>
    <w:p w14:paraId="78588F11" w14:textId="77777777" w:rsidR="00923D31" w:rsidRDefault="00280791">
      <w:pPr>
        <w:rPr>
          <w:ins w:id="1429" w:author="Okot" w:date="2019-03-29T00:04:00Z"/>
        </w:rPr>
        <w:pPrChange w:id="1430" w:author="Okot" w:date="2019-03-28T23:26:00Z">
          <w:pPr>
            <w:pStyle w:val="Wykazrysunkw"/>
          </w:pPr>
        </w:pPrChange>
      </w:pPr>
      <w:ins w:id="1431" w:author="Okot" w:date="2019-03-28T23:26:00Z">
        <w:r>
          <w:t>Tabela 2.6.</w:t>
        </w:r>
      </w:ins>
      <w:ins w:id="1432" w:author="Okot" w:date="2019-03-31T14:53:00Z">
        <w:r w:rsidR="00DD78C5">
          <w:t xml:space="preserve"> </w:t>
        </w:r>
      </w:ins>
      <w:ins w:id="1433" w:author="Okot" w:date="2019-03-28T23:26:00Z">
        <w:r>
          <w:t>Podział aminokwasów ze względu na zdolność organizmu do ich syntezy</w:t>
        </w:r>
      </w:ins>
      <w:ins w:id="1434" w:author="Okot" w:date="2019-03-28T23:27:00Z">
        <w:r w:rsidR="00DD78C5">
          <w:t>.</w:t>
        </w:r>
        <w:r>
          <w:t>2</w:t>
        </w:r>
      </w:ins>
      <w:r w:rsidR="004F7692">
        <w:t>6</w:t>
      </w:r>
    </w:p>
    <w:p w14:paraId="78757C01" w14:textId="01B0B536" w:rsidR="00DD78C5" w:rsidRDefault="00DD78C5">
      <w:pPr>
        <w:rPr>
          <w:ins w:id="1435" w:author="Okot" w:date="2019-03-31T14:54:00Z"/>
        </w:rPr>
        <w:pPrChange w:id="1436" w:author="Okot" w:date="2019-03-31T14:53:00Z">
          <w:pPr>
            <w:ind w:firstLine="0"/>
          </w:pPr>
        </w:pPrChange>
      </w:pPr>
      <w:ins w:id="1437" w:author="Okot" w:date="2019-03-31T14:53:00Z">
        <w:r>
          <w:t>Tabela 2.7. Zalecane spożycie białka wg IŻŻ…………………</w:t>
        </w:r>
      </w:ins>
      <w:ins w:id="1438" w:author="Okot" w:date="2019-03-31T14:54:00Z">
        <w:r w:rsidR="005B362B">
          <w:t>………………………</w:t>
        </w:r>
      </w:ins>
      <w:r w:rsidR="004F7692">
        <w:t>3</w:t>
      </w:r>
      <w:r w:rsidR="00FE24B4">
        <w:t>1</w:t>
      </w:r>
    </w:p>
    <w:p w14:paraId="4E2323E1" w14:textId="77777777" w:rsidR="00FE1822" w:rsidRDefault="00FE1822">
      <w:pPr>
        <w:pPrChange w:id="1439" w:author="Okot" w:date="2019-03-31T14:53:00Z">
          <w:pPr>
            <w:ind w:firstLine="0"/>
          </w:pPr>
        </w:pPrChange>
      </w:pPr>
      <w:ins w:id="1440" w:author="Okot" w:date="2019-03-31T14:54:00Z">
        <w:r>
          <w:t xml:space="preserve">Tabela 2.8. </w:t>
        </w:r>
      </w:ins>
      <w:ins w:id="144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42" w:author="Okot" w:date="2019-03-31T15:21:00Z">
        <w:r>
          <w:t>Zalecana d</w:t>
        </w:r>
      </w:ins>
      <w:ins w:id="1443" w:author="Okot" w:date="2019-03-31T15:20:00Z">
        <w:r>
          <w:t>ystrybucja makro</w:t>
        </w:r>
      </w:ins>
      <w:r w:rsidR="00D502A8">
        <w:t>składników</w:t>
      </w:r>
      <w:ins w:id="1444" w:author="Okot" w:date="2019-03-31T15:20:00Z">
        <w:r>
          <w:t xml:space="preserve"> w diecie</w:t>
        </w:r>
      </w:ins>
      <w:ins w:id="1445" w:author="Okot" w:date="2019-03-31T15:18:00Z">
        <w:r>
          <w:t xml:space="preserve"> </w:t>
        </w:r>
      </w:ins>
      <w:ins w:id="144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47" w:author="Okot" w:date="2019-03-31T14:53:00Z"/>
        </w:rPr>
      </w:pPr>
    </w:p>
    <w:p w14:paraId="373059F5" w14:textId="77777777" w:rsidR="006E08BE" w:rsidRDefault="006E08BE">
      <w:pPr>
        <w:rPr>
          <w:ins w:id="1448" w:author="Okot" w:date="2019-03-29T00:04:00Z"/>
        </w:rPr>
        <w:pPrChange w:id="1449" w:author="Okot" w:date="2019-03-29T00:04:00Z">
          <w:pPr>
            <w:ind w:firstLine="0"/>
          </w:pPr>
        </w:pPrChange>
      </w:pPr>
    </w:p>
    <w:p w14:paraId="54F7DEF3" w14:textId="77777777" w:rsidR="006E08BE" w:rsidRDefault="006E08BE">
      <w:pPr>
        <w:pPrChange w:id="1450"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2"/>
      <w:footerReference w:type="default" r:id="rId73"/>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F40A8F" w14:textId="77777777" w:rsidR="00C95664" w:rsidRDefault="00C95664" w:rsidP="00745505">
      <w:pPr>
        <w:spacing w:line="240" w:lineRule="auto"/>
      </w:pPr>
      <w:r>
        <w:separator/>
      </w:r>
    </w:p>
  </w:endnote>
  <w:endnote w:type="continuationSeparator" w:id="0">
    <w:p w14:paraId="2C74AF96" w14:textId="77777777" w:rsidR="00C95664" w:rsidRDefault="00C95664"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F24235" w:rsidRDefault="00F24235">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F24235" w:rsidRDefault="00F24235">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F24235" w:rsidRDefault="00F24235">
        <w:pPr>
          <w:pStyle w:val="Stopka"/>
          <w:jc w:val="right"/>
        </w:pPr>
        <w:r>
          <w:fldChar w:fldCharType="begin"/>
        </w:r>
        <w:r>
          <w:instrText>PAGE   \* MERGEFORMAT</w:instrText>
        </w:r>
        <w:r>
          <w:fldChar w:fldCharType="separate"/>
        </w:r>
        <w:r w:rsidR="00B355C5">
          <w:rPr>
            <w:noProof/>
          </w:rPr>
          <w:t>90</w:t>
        </w:r>
        <w:r>
          <w:fldChar w:fldCharType="end"/>
        </w:r>
      </w:p>
    </w:sdtContent>
  </w:sdt>
  <w:p w14:paraId="487B3F65" w14:textId="77777777" w:rsidR="00F24235" w:rsidRDefault="00F24235">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4624B7" w14:textId="77777777" w:rsidR="00C95664" w:rsidRDefault="00C95664" w:rsidP="00745505">
      <w:pPr>
        <w:spacing w:line="240" w:lineRule="auto"/>
      </w:pPr>
      <w:r>
        <w:separator/>
      </w:r>
    </w:p>
  </w:footnote>
  <w:footnote w:type="continuationSeparator" w:id="0">
    <w:p w14:paraId="5813F18F" w14:textId="77777777" w:rsidR="00C95664" w:rsidRDefault="00C95664" w:rsidP="00745505">
      <w:pPr>
        <w:spacing w:line="240" w:lineRule="auto"/>
      </w:pPr>
      <w:r>
        <w:continuationSeparator/>
      </w:r>
    </w:p>
  </w:footnote>
  <w:footnote w:id="1">
    <w:p w14:paraId="7FCCE8A1" w14:textId="77777777" w:rsidR="00F24235" w:rsidRDefault="00F24235">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1"/>
  </w:num>
  <w:num w:numId="2">
    <w:abstractNumId w:val="3"/>
  </w:num>
  <w:num w:numId="3">
    <w:abstractNumId w:val="6"/>
  </w:num>
  <w:num w:numId="4">
    <w:abstractNumId w:val="5"/>
  </w:num>
  <w:num w:numId="5">
    <w:abstractNumId w:val="9"/>
  </w:num>
  <w:num w:numId="6">
    <w:abstractNumId w:val="13"/>
  </w:num>
  <w:num w:numId="7">
    <w:abstractNumId w:val="0"/>
  </w:num>
  <w:num w:numId="8">
    <w:abstractNumId w:val="4"/>
  </w:num>
  <w:num w:numId="9">
    <w:abstractNumId w:val="7"/>
  </w:num>
  <w:num w:numId="10">
    <w:abstractNumId w:val="1"/>
  </w:num>
  <w:num w:numId="11">
    <w:abstractNumId w:val="12"/>
  </w:num>
  <w:num w:numId="12">
    <w:abstractNumId w:val="8"/>
  </w:num>
  <w:num w:numId="13">
    <w:abstractNumId w:val="16"/>
  </w:num>
  <w:num w:numId="14">
    <w:abstractNumId w:val="15"/>
  </w:num>
  <w:num w:numId="15">
    <w:abstractNumId w:val="2"/>
  </w:num>
  <w:num w:numId="16">
    <w:abstractNumId w:val="14"/>
  </w:num>
  <w:num w:numId="17">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53D71"/>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36A4"/>
    <w:rsid w:val="0022642C"/>
    <w:rsid w:val="00226B5D"/>
    <w:rsid w:val="00231141"/>
    <w:rsid w:val="00231370"/>
    <w:rsid w:val="00231586"/>
    <w:rsid w:val="00233206"/>
    <w:rsid w:val="002349CF"/>
    <w:rsid w:val="00234EA3"/>
    <w:rsid w:val="002408BC"/>
    <w:rsid w:val="0024444E"/>
    <w:rsid w:val="00251950"/>
    <w:rsid w:val="002532C2"/>
    <w:rsid w:val="002566CA"/>
    <w:rsid w:val="00260EEF"/>
    <w:rsid w:val="002647C1"/>
    <w:rsid w:val="002716DD"/>
    <w:rsid w:val="00274CDF"/>
    <w:rsid w:val="002761AD"/>
    <w:rsid w:val="00276AEC"/>
    <w:rsid w:val="0028039D"/>
    <w:rsid w:val="00280791"/>
    <w:rsid w:val="00284242"/>
    <w:rsid w:val="002853AD"/>
    <w:rsid w:val="00287163"/>
    <w:rsid w:val="002875CE"/>
    <w:rsid w:val="00290FA2"/>
    <w:rsid w:val="00290FCB"/>
    <w:rsid w:val="00292A35"/>
    <w:rsid w:val="00293130"/>
    <w:rsid w:val="00297C44"/>
    <w:rsid w:val="002A32B2"/>
    <w:rsid w:val="002A6E21"/>
    <w:rsid w:val="002B170A"/>
    <w:rsid w:val="002B49D5"/>
    <w:rsid w:val="002B55DF"/>
    <w:rsid w:val="002C0B35"/>
    <w:rsid w:val="002C58CB"/>
    <w:rsid w:val="002C7999"/>
    <w:rsid w:val="002D44E5"/>
    <w:rsid w:val="002D5191"/>
    <w:rsid w:val="002D5603"/>
    <w:rsid w:val="002E1EC4"/>
    <w:rsid w:val="002E30D1"/>
    <w:rsid w:val="002E3422"/>
    <w:rsid w:val="002E4769"/>
    <w:rsid w:val="002F5269"/>
    <w:rsid w:val="002F5E16"/>
    <w:rsid w:val="002F7087"/>
    <w:rsid w:val="003000A7"/>
    <w:rsid w:val="00301B21"/>
    <w:rsid w:val="00304ADA"/>
    <w:rsid w:val="00310A5D"/>
    <w:rsid w:val="00312B8A"/>
    <w:rsid w:val="00312C8D"/>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38B1"/>
    <w:rsid w:val="00393946"/>
    <w:rsid w:val="00396176"/>
    <w:rsid w:val="003A297D"/>
    <w:rsid w:val="003A4179"/>
    <w:rsid w:val="003A601E"/>
    <w:rsid w:val="003A6960"/>
    <w:rsid w:val="003B02FD"/>
    <w:rsid w:val="003B3440"/>
    <w:rsid w:val="003B3637"/>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41266"/>
    <w:rsid w:val="00445361"/>
    <w:rsid w:val="00446294"/>
    <w:rsid w:val="00447DD9"/>
    <w:rsid w:val="004504ED"/>
    <w:rsid w:val="00450530"/>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3892"/>
    <w:rsid w:val="004E56D0"/>
    <w:rsid w:val="004E5EC6"/>
    <w:rsid w:val="004E6854"/>
    <w:rsid w:val="004E6C53"/>
    <w:rsid w:val="004E7B3C"/>
    <w:rsid w:val="004F42B2"/>
    <w:rsid w:val="004F514E"/>
    <w:rsid w:val="004F69FD"/>
    <w:rsid w:val="004F7692"/>
    <w:rsid w:val="005015AF"/>
    <w:rsid w:val="00502F83"/>
    <w:rsid w:val="00503718"/>
    <w:rsid w:val="00504618"/>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1269"/>
    <w:rsid w:val="006642D9"/>
    <w:rsid w:val="00665D06"/>
    <w:rsid w:val="00667B13"/>
    <w:rsid w:val="0067385F"/>
    <w:rsid w:val="0067785F"/>
    <w:rsid w:val="006862E2"/>
    <w:rsid w:val="00691791"/>
    <w:rsid w:val="00694E64"/>
    <w:rsid w:val="0069541A"/>
    <w:rsid w:val="00696D41"/>
    <w:rsid w:val="006A1FF6"/>
    <w:rsid w:val="006A220F"/>
    <w:rsid w:val="006A34CD"/>
    <w:rsid w:val="006A3828"/>
    <w:rsid w:val="006A3B10"/>
    <w:rsid w:val="006A4F8E"/>
    <w:rsid w:val="006A621D"/>
    <w:rsid w:val="006B117D"/>
    <w:rsid w:val="006B28C1"/>
    <w:rsid w:val="006B4EF2"/>
    <w:rsid w:val="006C2A1F"/>
    <w:rsid w:val="006C34EA"/>
    <w:rsid w:val="006C407D"/>
    <w:rsid w:val="006C616A"/>
    <w:rsid w:val="006C61C9"/>
    <w:rsid w:val="006C7541"/>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B05"/>
    <w:rsid w:val="006E6CDA"/>
    <w:rsid w:val="006E6D2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375"/>
    <w:rsid w:val="007204EE"/>
    <w:rsid w:val="0072343D"/>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5008"/>
    <w:rsid w:val="00756E5E"/>
    <w:rsid w:val="00756E96"/>
    <w:rsid w:val="007600DA"/>
    <w:rsid w:val="007605EA"/>
    <w:rsid w:val="00763621"/>
    <w:rsid w:val="007648F2"/>
    <w:rsid w:val="00764D2C"/>
    <w:rsid w:val="0076740D"/>
    <w:rsid w:val="0077532C"/>
    <w:rsid w:val="00780A45"/>
    <w:rsid w:val="00780B92"/>
    <w:rsid w:val="007911AF"/>
    <w:rsid w:val="00795C23"/>
    <w:rsid w:val="00797509"/>
    <w:rsid w:val="00797E7B"/>
    <w:rsid w:val="007A4FE3"/>
    <w:rsid w:val="007A6114"/>
    <w:rsid w:val="007B1862"/>
    <w:rsid w:val="007B2C74"/>
    <w:rsid w:val="007B4618"/>
    <w:rsid w:val="007B5927"/>
    <w:rsid w:val="007C5664"/>
    <w:rsid w:val="007C5875"/>
    <w:rsid w:val="007C6123"/>
    <w:rsid w:val="007D1347"/>
    <w:rsid w:val="007D26CE"/>
    <w:rsid w:val="007D30C3"/>
    <w:rsid w:val="007D32E9"/>
    <w:rsid w:val="007D5D7A"/>
    <w:rsid w:val="007E1661"/>
    <w:rsid w:val="007E73EC"/>
    <w:rsid w:val="007F5E0B"/>
    <w:rsid w:val="007F5FA2"/>
    <w:rsid w:val="007F7000"/>
    <w:rsid w:val="007F713F"/>
    <w:rsid w:val="007F7379"/>
    <w:rsid w:val="00806057"/>
    <w:rsid w:val="00815C5E"/>
    <w:rsid w:val="00821665"/>
    <w:rsid w:val="00821BDA"/>
    <w:rsid w:val="00827A4E"/>
    <w:rsid w:val="008306DD"/>
    <w:rsid w:val="00833EFD"/>
    <w:rsid w:val="00834FF1"/>
    <w:rsid w:val="00846159"/>
    <w:rsid w:val="00846ED8"/>
    <w:rsid w:val="00847450"/>
    <w:rsid w:val="00847890"/>
    <w:rsid w:val="00850208"/>
    <w:rsid w:val="008507C4"/>
    <w:rsid w:val="008511DF"/>
    <w:rsid w:val="008534CB"/>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4A17"/>
    <w:rsid w:val="00935A62"/>
    <w:rsid w:val="009409DC"/>
    <w:rsid w:val="009471B9"/>
    <w:rsid w:val="009501E5"/>
    <w:rsid w:val="00953F86"/>
    <w:rsid w:val="00955478"/>
    <w:rsid w:val="009627E7"/>
    <w:rsid w:val="00970F04"/>
    <w:rsid w:val="00973C06"/>
    <w:rsid w:val="00974D01"/>
    <w:rsid w:val="00980197"/>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D012F"/>
    <w:rsid w:val="009D0345"/>
    <w:rsid w:val="009D18B5"/>
    <w:rsid w:val="009D3514"/>
    <w:rsid w:val="009D42BA"/>
    <w:rsid w:val="009D74E6"/>
    <w:rsid w:val="009E01EB"/>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64F0"/>
    <w:rsid w:val="00A5675D"/>
    <w:rsid w:val="00A6616C"/>
    <w:rsid w:val="00A66E93"/>
    <w:rsid w:val="00A71954"/>
    <w:rsid w:val="00A73572"/>
    <w:rsid w:val="00A76687"/>
    <w:rsid w:val="00A76A84"/>
    <w:rsid w:val="00A832D9"/>
    <w:rsid w:val="00A84EF8"/>
    <w:rsid w:val="00A908FB"/>
    <w:rsid w:val="00A9408E"/>
    <w:rsid w:val="00A9664B"/>
    <w:rsid w:val="00AA13F1"/>
    <w:rsid w:val="00AA45DD"/>
    <w:rsid w:val="00AA6750"/>
    <w:rsid w:val="00AB29B4"/>
    <w:rsid w:val="00AB7B58"/>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144"/>
    <w:rsid w:val="00C1331C"/>
    <w:rsid w:val="00C140A6"/>
    <w:rsid w:val="00C1585D"/>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CF47D2"/>
    <w:rsid w:val="00D00605"/>
    <w:rsid w:val="00D03686"/>
    <w:rsid w:val="00D06978"/>
    <w:rsid w:val="00D10C98"/>
    <w:rsid w:val="00D1132D"/>
    <w:rsid w:val="00D1584A"/>
    <w:rsid w:val="00D16A0D"/>
    <w:rsid w:val="00D20811"/>
    <w:rsid w:val="00D21093"/>
    <w:rsid w:val="00D2383C"/>
    <w:rsid w:val="00D25B8D"/>
    <w:rsid w:val="00D26F9B"/>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236"/>
    <w:rsid w:val="00DA649C"/>
    <w:rsid w:val="00DA74FC"/>
    <w:rsid w:val="00DA7A7D"/>
    <w:rsid w:val="00DB15A7"/>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F25C6"/>
    <w:rsid w:val="00DF42CE"/>
    <w:rsid w:val="00DF5A72"/>
    <w:rsid w:val="00DF68B6"/>
    <w:rsid w:val="00DF6AE1"/>
    <w:rsid w:val="00DF71B1"/>
    <w:rsid w:val="00E11C71"/>
    <w:rsid w:val="00E2043E"/>
    <w:rsid w:val="00E2103E"/>
    <w:rsid w:val="00E21825"/>
    <w:rsid w:val="00E266D8"/>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F006A0"/>
    <w:rsid w:val="00F01565"/>
    <w:rsid w:val="00F01E40"/>
    <w:rsid w:val="00F063D9"/>
    <w:rsid w:val="00F077B5"/>
    <w:rsid w:val="00F10290"/>
    <w:rsid w:val="00F10E79"/>
    <w:rsid w:val="00F14ACA"/>
    <w:rsid w:val="00F15A67"/>
    <w:rsid w:val="00F15C2B"/>
    <w:rsid w:val="00F20C33"/>
    <w:rsid w:val="00F21F76"/>
    <w:rsid w:val="00F23477"/>
    <w:rsid w:val="00F24235"/>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637B"/>
    <w:rsid w:val="00F56601"/>
    <w:rsid w:val="00F61DDE"/>
    <w:rsid w:val="00F62D13"/>
    <w:rsid w:val="00F635E8"/>
    <w:rsid w:val="00F66036"/>
    <w:rsid w:val="00F6709F"/>
    <w:rsid w:val="00F70B32"/>
    <w:rsid w:val="00F725D9"/>
    <w:rsid w:val="00F77377"/>
    <w:rsid w:val="00F7738A"/>
    <w:rsid w:val="00F77AD7"/>
    <w:rsid w:val="00F8109E"/>
    <w:rsid w:val="00F8676A"/>
    <w:rsid w:val="00F877BF"/>
    <w:rsid w:val="00F8780B"/>
    <w:rsid w:val="00F90F4F"/>
    <w:rsid w:val="00F94918"/>
    <w:rsid w:val="00F97737"/>
    <w:rsid w:val="00FA1BA1"/>
    <w:rsid w:val="00FA2F21"/>
    <w:rsid w:val="00FA34C5"/>
    <w:rsid w:val="00FA6EB6"/>
    <w:rsid w:val="00FA746D"/>
    <w:rsid w:val="00FB0006"/>
    <w:rsid w:val="00FB2F6A"/>
    <w:rsid w:val="00FB37B5"/>
    <w:rsid w:val="00FB6AE0"/>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encyklopedia.pwn.pl/haslo/dieta;3892627.html" TargetMode="External"/><Relationship Id="rId68" Type="http://schemas.openxmlformats.org/officeDocument/2006/relationships/hyperlink" Target="https://pl.wikipedia.org/wiki/Wska%C5%BAnik_masy_cia%C5%82a%20"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ilewazy.pl" TargetMode="External"/><Relationship Id="rId53" Type="http://schemas.openxmlformats.org/officeDocument/2006/relationships/hyperlink" Target="https://cronometer.com/" TargetMode="External"/><Relationship Id="rId58" Type="http://schemas.openxmlformats.org/officeDocument/2006/relationships/hyperlink" Target="https://www.hsph.harvard.edu/nutritionsource/healthy-eating-plate/" TargetMode="External"/><Relationship Id="rId66" Type="http://schemas.openxmlformats.org/officeDocument/2006/relationships/hyperlink" Target="https://en.wikipedia.org/wiki/MyPlat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ncez.pl/abc-zywienia-/zasady-zdrowego-zywienia/piramida-zdrowego-zywienia-i-aktywnosci-fizycznej-dla-osob-doroslych%20z%20dnia%2009.04.201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www.fao.org/3/a-I7695e.pdf%20" TargetMode="External"/><Relationship Id="rId64" Type="http://schemas.openxmlformats.org/officeDocument/2006/relationships/hyperlink" Target="https://www.ncbi.nlm.nih.gov/pubmed/19562864" TargetMode="External"/><Relationship Id="rId69" Type="http://schemas.openxmlformats.org/officeDocument/2006/relationships/hyperlink" Target="https://www.who.int/gho/ncd/risk_factors/cholesterol_text/e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www.ilewazy.pl/" TargetMode="External"/><Relationship Id="rId67" Type="http://schemas.openxmlformats.org/officeDocument/2006/relationships/hyperlink" Target="https://en.wikipedia.org/wiki/Food_pyramid_(nutri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jedzdobrze.pl/drdietman/" TargetMode="External"/><Relationship Id="rId62" Type="http://schemas.openxmlformats.org/officeDocument/2006/relationships/hyperlink" Target="https://potreningu.pl/" TargetMode="External"/><Relationship Id="rId70" Type="http://schemas.openxmlformats.org/officeDocument/2006/relationships/hyperlink" Target="https://www.who.int/nutrition/publications/guidelines/sugar_intake_information_note_en.pdf%20"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stat.gov.pl/files/gfx/portalinformacyjny/pl/defaultaktualnosci/5513/10/1/1/zdrowie_i_zachowania_zdrowotne_mieszkancow_polski_w_swietle_badania_ehis_2014.pdf%2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ankizywnosci.pl/wp-content/uploads/2018/10/Przewodnik-do-Raportu_FPBZ_-Nie-marnuj-jedzenia-2018.pdf%20" TargetMode="External"/><Relationship Id="rId60" Type="http://schemas.openxmlformats.org/officeDocument/2006/relationships/hyperlink" Target="https://www.jedzdobrze.pl/program-do-bilansowania-diety/" TargetMode="External"/><Relationship Id="rId65" Type="http://schemas.openxmlformats.org/officeDocument/2006/relationships/hyperlink" Target="https://www.choosemyplate.gov/"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s://Facebook.com/outdoor.jest.coo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ortal.abczdrowie.pl/pytania/wizyta-u-dietetyka-w-ramach-nfz%20z%20dnia%2019.01.20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s>
</file>

<file path=customXml/itemProps1.xml><?xml version="1.0" encoding="utf-8"?>
<ds:datastoreItem xmlns:ds="http://schemas.openxmlformats.org/officeDocument/2006/customXml" ds:itemID="{83056DB3-1B11-4BDD-AB5A-486009B853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3571</TotalTime>
  <Pages>1</Pages>
  <Words>26154</Words>
  <Characters>156927</Characters>
  <Application>Microsoft Office Word</Application>
  <DocSecurity>0</DocSecurity>
  <Lines>1307</Lines>
  <Paragraphs>365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182716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231</cp:revision>
  <dcterms:created xsi:type="dcterms:W3CDTF">2019-04-22T17:07:00Z</dcterms:created>
  <dcterms:modified xsi:type="dcterms:W3CDTF">2019-09-27T16:56:00Z</dcterms:modified>
</cp:coreProperties>
</file>