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96D48C" w14:textId="77777777" w:rsidR="004B432B" w:rsidRPr="005D16EC" w:rsidRDefault="004B432B" w:rsidP="003828E7">
      <w:pPr>
        <w:pStyle w:val="Nagwek"/>
        <w:pBdr>
          <w:bottom w:val="double" w:sz="6" w:space="2" w:color="auto"/>
        </w:pBdr>
        <w:spacing w:after="360"/>
        <w:rPr>
          <w:rFonts w:ascii="Arial" w:hAnsi="Arial"/>
          <w:b/>
          <w:sz w:val="36"/>
        </w:rPr>
      </w:pPr>
      <w:r w:rsidRPr="005D16EC">
        <w:rPr>
          <w:rFonts w:ascii="Arial" w:hAnsi="Arial"/>
          <w:b/>
          <w:sz w:val="36"/>
        </w:rPr>
        <w:t>W A R S Z A W S K A</w:t>
      </w:r>
      <w:r w:rsidRPr="005D16EC">
        <w:rPr>
          <w:rFonts w:ascii="Arial" w:hAnsi="Arial"/>
          <w:b/>
          <w:sz w:val="36"/>
        </w:rPr>
        <w:br/>
        <w:t>W Y Ż S Z A  S Z K O Ł A  I N F O R M A T Y K I</w:t>
      </w:r>
    </w:p>
    <w:p w14:paraId="6764F04C" w14:textId="77777777" w:rsidR="004B432B" w:rsidRPr="005D16EC" w:rsidRDefault="004B432B" w:rsidP="004B432B">
      <w:pPr>
        <w:pStyle w:val="Tytu"/>
        <w:rPr>
          <w:rFonts w:ascii="Arial" w:hAnsi="Arial"/>
          <w:b w:val="0"/>
        </w:rPr>
      </w:pPr>
    </w:p>
    <w:p w14:paraId="266393F7" w14:textId="77777777" w:rsidR="004B432B" w:rsidRPr="005D16EC" w:rsidRDefault="004B432B" w:rsidP="004B432B">
      <w:pPr>
        <w:pStyle w:val="Tytu"/>
        <w:rPr>
          <w:rFonts w:ascii="Arial" w:hAnsi="Arial"/>
          <w:b w:val="0"/>
        </w:rPr>
      </w:pPr>
    </w:p>
    <w:p w14:paraId="553023FA" w14:textId="77777777" w:rsidR="004B432B" w:rsidRPr="005D16EC" w:rsidRDefault="004B432B" w:rsidP="004B432B">
      <w:pPr>
        <w:pStyle w:val="Tytu"/>
        <w:rPr>
          <w:rFonts w:ascii="Arial" w:hAnsi="Arial"/>
          <w:b w:val="0"/>
        </w:rPr>
      </w:pPr>
    </w:p>
    <w:p w14:paraId="32E0FEF8" w14:textId="77777777" w:rsidR="004B432B" w:rsidRPr="005D16EC" w:rsidRDefault="004B432B" w:rsidP="004B432B">
      <w:pPr>
        <w:pStyle w:val="Tytu"/>
        <w:rPr>
          <w:rFonts w:ascii="Arial" w:hAnsi="Arial"/>
          <w:b w:val="0"/>
        </w:rPr>
      </w:pPr>
    </w:p>
    <w:p w14:paraId="7CA23F11" w14:textId="77777777" w:rsidR="004B432B" w:rsidRPr="005D16EC" w:rsidRDefault="004B432B" w:rsidP="004B432B">
      <w:pPr>
        <w:pStyle w:val="Tytu"/>
        <w:rPr>
          <w:rFonts w:ascii="Arial" w:hAnsi="Arial"/>
          <w:b w:val="0"/>
        </w:rPr>
      </w:pPr>
    </w:p>
    <w:p w14:paraId="775A5A3F" w14:textId="77777777" w:rsidR="004B432B" w:rsidRPr="005D16EC" w:rsidRDefault="004B432B" w:rsidP="004B432B">
      <w:pPr>
        <w:pStyle w:val="Tytu"/>
        <w:rPr>
          <w:rFonts w:ascii="Arial" w:hAnsi="Arial"/>
          <w:spacing w:val="100"/>
          <w:sz w:val="48"/>
        </w:rPr>
      </w:pPr>
      <w:r w:rsidRPr="005D16EC">
        <w:rPr>
          <w:rFonts w:ascii="Arial" w:hAnsi="Arial"/>
          <w:spacing w:val="100"/>
          <w:sz w:val="48"/>
        </w:rPr>
        <w:t>PRACA DYPLOMOWA</w:t>
      </w:r>
    </w:p>
    <w:p w14:paraId="60451274" w14:textId="77777777" w:rsidR="004B432B" w:rsidRPr="005D16EC" w:rsidRDefault="004B432B" w:rsidP="004B432B">
      <w:pPr>
        <w:pStyle w:val="Tytu"/>
        <w:rPr>
          <w:rFonts w:ascii="Arial" w:hAnsi="Arial"/>
          <w:spacing w:val="100"/>
          <w:sz w:val="32"/>
        </w:rPr>
      </w:pPr>
      <w:r w:rsidRPr="005D16EC">
        <w:rPr>
          <w:rFonts w:ascii="Arial" w:hAnsi="Arial"/>
          <w:spacing w:val="100"/>
          <w:sz w:val="32"/>
        </w:rPr>
        <w:t>STUDIA PIERWSZEGO STOPNIA</w:t>
      </w:r>
    </w:p>
    <w:p w14:paraId="54E1D7D0" w14:textId="77777777" w:rsidR="004B432B" w:rsidRPr="005D16EC" w:rsidRDefault="004B432B" w:rsidP="004B432B">
      <w:pPr>
        <w:pStyle w:val="Tytu"/>
        <w:rPr>
          <w:rFonts w:ascii="Arial" w:hAnsi="Arial"/>
          <w:spacing w:val="100"/>
        </w:rPr>
      </w:pPr>
    </w:p>
    <w:p w14:paraId="77212113" w14:textId="77777777" w:rsidR="004B432B" w:rsidRPr="005D16EC" w:rsidRDefault="004B432B" w:rsidP="004B432B">
      <w:pPr>
        <w:pStyle w:val="Tytu"/>
        <w:rPr>
          <w:rFonts w:ascii="Arial" w:hAnsi="Arial"/>
          <w:spacing w:val="100"/>
        </w:rPr>
      </w:pPr>
    </w:p>
    <w:p w14:paraId="4CFEBFED" w14:textId="77777777" w:rsidR="004B432B" w:rsidRPr="005D16EC" w:rsidRDefault="004B432B" w:rsidP="004B432B">
      <w:pPr>
        <w:pStyle w:val="Tytu"/>
        <w:rPr>
          <w:rFonts w:ascii="Arial" w:hAnsi="Arial"/>
          <w:spacing w:val="100"/>
        </w:rPr>
      </w:pPr>
    </w:p>
    <w:p w14:paraId="6415C1D5" w14:textId="77777777" w:rsidR="004B432B" w:rsidRPr="005D16EC" w:rsidRDefault="004B432B" w:rsidP="004B432B">
      <w:pPr>
        <w:pStyle w:val="Tytu"/>
        <w:rPr>
          <w:rFonts w:ascii="Arial" w:hAnsi="Arial"/>
          <w:spacing w:val="100"/>
        </w:rPr>
      </w:pPr>
    </w:p>
    <w:p w14:paraId="31BA074F" w14:textId="77777777" w:rsidR="004B432B" w:rsidRPr="005D16EC" w:rsidRDefault="004B432B" w:rsidP="004B432B">
      <w:pPr>
        <w:pStyle w:val="Tytu"/>
        <w:rPr>
          <w:rFonts w:ascii="Arial" w:hAnsi="Arial"/>
          <w:sz w:val="28"/>
        </w:rPr>
      </w:pPr>
      <w:r w:rsidRPr="005D16EC">
        <w:rPr>
          <w:rFonts w:ascii="Arial" w:hAnsi="Arial"/>
          <w:sz w:val="28"/>
        </w:rPr>
        <w:t>Olga Anna Kierkowska</w:t>
      </w:r>
    </w:p>
    <w:p w14:paraId="48B73000" w14:textId="77777777" w:rsidR="004B432B" w:rsidRPr="005D16EC" w:rsidRDefault="004B432B" w:rsidP="004B432B">
      <w:pPr>
        <w:pStyle w:val="Tytu"/>
        <w:jc w:val="right"/>
        <w:rPr>
          <w:rFonts w:ascii="Arial" w:hAnsi="Arial"/>
          <w:b w:val="0"/>
        </w:rPr>
      </w:pPr>
      <w:r w:rsidRPr="005D16EC">
        <w:rPr>
          <w:rFonts w:ascii="Arial" w:hAnsi="Arial"/>
          <w:b w:val="0"/>
        </w:rPr>
        <w:t>Numer albumu  7283</w:t>
      </w:r>
    </w:p>
    <w:p w14:paraId="36B942B9" w14:textId="77777777" w:rsidR="004B432B" w:rsidRPr="005D16EC" w:rsidRDefault="004B432B" w:rsidP="004B432B">
      <w:pPr>
        <w:pStyle w:val="Tytu"/>
        <w:rPr>
          <w:rFonts w:ascii="Arial" w:hAnsi="Arial"/>
          <w:spacing w:val="100"/>
          <w:sz w:val="28"/>
        </w:rPr>
      </w:pPr>
    </w:p>
    <w:p w14:paraId="7C417B0F" w14:textId="77777777" w:rsidR="004B432B" w:rsidRPr="005D16EC" w:rsidRDefault="004B432B" w:rsidP="004B432B">
      <w:pPr>
        <w:pStyle w:val="Tytu"/>
        <w:rPr>
          <w:rFonts w:ascii="Arial" w:hAnsi="Arial"/>
          <w:spacing w:val="100"/>
          <w:sz w:val="28"/>
        </w:rPr>
      </w:pPr>
      <w:r w:rsidRPr="005D16EC">
        <w:rPr>
          <w:rFonts w:ascii="Arial" w:hAnsi="Arial"/>
          <w:sz w:val="28"/>
        </w:rPr>
        <w:t>System wspomagający prawidłowe bilansowanie diety</w:t>
      </w:r>
    </w:p>
    <w:p w14:paraId="771AF611" w14:textId="77777777" w:rsidR="004B432B" w:rsidRPr="005D16EC" w:rsidRDefault="004B432B" w:rsidP="004B432B">
      <w:pPr>
        <w:pStyle w:val="Tytu"/>
        <w:jc w:val="right"/>
        <w:rPr>
          <w:rFonts w:ascii="Arial" w:hAnsi="Arial"/>
          <w:b w:val="0"/>
        </w:rPr>
      </w:pPr>
    </w:p>
    <w:p w14:paraId="605EE1AF" w14:textId="77777777" w:rsidR="004B432B" w:rsidRPr="005D16EC" w:rsidRDefault="004B432B" w:rsidP="004B432B">
      <w:pPr>
        <w:pStyle w:val="Tytu"/>
        <w:jc w:val="right"/>
        <w:rPr>
          <w:rFonts w:ascii="Arial" w:hAnsi="Arial"/>
          <w:b w:val="0"/>
        </w:rPr>
      </w:pPr>
    </w:p>
    <w:p w14:paraId="3304EBFD" w14:textId="77777777" w:rsidR="004B432B" w:rsidRPr="005D16EC" w:rsidRDefault="004B432B" w:rsidP="004B432B">
      <w:pPr>
        <w:pStyle w:val="Tytu"/>
        <w:jc w:val="right"/>
        <w:rPr>
          <w:rFonts w:ascii="Arial" w:hAnsi="Arial"/>
          <w:b w:val="0"/>
        </w:rPr>
      </w:pPr>
    </w:p>
    <w:p w14:paraId="5EDE1496" w14:textId="77777777" w:rsidR="004B432B" w:rsidRPr="005D16EC" w:rsidRDefault="004B432B" w:rsidP="004B432B">
      <w:pPr>
        <w:pStyle w:val="Tytu"/>
        <w:jc w:val="right"/>
        <w:rPr>
          <w:rFonts w:ascii="Arial" w:hAnsi="Arial"/>
          <w:b w:val="0"/>
        </w:rPr>
      </w:pPr>
    </w:p>
    <w:p w14:paraId="08C8A9DE" w14:textId="77777777" w:rsidR="004B432B" w:rsidRPr="005D16EC" w:rsidRDefault="004B432B" w:rsidP="004B432B">
      <w:pPr>
        <w:pStyle w:val="Tytu"/>
        <w:jc w:val="right"/>
        <w:rPr>
          <w:rFonts w:ascii="Arial" w:hAnsi="Arial"/>
          <w:b w:val="0"/>
        </w:rPr>
      </w:pPr>
    </w:p>
    <w:p w14:paraId="1529684B" w14:textId="77777777" w:rsidR="004B432B" w:rsidRPr="005D16EC" w:rsidRDefault="004B432B" w:rsidP="004B432B">
      <w:pPr>
        <w:pStyle w:val="Tytu"/>
        <w:ind w:firstLine="4140"/>
        <w:jc w:val="left"/>
        <w:rPr>
          <w:rFonts w:ascii="Arial" w:hAnsi="Arial"/>
        </w:rPr>
      </w:pPr>
      <w:r w:rsidRPr="005D16EC">
        <w:rPr>
          <w:rFonts w:ascii="Arial" w:hAnsi="Arial"/>
        </w:rPr>
        <w:t>Promotor:</w:t>
      </w:r>
    </w:p>
    <w:p w14:paraId="7092B306" w14:textId="77777777" w:rsidR="004B432B" w:rsidRPr="005D16EC" w:rsidRDefault="004B432B" w:rsidP="004B432B">
      <w:pPr>
        <w:pStyle w:val="Tytu"/>
        <w:ind w:left="4152" w:hanging="12"/>
        <w:jc w:val="left"/>
        <w:rPr>
          <w:rFonts w:ascii="Arial" w:hAnsi="Arial"/>
        </w:rPr>
      </w:pPr>
      <w:r w:rsidRPr="005D16EC">
        <w:rPr>
          <w:rFonts w:ascii="Arial" w:hAnsi="Arial"/>
        </w:rPr>
        <w:t>mgr inż. Waldemar Ptasznik-Kisieliński</w:t>
      </w:r>
    </w:p>
    <w:p w14:paraId="46EAECB5" w14:textId="77777777" w:rsidR="004B432B" w:rsidRPr="005D16EC" w:rsidRDefault="004B432B" w:rsidP="004B432B">
      <w:pPr>
        <w:pStyle w:val="Tytu"/>
        <w:ind w:firstLine="4860"/>
        <w:jc w:val="left"/>
        <w:rPr>
          <w:rFonts w:ascii="Arial" w:hAnsi="Arial"/>
        </w:rPr>
      </w:pPr>
    </w:p>
    <w:p w14:paraId="3D87BB96" w14:textId="77777777" w:rsidR="004B432B" w:rsidRPr="005D16EC" w:rsidRDefault="004B432B" w:rsidP="004B432B">
      <w:pPr>
        <w:pStyle w:val="Tytu"/>
        <w:ind w:firstLine="4860"/>
        <w:jc w:val="left"/>
        <w:rPr>
          <w:rFonts w:ascii="Arial" w:hAnsi="Arial"/>
        </w:rPr>
      </w:pPr>
    </w:p>
    <w:p w14:paraId="1B344F8C" w14:textId="77777777" w:rsidR="004B432B" w:rsidRPr="005D16EC" w:rsidRDefault="004B432B" w:rsidP="004B432B">
      <w:pPr>
        <w:pStyle w:val="Tytu"/>
        <w:ind w:firstLine="4860"/>
        <w:jc w:val="left"/>
        <w:rPr>
          <w:rFonts w:ascii="Arial" w:hAnsi="Arial"/>
        </w:rPr>
      </w:pPr>
    </w:p>
    <w:p w14:paraId="40DC7079" w14:textId="77777777" w:rsidR="004B432B" w:rsidRPr="005D16EC" w:rsidRDefault="004B432B" w:rsidP="004B432B">
      <w:pPr>
        <w:pStyle w:val="Tytu"/>
        <w:jc w:val="left"/>
        <w:rPr>
          <w:rFonts w:ascii="Arial" w:hAnsi="Arial"/>
          <w:b w:val="0"/>
          <w:sz w:val="20"/>
        </w:rPr>
      </w:pPr>
      <w:r w:rsidRPr="005D16EC">
        <w:rPr>
          <w:rFonts w:ascii="Arial" w:hAnsi="Arial"/>
          <w:b w:val="0"/>
          <w:i/>
          <w:sz w:val="20"/>
        </w:rPr>
        <w:t>Praca spełnia wymagania stawiane pracom dyplomowym na studiach pierwszego stopnia.</w:t>
      </w:r>
    </w:p>
    <w:p w14:paraId="63D397CA" w14:textId="77777777" w:rsidR="004B432B" w:rsidRPr="005D16EC" w:rsidRDefault="004B432B" w:rsidP="004B432B">
      <w:pPr>
        <w:pStyle w:val="Tytu"/>
        <w:ind w:firstLine="4860"/>
        <w:jc w:val="left"/>
        <w:rPr>
          <w:rFonts w:ascii="Arial" w:hAnsi="Arial"/>
        </w:rPr>
      </w:pPr>
    </w:p>
    <w:p w14:paraId="47730550" w14:textId="77777777" w:rsidR="004B432B" w:rsidRPr="005D16EC" w:rsidRDefault="004B432B" w:rsidP="004B432B">
      <w:pPr>
        <w:pStyle w:val="Tytu"/>
        <w:ind w:firstLine="4860"/>
        <w:jc w:val="left"/>
        <w:rPr>
          <w:rFonts w:ascii="Arial" w:hAnsi="Arial"/>
          <w:sz w:val="16"/>
        </w:rPr>
      </w:pPr>
    </w:p>
    <w:p w14:paraId="229F9B3E" w14:textId="77777777" w:rsidR="004B432B" w:rsidRPr="005D16EC" w:rsidRDefault="004B432B" w:rsidP="004B432B">
      <w:pPr>
        <w:pStyle w:val="Tytu"/>
        <w:ind w:firstLine="4860"/>
        <w:jc w:val="left"/>
        <w:rPr>
          <w:rFonts w:ascii="Arial" w:hAnsi="Arial"/>
          <w:sz w:val="16"/>
        </w:rPr>
      </w:pPr>
    </w:p>
    <w:p w14:paraId="60135072" w14:textId="77777777" w:rsidR="004B432B" w:rsidRDefault="004B432B" w:rsidP="004B432B">
      <w:pPr>
        <w:pStyle w:val="Stopka"/>
        <w:pBdr>
          <w:top w:val="double" w:sz="4" w:space="1" w:color="auto"/>
        </w:pBdr>
        <w:spacing w:before="120"/>
        <w:ind w:right="-33"/>
        <w:jc w:val="center"/>
      </w:pPr>
      <w:r w:rsidRPr="005D16EC">
        <w:t>W A R S Z A W A 2019</w:t>
      </w:r>
    </w:p>
    <w:p w14:paraId="600204B9" w14:textId="77777777" w:rsidR="003A6960" w:rsidRDefault="0077532C" w:rsidP="0077532C">
      <w:pPr>
        <w:pStyle w:val="Nagwek3"/>
      </w:pPr>
      <w:bookmarkStart w:id="0" w:name="_Toc5963720"/>
      <w:r>
        <w:lastRenderedPageBreak/>
        <w:t>wykaz użytych skrótów i ważniejszych oznaczeń</w:t>
      </w:r>
      <w:bookmarkEnd w:id="0"/>
    </w:p>
    <w:p w14:paraId="487C08D8" w14:textId="77777777" w:rsidR="0016341E" w:rsidRPr="0016341E" w:rsidRDefault="0016341E" w:rsidP="0016341E"/>
    <w:p w14:paraId="596C25ED" w14:textId="77777777" w:rsidR="00012FAD" w:rsidRDefault="0069541A" w:rsidP="00705784">
      <w:r>
        <w:t>AI – Adequate intake. Wystarczające spożycie</w:t>
      </w:r>
    </w:p>
    <w:p w14:paraId="18E32E17" w14:textId="1BCD3828" w:rsidR="005209EF" w:rsidRPr="001A26B4" w:rsidRDefault="005209EF" w:rsidP="00705784">
      <w:pPr>
        <w:rPr>
          <w:ins w:id="1" w:author="Okot" w:date="2019-03-31T13:56:00Z"/>
          <w:lang w:val="en-US"/>
        </w:rPr>
      </w:pPr>
      <w:r w:rsidRPr="001A26B4">
        <w:rPr>
          <w:lang w:val="en-US"/>
        </w:rPr>
        <w:t xml:space="preserve">ADA – </w:t>
      </w:r>
      <w:r w:rsidR="001A26B4" w:rsidRPr="001A26B4">
        <w:rPr>
          <w:lang w:val="en-US"/>
        </w:rPr>
        <w:t xml:space="preserve">Academy of Nutrition and Dietetics wcześniej </w:t>
      </w:r>
      <w:r w:rsidRPr="001A26B4">
        <w:rPr>
          <w:lang w:val="en-US"/>
        </w:rPr>
        <w:t>American Dietetic Association</w:t>
      </w:r>
      <w:r w:rsidR="001A26B4">
        <w:rPr>
          <w:lang w:val="en-US"/>
        </w:rPr>
        <w:t>. Amerykańska Akademia Żywienia i Dietetyki</w:t>
      </w:r>
      <w:r w:rsidR="001A26B4" w:rsidRPr="001A26B4">
        <w:rPr>
          <w:lang w:val="en-US"/>
        </w:rPr>
        <w:t xml:space="preserve"> </w:t>
      </w:r>
    </w:p>
    <w:p w14:paraId="24F7DEAC" w14:textId="77777777" w:rsidR="0069541A" w:rsidRDefault="00012FAD" w:rsidP="00705784">
      <w:ins w:id="2" w:author="Okot" w:date="2019-03-31T13:56:00Z">
        <w:r>
          <w:t xml:space="preserve">ALA – Kwas </w:t>
        </w:r>
      </w:ins>
      <w:ins w:id="3" w:author="Okot" w:date="2019-03-31T13:57:00Z">
        <w:r>
          <w:t>α-linolenowy</w:t>
        </w:r>
      </w:ins>
      <w:del w:id="4" w:author="Okot" w:date="2019-03-28T13:21:00Z">
        <w:r w:rsidR="0069541A" w:rsidDel="009501E5">
          <w:delText>.</w:delText>
        </w:r>
      </w:del>
    </w:p>
    <w:p w14:paraId="542643B3" w14:textId="77777777" w:rsidR="00705784" w:rsidRDefault="00705784" w:rsidP="00705784">
      <w:r>
        <w:t>AMS – AMS S.A. Polska agencja reklamy zewnętrznej powstała w 1990 r. Od 2002 należy do grup medialnej Agora Group, Inc.</w:t>
      </w:r>
    </w:p>
    <w:p w14:paraId="67B4D6F1" w14:textId="495A6CBD" w:rsidR="00C7347A" w:rsidRDefault="00C7347A" w:rsidP="00705784">
      <w:r>
        <w:t>BMR – Basic metabolic rate. Podstawowa przemiana materii (patrz: PPM)</w:t>
      </w:r>
    </w:p>
    <w:p w14:paraId="37809AEB" w14:textId="3310ADA9" w:rsidR="00C7347A" w:rsidRDefault="00C7347A" w:rsidP="00705784">
      <w:pPr>
        <w:rPr>
          <w:ins w:id="5" w:author="Okot" w:date="2019-03-31T13:55:00Z"/>
        </w:rPr>
      </w:pPr>
      <w:r>
        <w:t>CPM – Całkowita przemiana materii. Informuje o tym, ile energii mierzonej w kaloriach zużywa organizm ludzki przy wykonywaniu wszystkich czynności w ciągu dnia</w:t>
      </w:r>
    </w:p>
    <w:p w14:paraId="5B001459" w14:textId="77777777" w:rsidR="00D00605" w:rsidRPr="00665D06" w:rsidRDefault="00D00605" w:rsidP="00705784">
      <w:pPr>
        <w:rPr>
          <w:lang w:val="en-US"/>
          <w:rPrChange w:id="6" w:author="Okot" w:date="2019-03-31T15:24:00Z">
            <w:rPr/>
          </w:rPrChange>
        </w:rPr>
      </w:pPr>
      <w:ins w:id="7" w:author="Okot" w:date="2019-03-31T13:55:00Z">
        <w:r w:rsidRPr="00665D06">
          <w:rPr>
            <w:lang w:val="en-US"/>
            <w:rPrChange w:id="8" w:author="Okot" w:date="2019-03-31T15:24:00Z">
              <w:rPr/>
            </w:rPrChange>
          </w:rPr>
          <w:t xml:space="preserve">DHA - </w:t>
        </w:r>
      </w:ins>
      <w:ins w:id="9" w:author="Okot" w:date="2019-03-31T13:56:00Z">
        <w:r w:rsidRPr="00665D06">
          <w:rPr>
            <w:lang w:val="en-US"/>
            <w:rPrChange w:id="10" w:author="Okot" w:date="2019-03-31T15:24:00Z">
              <w:rPr/>
            </w:rPrChange>
          </w:rPr>
          <w:t>K</w:t>
        </w:r>
      </w:ins>
      <w:ins w:id="11" w:author="Okot" w:date="2019-03-31T13:55:00Z">
        <w:r w:rsidRPr="00665D06">
          <w:rPr>
            <w:lang w:val="en-US"/>
            <w:rPrChange w:id="12" w:author="Okot" w:date="2019-03-31T15:24:00Z">
              <w:rPr/>
            </w:rPrChange>
          </w:rPr>
          <w:t>was dokozaheksaenowy</w:t>
        </w:r>
      </w:ins>
    </w:p>
    <w:p w14:paraId="2D1990DF" w14:textId="77777777" w:rsidR="00124BDA" w:rsidRDefault="00124BDA" w:rsidP="00705784">
      <w:r w:rsidRPr="00665D06">
        <w:rPr>
          <w:lang w:val="en-US"/>
          <w:rPrChange w:id="13" w:author="Okot" w:date="2019-03-31T15:24:00Z">
            <w:rPr/>
          </w:rPrChange>
        </w:rPr>
        <w:t xml:space="preserve">EAR – Estimated average requirement. </w:t>
      </w:r>
      <w:r>
        <w:t>Średnia zapotrzebowanie w grupie</w:t>
      </w:r>
    </w:p>
    <w:p w14:paraId="40C31F0F" w14:textId="560DDD8A" w:rsidR="00216577" w:rsidRPr="00102ED6" w:rsidRDefault="00216577" w:rsidP="00705784">
      <w:pPr>
        <w:rPr>
          <w:ins w:id="14" w:author="Okot" w:date="2019-03-31T13:56:00Z"/>
        </w:rPr>
      </w:pPr>
      <w:r w:rsidRPr="00102ED6">
        <w:t>EFSA – European Food Safety Authority. Europejski Urząd ds. Bezpieczeństwa Żywności</w:t>
      </w:r>
    </w:p>
    <w:p w14:paraId="48D77C20" w14:textId="77777777" w:rsidR="00012FAD" w:rsidRDefault="00012FAD" w:rsidP="00705784">
      <w:pPr>
        <w:rPr>
          <w:ins w:id="15" w:author="Okot" w:date="2019-03-30T20:45:00Z"/>
        </w:rPr>
      </w:pPr>
      <w:ins w:id="16" w:author="Okot" w:date="2019-03-31T13:56:00Z">
        <w:r>
          <w:t>EPA – Kwas eikozapentaenowy</w:t>
        </w:r>
      </w:ins>
    </w:p>
    <w:p w14:paraId="0DC1AB8C" w14:textId="77777777" w:rsidR="009B004F" w:rsidRPr="00B26574" w:rsidRDefault="009B004F" w:rsidP="00705784">
      <w:ins w:id="17" w:author="Okot" w:date="2019-03-30T20:45:00Z">
        <w:r w:rsidRPr="009B004F">
          <w:rPr>
            <w:lang w:val="en-US"/>
            <w:rPrChange w:id="18" w:author="Okot" w:date="2019-03-30T20:45:00Z">
              <w:rPr/>
            </w:rPrChange>
          </w:rPr>
          <w:t xml:space="preserve">EPIC – Euroepean Prospective Investigation into Cancer and Nutrition. </w:t>
        </w:r>
        <w:r w:rsidRPr="00B26574">
          <w:rPr>
            <w:rPrChange w:id="19" w:author="Okot" w:date="2019-03-31T13:42:00Z">
              <w:rPr>
                <w:lang w:val="en-US"/>
              </w:rPr>
            </w:rPrChange>
          </w:rPr>
          <w:t>Europejskie Perspektywiczne Badanie Związku Raka z Odżywianiem</w:t>
        </w:r>
      </w:ins>
    </w:p>
    <w:p w14:paraId="59DEDE1E" w14:textId="77777777" w:rsidR="00705784" w:rsidRDefault="00705784" w:rsidP="00705784">
      <w:r w:rsidRPr="00B26574">
        <w:rPr>
          <w:rPrChange w:id="20" w:author="Okot" w:date="2019-03-31T13:42:00Z">
            <w:rPr>
              <w:lang w:val="en-US"/>
            </w:rPr>
          </w:rPrChange>
        </w:rPr>
        <w:t xml:space="preserve">FAO – Food and Agriculture Organization of United Nations. </w:t>
      </w:r>
      <w:r w:rsidRPr="00705784">
        <w:t xml:space="preserve">Organizacja Narodów Zjednoczonych </w:t>
      </w:r>
      <w:r w:rsidR="00F01E40">
        <w:t>do spraw Wyżywienia i Rolnictwa</w:t>
      </w:r>
    </w:p>
    <w:p w14:paraId="7B9BE588" w14:textId="5FE60868" w:rsidR="009044B4" w:rsidRDefault="009044B4" w:rsidP="00705784">
      <w:r>
        <w:t>IU – Intern</w:t>
      </w:r>
      <w:r w:rsidR="00CB3F2C">
        <w:t>ation Unit. Jednostka międzynarodowa</w:t>
      </w:r>
      <w:r>
        <w:t> (patrz: j.m)</w:t>
      </w:r>
    </w:p>
    <w:p w14:paraId="55FC10F2" w14:textId="77777777" w:rsidR="00DF5A72" w:rsidRDefault="00DF5A72" w:rsidP="00705784">
      <w:r>
        <w:t xml:space="preserve">IŻŻ – Instytut Żywności i Żywienia </w:t>
      </w:r>
    </w:p>
    <w:p w14:paraId="3D1B5268" w14:textId="4A3544EB" w:rsidR="00FB0006" w:rsidRDefault="00FB0006" w:rsidP="00705784">
      <w:r>
        <w:t>JNKT – Kwasy tłuszczowe jednonienasycone</w:t>
      </w:r>
    </w:p>
    <w:p w14:paraId="60E55516" w14:textId="358FC62A" w:rsidR="001A4604" w:rsidRDefault="00FB0006" w:rsidP="00705784">
      <w:r>
        <w:t>Kcal – K</w:t>
      </w:r>
      <w:r w:rsidR="001A4604">
        <w:t>ilokaloria. Miara przyswajalnej energii z pożywienia</w:t>
      </w:r>
    </w:p>
    <w:p w14:paraId="4222EAE8" w14:textId="77777777" w:rsidR="00BF0D89" w:rsidRDefault="00BF0D89" w:rsidP="00705784">
      <w:r>
        <w:t>kg.m.c. – Kilogram masy ciała</w:t>
      </w:r>
    </w:p>
    <w:p w14:paraId="55385557" w14:textId="2393563D" w:rsidR="00B548AD" w:rsidRDefault="00B548AD" w:rsidP="00705784">
      <w:r>
        <w:t>j.m. –</w:t>
      </w:r>
      <w:r w:rsidR="00932100">
        <w:t xml:space="preserve"> Jednostka międzynarodowa. Jednostka aktywności substancji biologicznie czynnych (witamin, hormonów, leków)</w:t>
      </w:r>
    </w:p>
    <w:p w14:paraId="2D0A7B28" w14:textId="6EE8A625" w:rsidR="00C7347A" w:rsidRDefault="00C7347A" w:rsidP="00705784">
      <w:r>
        <w:t>PPM – Podstawowa przemiana materii. Informuje o tym, ile energii mierzonej w kaloriach potrzebuje organizm ludzki dziennie dla podtrzymania podstawowych funkcji życiowych</w:t>
      </w:r>
    </w:p>
    <w:p w14:paraId="509A9BB3" w14:textId="77777777" w:rsidR="0069541A" w:rsidRDefault="0069541A" w:rsidP="00705784">
      <w:pPr>
        <w:rPr>
          <w:ins w:id="21" w:author="Okot" w:date="2019-03-31T13:57:00Z"/>
          <w:lang w:val="en-US"/>
        </w:rPr>
      </w:pPr>
      <w:r w:rsidRPr="003D25AD">
        <w:rPr>
          <w:lang w:val="en-US"/>
        </w:rPr>
        <w:t>RDA – Recommended dietary allowance. Zalecane spożycie</w:t>
      </w:r>
      <w:del w:id="22" w:author="Okot" w:date="2019-03-31T13:57:00Z">
        <w:r w:rsidRPr="003D25AD" w:rsidDel="00012FAD">
          <w:rPr>
            <w:lang w:val="en-US"/>
          </w:rPr>
          <w:delText>.</w:delText>
        </w:r>
      </w:del>
    </w:p>
    <w:p w14:paraId="5653FE90" w14:textId="2FB7CDFE" w:rsidR="00012FAD" w:rsidRPr="00B17FA7" w:rsidRDefault="00012FAD" w:rsidP="00705784">
      <w:pPr>
        <w:rPr>
          <w:lang w:val="en-US"/>
        </w:rPr>
      </w:pPr>
      <w:ins w:id="23" w:author="Okot" w:date="2019-03-31T13:57:00Z">
        <w:r>
          <w:rPr>
            <w:lang w:val="en-US"/>
          </w:rPr>
          <w:t xml:space="preserve">SFA – Saturated fatty acids. </w:t>
        </w:r>
        <w:r w:rsidRPr="00B17FA7">
          <w:rPr>
            <w:lang w:val="en-US"/>
          </w:rPr>
          <w:t>Kwas</w:t>
        </w:r>
      </w:ins>
      <w:r w:rsidR="00032E2A" w:rsidRPr="00B17FA7">
        <w:rPr>
          <w:lang w:val="en-US"/>
        </w:rPr>
        <w:t>y</w:t>
      </w:r>
      <w:ins w:id="24" w:author="Okot" w:date="2019-03-31T13:57:00Z">
        <w:r w:rsidRPr="00B17FA7">
          <w:rPr>
            <w:lang w:val="en-US"/>
          </w:rPr>
          <w:t xml:space="preserve"> tłuszczowe nasycone</w:t>
        </w:r>
      </w:ins>
    </w:p>
    <w:p w14:paraId="107809D2" w14:textId="4C158B6E" w:rsidR="009E5B00" w:rsidRPr="00665D06" w:rsidRDefault="009E5B00" w:rsidP="00705784">
      <w:pPr>
        <w:rPr>
          <w:rPrChange w:id="25" w:author="Okot" w:date="2019-03-31T15:24:00Z">
            <w:rPr>
              <w:lang w:val="en-US"/>
            </w:rPr>
          </w:rPrChange>
        </w:rPr>
      </w:pPr>
      <w:r w:rsidRPr="00B17FA7">
        <w:rPr>
          <w:lang w:val="en-US"/>
        </w:rPr>
        <w:t xml:space="preserve">SSL – Secure Socket Layer. </w:t>
      </w:r>
      <w:r>
        <w:t>Protokół sieciowy zabezpieczający połączenia internetowe.</w:t>
      </w:r>
    </w:p>
    <w:p w14:paraId="6F59C0A9" w14:textId="77777777" w:rsidR="0069541A" w:rsidRDefault="0069541A" w:rsidP="00705784">
      <w:r w:rsidRPr="00B17FA7">
        <w:rPr>
          <w:lang w:val="en-US"/>
        </w:rPr>
        <w:t xml:space="preserve">UL – Tolerable upper intake level. </w:t>
      </w:r>
      <w:r>
        <w:t>Najwyższy tolerowany poziom spożycia</w:t>
      </w:r>
      <w:del w:id="26" w:author="Okot" w:date="2019-03-31T13:57:00Z">
        <w:r w:rsidDel="00012FAD">
          <w:delText>.</w:delText>
        </w:r>
      </w:del>
      <w:r>
        <w:t xml:space="preserve"> </w:t>
      </w:r>
    </w:p>
    <w:p w14:paraId="6141183E" w14:textId="77777777" w:rsidR="00F01E40" w:rsidRDefault="00F01E40" w:rsidP="00705784">
      <w:pPr>
        <w:rPr>
          <w:ins w:id="27" w:author="Okot" w:date="2019-03-28T13:20:00Z"/>
        </w:rPr>
      </w:pPr>
      <w:r>
        <w:lastRenderedPageBreak/>
        <w:t xml:space="preserve">UNU – United Nations </w:t>
      </w:r>
      <w:del w:id="28" w:author="Okot" w:date="2019-03-28T13:21:00Z">
        <w:r w:rsidDel="00A317DB">
          <w:delText>Univesity</w:delText>
        </w:r>
      </w:del>
      <w:ins w:id="29" w:author="Okot" w:date="2019-03-28T13:21:00Z">
        <w:r w:rsidR="00A317DB">
          <w:t>University</w:t>
        </w:r>
      </w:ins>
      <w:r>
        <w:t>. Uniwersytet Organizacji Narodów Zjednoczonych</w:t>
      </w:r>
    </w:p>
    <w:p w14:paraId="194BDE50" w14:textId="77777777" w:rsidR="009501E5" w:rsidRPr="00B17FA7" w:rsidRDefault="009501E5" w:rsidP="00705784">
      <w:ins w:id="30" w:author="Okot" w:date="2019-03-28T13:20:00Z">
        <w:r w:rsidRPr="00B17FA7">
          <w:t xml:space="preserve">USDA </w:t>
        </w:r>
      </w:ins>
      <w:ins w:id="31" w:author="Okot" w:date="2019-03-28T13:21:00Z">
        <w:r w:rsidRPr="00B17FA7">
          <w:t>–</w:t>
        </w:r>
      </w:ins>
      <w:ins w:id="32" w:author="Okot" w:date="2019-03-28T13:20:00Z">
        <w:r w:rsidRPr="00B17FA7">
          <w:t xml:space="preserve"> </w:t>
        </w:r>
      </w:ins>
      <w:ins w:id="33" w:author="Okot" w:date="2019-03-28T13:21:00Z">
        <w:r w:rsidRPr="00B17FA7">
          <w:t>United States Department of Agriculture. Departament Rolnictwa Stanów Zjednoczonych</w:t>
        </w:r>
      </w:ins>
    </w:p>
    <w:p w14:paraId="0E9C6A19" w14:textId="77777777" w:rsidR="00623458" w:rsidRPr="002D44E5" w:rsidRDefault="003828E7" w:rsidP="00705784">
      <w:pPr>
        <w:rPr>
          <w:lang w:val="en-US"/>
        </w:rPr>
      </w:pPr>
      <w:r w:rsidRPr="002D44E5">
        <w:rPr>
          <w:lang w:val="en-US"/>
        </w:rPr>
        <w:t>WC</w:t>
      </w:r>
      <w:r w:rsidR="00623458" w:rsidRPr="002D44E5">
        <w:rPr>
          <w:lang w:val="en-US"/>
        </w:rPr>
        <w:t>R</w:t>
      </w:r>
      <w:r w:rsidRPr="002D44E5">
        <w:rPr>
          <w:lang w:val="en-US"/>
        </w:rPr>
        <w:t>F</w:t>
      </w:r>
      <w:r w:rsidR="00623458" w:rsidRPr="002D44E5">
        <w:rPr>
          <w:lang w:val="en-US"/>
        </w:rPr>
        <w:t xml:space="preserve"> – World </w:t>
      </w:r>
      <w:r w:rsidR="00F53C62" w:rsidRPr="002D44E5">
        <w:rPr>
          <w:lang w:val="en-US"/>
        </w:rPr>
        <w:t>Cancer Research Fund</w:t>
      </w:r>
    </w:p>
    <w:p w14:paraId="219EFC0E" w14:textId="77777777" w:rsidR="00F01E40" w:rsidRDefault="00F01E40" w:rsidP="00705784">
      <w:r w:rsidRPr="002D44E5">
        <w:rPr>
          <w:lang w:val="en-US"/>
        </w:rPr>
        <w:t xml:space="preserve">WHO – World Health Organization. </w:t>
      </w:r>
      <w:r>
        <w:t>Światowa Organizacja Zdrowia</w:t>
      </w:r>
    </w:p>
    <w:p w14:paraId="78A1BA31" w14:textId="2A166A2B" w:rsidR="00FB0006" w:rsidRDefault="00FB0006" w:rsidP="00705784">
      <w:r>
        <w:t>WNKT – Kwasy tłuszczowe wielonienasycone</w:t>
      </w:r>
    </w:p>
    <w:p w14:paraId="6B3856B0" w14:textId="77777777" w:rsidR="00705784" w:rsidRDefault="00705784">
      <w:pPr>
        <w:spacing w:after="160" w:line="259" w:lineRule="auto"/>
        <w:ind w:firstLine="0"/>
        <w:jc w:val="left"/>
      </w:pPr>
      <w:r>
        <w:br w:type="page"/>
      </w:r>
    </w:p>
    <w:p w14:paraId="6B628137" w14:textId="77777777" w:rsidR="00705784" w:rsidRDefault="00705784" w:rsidP="00705784">
      <w:pPr>
        <w:pStyle w:val="Nagwek3"/>
      </w:pPr>
      <w:bookmarkStart w:id="34" w:name="_Toc5963721"/>
      <w:r>
        <w:lastRenderedPageBreak/>
        <w:t>spis treści</w:t>
      </w:r>
      <w:bookmarkEnd w:id="34"/>
    </w:p>
    <w:p w14:paraId="3D040EBF" w14:textId="77777777" w:rsidR="00021A57" w:rsidRPr="00021A57" w:rsidRDefault="00021A57" w:rsidP="00021A57"/>
    <w:p w14:paraId="5FB6814A" w14:textId="77777777" w:rsidR="000E1230" w:rsidRPr="000E1230" w:rsidRDefault="00EB7340">
      <w:pPr>
        <w:pStyle w:val="Spistreci3"/>
        <w:rPr>
          <w:sz w:val="24"/>
          <w:szCs w:val="24"/>
          <w:lang w:eastAsia="pl-PL"/>
        </w:rPr>
      </w:pPr>
      <w:r w:rsidRPr="00021A57">
        <w:rPr>
          <w:sz w:val="24"/>
          <w:szCs w:val="24"/>
        </w:rPr>
        <w:fldChar w:fldCharType="begin"/>
      </w:r>
      <w:r w:rsidRPr="00021A57">
        <w:rPr>
          <w:sz w:val="24"/>
          <w:szCs w:val="24"/>
        </w:rPr>
        <w:instrText xml:space="preserve"> TOC \o "1-3" \h \z \u </w:instrText>
      </w:r>
      <w:r w:rsidRPr="00021A57">
        <w:rPr>
          <w:sz w:val="24"/>
          <w:szCs w:val="24"/>
        </w:rPr>
        <w:fldChar w:fldCharType="separate"/>
      </w:r>
      <w:hyperlink w:anchor="_Toc5963720" w:history="1">
        <w:r w:rsidR="000E1230" w:rsidRPr="000E1230">
          <w:rPr>
            <w:rStyle w:val="Hipercze"/>
            <w:sz w:val="24"/>
            <w:szCs w:val="24"/>
          </w:rPr>
          <w:t>wykaz użytych skrótów i ważniejszych oznaczeń</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_Toc5963720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2</w:t>
        </w:r>
        <w:r w:rsidR="000E1230" w:rsidRPr="000E1230">
          <w:rPr>
            <w:webHidden/>
            <w:sz w:val="24"/>
            <w:szCs w:val="24"/>
          </w:rPr>
          <w:fldChar w:fldCharType="end"/>
        </w:r>
      </w:hyperlink>
    </w:p>
    <w:p w14:paraId="778ACDCB" w14:textId="77777777" w:rsidR="000E1230" w:rsidRPr="000E1230" w:rsidRDefault="00F8676A">
      <w:pPr>
        <w:pStyle w:val="Spistreci3"/>
        <w:rPr>
          <w:sz w:val="24"/>
          <w:szCs w:val="24"/>
          <w:lang w:eastAsia="pl-PL"/>
        </w:rPr>
      </w:pPr>
      <w:hyperlink w:anchor="_Toc5963721" w:history="1">
        <w:r w:rsidR="000E1230" w:rsidRPr="000E1230">
          <w:rPr>
            <w:rStyle w:val="Hipercze"/>
            <w:sz w:val="24"/>
            <w:szCs w:val="24"/>
          </w:rPr>
          <w:t>spis treści</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_Toc5963721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3</w:t>
        </w:r>
        <w:r w:rsidR="000E1230" w:rsidRPr="000E1230">
          <w:rPr>
            <w:webHidden/>
            <w:sz w:val="24"/>
            <w:szCs w:val="24"/>
          </w:rPr>
          <w:fldChar w:fldCharType="end"/>
        </w:r>
      </w:hyperlink>
    </w:p>
    <w:p w14:paraId="2305E3C0" w14:textId="77777777" w:rsidR="000E1230" w:rsidRPr="000E1230" w:rsidRDefault="00F8676A">
      <w:pPr>
        <w:pStyle w:val="Spistreci1"/>
        <w:tabs>
          <w:tab w:val="right" w:pos="9061"/>
        </w:tabs>
        <w:rPr>
          <w:rFonts w:ascii="Times New Roman" w:eastAsiaTheme="minorEastAsia" w:hAnsi="Times New Roman" w:cs="Times New Roman"/>
          <w:b w:val="0"/>
          <w:bCs w:val="0"/>
          <w:caps w:val="0"/>
          <w:noProof/>
          <w:lang w:eastAsia="pl-PL"/>
        </w:rPr>
      </w:pPr>
      <w:hyperlink w:anchor="_Toc5963722" w:history="1">
        <w:r w:rsidR="000E1230" w:rsidRPr="000E1230">
          <w:rPr>
            <w:rStyle w:val="Hipercze"/>
            <w:rFonts w:ascii="Times New Roman" w:eastAsiaTheme="minorEastAsia" w:hAnsi="Times New Roman" w:cs="Times New Roman"/>
            <w:noProof/>
          </w:rPr>
          <w:t>1. wstęp</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_Toc5963722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7</w:t>
        </w:r>
        <w:r w:rsidR="000E1230" w:rsidRPr="000E1230">
          <w:rPr>
            <w:rFonts w:ascii="Times New Roman" w:hAnsi="Times New Roman" w:cs="Times New Roman"/>
            <w:noProof/>
            <w:webHidden/>
          </w:rPr>
          <w:fldChar w:fldCharType="end"/>
        </w:r>
      </w:hyperlink>
    </w:p>
    <w:p w14:paraId="33FF1218"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3" w:history="1">
        <w:r w:rsidR="000E1230" w:rsidRPr="000E1230">
          <w:rPr>
            <w:rStyle w:val="Hipercze"/>
            <w:rFonts w:ascii="Times New Roman" w:eastAsiaTheme="minorEastAsia" w:hAnsi="Times New Roman" w:cs="Times New Roman"/>
            <w:noProof/>
            <w:sz w:val="24"/>
            <w:szCs w:val="24"/>
          </w:rPr>
          <w:t>1.1. Wprowadzenie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7</w:t>
        </w:r>
        <w:r w:rsidR="000E1230" w:rsidRPr="000E1230">
          <w:rPr>
            <w:rFonts w:ascii="Times New Roman" w:hAnsi="Times New Roman" w:cs="Times New Roman"/>
            <w:noProof/>
            <w:webHidden/>
            <w:sz w:val="24"/>
            <w:szCs w:val="24"/>
          </w:rPr>
          <w:fldChar w:fldCharType="end"/>
        </w:r>
      </w:hyperlink>
    </w:p>
    <w:p w14:paraId="5B65F849"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4" w:history="1">
        <w:r w:rsidR="000E1230" w:rsidRPr="000E1230">
          <w:rPr>
            <w:rStyle w:val="Hipercze"/>
            <w:rFonts w:ascii="Times New Roman" w:eastAsiaTheme="minorEastAsia" w:hAnsi="Times New Roman" w:cs="Times New Roman"/>
            <w:noProof/>
            <w:sz w:val="24"/>
            <w:szCs w:val="24"/>
          </w:rPr>
          <w:t>1.2. Cel i zakres pracy</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12</w:t>
        </w:r>
        <w:r w:rsidR="000E1230" w:rsidRPr="000E1230">
          <w:rPr>
            <w:rFonts w:ascii="Times New Roman" w:hAnsi="Times New Roman" w:cs="Times New Roman"/>
            <w:noProof/>
            <w:webHidden/>
            <w:sz w:val="24"/>
            <w:szCs w:val="24"/>
          </w:rPr>
          <w:fldChar w:fldCharType="end"/>
        </w:r>
      </w:hyperlink>
    </w:p>
    <w:p w14:paraId="71F2F2FD" w14:textId="77777777" w:rsidR="000E1230" w:rsidRPr="000E1230" w:rsidRDefault="00F8676A">
      <w:pPr>
        <w:pStyle w:val="Spistreci1"/>
        <w:tabs>
          <w:tab w:val="right" w:pos="9061"/>
        </w:tabs>
        <w:rPr>
          <w:rFonts w:ascii="Times New Roman" w:eastAsiaTheme="minorEastAsia" w:hAnsi="Times New Roman" w:cs="Times New Roman"/>
          <w:b w:val="0"/>
          <w:bCs w:val="0"/>
          <w:caps w:val="0"/>
          <w:noProof/>
          <w:lang w:eastAsia="pl-PL"/>
        </w:rPr>
      </w:pPr>
      <w:hyperlink w:anchor="_Toc5963725" w:history="1">
        <w:r w:rsidR="000E1230" w:rsidRPr="000E1230">
          <w:rPr>
            <w:rStyle w:val="Hipercze"/>
            <w:rFonts w:ascii="Times New Roman" w:eastAsiaTheme="minorEastAsia" w:hAnsi="Times New Roman" w:cs="Times New Roman"/>
            <w:noProof/>
          </w:rPr>
          <w:t>2. analiza dziedziny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_Toc5963725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14</w:t>
        </w:r>
        <w:r w:rsidR="000E1230" w:rsidRPr="000E1230">
          <w:rPr>
            <w:rFonts w:ascii="Times New Roman" w:hAnsi="Times New Roman" w:cs="Times New Roman"/>
            <w:noProof/>
            <w:webHidden/>
          </w:rPr>
          <w:fldChar w:fldCharType="end"/>
        </w:r>
      </w:hyperlink>
    </w:p>
    <w:p w14:paraId="1060D863"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6" w:history="1">
        <w:r w:rsidR="000E1230" w:rsidRPr="000E1230">
          <w:rPr>
            <w:rStyle w:val="Hipercze"/>
            <w:rFonts w:ascii="Times New Roman" w:eastAsiaTheme="minorEastAsia" w:hAnsi="Times New Roman" w:cs="Times New Roman"/>
            <w:noProof/>
            <w:sz w:val="24"/>
            <w:szCs w:val="24"/>
          </w:rPr>
          <w:t>2.1. Aby żyć trzeba jeść – wstęp do żywienia człowieka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6E5A06D5"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7" w:history="1">
        <w:r w:rsidR="000E1230">
          <w:rPr>
            <w:rStyle w:val="Hipercze"/>
            <w:rFonts w:ascii="Times New Roman" w:eastAsiaTheme="minorEastAsia" w:hAnsi="Times New Roman" w:cs="Times New Roman"/>
            <w:noProof/>
            <w:sz w:val="24"/>
            <w:szCs w:val="24"/>
          </w:rPr>
          <w:t>2.1.1. Energia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14</w:t>
        </w:r>
        <w:r w:rsidR="000E1230" w:rsidRPr="000E1230">
          <w:rPr>
            <w:rFonts w:ascii="Times New Roman" w:hAnsi="Times New Roman" w:cs="Times New Roman"/>
            <w:noProof/>
            <w:webHidden/>
            <w:sz w:val="24"/>
            <w:szCs w:val="24"/>
          </w:rPr>
          <w:fldChar w:fldCharType="end"/>
        </w:r>
      </w:hyperlink>
    </w:p>
    <w:p w14:paraId="0EC5146A"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8" w:history="1">
        <w:r w:rsidR="000E1230" w:rsidRPr="000E1230">
          <w:rPr>
            <w:rStyle w:val="Hipercze"/>
            <w:rFonts w:ascii="Times New Roman" w:eastAsiaTheme="minorEastAsia" w:hAnsi="Times New Roman" w:cs="Times New Roman"/>
            <w:noProof/>
            <w:sz w:val="24"/>
            <w:szCs w:val="24"/>
          </w:rPr>
          <w:t>2.1.2. Ocena masy ciała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19</w:t>
        </w:r>
        <w:r w:rsidR="000E1230" w:rsidRPr="000E1230">
          <w:rPr>
            <w:rFonts w:ascii="Times New Roman" w:hAnsi="Times New Roman" w:cs="Times New Roman"/>
            <w:noProof/>
            <w:webHidden/>
            <w:sz w:val="24"/>
            <w:szCs w:val="24"/>
          </w:rPr>
          <w:fldChar w:fldCharType="end"/>
        </w:r>
      </w:hyperlink>
    </w:p>
    <w:p w14:paraId="39ACE3E0"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29" w:history="1">
        <w:r w:rsidR="000E1230">
          <w:rPr>
            <w:rStyle w:val="Hipercze"/>
            <w:rFonts w:ascii="Times New Roman" w:eastAsiaTheme="minorEastAsia" w:hAnsi="Times New Roman" w:cs="Times New Roman"/>
            <w:noProof/>
            <w:sz w:val="24"/>
            <w:szCs w:val="24"/>
          </w:rPr>
          <w:t>2.1.3. Makroskładniki</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_Toc5963729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22</w:t>
        </w:r>
        <w:r w:rsidR="000E1230" w:rsidRPr="000E1230">
          <w:rPr>
            <w:rFonts w:ascii="Times New Roman" w:hAnsi="Times New Roman" w:cs="Times New Roman"/>
            <w:noProof/>
            <w:webHidden/>
            <w:sz w:val="24"/>
            <w:szCs w:val="24"/>
          </w:rPr>
          <w:fldChar w:fldCharType="end"/>
        </w:r>
      </w:hyperlink>
    </w:p>
    <w:p w14:paraId="38AED926"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34" w:history="1">
        <w:r w:rsidR="000E1230" w:rsidRPr="000E1230">
          <w:rPr>
            <w:rStyle w:val="Hipercze"/>
            <w:rFonts w:ascii="Times New Roman" w:eastAsiaTheme="minorEastAsia" w:hAnsi="Times New Roman" w:cs="Times New Roman"/>
            <w:noProof/>
            <w:sz w:val="24"/>
            <w:szCs w:val="24"/>
          </w:rPr>
          <w:t>2.1.4. Witaminy i s</w:t>
        </w:r>
        <w:r w:rsidR="000E1230">
          <w:rPr>
            <w:rStyle w:val="Hipercze"/>
            <w:rFonts w:ascii="Times New Roman" w:eastAsiaTheme="minorEastAsia" w:hAnsi="Times New Roman" w:cs="Times New Roman"/>
            <w:noProof/>
            <w:sz w:val="24"/>
            <w:szCs w:val="24"/>
          </w:rPr>
          <w:t>kładniki mineralne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_Toc5963734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34</w:t>
        </w:r>
        <w:r w:rsidR="000E1230" w:rsidRPr="000E1230">
          <w:rPr>
            <w:rFonts w:ascii="Times New Roman" w:hAnsi="Times New Roman" w:cs="Times New Roman"/>
            <w:noProof/>
            <w:webHidden/>
            <w:sz w:val="24"/>
            <w:szCs w:val="24"/>
          </w:rPr>
          <w:fldChar w:fldCharType="end"/>
        </w:r>
      </w:hyperlink>
    </w:p>
    <w:p w14:paraId="26CD594D" w14:textId="51EB39BE"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0" w:history="1">
        <w:r w:rsidR="000E1230" w:rsidRPr="000E1230">
          <w:rPr>
            <w:rStyle w:val="Hipercze"/>
            <w:rFonts w:ascii="Times New Roman" w:eastAsiaTheme="minorEastAsia" w:hAnsi="Times New Roman" w:cs="Times New Roman"/>
            <w:noProof/>
            <w:sz w:val="24"/>
            <w:szCs w:val="24"/>
          </w:rPr>
          <w:t>2.</w:t>
        </w:r>
        <w:r w:rsidR="002023D8">
          <w:rPr>
            <w:rStyle w:val="Hipercze"/>
            <w:rFonts w:ascii="Times New Roman" w:eastAsiaTheme="minorEastAsia" w:hAnsi="Times New Roman" w:cs="Times New Roman"/>
            <w:noProof/>
            <w:sz w:val="24"/>
            <w:szCs w:val="24"/>
          </w:rPr>
          <w:t>1.5. Składniki antyodżywcze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2EE7B84A" w14:textId="1D6397FC"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1" w:history="1">
        <w:r w:rsidR="002023D8">
          <w:rPr>
            <w:rStyle w:val="Hipercze"/>
            <w:rFonts w:ascii="Times New Roman" w:eastAsiaTheme="minorEastAsia" w:hAnsi="Times New Roman" w:cs="Times New Roman"/>
            <w:noProof/>
            <w:sz w:val="24"/>
            <w:szCs w:val="24"/>
          </w:rPr>
          <w:t>2.1.6. Cholesterol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45</w:t>
        </w:r>
        <w:r w:rsidR="000E1230" w:rsidRPr="000E1230">
          <w:rPr>
            <w:rFonts w:ascii="Times New Roman" w:hAnsi="Times New Roman" w:cs="Times New Roman"/>
            <w:noProof/>
            <w:webHidden/>
            <w:sz w:val="24"/>
            <w:szCs w:val="24"/>
          </w:rPr>
          <w:fldChar w:fldCharType="end"/>
        </w:r>
      </w:hyperlink>
    </w:p>
    <w:p w14:paraId="0A95B625" w14:textId="3FB33F95"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2" w:history="1">
        <w:r w:rsidR="000E1230" w:rsidRPr="000E1230">
          <w:rPr>
            <w:rStyle w:val="Hipercze"/>
            <w:rFonts w:ascii="Times New Roman" w:eastAsiaTheme="minorEastAsia" w:hAnsi="Times New Roman" w:cs="Times New Roman"/>
            <w:noProof/>
            <w:sz w:val="24"/>
            <w:szCs w:val="24"/>
          </w:rPr>
          <w:t>2.1.7. Supleme</w:t>
        </w:r>
        <w:r w:rsidR="002023D8">
          <w:rPr>
            <w:rStyle w:val="Hipercze"/>
            <w:rFonts w:ascii="Times New Roman" w:eastAsiaTheme="minorEastAsia" w:hAnsi="Times New Roman" w:cs="Times New Roman"/>
            <w:noProof/>
            <w:sz w:val="24"/>
            <w:szCs w:val="24"/>
          </w:rPr>
          <w:t>nty diety </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46</w:t>
        </w:r>
        <w:r w:rsidR="000E1230" w:rsidRPr="000E1230">
          <w:rPr>
            <w:rFonts w:ascii="Times New Roman" w:hAnsi="Times New Roman" w:cs="Times New Roman"/>
            <w:noProof/>
            <w:webHidden/>
            <w:sz w:val="24"/>
            <w:szCs w:val="24"/>
          </w:rPr>
          <w:fldChar w:fldCharType="end"/>
        </w:r>
      </w:hyperlink>
    </w:p>
    <w:p w14:paraId="2C7952F4"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3" w:history="1">
        <w:r w:rsidR="000E1230" w:rsidRPr="000E1230">
          <w:rPr>
            <w:rStyle w:val="Hipercze"/>
            <w:rFonts w:ascii="Times New Roman" w:eastAsiaTheme="minorEastAsia" w:hAnsi="Times New Roman" w:cs="Times New Roman"/>
            <w:noProof/>
            <w:sz w:val="24"/>
            <w:szCs w:val="24"/>
          </w:rPr>
          <w:t>2.1.8. Biodostępność i interakcje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47</w:t>
        </w:r>
        <w:r w:rsidR="000E1230" w:rsidRPr="000E1230">
          <w:rPr>
            <w:rFonts w:ascii="Times New Roman" w:hAnsi="Times New Roman" w:cs="Times New Roman"/>
            <w:noProof/>
            <w:webHidden/>
            <w:sz w:val="24"/>
            <w:szCs w:val="24"/>
          </w:rPr>
          <w:fldChar w:fldCharType="end"/>
        </w:r>
      </w:hyperlink>
    </w:p>
    <w:p w14:paraId="4570263E"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4" w:history="1">
        <w:r w:rsidR="000E1230" w:rsidRPr="000E1230">
          <w:rPr>
            <w:rStyle w:val="Hipercze"/>
            <w:rFonts w:ascii="Times New Roman" w:eastAsiaTheme="minorEastAsia" w:hAnsi="Times New Roman" w:cs="Times New Roman"/>
            <w:noProof/>
            <w:sz w:val="24"/>
            <w:szCs w:val="24"/>
          </w:rPr>
          <w:t>2.1.9. Zapotrzebowanie i normy żywieniowe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49</w:t>
        </w:r>
        <w:r w:rsidR="000E1230" w:rsidRPr="000E1230">
          <w:rPr>
            <w:rFonts w:ascii="Times New Roman" w:hAnsi="Times New Roman" w:cs="Times New Roman"/>
            <w:noProof/>
            <w:webHidden/>
            <w:sz w:val="24"/>
            <w:szCs w:val="24"/>
          </w:rPr>
          <w:fldChar w:fldCharType="end"/>
        </w:r>
      </w:hyperlink>
    </w:p>
    <w:p w14:paraId="7A77FCED" w14:textId="07268B74"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5" w:history="1">
        <w:r w:rsidR="002023D8">
          <w:rPr>
            <w:rStyle w:val="Hipercze"/>
            <w:rFonts w:ascii="Times New Roman" w:eastAsiaTheme="minorEastAsia" w:hAnsi="Times New Roman" w:cs="Times New Roman"/>
            <w:noProof/>
            <w:sz w:val="24"/>
            <w:szCs w:val="24"/>
          </w:rPr>
          <w:t>2.1.10. Aktywność fizyczna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51</w:t>
        </w:r>
        <w:r w:rsidR="000E1230" w:rsidRPr="000E1230">
          <w:rPr>
            <w:rFonts w:ascii="Times New Roman" w:hAnsi="Times New Roman" w:cs="Times New Roman"/>
            <w:noProof/>
            <w:webHidden/>
            <w:sz w:val="24"/>
            <w:szCs w:val="24"/>
          </w:rPr>
          <w:fldChar w:fldCharType="end"/>
        </w:r>
      </w:hyperlink>
    </w:p>
    <w:p w14:paraId="682EF938"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6" w:history="1">
        <w:r w:rsidR="000E1230" w:rsidRPr="000E1230">
          <w:rPr>
            <w:rStyle w:val="Hipercze"/>
            <w:rFonts w:ascii="Times New Roman" w:eastAsiaTheme="minorEastAsia" w:hAnsi="Times New Roman" w:cs="Times New Roman"/>
            <w:noProof/>
            <w:sz w:val="24"/>
            <w:szCs w:val="24"/>
          </w:rPr>
          <w:t>2.1.11. Podsumowanie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52</w:t>
        </w:r>
        <w:r w:rsidR="000E1230" w:rsidRPr="000E1230">
          <w:rPr>
            <w:rFonts w:ascii="Times New Roman" w:hAnsi="Times New Roman" w:cs="Times New Roman"/>
            <w:noProof/>
            <w:webHidden/>
            <w:sz w:val="24"/>
            <w:szCs w:val="24"/>
          </w:rPr>
          <w:fldChar w:fldCharType="end"/>
        </w:r>
      </w:hyperlink>
    </w:p>
    <w:p w14:paraId="6D1BD38D"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7" w:history="1">
        <w:r w:rsidR="000E1230" w:rsidRPr="000E1230">
          <w:rPr>
            <w:rStyle w:val="Hipercze"/>
            <w:rFonts w:ascii="Times New Roman" w:eastAsiaTheme="minorEastAsia" w:hAnsi="Times New Roman" w:cs="Times New Roman"/>
            <w:noProof/>
            <w:sz w:val="24"/>
            <w:szCs w:val="24"/>
          </w:rPr>
          <w:t>2.2. Porównanie wybranych produktów rynkowych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5F8FABE0"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8" w:history="1">
        <w:r w:rsidR="000E1230" w:rsidRPr="000E1230">
          <w:rPr>
            <w:rStyle w:val="Hipercze"/>
            <w:rFonts w:ascii="Times New Roman" w:eastAsiaTheme="minorEastAsia" w:hAnsi="Times New Roman" w:cs="Times New Roman"/>
            <w:noProof/>
            <w:sz w:val="24"/>
            <w:szCs w:val="24"/>
          </w:rPr>
          <w:t>&lt;Dodam nazwę jak wybiorę program&gt;</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5C1A0B2"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69" w:history="1">
        <w:r w:rsidR="000E1230" w:rsidRPr="000E1230">
          <w:rPr>
            <w:rStyle w:val="Hipercze"/>
            <w:rFonts w:ascii="Times New Roman" w:eastAsiaTheme="minorEastAsia" w:hAnsi="Times New Roman" w:cs="Times New Roman"/>
            <w:noProof/>
            <w:sz w:val="24"/>
            <w:szCs w:val="24"/>
          </w:rPr>
          <w:t>Cronometr</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_Toc5963769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103E8ADC"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0" w:history="1">
        <w:r w:rsidR="000E1230" w:rsidRPr="000E1230">
          <w:rPr>
            <w:rStyle w:val="Hipercze"/>
            <w:rFonts w:ascii="Times New Roman" w:eastAsiaTheme="minorEastAsia" w:hAnsi="Times New Roman" w:cs="Times New Roman"/>
            <w:noProof/>
            <w:sz w:val="24"/>
            <w:szCs w:val="24"/>
          </w:rPr>
          <w:t>Ilewazy.pl</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4A61C442" w14:textId="77777777" w:rsidR="000E1230" w:rsidRPr="000E1230" w:rsidRDefault="00F8676A">
      <w:pPr>
        <w:pStyle w:val="Spistreci1"/>
        <w:tabs>
          <w:tab w:val="right" w:pos="9061"/>
        </w:tabs>
        <w:rPr>
          <w:rFonts w:ascii="Times New Roman" w:eastAsiaTheme="minorEastAsia" w:hAnsi="Times New Roman" w:cs="Times New Roman"/>
          <w:b w:val="0"/>
          <w:bCs w:val="0"/>
          <w:caps w:val="0"/>
          <w:noProof/>
          <w:lang w:eastAsia="pl-PL"/>
        </w:rPr>
      </w:pPr>
      <w:hyperlink w:anchor="_Toc5963771" w:history="1">
        <w:r w:rsidR="000E1230" w:rsidRPr="000E1230">
          <w:rPr>
            <w:rStyle w:val="Hipercze"/>
            <w:rFonts w:ascii="Times New Roman" w:eastAsiaTheme="minorEastAsia" w:hAnsi="Times New Roman" w:cs="Times New Roman"/>
            <w:noProof/>
          </w:rPr>
          <w:t>Analiza systemu</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_Toc5963771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23B2E382"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2" w:history="1">
        <w:r w:rsidR="000E1230" w:rsidRPr="000E1230">
          <w:rPr>
            <w:rStyle w:val="Hipercze"/>
            <w:rFonts w:ascii="Times New Roman" w:eastAsiaTheme="minorEastAsia" w:hAnsi="Times New Roman" w:cs="Times New Roman"/>
            <w:noProof/>
            <w:sz w:val="24"/>
            <w:szCs w:val="24"/>
          </w:rPr>
          <w:t>Architektura systemu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20CEA94D"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3" w:history="1">
        <w:r w:rsidR="000E1230" w:rsidRPr="000E1230">
          <w:rPr>
            <w:rStyle w:val="Hipercze"/>
            <w:rFonts w:ascii="Times New Roman" w:eastAsiaTheme="minorEastAsia" w:hAnsi="Times New Roman" w:cs="Times New Roman"/>
            <w:noProof/>
            <w:sz w:val="24"/>
            <w:szCs w:val="24"/>
          </w:rPr>
          <w:t>Model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341B5DB"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4" w:history="1">
        <w:r w:rsidR="000E1230" w:rsidRPr="000E1230">
          <w:rPr>
            <w:rStyle w:val="Hipercze"/>
            <w:rFonts w:ascii="Times New Roman" w:eastAsiaTheme="minorEastAsia" w:hAnsi="Times New Roman" w:cs="Times New Roman"/>
            <w:noProof/>
            <w:sz w:val="24"/>
            <w:szCs w:val="24"/>
          </w:rPr>
          <w:t>Narzędzia do realizacji projektu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7AEA65F3"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5" w:history="1">
        <w:r w:rsidR="000E1230" w:rsidRPr="000E1230">
          <w:rPr>
            <w:rStyle w:val="Hipercze"/>
            <w:rFonts w:ascii="Times New Roman" w:eastAsiaTheme="minorEastAsia" w:hAnsi="Times New Roman" w:cs="Times New Roman"/>
            <w:noProof/>
            <w:sz w:val="24"/>
            <w:szCs w:val="24"/>
          </w:rPr>
          <w:t>PHP + Symphony 4</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0D5621DA"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6" w:history="1">
        <w:r w:rsidR="000E1230" w:rsidRPr="000E1230">
          <w:rPr>
            <w:rStyle w:val="Hipercze"/>
            <w:rFonts w:ascii="Times New Roman" w:eastAsiaTheme="minorEastAsia" w:hAnsi="Times New Roman" w:cs="Times New Roman"/>
            <w:noProof/>
            <w:sz w:val="24"/>
            <w:szCs w:val="24"/>
          </w:rPr>
          <w:t>Highcharts</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3C5D645D" w14:textId="77777777" w:rsidR="000E1230" w:rsidRPr="000E1230" w:rsidRDefault="00F8676A">
      <w:pPr>
        <w:pStyle w:val="Spistreci1"/>
        <w:tabs>
          <w:tab w:val="right" w:pos="9061"/>
        </w:tabs>
        <w:rPr>
          <w:rFonts w:ascii="Times New Roman" w:eastAsiaTheme="minorEastAsia" w:hAnsi="Times New Roman" w:cs="Times New Roman"/>
          <w:b w:val="0"/>
          <w:bCs w:val="0"/>
          <w:caps w:val="0"/>
          <w:noProof/>
          <w:lang w:eastAsia="pl-PL"/>
        </w:rPr>
      </w:pPr>
      <w:hyperlink w:anchor="_Toc5963777" w:history="1">
        <w:r w:rsidR="000E1230" w:rsidRPr="000E1230">
          <w:rPr>
            <w:rStyle w:val="Hipercze"/>
            <w:rFonts w:ascii="Times New Roman" w:eastAsiaTheme="minorEastAsia" w:hAnsi="Times New Roman" w:cs="Times New Roman"/>
            <w:noProof/>
          </w:rPr>
          <w:t>specyfikacja wymagań</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_Toc5963777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57</w:t>
        </w:r>
        <w:r w:rsidR="000E1230" w:rsidRPr="000E1230">
          <w:rPr>
            <w:rFonts w:ascii="Times New Roman" w:hAnsi="Times New Roman" w:cs="Times New Roman"/>
            <w:noProof/>
            <w:webHidden/>
          </w:rPr>
          <w:fldChar w:fldCharType="end"/>
        </w:r>
      </w:hyperlink>
    </w:p>
    <w:p w14:paraId="65E01827"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8" w:history="1">
        <w:r w:rsidR="000E1230" w:rsidRPr="000E1230">
          <w:rPr>
            <w:rStyle w:val="Hipercze"/>
            <w:rFonts w:ascii="Times New Roman" w:eastAsiaTheme="minorEastAsia" w:hAnsi="Times New Roman" w:cs="Times New Roman"/>
            <w:noProof/>
            <w:sz w:val="24"/>
            <w:szCs w:val="24"/>
          </w:rPr>
          <w:t>Wymagania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57</w:t>
        </w:r>
        <w:r w:rsidR="000E1230" w:rsidRPr="000E1230">
          <w:rPr>
            <w:rFonts w:ascii="Times New Roman" w:hAnsi="Times New Roman" w:cs="Times New Roman"/>
            <w:noProof/>
            <w:webHidden/>
            <w:sz w:val="24"/>
            <w:szCs w:val="24"/>
          </w:rPr>
          <w:fldChar w:fldCharType="end"/>
        </w:r>
      </w:hyperlink>
    </w:p>
    <w:p w14:paraId="610B7E3C"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79" w:history="1">
        <w:r w:rsidR="000E1230" w:rsidRPr="000E1230">
          <w:rPr>
            <w:rStyle w:val="Hipercze"/>
            <w:rFonts w:ascii="Times New Roman" w:eastAsiaTheme="minorEastAsia" w:hAnsi="Times New Roman" w:cs="Times New Roman"/>
            <w:noProof/>
            <w:sz w:val="24"/>
            <w:szCs w:val="24"/>
          </w:rPr>
          <w:t>Wymagania pozafunkcjonalne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_Toc5963779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0F6BD7C" w14:textId="77777777" w:rsidR="000E1230" w:rsidRPr="000E1230" w:rsidRDefault="00F8676A">
      <w:pPr>
        <w:pStyle w:val="Spistreci1"/>
        <w:tabs>
          <w:tab w:val="right" w:pos="9061"/>
        </w:tabs>
        <w:rPr>
          <w:rFonts w:ascii="Times New Roman" w:eastAsiaTheme="minorEastAsia" w:hAnsi="Times New Roman" w:cs="Times New Roman"/>
          <w:b w:val="0"/>
          <w:bCs w:val="0"/>
          <w:caps w:val="0"/>
          <w:noProof/>
          <w:lang w:eastAsia="pl-PL"/>
        </w:rPr>
      </w:pPr>
      <w:hyperlink w:anchor="_Toc5963780" w:history="1">
        <w:r w:rsidR="000E1230" w:rsidRPr="000E1230">
          <w:rPr>
            <w:rStyle w:val="Hipercze"/>
            <w:rFonts w:ascii="Times New Roman" w:eastAsiaTheme="minorEastAsia" w:hAnsi="Times New Roman" w:cs="Times New Roman"/>
            <w:noProof/>
          </w:rPr>
          <w:t>projekt</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_Toc5963780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64CFF0EC"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1" w:history="1">
        <w:r w:rsidR="000E1230" w:rsidRPr="000E1230">
          <w:rPr>
            <w:rStyle w:val="Hipercze"/>
            <w:rFonts w:ascii="Times New Roman" w:eastAsiaTheme="minorEastAsia" w:hAnsi="Times New Roman" w:cs="Times New Roman"/>
            <w:noProof/>
            <w:sz w:val="24"/>
            <w:szCs w:val="24"/>
          </w:rPr>
          <w:t>Projekt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85A7464"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2" w:history="1">
        <w:r w:rsidR="000E1230" w:rsidRPr="000E1230">
          <w:rPr>
            <w:rStyle w:val="Hipercze"/>
            <w:rFonts w:ascii="Times New Roman" w:eastAsiaTheme="minorEastAsia" w:hAnsi="Times New Roman" w:cs="Times New Roman"/>
            <w:noProof/>
            <w:sz w:val="24"/>
            <w:szCs w:val="24"/>
          </w:rPr>
          <w:t>Projekt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12FCDF5"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3" w:history="1">
        <w:r w:rsidR="000E1230" w:rsidRPr="000E1230">
          <w:rPr>
            <w:rStyle w:val="Hipercze"/>
            <w:rFonts w:ascii="Times New Roman" w:eastAsiaTheme="minorEastAsia" w:hAnsi="Times New Roman" w:cs="Times New Roman"/>
            <w:noProof/>
            <w:sz w:val="24"/>
            <w:szCs w:val="24"/>
          </w:rPr>
          <w:t>Projekt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_Toc5963783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1FD2199"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4" w:history="1">
        <w:r w:rsidR="000E1230" w:rsidRPr="000E1230">
          <w:rPr>
            <w:rStyle w:val="Hipercze"/>
            <w:rFonts w:ascii="Times New Roman" w:eastAsiaTheme="minorEastAsia" w:hAnsi="Times New Roman" w:cs="Times New Roman"/>
            <w:noProof/>
            <w:sz w:val="24"/>
            <w:szCs w:val="24"/>
          </w:rPr>
          <w:t>Projekt testów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6FEAC24"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5"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31EDECF"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6"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2569419"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7"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E7C6850"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88"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_Toc5963788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5BA87BF" w14:textId="77777777" w:rsidR="000E1230" w:rsidRPr="000E1230" w:rsidRDefault="00F8676A">
      <w:pPr>
        <w:pStyle w:val="Spistreci1"/>
        <w:tabs>
          <w:tab w:val="right" w:pos="9061"/>
        </w:tabs>
        <w:rPr>
          <w:rFonts w:ascii="Times New Roman" w:eastAsiaTheme="minorEastAsia" w:hAnsi="Times New Roman" w:cs="Times New Roman"/>
          <w:b w:val="0"/>
          <w:bCs w:val="0"/>
          <w:caps w:val="0"/>
          <w:noProof/>
          <w:lang w:eastAsia="pl-PL"/>
        </w:rPr>
      </w:pPr>
      <w:hyperlink w:anchor="_Toc5963789" w:history="1">
        <w:r w:rsidR="000E1230" w:rsidRPr="000E1230">
          <w:rPr>
            <w:rStyle w:val="Hipercze"/>
            <w:rFonts w:ascii="Times New Roman" w:eastAsiaTheme="minorEastAsia" w:hAnsi="Times New Roman" w:cs="Times New Roman"/>
            <w:noProof/>
          </w:rPr>
          <w:t>implementacja</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_Toc5963789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0FF69D8E"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0" w:history="1">
        <w:r w:rsidR="000E1230" w:rsidRPr="000E1230">
          <w:rPr>
            <w:rStyle w:val="Hipercze"/>
            <w:rFonts w:ascii="Times New Roman" w:eastAsiaTheme="minorEastAsia" w:hAnsi="Times New Roman" w:cs="Times New Roman"/>
            <w:noProof/>
            <w:sz w:val="24"/>
            <w:szCs w:val="24"/>
          </w:rPr>
          <w:t>Implementacja bazy danych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3070B1C"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1" w:history="1">
        <w:r w:rsidR="000E1230" w:rsidRPr="000E1230">
          <w:rPr>
            <w:rStyle w:val="Hipercze"/>
            <w:rFonts w:ascii="Times New Roman" w:eastAsiaTheme="minorEastAsia" w:hAnsi="Times New Roman" w:cs="Times New Roman"/>
            <w:noProof/>
            <w:sz w:val="24"/>
            <w:szCs w:val="24"/>
          </w:rPr>
          <w:t>Implementacja logiki biznesowej</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4041DF54"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2" w:history="1">
        <w:r w:rsidR="000E1230" w:rsidRPr="000E1230">
          <w:rPr>
            <w:rStyle w:val="Hipercze"/>
            <w:rFonts w:ascii="Times New Roman" w:eastAsiaTheme="minorEastAsia" w:hAnsi="Times New Roman" w:cs="Times New Roman"/>
            <w:noProof/>
            <w:sz w:val="24"/>
            <w:szCs w:val="24"/>
          </w:rPr>
          <w:t>Implementacja interfejsów użytkownika</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_Toc5963792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3A216F29" w14:textId="77777777" w:rsidR="000E1230" w:rsidRPr="000E1230" w:rsidRDefault="00F8676A">
      <w:pPr>
        <w:pStyle w:val="Spistreci1"/>
        <w:tabs>
          <w:tab w:val="right" w:pos="9061"/>
        </w:tabs>
        <w:rPr>
          <w:rFonts w:ascii="Times New Roman" w:eastAsiaTheme="minorEastAsia" w:hAnsi="Times New Roman" w:cs="Times New Roman"/>
          <w:b w:val="0"/>
          <w:bCs w:val="0"/>
          <w:caps w:val="0"/>
          <w:noProof/>
          <w:lang w:eastAsia="pl-PL"/>
        </w:rPr>
      </w:pPr>
      <w:hyperlink w:anchor="_Toc5963793" w:history="1">
        <w:r w:rsidR="000E1230" w:rsidRPr="000E1230">
          <w:rPr>
            <w:rStyle w:val="Hipercze"/>
            <w:rFonts w:ascii="Times New Roman" w:eastAsiaTheme="minorEastAsia" w:hAnsi="Times New Roman" w:cs="Times New Roman"/>
            <w:noProof/>
          </w:rPr>
          <w:t>testy</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_Toc5963793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2FB259FA"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4" w:history="1">
        <w:r w:rsidR="000E1230" w:rsidRPr="000E1230">
          <w:rPr>
            <w:rStyle w:val="Hipercze"/>
            <w:rFonts w:ascii="Times New Roman" w:eastAsiaTheme="minorEastAsia" w:hAnsi="Times New Roman" w:cs="Times New Roman"/>
            <w:noProof/>
            <w:sz w:val="24"/>
            <w:szCs w:val="24"/>
          </w:rPr>
          <w:t>Testy funkcjonalne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_Toc5963794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68329CBE"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5" w:history="1">
        <w:r w:rsidR="000E1230" w:rsidRPr="000E1230">
          <w:rPr>
            <w:rStyle w:val="Hipercze"/>
            <w:rFonts w:ascii="Times New Roman" w:eastAsiaTheme="minorEastAsia" w:hAnsi="Times New Roman" w:cs="Times New Roman"/>
            <w:noProof/>
            <w:sz w:val="24"/>
            <w:szCs w:val="24"/>
          </w:rPr>
          <w:t>Testy jednostkowe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_Toc5963795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78B40574"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6" w:history="1">
        <w:r w:rsidR="000E1230" w:rsidRPr="000E1230">
          <w:rPr>
            <w:rStyle w:val="Hipercze"/>
            <w:rFonts w:ascii="Times New Roman" w:eastAsiaTheme="minorEastAsia" w:hAnsi="Times New Roman" w:cs="Times New Roman"/>
            <w:noProof/>
            <w:sz w:val="24"/>
            <w:szCs w:val="24"/>
          </w:rPr>
          <w:t>Testy obciążeniowe</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_Toc5963796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2D422A94"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797" w:history="1">
        <w:r w:rsidR="000E1230" w:rsidRPr="000E1230">
          <w:rPr>
            <w:rStyle w:val="Hipercze"/>
            <w:rFonts w:ascii="Times New Roman" w:eastAsiaTheme="minorEastAsia" w:hAnsi="Times New Roman" w:cs="Times New Roman"/>
            <w:noProof/>
            <w:sz w:val="24"/>
            <w:szCs w:val="24"/>
          </w:rPr>
          <w:t>Testy użytkowników</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_Toc5963797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5E6837EC" w14:textId="77777777" w:rsidR="000E1230" w:rsidRPr="000E1230" w:rsidRDefault="00F8676A">
      <w:pPr>
        <w:pStyle w:val="Spistreci1"/>
        <w:tabs>
          <w:tab w:val="right" w:pos="9061"/>
        </w:tabs>
        <w:rPr>
          <w:rFonts w:ascii="Times New Roman" w:eastAsiaTheme="minorEastAsia" w:hAnsi="Times New Roman" w:cs="Times New Roman"/>
          <w:b w:val="0"/>
          <w:bCs w:val="0"/>
          <w:caps w:val="0"/>
          <w:noProof/>
          <w:lang w:eastAsia="pl-PL"/>
        </w:rPr>
      </w:pPr>
      <w:hyperlink w:anchor="_Toc5963798" w:history="1">
        <w:r w:rsidR="000E1230" w:rsidRPr="000E1230">
          <w:rPr>
            <w:rStyle w:val="Hipercze"/>
            <w:rFonts w:ascii="Times New Roman" w:eastAsiaTheme="minorEastAsia" w:hAnsi="Times New Roman" w:cs="Times New Roman"/>
            <w:noProof/>
          </w:rPr>
          <w:t>wdrożenie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_Toc5963798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5F362F80" w14:textId="77777777" w:rsidR="000E1230" w:rsidRPr="000E1230" w:rsidRDefault="00F8676A">
      <w:pPr>
        <w:pStyle w:val="Spistreci1"/>
        <w:tabs>
          <w:tab w:val="right" w:pos="9061"/>
        </w:tabs>
        <w:rPr>
          <w:rFonts w:ascii="Times New Roman" w:eastAsiaTheme="minorEastAsia" w:hAnsi="Times New Roman" w:cs="Times New Roman"/>
          <w:b w:val="0"/>
          <w:bCs w:val="0"/>
          <w:caps w:val="0"/>
          <w:noProof/>
          <w:lang w:eastAsia="pl-PL"/>
        </w:rPr>
      </w:pPr>
      <w:hyperlink w:anchor="_Toc5963799" w:history="1">
        <w:r w:rsidR="000E1230" w:rsidRPr="000E1230">
          <w:rPr>
            <w:rStyle w:val="Hipercze"/>
            <w:rFonts w:ascii="Times New Roman" w:eastAsiaTheme="minorEastAsia" w:hAnsi="Times New Roman" w:cs="Times New Roman"/>
            <w:noProof/>
          </w:rPr>
          <w:t>podsumowanie</w:t>
        </w:r>
        <w:r w:rsidR="000E1230" w:rsidRPr="000E1230">
          <w:rPr>
            <w:rFonts w:ascii="Times New Roman" w:hAnsi="Times New Roman" w:cs="Times New Roman"/>
            <w:noProof/>
            <w:webHidden/>
          </w:rPr>
          <w:tab/>
        </w:r>
        <w:r w:rsidR="000E1230" w:rsidRPr="000E1230">
          <w:rPr>
            <w:rFonts w:ascii="Times New Roman" w:hAnsi="Times New Roman" w:cs="Times New Roman"/>
            <w:noProof/>
            <w:webHidden/>
          </w:rPr>
          <w:fldChar w:fldCharType="begin"/>
        </w:r>
        <w:r w:rsidR="000E1230" w:rsidRPr="000E1230">
          <w:rPr>
            <w:rFonts w:ascii="Times New Roman" w:hAnsi="Times New Roman" w:cs="Times New Roman"/>
            <w:noProof/>
            <w:webHidden/>
          </w:rPr>
          <w:instrText xml:space="preserve"> PAGEREF _Toc5963799 \h </w:instrText>
        </w:r>
        <w:r w:rsidR="000E1230" w:rsidRPr="000E1230">
          <w:rPr>
            <w:rFonts w:ascii="Times New Roman" w:hAnsi="Times New Roman" w:cs="Times New Roman"/>
            <w:noProof/>
            <w:webHidden/>
          </w:rPr>
        </w:r>
        <w:r w:rsidR="000E1230" w:rsidRPr="000E1230">
          <w:rPr>
            <w:rFonts w:ascii="Times New Roman" w:hAnsi="Times New Roman" w:cs="Times New Roman"/>
            <w:noProof/>
            <w:webHidden/>
          </w:rPr>
          <w:fldChar w:fldCharType="separate"/>
        </w:r>
        <w:r w:rsidR="000E1230" w:rsidRPr="000E1230">
          <w:rPr>
            <w:rFonts w:ascii="Times New Roman" w:hAnsi="Times New Roman" w:cs="Times New Roman"/>
            <w:noProof/>
            <w:webHidden/>
          </w:rPr>
          <w:t>58</w:t>
        </w:r>
        <w:r w:rsidR="000E1230" w:rsidRPr="000E1230">
          <w:rPr>
            <w:rFonts w:ascii="Times New Roman" w:hAnsi="Times New Roman" w:cs="Times New Roman"/>
            <w:noProof/>
            <w:webHidden/>
          </w:rPr>
          <w:fldChar w:fldCharType="end"/>
        </w:r>
      </w:hyperlink>
    </w:p>
    <w:p w14:paraId="3CC92861"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0" w:history="1">
        <w:r w:rsidR="000E1230" w:rsidRPr="000E1230">
          <w:rPr>
            <w:rStyle w:val="Hipercze"/>
            <w:rFonts w:ascii="Times New Roman" w:eastAsiaTheme="minorEastAsia" w:hAnsi="Times New Roman" w:cs="Times New Roman"/>
            <w:noProof/>
            <w:sz w:val="24"/>
            <w:szCs w:val="24"/>
          </w:rPr>
          <w:t>X.X. Możliwości dalszego rozwoju</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_Toc5963800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0C1ED3C7" w14:textId="77777777" w:rsidR="000E1230" w:rsidRPr="000E1230" w:rsidRDefault="00F8676A">
      <w:pPr>
        <w:pStyle w:val="Spistreci2"/>
        <w:tabs>
          <w:tab w:val="right" w:pos="9061"/>
        </w:tabs>
        <w:rPr>
          <w:rFonts w:ascii="Times New Roman" w:eastAsiaTheme="minorEastAsia" w:hAnsi="Times New Roman" w:cs="Times New Roman"/>
          <w:b w:val="0"/>
          <w:bCs w:val="0"/>
          <w:noProof/>
          <w:sz w:val="24"/>
          <w:szCs w:val="24"/>
          <w:lang w:eastAsia="pl-PL"/>
        </w:rPr>
      </w:pPr>
      <w:hyperlink w:anchor="_Toc5963801" w:history="1">
        <w:r w:rsidR="000E1230" w:rsidRPr="000E1230">
          <w:rPr>
            <w:rStyle w:val="Hipercze"/>
            <w:rFonts w:ascii="Times New Roman" w:eastAsiaTheme="minorEastAsia" w:hAnsi="Times New Roman" w:cs="Times New Roman"/>
            <w:noProof/>
            <w:sz w:val="24"/>
            <w:szCs w:val="24"/>
          </w:rPr>
          <w:t>X.X.1. Dokładność przekazywanych informacji zwrotnych</w:t>
        </w:r>
        <w:r w:rsidR="000E1230" w:rsidRPr="000E1230">
          <w:rPr>
            <w:rFonts w:ascii="Times New Roman" w:hAnsi="Times New Roman" w:cs="Times New Roman"/>
            <w:noProof/>
            <w:webHidden/>
            <w:sz w:val="24"/>
            <w:szCs w:val="24"/>
          </w:rPr>
          <w:tab/>
        </w:r>
        <w:r w:rsidR="000E1230" w:rsidRPr="000E1230">
          <w:rPr>
            <w:rFonts w:ascii="Times New Roman" w:hAnsi="Times New Roman" w:cs="Times New Roman"/>
            <w:noProof/>
            <w:webHidden/>
            <w:sz w:val="24"/>
            <w:szCs w:val="24"/>
          </w:rPr>
          <w:fldChar w:fldCharType="begin"/>
        </w:r>
        <w:r w:rsidR="000E1230" w:rsidRPr="000E1230">
          <w:rPr>
            <w:rFonts w:ascii="Times New Roman" w:hAnsi="Times New Roman" w:cs="Times New Roman"/>
            <w:noProof/>
            <w:webHidden/>
            <w:sz w:val="24"/>
            <w:szCs w:val="24"/>
          </w:rPr>
          <w:instrText xml:space="preserve"> PAGEREF _Toc5963801 \h </w:instrText>
        </w:r>
        <w:r w:rsidR="000E1230" w:rsidRPr="000E1230">
          <w:rPr>
            <w:rFonts w:ascii="Times New Roman" w:hAnsi="Times New Roman" w:cs="Times New Roman"/>
            <w:noProof/>
            <w:webHidden/>
            <w:sz w:val="24"/>
            <w:szCs w:val="24"/>
          </w:rPr>
        </w:r>
        <w:r w:rsidR="000E1230" w:rsidRPr="000E1230">
          <w:rPr>
            <w:rFonts w:ascii="Times New Roman" w:hAnsi="Times New Roman" w:cs="Times New Roman"/>
            <w:noProof/>
            <w:webHidden/>
            <w:sz w:val="24"/>
            <w:szCs w:val="24"/>
          </w:rPr>
          <w:fldChar w:fldCharType="separate"/>
        </w:r>
        <w:r w:rsidR="000E1230" w:rsidRPr="000E1230">
          <w:rPr>
            <w:rFonts w:ascii="Times New Roman" w:hAnsi="Times New Roman" w:cs="Times New Roman"/>
            <w:noProof/>
            <w:webHidden/>
            <w:sz w:val="24"/>
            <w:szCs w:val="24"/>
          </w:rPr>
          <w:t>58</w:t>
        </w:r>
        <w:r w:rsidR="000E1230" w:rsidRPr="000E1230">
          <w:rPr>
            <w:rFonts w:ascii="Times New Roman" w:hAnsi="Times New Roman" w:cs="Times New Roman"/>
            <w:noProof/>
            <w:webHidden/>
            <w:sz w:val="24"/>
            <w:szCs w:val="24"/>
          </w:rPr>
          <w:fldChar w:fldCharType="end"/>
        </w:r>
      </w:hyperlink>
    </w:p>
    <w:p w14:paraId="15AF3829" w14:textId="77777777" w:rsidR="000E1230" w:rsidRPr="000E1230" w:rsidRDefault="00F8676A">
      <w:pPr>
        <w:pStyle w:val="Spistreci3"/>
        <w:rPr>
          <w:sz w:val="24"/>
          <w:szCs w:val="24"/>
          <w:lang w:eastAsia="pl-PL"/>
        </w:rPr>
      </w:pPr>
      <w:hyperlink w:anchor="_Toc5963802" w:history="1">
        <w:r w:rsidR="000E1230" w:rsidRPr="000E1230">
          <w:rPr>
            <w:rStyle w:val="Hipercze"/>
            <w:sz w:val="24"/>
            <w:szCs w:val="24"/>
          </w:rPr>
          <w:t>wykaz źródeł</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_Toc5963802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61</w:t>
        </w:r>
        <w:r w:rsidR="000E1230" w:rsidRPr="000E1230">
          <w:rPr>
            <w:webHidden/>
            <w:sz w:val="24"/>
            <w:szCs w:val="24"/>
          </w:rPr>
          <w:fldChar w:fldCharType="end"/>
        </w:r>
      </w:hyperlink>
    </w:p>
    <w:p w14:paraId="7E0A3F94" w14:textId="77777777" w:rsidR="000E1230" w:rsidRPr="000E1230" w:rsidRDefault="00F8676A">
      <w:pPr>
        <w:pStyle w:val="Spistreci3"/>
        <w:rPr>
          <w:sz w:val="24"/>
          <w:szCs w:val="24"/>
          <w:lang w:eastAsia="pl-PL"/>
        </w:rPr>
      </w:pPr>
      <w:hyperlink w:anchor="_Toc5963803" w:history="1">
        <w:r w:rsidR="000E1230" w:rsidRPr="000E1230">
          <w:rPr>
            <w:rStyle w:val="Hipercze"/>
            <w:sz w:val="24"/>
            <w:szCs w:val="24"/>
            <w:lang w:val="en-US"/>
          </w:rPr>
          <w:t>wykaz literatury</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_Toc5963803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63</w:t>
        </w:r>
        <w:r w:rsidR="000E1230" w:rsidRPr="000E1230">
          <w:rPr>
            <w:webHidden/>
            <w:sz w:val="24"/>
            <w:szCs w:val="24"/>
          </w:rPr>
          <w:fldChar w:fldCharType="end"/>
        </w:r>
      </w:hyperlink>
    </w:p>
    <w:p w14:paraId="6A3603EE" w14:textId="77777777" w:rsidR="000E1230" w:rsidRPr="000E1230" w:rsidRDefault="00F8676A">
      <w:pPr>
        <w:pStyle w:val="Spistreci3"/>
        <w:rPr>
          <w:sz w:val="24"/>
          <w:szCs w:val="24"/>
          <w:lang w:eastAsia="pl-PL"/>
        </w:rPr>
      </w:pPr>
      <w:hyperlink w:anchor="_Toc5963804" w:history="1">
        <w:r w:rsidR="000E1230" w:rsidRPr="000E1230">
          <w:rPr>
            <w:rStyle w:val="Hipercze"/>
            <w:sz w:val="24"/>
            <w:szCs w:val="24"/>
          </w:rPr>
          <w:t>wykaz rysunków</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_Toc5963804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64</w:t>
        </w:r>
        <w:r w:rsidR="000E1230" w:rsidRPr="000E1230">
          <w:rPr>
            <w:webHidden/>
            <w:sz w:val="24"/>
            <w:szCs w:val="24"/>
          </w:rPr>
          <w:fldChar w:fldCharType="end"/>
        </w:r>
      </w:hyperlink>
    </w:p>
    <w:p w14:paraId="3541A258" w14:textId="77777777" w:rsidR="000E1230" w:rsidRDefault="00F8676A">
      <w:pPr>
        <w:pStyle w:val="Spistreci3"/>
        <w:rPr>
          <w:rFonts w:asciiTheme="minorHAnsi" w:hAnsiTheme="minorHAnsi" w:cstheme="minorBidi"/>
          <w:sz w:val="22"/>
          <w:szCs w:val="22"/>
          <w:lang w:eastAsia="pl-PL"/>
        </w:rPr>
      </w:pPr>
      <w:hyperlink w:anchor="_Toc5963805" w:history="1">
        <w:r w:rsidR="000E1230" w:rsidRPr="000E1230">
          <w:rPr>
            <w:rStyle w:val="Hipercze"/>
            <w:sz w:val="24"/>
            <w:szCs w:val="24"/>
          </w:rPr>
          <w:t>wykaz tabel</w:t>
        </w:r>
        <w:r w:rsidR="000E1230" w:rsidRPr="000E1230">
          <w:rPr>
            <w:webHidden/>
            <w:sz w:val="24"/>
            <w:szCs w:val="24"/>
          </w:rPr>
          <w:tab/>
        </w:r>
        <w:r w:rsidR="000E1230" w:rsidRPr="000E1230">
          <w:rPr>
            <w:webHidden/>
            <w:sz w:val="24"/>
            <w:szCs w:val="24"/>
          </w:rPr>
          <w:fldChar w:fldCharType="begin"/>
        </w:r>
        <w:r w:rsidR="000E1230" w:rsidRPr="000E1230">
          <w:rPr>
            <w:webHidden/>
            <w:sz w:val="24"/>
            <w:szCs w:val="24"/>
          </w:rPr>
          <w:instrText xml:space="preserve"> PAGEREF _Toc5963805 \h </w:instrText>
        </w:r>
        <w:r w:rsidR="000E1230" w:rsidRPr="000E1230">
          <w:rPr>
            <w:webHidden/>
            <w:sz w:val="24"/>
            <w:szCs w:val="24"/>
          </w:rPr>
        </w:r>
        <w:r w:rsidR="000E1230" w:rsidRPr="000E1230">
          <w:rPr>
            <w:webHidden/>
            <w:sz w:val="24"/>
            <w:szCs w:val="24"/>
          </w:rPr>
          <w:fldChar w:fldCharType="separate"/>
        </w:r>
        <w:r w:rsidR="000E1230" w:rsidRPr="000E1230">
          <w:rPr>
            <w:webHidden/>
            <w:sz w:val="24"/>
            <w:szCs w:val="24"/>
          </w:rPr>
          <w:t>65</w:t>
        </w:r>
        <w:r w:rsidR="000E1230" w:rsidRPr="000E1230">
          <w:rPr>
            <w:webHidden/>
            <w:sz w:val="24"/>
            <w:szCs w:val="24"/>
          </w:rPr>
          <w:fldChar w:fldCharType="end"/>
        </w:r>
      </w:hyperlink>
    </w:p>
    <w:p w14:paraId="31FDDE7D" w14:textId="77777777" w:rsidR="00705784" w:rsidRPr="00705784" w:rsidRDefault="00EB7340" w:rsidP="00705784">
      <w:r w:rsidRPr="00021A57">
        <w:fldChar w:fldCharType="end"/>
      </w:r>
    </w:p>
    <w:p w14:paraId="734D370D" w14:textId="77777777" w:rsidR="00D41DF6" w:rsidRDefault="00D41DF6">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7445DF29" w14:textId="77777777" w:rsidR="0077532C" w:rsidRDefault="00A908FB" w:rsidP="00A908FB">
      <w:pPr>
        <w:pStyle w:val="Nagwek1"/>
      </w:pPr>
      <w:bookmarkStart w:id="35" w:name="_Toc5963722"/>
      <w:r>
        <w:lastRenderedPageBreak/>
        <w:t xml:space="preserve">1. </w:t>
      </w:r>
      <w:r w:rsidR="00E375D2" w:rsidRPr="001B63A1">
        <w:t>wstęp</w:t>
      </w:r>
      <w:bookmarkEnd w:id="35"/>
    </w:p>
    <w:p w14:paraId="378F2866" w14:textId="77777777" w:rsidR="001B63A1" w:rsidRPr="001B63A1" w:rsidRDefault="001B63A1" w:rsidP="001B63A1"/>
    <w:p w14:paraId="0A0D9851" w14:textId="77777777" w:rsidR="00E375D2" w:rsidRDefault="00A908FB" w:rsidP="00A908FB">
      <w:pPr>
        <w:pStyle w:val="Podtytu"/>
        <w:numPr>
          <w:ilvl w:val="0"/>
          <w:numId w:val="0"/>
        </w:numPr>
      </w:pPr>
      <w:bookmarkStart w:id="36" w:name="_Toc5963723"/>
      <w:r>
        <w:t>1.1.</w:t>
      </w:r>
      <w:r w:rsidR="001B63A1">
        <w:t xml:space="preserve"> </w:t>
      </w:r>
      <w:r w:rsidR="00E375D2">
        <w:t>Wprowadzenie</w:t>
      </w:r>
      <w:bookmarkEnd w:id="36"/>
    </w:p>
    <w:p w14:paraId="469904F0" w14:textId="77777777" w:rsidR="001B63A1" w:rsidRPr="001B63A1" w:rsidRDefault="001B63A1" w:rsidP="001B63A1"/>
    <w:p w14:paraId="775F36C9" w14:textId="77777777" w:rsidR="00D41DF6" w:rsidRDefault="00D41DF6" w:rsidP="00184E94">
      <w:r>
        <w:t>W styczniu 2019 w wielu miastach Polski zawisły kontrowersyjne plakaty będące efektem konkursu AMS „Jedz ostrożnie”. Jest to tylko jedna z wielu kampanii społecznych poświęconych zdrowemu odżywianiu, które wystartowały w Europie w ostatnich latach.</w:t>
      </w:r>
    </w:p>
    <w:p w14:paraId="1AC5C7CA" w14:textId="77777777" w:rsidR="00184E94" w:rsidRDefault="00184E94" w:rsidP="00184E94"/>
    <w:p w14:paraId="308E5325" w14:textId="77777777" w:rsidR="00184E94" w:rsidRDefault="00504618" w:rsidP="00184E94">
      <w:r>
        <w:rPr>
          <w:noProof/>
          <w:lang w:eastAsia="pl-PL"/>
        </w:rPr>
        <mc:AlternateContent>
          <mc:Choice Requires="wps">
            <w:drawing>
              <wp:anchor distT="0" distB="0" distL="114300" distR="114300" simplePos="0" relativeHeight="251660288" behindDoc="0" locked="0" layoutInCell="1" allowOverlap="1" wp14:anchorId="643B8BFC" wp14:editId="5B761D35">
                <wp:simplePos x="0" y="0"/>
                <wp:positionH relativeFrom="column">
                  <wp:posOffset>3175</wp:posOffset>
                </wp:positionH>
                <wp:positionV relativeFrom="paragraph">
                  <wp:posOffset>5076825</wp:posOffset>
                </wp:positionV>
                <wp:extent cx="5759450" cy="635"/>
                <wp:effectExtent l="0" t="0" r="0" b="0"/>
                <wp:wrapTopAndBottom/>
                <wp:docPr id="1" name="Pole tekstowe 1"/>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14:paraId="31ADBEB3" w14:textId="77777777" w:rsidR="00F8676A" w:rsidRDefault="00F8676A" w:rsidP="001B63A1">
                            <w:pPr>
                              <w:pStyle w:val="Legenda"/>
                            </w:pPr>
                          </w:p>
                          <w:p w14:paraId="7179B975" w14:textId="1132FC51" w:rsidR="00F8676A" w:rsidRDefault="00F8676A" w:rsidP="001B63A1">
                            <w:pPr>
                              <w:pStyle w:val="Legenda"/>
                            </w:pPr>
                            <w:r w:rsidRPr="00504618">
                              <w:t xml:space="preserve">Rys. </w:t>
                            </w:r>
                            <w:del w:id="37"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38"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39" w:author="Okot" w:date="2019-03-30T21:05:00Z">
                              <w:r>
                                <w:t> </w:t>
                              </w:r>
                            </w:ins>
                            <w:del w:id="40" w:author="Okot" w:date="2019-03-30T21:05:00Z">
                              <w:r w:rsidDel="00206E96">
                                <w:delText xml:space="preserve"> </w:delText>
                              </w:r>
                            </w:del>
                            <w:r>
                              <w:t>[3].</w:t>
                            </w:r>
                          </w:p>
                          <w:p w14:paraId="65CCB4F0" w14:textId="77777777" w:rsidR="00F8676A" w:rsidRPr="001B63A1" w:rsidRDefault="00F8676A" w:rsidP="001B63A1"/>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3B8BFC" id="_x0000_t202" coordsize="21600,21600" o:spt="202" path="m,l,21600r21600,l21600,xe">
                <v:stroke joinstyle="miter"/>
                <v:path gradientshapeok="t" o:connecttype="rect"/>
              </v:shapetype>
              <v:shape id="Pole tekstowe 1" o:spid="_x0000_s1026" type="#_x0000_t202" style="position:absolute;left:0;text-align:left;margin-left:.25pt;margin-top:399.75pt;width:45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" stroked="f">
                <v:textbox style="mso-fit-shape-to-text:t" inset="0,0,0,0">
                  <w:txbxContent>
                    <w:p w14:paraId="31ADBEB3" w14:textId="77777777" w:rsidR="00F8676A" w:rsidRDefault="00F8676A" w:rsidP="001B63A1">
                      <w:pPr>
                        <w:pStyle w:val="Legenda"/>
                      </w:pPr>
                    </w:p>
                    <w:p w14:paraId="7179B975" w14:textId="1132FC51" w:rsidR="00F8676A" w:rsidRDefault="00F8676A" w:rsidP="001B63A1">
                      <w:pPr>
                        <w:pStyle w:val="Legenda"/>
                      </w:pPr>
                      <w:r w:rsidRPr="00504618">
                        <w:t xml:space="preserve">Rys. </w:t>
                      </w:r>
                      <w:del w:id="41" w:author="Okot" w:date="2019-03-30T21:06:00Z">
                        <w:r w:rsidDel="00206E96">
                          <w:rPr>
                            <w:noProof/>
                          </w:rPr>
                          <w:fldChar w:fldCharType="begin"/>
                        </w:r>
                        <w:r w:rsidDel="00206E96">
                          <w:rPr>
                            <w:noProof/>
                          </w:rPr>
                          <w:delInstrText xml:space="preserve"> STYLEREF 1 \s </w:delInstrText>
                        </w:r>
                        <w:r w:rsidDel="00206E96">
                          <w:rPr>
                            <w:noProof/>
                          </w:rPr>
                          <w:fldChar w:fldCharType="separate"/>
                        </w:r>
                        <w:r w:rsidDel="00206E96">
                          <w:rPr>
                            <w:noProof/>
                          </w:rPr>
                          <w:delText>0</w:delText>
                        </w:r>
                        <w:r w:rsidDel="00206E96">
                          <w:rPr>
                            <w:noProof/>
                          </w:rPr>
                          <w:fldChar w:fldCharType="end"/>
                        </w:r>
                      </w:del>
                      <w:ins w:id="42" w:author="Okot" w:date="2019-03-30T21:06:00Z">
                        <w:r>
                          <w:rPr>
                            <w:noProof/>
                          </w:rPr>
                          <w:t>1</w:t>
                        </w:r>
                      </w:ins>
                      <w:r w:rsidRPr="00504618">
                        <w:t>.</w:t>
                      </w:r>
                      <w:r>
                        <w:rPr>
                          <w:noProof/>
                        </w:rPr>
                        <w:fldChar w:fldCharType="begin"/>
                      </w:r>
                      <w:r>
                        <w:rPr>
                          <w:noProof/>
                        </w:rPr>
                        <w:instrText xml:space="preserve"> SEQ Rys. \* ARABIC \s 1 </w:instrText>
                      </w:r>
                      <w:r>
                        <w:rPr>
                          <w:noProof/>
                        </w:rPr>
                        <w:fldChar w:fldCharType="separate"/>
                      </w:r>
                      <w:r>
                        <w:rPr>
                          <w:noProof/>
                        </w:rPr>
                        <w:t>1</w:t>
                      </w:r>
                      <w:r>
                        <w:rPr>
                          <w:noProof/>
                        </w:rPr>
                        <w:fldChar w:fldCharType="end"/>
                      </w:r>
                      <w:r w:rsidRPr="00504618">
                        <w:t xml:space="preserve">.  Plakaty kampanii </w:t>
                      </w:r>
                      <w:r w:rsidRPr="001B63A1">
                        <w:t>AMS</w:t>
                      </w:r>
                      <w:r w:rsidRPr="00504618">
                        <w:t xml:space="preserve"> "Jedz ostrożnie"</w:t>
                      </w:r>
                      <w:ins w:id="43" w:author="Okot" w:date="2019-03-30T21:05:00Z">
                        <w:r>
                          <w:t> </w:t>
                        </w:r>
                      </w:ins>
                      <w:del w:id="44" w:author="Okot" w:date="2019-03-30T21:05:00Z">
                        <w:r w:rsidDel="00206E96">
                          <w:delText xml:space="preserve"> </w:delText>
                        </w:r>
                      </w:del>
                      <w:r>
                        <w:t>[3].</w:t>
                      </w:r>
                    </w:p>
                    <w:p w14:paraId="65CCB4F0" w14:textId="77777777" w:rsidR="00F8676A" w:rsidRPr="001B63A1" w:rsidRDefault="00F8676A" w:rsidP="001B63A1"/>
                  </w:txbxContent>
                </v:textbox>
                <w10:wrap type="topAndBottom"/>
              </v:shape>
            </w:pict>
          </mc:Fallback>
        </mc:AlternateContent>
      </w:r>
      <w:r>
        <w:rPr>
          <w:noProof/>
          <w:lang w:eastAsia="pl-PL"/>
        </w:rPr>
        <w:drawing>
          <wp:anchor distT="0" distB="0" distL="114300" distR="114300" simplePos="0" relativeHeight="251658240" behindDoc="0" locked="1" layoutInCell="1" allowOverlap="1" wp14:anchorId="5D4B7236" wp14:editId="32697A67">
            <wp:simplePos x="0" y="0"/>
            <wp:positionH relativeFrom="column">
              <wp:align>center</wp:align>
            </wp:positionH>
            <wp:positionV relativeFrom="paragraph">
              <wp:posOffset>192405</wp:posOffset>
            </wp:positionV>
            <wp:extent cx="5760000" cy="4827600"/>
            <wp:effectExtent l="190500" t="190500" r="184150" b="182880"/>
            <wp:wrapTopAndBottom/>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S Campagne.png"/>
                    <pic:cNvPicPr/>
                  </pic:nvPicPr>
                  <pic:blipFill>
                    <a:blip r:embed="rId8">
                      <a:extLst>
                        <a:ext uri="{28A0092B-C50C-407E-A947-70E740481C1C}">
                          <a14:useLocalDpi xmlns:a14="http://schemas.microsoft.com/office/drawing/2010/main" val="0"/>
                        </a:ext>
                      </a:extLst>
                    </a:blip>
                    <a:stretch>
                      <a:fillRect/>
                    </a:stretch>
                  </pic:blipFill>
                  <pic:spPr>
                    <a:xfrm>
                      <a:off x="0" y="0"/>
                      <a:ext cx="5760000" cy="48276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184E94">
        <w:t xml:space="preserve">Dlaczego takie kampanie powstają? </w:t>
      </w:r>
    </w:p>
    <w:p w14:paraId="5F188636" w14:textId="4B271F70" w:rsidR="00184E94" w:rsidRDefault="00184E94" w:rsidP="004A0117">
      <w:r>
        <w:t>Zdobywanie pokarmu jeszcze nigdy nie było tak proste. Nie trzeba wychodzić na polowanie i własnoręcznie oprawiać zdobycz</w:t>
      </w:r>
      <w:r w:rsidR="00D35317">
        <w:t>y</w:t>
      </w:r>
      <w:r>
        <w:t>. Nie trzeba mieć własnego pol</w:t>
      </w:r>
      <w:r w:rsidR="00D35317">
        <w:t>a ani ogródka, doglądać plonów,</w:t>
      </w:r>
      <w:r>
        <w:t xml:space="preserve"> przejmować się sezonowością danych warzyw czy owoców. Wystarczy pójść </w:t>
      </w:r>
      <w:r>
        <w:lastRenderedPageBreak/>
        <w:t>do pobliskiego supermarketu i, z uginających się pod ciężarem towarów półek, wybr</w:t>
      </w:r>
      <w:r w:rsidR="003828E7">
        <w:t>ać to, na co w danej chwili ma się</w:t>
      </w:r>
      <w:r>
        <w:t xml:space="preserve"> ochotę. Po raz pierwszy w historii mamy do czynienia z nadprodukcją żywności i marnowaniem jej na wielka skalę. Według raportu FAO z 2013 roku na świecie rocznie marnuje się 1,3 mld ton żywności rocznie, a w samej U</w:t>
      </w:r>
      <w:r w:rsidR="008E1FD8">
        <w:t>nii Europejskiej – 88 mln ton</w:t>
      </w:r>
      <w:del w:id="45" w:author="Okot" w:date="2019-03-30T21:05:00Z">
        <w:r w:rsidR="008E1FD8" w:rsidDel="00CC34A3">
          <w:delText xml:space="preserve"> </w:delText>
        </w:r>
      </w:del>
      <w:ins w:id="46" w:author="Okot" w:date="2019-03-30T21:05:00Z">
        <w:r w:rsidR="00CC34A3">
          <w:t> </w:t>
        </w:r>
      </w:ins>
      <w:r w:rsidR="00430EA7">
        <w:t>[1</w:t>
      </w:r>
      <w:r>
        <w:t>].</w:t>
      </w:r>
    </w:p>
    <w:p w14:paraId="4AE1A24E" w14:textId="01D2DECB" w:rsidR="000B674A" w:rsidRDefault="00184E94" w:rsidP="004A0117">
      <w:r>
        <w:t xml:space="preserve">Jednocześnie tak wielki wybór wcale nie sprawia, że </w:t>
      </w:r>
      <w:r w:rsidR="003828E7">
        <w:t>ludzie odżywiają</w:t>
      </w:r>
      <w:r>
        <w:t xml:space="preserve"> się zdrowo. Od 1980 liczba osób dorosłych zmagających się z otyłością stale rośnie. W 2014 roku przekroczyła 600 mln na całym świecie. Paradoksalnie ogromna część tych osób c</w:t>
      </w:r>
      <w:r w:rsidR="00FB37B5">
        <w:t>ierpi również z niedożywienia [</w:t>
      </w:r>
      <w:r w:rsidR="00C65350">
        <w:t>4</w:t>
      </w:r>
      <w:r w:rsidR="00F8780B">
        <w:t>,1</w:t>
      </w:r>
      <w:r w:rsidR="00214EE1">
        <w:t>7</w:t>
      </w:r>
      <w:r w:rsidR="00343F48">
        <w:t>], gdyż wspomniane wcześniej wypełnione półki w supermarketach wcale nie zapewniają różnorodności pożywienia. Wręcz przeciwnie – 95% sklepowej żywności opiera się na 5 produktach: mleku, cukrze, pszenicy, oleju i mięsie, kt</w:t>
      </w:r>
      <w:r w:rsidR="003828E7">
        <w:t xml:space="preserve">óre nie są w stanie zapewnić wszystkich niezbędnych składników </w:t>
      </w:r>
      <w:r w:rsidR="00343F48">
        <w:t>odżywczych</w:t>
      </w:r>
      <w:ins w:id="47" w:author="Okot" w:date="2019-03-30T21:06:00Z">
        <w:r w:rsidR="0016203A">
          <w:t> </w:t>
        </w:r>
      </w:ins>
      <w:del w:id="48" w:author="Okot" w:date="2019-03-30T21:06:00Z">
        <w:r w:rsidR="00343F48" w:rsidDel="0016203A">
          <w:delText xml:space="preserve"> </w:delText>
        </w:r>
      </w:del>
      <w:r w:rsidR="00214EE1">
        <w:t>[21</w:t>
      </w:r>
      <w:r w:rsidR="00343F48">
        <w:t>].</w:t>
      </w:r>
    </w:p>
    <w:p w14:paraId="4D1C5843" w14:textId="77777777" w:rsidR="000B674A" w:rsidRDefault="000B674A" w:rsidP="004A0117"/>
    <w:p w14:paraId="5372D895" w14:textId="77777777" w:rsidR="000B1989" w:rsidRDefault="000B1989" w:rsidP="004A0117"/>
    <w:p w14:paraId="77EBA896" w14:textId="763D58DE" w:rsidR="000B674A" w:rsidRDefault="000B1989" w:rsidP="000B1989">
      <w:pPr>
        <w:pStyle w:val="Legenda"/>
      </w:pPr>
      <w:r>
        <w:rPr>
          <w:noProof/>
          <w:lang w:eastAsia="pl-PL"/>
        </w:rPr>
        <w:drawing>
          <wp:anchor distT="0" distB="0" distL="114300" distR="114300" simplePos="0" relativeHeight="251661312" behindDoc="0" locked="0" layoutInCell="1" allowOverlap="1" wp14:anchorId="138993C4" wp14:editId="1FF69195">
            <wp:simplePos x="0" y="0"/>
            <wp:positionH relativeFrom="column">
              <wp:align>center</wp:align>
            </wp:positionH>
            <wp:positionV relativeFrom="paragraph">
              <wp:posOffset>0</wp:posOffset>
            </wp:positionV>
            <wp:extent cx="5760000" cy="3682800"/>
            <wp:effectExtent l="190500" t="190500" r="184150" b="184785"/>
            <wp:wrapTopAndBottom/>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zrostOtyłości.png"/>
                    <pic:cNvPicPr/>
                  </pic:nvPicPr>
                  <pic:blipFill>
                    <a:blip r:embed="rId9">
                      <a:extLst>
                        <a:ext uri="{28A0092B-C50C-407E-A947-70E740481C1C}">
                          <a14:useLocalDpi xmlns:a14="http://schemas.microsoft.com/office/drawing/2010/main" val="0"/>
                        </a:ext>
                      </a:extLst>
                    </a:blip>
                    <a:stretch>
                      <a:fillRect/>
                    </a:stretch>
                  </pic:blipFill>
                  <pic:spPr>
                    <a:xfrm>
                      <a:off x="0" y="0"/>
                      <a:ext cx="5760000" cy="3682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 1.2. Wzrost odsetku dorosłych cierpiących na otyłość na świecie i poszczególnych ko</w:t>
      </w:r>
      <w:r w:rsidR="008E1FD8">
        <w:t>ntynentach w kolejnych latach</w:t>
      </w:r>
      <w:ins w:id="49" w:author="Okot" w:date="2019-03-30T21:06:00Z">
        <w:r w:rsidR="0016203A">
          <w:t> </w:t>
        </w:r>
      </w:ins>
      <w:del w:id="50" w:author="Okot" w:date="2019-03-30T21:06:00Z">
        <w:r w:rsidR="008E1FD8" w:rsidDel="0016203A">
          <w:delText xml:space="preserve"> </w:delText>
        </w:r>
      </w:del>
      <w:r w:rsidR="00FB37B5">
        <w:t>[</w:t>
      </w:r>
      <w:r w:rsidR="00AD321A">
        <w:t>4</w:t>
      </w:r>
      <w:r>
        <w:t>].</w:t>
      </w:r>
    </w:p>
    <w:p w14:paraId="26AF883E" w14:textId="77777777" w:rsidR="000B674A" w:rsidRDefault="000B674A" w:rsidP="004A0117"/>
    <w:p w14:paraId="370A6ED7" w14:textId="1D08F90E" w:rsidR="004A0117" w:rsidRDefault="004A0117" w:rsidP="004A0117">
      <w:pPr>
        <w:rPr>
          <w:lang w:eastAsia="pl-PL"/>
        </w:rPr>
      </w:pPr>
      <w:r>
        <w:t xml:space="preserve">Jak głosi jeden z plakatów kampanii „Jedz ostrożnie”, w Polsce problem nadwagi dotyczy 36,6% </w:t>
      </w:r>
      <w:r w:rsidR="008E1FD8">
        <w:t>dorosłych, a otyłości – 16,7%</w:t>
      </w:r>
      <w:del w:id="51" w:author="Okot" w:date="2019-03-30T21:06:00Z">
        <w:r w:rsidR="008E1FD8" w:rsidDel="0016203A">
          <w:delText xml:space="preserve"> </w:delText>
        </w:r>
      </w:del>
      <w:ins w:id="52" w:author="Okot" w:date="2019-03-30T21:06:00Z">
        <w:r w:rsidR="0016203A">
          <w:t> </w:t>
        </w:r>
      </w:ins>
      <w:r w:rsidR="00F90F4F">
        <w:t>[</w:t>
      </w:r>
      <w:r w:rsidR="00AD321A">
        <w:t>5</w:t>
      </w:r>
      <w:r>
        <w:t>].</w:t>
      </w:r>
    </w:p>
    <w:p w14:paraId="264B106A" w14:textId="77777777" w:rsidR="004A0117" w:rsidRDefault="004A0117" w:rsidP="004A0117">
      <w:r>
        <w:lastRenderedPageBreak/>
        <w:t xml:space="preserve">Kampanie, takie jak przedstawiona na początku rozdziału, mają zwrócić </w:t>
      </w:r>
      <w:r w:rsidR="007605EA">
        <w:t>uwagę na problem otyłości i</w:t>
      </w:r>
      <w:r>
        <w:t xml:space="preserve"> nadwagi oraz zachęcić ludzi do odżywiania się w zdrowszy sposób. Niestety, efekty nie zawsze są zgodne z oczekiwaniami.</w:t>
      </w:r>
    </w:p>
    <w:p w14:paraId="28C171F9" w14:textId="77777777" w:rsidR="004A0117" w:rsidRDefault="004A0117" w:rsidP="004A0117">
      <w:r>
        <w:t>W naturze człowieka nie le</w:t>
      </w:r>
      <w:r w:rsidR="007605EA">
        <w:t>ży ciężka i systematyczna praca. Z</w:t>
      </w:r>
      <w:r>
        <w:t>amiast tego woli skorzystać z drogi na skróty, jeśli tylko taka istnieje. Dlatego od końca XX wieku możemy obserwować wysyp cudownych specyfików – proszków, ziół, koktajli – które rzekomo wystarczy codziennie zażywać, a waga sama będzie spadać (w rzeczywistości jedyne c</w:t>
      </w:r>
      <w:r w:rsidR="003828E7">
        <w:t>o ulega redukcji to stan</w:t>
      </w:r>
      <w:r>
        <w:t xml:space="preserve"> konta) oraz diet cudów (np.: </w:t>
      </w:r>
      <w:r w:rsidR="00343F48">
        <w:t>Dukana, 1000 kalorii, Atkinsa</w:t>
      </w:r>
      <w:r>
        <w:t>, South Beach, Kopenhaska). Wszystkie charakteryzują się tym, że początkowo, owszem, przynoszą czasem wręcz spektakularne efekty, na</w:t>
      </w:r>
      <w:r w:rsidR="003828E7">
        <w:t>tomiast kiedy tylko przestaną być</w:t>
      </w:r>
      <w:r>
        <w:t xml:space="preserve"> stosowa</w:t>
      </w:r>
      <w:r w:rsidR="003828E7">
        <w:t xml:space="preserve">ne i wraca się do </w:t>
      </w:r>
      <w:r>
        <w:t xml:space="preserve">poprzedniego sposobu odżywiania, waga wraca ze zdwojoną siłą (tak zwany efekt jo-jo), a oprócz przyrostu wagi </w:t>
      </w:r>
      <w:r w:rsidR="003828E7">
        <w:t>człowiek naraża</w:t>
      </w:r>
      <w:r>
        <w:t xml:space="preserve"> się na inne przykre konsekwencje takie jak: spowolnienie metabolizmu, wypadające włosy oraz osłabione, łamliwe paznokcie, obniżenie nastroju, drażliwość, pogorszenie cery i stanu skóry, zmniejszenie masy mięśniowej (zamiast tkanki tłuszczowej), obniżenie odporności, obciążenie nerek i wątroby, anemia oraz, u kobiet, zaburzenia miesiączkowania.</w:t>
      </w:r>
    </w:p>
    <w:p w14:paraId="203E3187" w14:textId="556B9A52" w:rsidR="004A0117" w:rsidRDefault="004A0117" w:rsidP="004A0117">
      <w:r>
        <w:t>Tymczasem</w:t>
      </w:r>
      <w:r w:rsidR="003828E7">
        <w:t xml:space="preserve"> dieta to nie, jak chcieliby społeczeństwu</w:t>
      </w:r>
      <w:r>
        <w:t xml:space="preserve"> wmówić chcący się wzbogacić </w:t>
      </w:r>
      <w:r w:rsidR="004C12CF">
        <w:t xml:space="preserve">na powszechnej </w:t>
      </w:r>
      <w:r>
        <w:t>chorobie pseudo</w:t>
      </w:r>
      <w:r w:rsidR="007605EA">
        <w:t>-</w:t>
      </w:r>
      <w:r>
        <w:t>specjaliści, magiczny sposób odżywiania wykluczający całą gamę rzekomo niezdrowych pokarmów, zastępujący je wybranym, specjalnym składnikiem</w:t>
      </w:r>
      <w:r w:rsidR="007605EA">
        <w:t>, gwarantującym redukcję, tylko</w:t>
      </w:r>
      <w:r>
        <w:t xml:space="preserve"> z greckiego „</w:t>
      </w:r>
      <w:r w:rsidRPr="007605EA">
        <w:rPr>
          <w:i/>
        </w:rPr>
        <w:t>díaita</w:t>
      </w:r>
      <w:r>
        <w:t xml:space="preserve">” (sposób życia), oparty na zasadach dietetyki sposób żywienia się człowieka, charakteryzujący się ustalonym pod </w:t>
      </w:r>
      <w:r w:rsidR="00B06A83">
        <w:t>względem jakości</w:t>
      </w:r>
      <w:r>
        <w:t>, ilości i urozmaicenia doborem pokarmów, dostosowanym do potrzeb organizmu. Kluczowy jest z</w:t>
      </w:r>
      <w:r w:rsidR="007605EA">
        <w:t>wrot „sposób życia”, który słusznie</w:t>
      </w:r>
      <w:r>
        <w:t xml:space="preserve"> sugeruje, że dieta to nie coś chwilowego, a zbiór nawyków, które</w:t>
      </w:r>
      <w:r w:rsidR="004C12CF">
        <w:t xml:space="preserve"> powinno się</w:t>
      </w:r>
      <w:r>
        <w:t xml:space="preserve"> poznać, wdro</w:t>
      </w:r>
      <w:r w:rsidR="008E1FD8">
        <w:t>żyć i stosować do końca życia</w:t>
      </w:r>
      <w:del w:id="53" w:author="Okot" w:date="2019-03-30T21:06:00Z">
        <w:r w:rsidR="008E1FD8" w:rsidDel="0016203A">
          <w:delText xml:space="preserve"> </w:delText>
        </w:r>
      </w:del>
      <w:ins w:id="54" w:author="Okot" w:date="2019-03-30T21:06:00Z">
        <w:r w:rsidR="0016203A">
          <w:t> </w:t>
        </w:r>
      </w:ins>
      <w:r w:rsidR="00AD321A">
        <w:t>[8</w:t>
      </w:r>
      <w:r>
        <w:t>].</w:t>
      </w:r>
    </w:p>
    <w:p w14:paraId="0CFEDA3E" w14:textId="77777777" w:rsidR="004A0117" w:rsidRDefault="004A0117" w:rsidP="004A0117">
      <w:r>
        <w:t xml:space="preserve">Media z upodobaniem demaskują negatywne efekty kolejnych diet cudów. Sprawia to, że ludzie stają się ostrożniejsi i coraz chętniej zamiast porywać się na pierwszy znaleziony w </w:t>
      </w:r>
      <w:r w:rsidR="007605EA">
        <w:t>Internecie</w:t>
      </w:r>
      <w:r>
        <w:t xml:space="preserve"> przepis na zdrową i szczupłą sylwetkę, korzystają z fachowej pomocy – opieki dietetyka. Niestety, nie zawsze za osobą tytułującą się tym mianem idzie fachowa wiedza i profesjonalizm. </w:t>
      </w:r>
    </w:p>
    <w:p w14:paraId="280739F7" w14:textId="1575E0DF" w:rsidR="004A0117" w:rsidRDefault="004A0117" w:rsidP="004A0117">
      <w:r>
        <w:t>Pomimo tego, że coraz częściej i głośniej mówi się o problemie otyłości i niezdrowego odżywiania wśród Polaków, jest bardzo niewiele ośrodków, które mają kontrakt lekarza dietetyki w ramach NFZ. Skierowania są wydawane wyłącznie osobom niezbędnie wymagającym tego rodzaju pomocy - cukrzykom, osobom otyłym, osobom cierpiącym na anoreksję. Profilaktyka otyłości nie jest refundowana</w:t>
      </w:r>
      <w:ins w:id="55" w:author="Okot" w:date="2019-03-30T21:06:00Z">
        <w:r w:rsidR="0016203A">
          <w:t> </w:t>
        </w:r>
      </w:ins>
      <w:del w:id="56" w:author="Okot" w:date="2019-03-30T21:06:00Z">
        <w:r w:rsidDel="0016203A">
          <w:delText xml:space="preserve"> </w:delText>
        </w:r>
      </w:del>
      <w:r>
        <w:t>[</w:t>
      </w:r>
      <w:r w:rsidR="00AD321A">
        <w:t>15</w:t>
      </w:r>
      <w:r>
        <w:t>].</w:t>
      </w:r>
    </w:p>
    <w:p w14:paraId="38479079" w14:textId="77777777" w:rsidR="004A0117" w:rsidRDefault="004A0117" w:rsidP="004A0117">
      <w:r>
        <w:lastRenderedPageBreak/>
        <w:t xml:space="preserve">Trochę lepiej wygląda sytuacja w prywatnej służbie zdrowia. W Lux Medzie przy odrobinie szczęścia na wizytę można się umówić niemalże od ręki. Chociaż większość podstawowych pakietów nie obejmuje konsultacji dietetycznych, to koszt nie jest przesadnie wysoki – 120 zł za wizytę na terenie Warszawy. Problem leży w długości trwania wizyty – na jednego pacjenta przewidziane jest 15 minut. Jest to czas zdecydowanie niewystarczający na zebranie kompletnego wywiadu na temat nawyków i preferencji żywieniowych pacjenta, jego trybu życia, stanu zdrowia, oczekiwań wobec diety i dietetyka oraz na przeprowadzenie niezbędnych pomiarów. W trakcie spotkania dietetyk udzieli kilku wskazówek, </w:t>
      </w:r>
      <w:r w:rsidR="007605EA">
        <w:t xml:space="preserve">często </w:t>
      </w:r>
      <w:r>
        <w:t>nie zagłębiając się w tłumaczenie dlaczego tak a nie inaczej należy postępować oraz wręczy przygotowany zestaw materiałów zawierający m.in.: listy produktów zalecanych, zakazanych oraz dopuszczalnych w niewielkich ilościach, jednak bardziej szczegółowe wytyczne będą wysłane w mailu. Po kilku dniach od wizyty pacjent otrzymuje maila z rozpisanym jadłospisem na 7 dni do stosowania przez 2 tygodnie oraz sugestią umówienia wizyty kontrolnej po tym czasie</w:t>
      </w:r>
      <w:r w:rsidR="007605EA">
        <w:t>. Niestety, jadłospis rzadko kiedy</w:t>
      </w:r>
      <w:r>
        <w:t xml:space="preserve"> uwzględni</w:t>
      </w:r>
      <w:r w:rsidR="007605EA">
        <w:t>a preferencje smakowe, alergie</w:t>
      </w:r>
      <w:r>
        <w:t xml:space="preserve"> (w moim zawarte były na przykład</w:t>
      </w:r>
      <w:r w:rsidR="004C12CF">
        <w:t xml:space="preserve"> migdały na które jestem </w:t>
      </w:r>
      <w:r>
        <w:t xml:space="preserve">uczulona) czy zdolności kulinarne pacjenta. Nie zawiera także informacji o kaloryczności posiłków, wartościach odżywczych ani sugestii zamienników. </w:t>
      </w:r>
    </w:p>
    <w:p w14:paraId="2C7E4055" w14:textId="77777777" w:rsidR="004A0117" w:rsidRDefault="004A0117" w:rsidP="004A0117">
      <w:r>
        <w:t>Nic dziwnego, że w ostatnich latach intensywnie zaczął rozwijać się rynek prywatnych gabinetów dietetycznych</w:t>
      </w:r>
      <w:r w:rsidR="00BA0EF7">
        <w:t xml:space="preserve">, gdzie na wstępną konsultację rezerwuje się </w:t>
      </w:r>
      <w:r>
        <w:t xml:space="preserve">godzinę, spotkania kontrole </w:t>
      </w:r>
      <w:r w:rsidR="00BA0EF7">
        <w:t xml:space="preserve">trwają </w:t>
      </w:r>
      <w:r>
        <w:t xml:space="preserve">od 15 do 30 minut w zależności od potrzeby, czynione są nie tylko pomiary wagi, ale również obwodów, procentowej zawartości tłuszczu w </w:t>
      </w:r>
      <w:r w:rsidR="00BA0EF7">
        <w:t>organizmie jako</w:t>
      </w:r>
      <w:r>
        <w:t xml:space="preserve"> całości oraz w poszczególnych częściach ciała a czasem także inne w zależności od zaawansowania technicznego zakupionego do gabinetu sprzętu. Miły specjalista wszystko dokładnie tłumaczy i odpowiada uspokajająco na każde pyt</w:t>
      </w:r>
      <w:r w:rsidR="00BA0EF7">
        <w:t>anie. Pacjent dostaje</w:t>
      </w:r>
      <w:r>
        <w:t xml:space="preserve"> rozpisaną dietę, najczęściej na dwa tygodnie, po których następuje kontrola i ponowne pomiary. Jadłospis jest elastyczny, uwzględnia różne zachcianki pacjenta, łącznie z miłością do fast foodów raz na jakiś czas czy koniecznością żywienia się w restauracjach. Wytyczne często zawierają również szczegółowe informacje o kaloryczności i wartościach odżywczych do których należy dążyć. W Warszawie koszt pierwszej wizyty waha się między 120 a 200 zł, konsultacje kontrol</w:t>
      </w:r>
      <w:r w:rsidR="00BA0EF7">
        <w:t>ne są nieco tańsze. N</w:t>
      </w:r>
      <w:r>
        <w:t>a pierwszy rzut oka wszystko wygląda dużo bardziej profesjonalnie niż we wcześniej omawianych przypadkach. Niestety, bywa daleko do ideału.</w:t>
      </w:r>
    </w:p>
    <w:p w14:paraId="0276D692" w14:textId="77777777" w:rsidR="004A0117" w:rsidRDefault="004A0117" w:rsidP="004A0117">
      <w:r>
        <w:t xml:space="preserve">Chociaż wiele uczelni oferuje kierunki dietetyczne, skończenie studiów wcale nie jest wymagane, żeby otworzyć własną działalność. Ze względu na szeroką dostępność materiałów edukacyjnych, wysoki popyt na usługi, wiele niewykształconych osób zwietrzyło pomysł na </w:t>
      </w:r>
      <w:r>
        <w:lastRenderedPageBreak/>
        <w:t xml:space="preserve">biznes i udziela płatnych porad chociażby przez </w:t>
      </w:r>
      <w:r w:rsidR="00BA0EF7">
        <w:t>Internet</w:t>
      </w:r>
      <w:r>
        <w:t xml:space="preserve"> po przeczytaniu kilku książek albo ukończeniu weekendoweg</w:t>
      </w:r>
      <w:r w:rsidR="004C12CF">
        <w:t>o kursu. Dla przeciętnego obywatela</w:t>
      </w:r>
      <w:r>
        <w:t>, który woli zaoszczędzić pieniądze i nie ma czasu na sprawdzanie wiarygodności takiego „specjalisty” jest to kolejna pułapka.</w:t>
      </w:r>
    </w:p>
    <w:p w14:paraId="241262C7" w14:textId="77777777" w:rsidR="004A0117" w:rsidRDefault="004C12CF" w:rsidP="004A0117">
      <w:r>
        <w:t>Ale nawet jeśli trafi się</w:t>
      </w:r>
      <w:r w:rsidR="004A0117">
        <w:t xml:space="preserve"> do dyplomowanego dietetyka, niekoniecznie będzie to osoba wystarczająco </w:t>
      </w:r>
      <w:r>
        <w:t>kompetentna by skutecznie</w:t>
      </w:r>
      <w:r w:rsidR="004A0117">
        <w:t xml:space="preserve"> pomóc. Wielu zawodowców udziela porad i rozpisuje diety, nie przeprowadzając najpierw wywiadu zdrowotnego ani nie zlecając podstawowych badań typu pełna morfologia. Tymczasem często przyczyny otyłości nie leżą wyłącznie w złym żywieniu, ale w chorobach cywilizacyjnych mających w nim źródło, które zdążyły się w międzyczasie rozwinąć </w:t>
      </w:r>
      <w:r>
        <w:t>albo zaburzeniach hormonalnych. C</w:t>
      </w:r>
      <w:r w:rsidR="004A0117">
        <w:t xml:space="preserve">zasami okazuje się, że do naprawienia metabolizmu potrzebna jest nie tylko pomoc </w:t>
      </w:r>
      <w:r w:rsidR="00BA0EF7">
        <w:t>dietetyka, ale</w:t>
      </w:r>
      <w:r w:rsidR="004A0117">
        <w:t xml:space="preserve"> również endokrynologa. Sama odbiłam się od kilku dietetyków, straciłam dwa lata i kilka tysięcy złotych zanim trafiłam na profesjonalistkę, która pomogła mnie prawidłowo zdiagnozować.</w:t>
      </w:r>
    </w:p>
    <w:p w14:paraId="70642790" w14:textId="77777777" w:rsidR="004A0117" w:rsidRDefault="004A0117" w:rsidP="004A0117">
      <w:r>
        <w:t>Jednak dieta, to nie tylko potrzeba redukcji wagi. Często do dietetyków trafiają osoby, które mają odpowiednią sylwetkę, chcą jednak profilaktycznie poprawić swoje nawyki żywieniowe oraz dowiedzieć się, jak się prawidłowo odżywiać</w:t>
      </w:r>
      <w:r w:rsidR="004C12CF">
        <w:t>, żeby być zdrowym</w:t>
      </w:r>
      <w:r>
        <w:t>. Kolejną grupę pacjentów stanowią osoby, które pragną przybrać na wadze oraz sportowcy, którzy budują masę i potrzebują podeprzeć treningi odpowiednią dietą (</w:t>
      </w:r>
      <w:r w:rsidR="00BA0EF7">
        <w:t>chociaż ci częściej oddają się opiece</w:t>
      </w:r>
      <w:r>
        <w:t xml:space="preserve"> trenerów personalnych odpowiadających jednocześnie za rozpisanie treningów i jadłospisów). Większości osób wydaje się, że zasady prawidłowego odżywiania to zaawansowana czarna magia, wiedza tajemna, do której dostęp mają tylko nieliczni</w:t>
      </w:r>
      <w:r w:rsidR="004C12CF">
        <w:t xml:space="preserve"> wybrani</w:t>
      </w:r>
      <w:r>
        <w:t xml:space="preserve">. Tymczasem to nie do końca prawda. </w:t>
      </w:r>
    </w:p>
    <w:p w14:paraId="4D4EA3CA" w14:textId="77777777" w:rsidR="004A0117" w:rsidRDefault="004A0117" w:rsidP="004A0117">
      <w:r>
        <w:t xml:space="preserve">Organizm człowieka pod pewnymi względami działa jak sprawnie zaprojektowana i zaprogramowana maszyna. Żeby działał poprawnie, muszą być spełnione pewne warunki, a konkretniej musi być dostarczona odpowiednia ilość substancji odżywczych. I chociaż mówi się, że dla każdego dieta powinna być indywidualnie dopasowana, to lekarze już dawno opracowali normy zapotrzebowania dla konkretnych grup wiekowych z podziałem na płeć, które są wystarczającymi wytycznymi dla przeciętnego człowieka </w:t>
      </w:r>
      <w:r w:rsidR="00C33982">
        <w:t>niechorującego</w:t>
      </w:r>
      <w:r>
        <w:t xml:space="preserve"> na specyficzne przypadłości, które zmieniałyby zapotrzebowanie na konkretne substancje. W dodatku na rynku dostępne jest całe mnóstwo publikacji przybliżających zasady zdrowego odżywiania, które często dostarczają o wiele bardziej aktualnej wiedzy, niż dietetyk, któ</w:t>
      </w:r>
      <w:r w:rsidR="00C33982">
        <w:t>ry skończył studia 30 lat temu, ale</w:t>
      </w:r>
      <w:r>
        <w:t xml:space="preserve"> niekoniecznie śledzi najnowsze badania i aktualizuje swoją wiedzę. Nie trzeba być studentem dietetyki ani kierunków pokrewnych, żeby mieć do nich </w:t>
      </w:r>
      <w:r>
        <w:lastRenderedPageBreak/>
        <w:t>dostęp - chociaż warto zwracać uwagę na wydawnictwo, które wydało daną książkę oraz sprawdzić kompetencje jej autora.</w:t>
      </w:r>
    </w:p>
    <w:p w14:paraId="5CEE6C8D" w14:textId="77777777" w:rsidR="004A0117" w:rsidRDefault="004A0117" w:rsidP="004A0117">
      <w:r>
        <w:t xml:space="preserve">Uzbrojony w wiedzę człowiek może z łatwością kontrolować poprawność swojego </w:t>
      </w:r>
      <w:r w:rsidR="00463CF2">
        <w:t xml:space="preserve">sposobu </w:t>
      </w:r>
      <w:r>
        <w:t>odżywiania. Na najbardziej podstawowym poziomie wystarczy notes, długopis, waga kuchenna i wydrukowane lub wyświetlone tabele wartości odżywczych z dobrego źródła. Żyjemy jednak</w:t>
      </w:r>
      <w:r w:rsidR="00C33982">
        <w:t xml:space="preserve"> w czasach rozwoju technologii, więc</w:t>
      </w:r>
      <w:r>
        <w:t xml:space="preserve"> wszystko można zrobić szybciej, prościej i wygodniej przy użyciu k</w:t>
      </w:r>
      <w:r w:rsidR="00C33982">
        <w:t>omputera, a nawet telefonu, w związku z czym</w:t>
      </w:r>
      <w:r>
        <w:t xml:space="preserve"> powstało mnóstwo stron internetowych i aplikacji pomagających w prowadzeniu obliczeń. Niestety, narzędzia te najczęści</w:t>
      </w:r>
      <w:r w:rsidR="004C12CF">
        <w:t>ej skupiają się</w:t>
      </w:r>
      <w:r>
        <w:t xml:space="preserve"> na obliczaniu tylko i wyłącznie kaloryczności posiłków, co, owszem, jest informacją potrzebną, ale niewystarczającą do zweryfikowania poprawności diety.</w:t>
      </w:r>
    </w:p>
    <w:p w14:paraId="41C733D7" w14:textId="77777777" w:rsidR="004A0117" w:rsidRDefault="004A0117" w:rsidP="004A0117">
      <w:r>
        <w:t>Stąd pomysł, żeby wykorzystać wiedzę, którą zdobyłam w trakcie własnej, długiej walki z różnymi dietami, dietetykami oraz swoim organizmem i przekuć ją w narzędzie, które dostarczy pełnego spektrum informacji o stosowanym odżywianiu, pozwalając zaoszczędzić mnóstwo czasu, nerwów i pieniędzy.</w:t>
      </w:r>
    </w:p>
    <w:p w14:paraId="121C980C" w14:textId="77777777" w:rsidR="004A0117" w:rsidRDefault="004A0117" w:rsidP="004A0117">
      <w:r>
        <w:t>Jednocześn</w:t>
      </w:r>
      <w:r w:rsidR="00463CF2">
        <w:t>ie należy podkreślić, że nie będzie</w:t>
      </w:r>
      <w:r>
        <w:t xml:space="preserve"> to specjalistyczne narzędzie diagnostyczne, nie zastąpi wizyty u specjalisty. Dostarczy jedynie obiektywnych danych liczbowych na temat norm przyjętych dla statystycznego obywatela danej płci i w danym wieku oraz o w</w:t>
      </w:r>
      <w:r w:rsidR="00463CF2">
        <w:t>artościach odżywczych dostarczanych</w:t>
      </w:r>
      <w:r>
        <w:t xml:space="preserve"> w spożywanych pokarmach.</w:t>
      </w:r>
    </w:p>
    <w:p w14:paraId="6E01CF23" w14:textId="77777777" w:rsidR="004A0117" w:rsidRDefault="004A0117" w:rsidP="004A0117"/>
    <w:p w14:paraId="56745631" w14:textId="77777777" w:rsidR="004A0117" w:rsidRDefault="004A0117" w:rsidP="008E3994">
      <w:pPr>
        <w:pStyle w:val="Podtytu"/>
      </w:pPr>
      <w:bookmarkStart w:id="57" w:name="_Toc5963724"/>
      <w:r>
        <w:t xml:space="preserve">1.2. Cel i </w:t>
      </w:r>
      <w:r w:rsidRPr="008E3994">
        <w:t>zakres</w:t>
      </w:r>
      <w:r>
        <w:t xml:space="preserve"> pracy</w:t>
      </w:r>
      <w:bookmarkEnd w:id="57"/>
    </w:p>
    <w:p w14:paraId="481B85F8" w14:textId="77777777" w:rsidR="004A0117" w:rsidRDefault="004A0117" w:rsidP="004A0117"/>
    <w:p w14:paraId="62EF51B6" w14:textId="77777777" w:rsidR="004A0117" w:rsidRDefault="004A0117" w:rsidP="004A0117">
      <w:r>
        <w:t>Celem pracy jest zebranie informacji na temat prawidłowego bilansowania żywienia człowieka, przeanalizowanie dostępnych na rynku narzędzi wspomagających analizę codziennej diety, sformułowanie wymagań w stosunku do nowo powstającej aplikacji, projekt oraz pełna implementacja tejże oraz jej testy.</w:t>
      </w:r>
    </w:p>
    <w:p w14:paraId="121E8C0F" w14:textId="77777777" w:rsidR="004A0117" w:rsidRDefault="004A0117" w:rsidP="004A0117">
      <w:r>
        <w:t>Rozpoczęłam pracę od zapoznania się z rekomendowanymi lekturami z dziedziny dietetyki i żywienia człowieka, żeby mieć pewność, że moja wiedza jest jak najbardziej aktualna.</w:t>
      </w:r>
    </w:p>
    <w:p w14:paraId="38EFE63A" w14:textId="77777777" w:rsidR="004A0117" w:rsidRDefault="004A0117" w:rsidP="004A0117">
      <w:r>
        <w:t xml:space="preserve">Następnie przetestowałam najpopularniejsze rozwiązania na rynku, dostępne dla przeciętnego użytkownika (nie interesowały mnie aplikacje przeznaczone stricte dla lekarzy dietetyków). Chciałam dokładnie zrozumieć ich wady oraz zalety, żeby przygotować produkt, który unikałby tych pierwszych jednocześnie wykorzystując te drugie jako </w:t>
      </w:r>
      <w:r w:rsidR="004C12CF">
        <w:t xml:space="preserve">dobre </w:t>
      </w:r>
      <w:r>
        <w:t>wzorce.</w:t>
      </w:r>
    </w:p>
    <w:p w14:paraId="6660238C" w14:textId="77777777" w:rsidR="004A0117" w:rsidRDefault="004A0117" w:rsidP="004A0117">
      <w:r>
        <w:t>Posiadłszy wiedzę z dziedziny problemu, mogłam sformułować podstawowe założenia projektu takie jak:</w:t>
      </w:r>
    </w:p>
    <w:p w14:paraId="1140A1F5" w14:textId="77777777" w:rsidR="004A0117" w:rsidRPr="004C73C2" w:rsidRDefault="004A0117" w:rsidP="004C73C2">
      <w:pPr>
        <w:pStyle w:val="Akapitzlist"/>
        <w:numPr>
          <w:ilvl w:val="0"/>
          <w:numId w:val="7"/>
        </w:numPr>
      </w:pPr>
      <w:r w:rsidRPr="004C73C2">
        <w:lastRenderedPageBreak/>
        <w:t>część obliczeniowa aplikacji, która na podst</w:t>
      </w:r>
      <w:r w:rsidR="004C73C2" w:rsidRPr="004C73C2">
        <w:t xml:space="preserve">awie danych wprowadzonych przez </w:t>
      </w:r>
      <w:r w:rsidRPr="004C73C2">
        <w:t>użytkownika i wzorów stosowanych w dietetyce wylicza zapotrzebowanie na składniki odżywcze dla danego osobnika</w:t>
      </w:r>
    </w:p>
    <w:p w14:paraId="7791DD49" w14:textId="77777777" w:rsidR="004A0117" w:rsidRPr="004C73C2" w:rsidRDefault="004A0117" w:rsidP="004C73C2">
      <w:pPr>
        <w:pStyle w:val="Akapitzlist"/>
        <w:numPr>
          <w:ilvl w:val="0"/>
          <w:numId w:val="7"/>
        </w:numPr>
      </w:pPr>
      <w:r w:rsidRPr="004C73C2">
        <w:t>podstawowa funkcjonalność aplikacji, czyli dobrze zaprojektowany interfejs, który pozwoli użytkownikowi w wygodny sposób wprowadzać dane na temat jego codziennych posiłków</w:t>
      </w:r>
    </w:p>
    <w:p w14:paraId="31E33CF2" w14:textId="77777777" w:rsidR="004A0117" w:rsidRPr="004C73C2" w:rsidRDefault="004A0117" w:rsidP="004C73C2">
      <w:pPr>
        <w:pStyle w:val="Akapitzlist"/>
        <w:numPr>
          <w:ilvl w:val="0"/>
          <w:numId w:val="7"/>
        </w:numPr>
      </w:pPr>
      <w:r w:rsidRPr="004C73C2">
        <w:t>część analityczna aplikacji, która na podstawie informacji dostarczonych prz</w:t>
      </w:r>
      <w:r w:rsidR="004C73C2">
        <w:t>ez użytkownika będzie zwracać</w:t>
      </w:r>
      <w:r w:rsidRPr="004C73C2">
        <w:t xml:space="preserve"> informacje czy jego sposób odżywiania dostarcza mu niezbędnych wartości odżywczych.</w:t>
      </w:r>
    </w:p>
    <w:p w14:paraId="75A5DA77" w14:textId="77777777" w:rsidR="004A0117" w:rsidRDefault="004A0117" w:rsidP="004A0117">
      <w:r>
        <w:t>Jednocześnie</w:t>
      </w:r>
      <w:r w:rsidR="004C73C2">
        <w:t xml:space="preserve"> zadecydowałam, że chcę zbudować</w:t>
      </w:r>
      <w:r>
        <w:t xml:space="preserve"> aplikację samowystarczalną – niewymagającą nadzoru zewnętrznego administratora.</w:t>
      </w:r>
    </w:p>
    <w:p w14:paraId="76BAFD2A" w14:textId="77777777" w:rsidR="004A0117" w:rsidRDefault="004C73C2" w:rsidP="004A0117">
      <w:r>
        <w:t>Wiedziałam, że chcę wykonać</w:t>
      </w:r>
      <w:r w:rsidR="004A0117">
        <w:t xml:space="preserve"> aplikację webową oraz że największym wyzwaniem będzie stworzenie odpowiedniej bazy danych podstawowych produktów żywieniowych. Wybór technologii implementacji był kwestią drugorzędną.</w:t>
      </w:r>
    </w:p>
    <w:p w14:paraId="7E8F30DC" w14:textId="77777777" w:rsidR="004A0117" w:rsidRDefault="004A0117" w:rsidP="004A0117">
      <w:r>
        <w:t>Oprócz standardowych testów funkcjonalnych czy obciążeniowych, chciałam przetestować realne skutki używania aplikacji. Dlatego po napisaniu systemu, poświęciłam kilka tygodni i wraz z ochotnikiem systematycznie z niej korzystałam, przeprowadzając w trakcie korzystania regularne badania zewnętrzne (pomiar wagi, obwodów, badania krwi). Miałam nadzieję, że pomoże to sformułować bardziej wyczerpujące i lepiej udokumentowane wnioski końcowe.</w:t>
      </w:r>
    </w:p>
    <w:p w14:paraId="56526AD2" w14:textId="77777777" w:rsidR="004A0117" w:rsidRDefault="004A0117" w:rsidP="004A0117">
      <w:r>
        <w:t xml:space="preserve">Wnioski te wraz z przemyśleniami na temat potencjalnego dalszego rozwoju aplikacji będą stanowiły ostatnią cześć pracy. </w:t>
      </w:r>
    </w:p>
    <w:p w14:paraId="32D8E0B8" w14:textId="77777777" w:rsidR="00184E94" w:rsidRDefault="00184E94" w:rsidP="00184E94"/>
    <w:p w14:paraId="4531B1EF" w14:textId="77777777" w:rsidR="008930C1" w:rsidRDefault="008930C1" w:rsidP="00D41DF6">
      <w:pPr>
        <w:rPr>
          <w:lang w:eastAsia="pl-PL"/>
        </w:rPr>
      </w:pPr>
    </w:p>
    <w:p w14:paraId="1E83F56B" w14:textId="77777777" w:rsidR="00D41DF6" w:rsidRPr="00D41DF6" w:rsidRDefault="00D41DF6" w:rsidP="00D41DF6"/>
    <w:p w14:paraId="476ACA4F" w14:textId="77777777" w:rsidR="00AB29B4" w:rsidRDefault="00AB29B4">
      <w:pPr>
        <w:spacing w:after="160" w:line="259" w:lineRule="auto"/>
        <w:ind w:firstLine="0"/>
        <w:jc w:val="left"/>
        <w:rPr>
          <w:rFonts w:eastAsiaTheme="majorEastAsia" w:cstheme="majorBidi"/>
          <w:b/>
          <w:smallCaps/>
          <w:sz w:val="28"/>
          <w:szCs w:val="32"/>
          <w:highlight w:val="lightGray"/>
        </w:rPr>
      </w:pPr>
      <w:r>
        <w:rPr>
          <w:highlight w:val="lightGray"/>
        </w:rPr>
        <w:br w:type="page"/>
      </w:r>
    </w:p>
    <w:p w14:paraId="66E01AA1" w14:textId="77777777" w:rsidR="00E375D2" w:rsidRDefault="00691791" w:rsidP="00691791">
      <w:pPr>
        <w:pStyle w:val="Nagwek1"/>
      </w:pPr>
      <w:bookmarkStart w:id="58" w:name="_Toc5963725"/>
      <w:r>
        <w:lastRenderedPageBreak/>
        <w:t xml:space="preserve">2. </w:t>
      </w:r>
      <w:r w:rsidR="00E375D2">
        <w:t>analiza dziedziny</w:t>
      </w:r>
      <w:bookmarkEnd w:id="58"/>
    </w:p>
    <w:p w14:paraId="3E6A7BD6" w14:textId="77777777" w:rsidR="00AB29B4" w:rsidRDefault="00AB29B4" w:rsidP="00AB29B4"/>
    <w:p w14:paraId="161DA96B" w14:textId="77777777" w:rsidR="00B01638" w:rsidRDefault="001D2D07" w:rsidP="00AB29B4">
      <w:r>
        <w:t>Najważniejszym etapem przed rozpoczęciem projektowani</w:t>
      </w:r>
      <w:r w:rsidR="00B01638">
        <w:t>a</w:t>
      </w:r>
      <w:r>
        <w:t xml:space="preserve"> aplikacji jest solidne rozeznanie się w temacie. Należy zarówno zdobyć przynajmniej podstawową wiedzę z dziedziny, której dotyczy projekt</w:t>
      </w:r>
      <w:r w:rsidR="00B01638">
        <w:t>,</w:t>
      </w:r>
      <w:r>
        <w:t xml:space="preserve"> żeby uniknąć błędów merytorycznych w założeniach, jak i poznać podobne aplikacje, żeby stworzyć produkt, który </w:t>
      </w:r>
      <w:r w:rsidR="00B01638">
        <w:t>będzie stanowił konkurencję dla obecnych już na rynku rozwiązań.</w:t>
      </w:r>
    </w:p>
    <w:p w14:paraId="0AF93E33" w14:textId="77777777" w:rsidR="00AB29B4" w:rsidRDefault="00B01638" w:rsidP="00AB29B4">
      <w:r>
        <w:t xml:space="preserve">Tym zagadnieniom zostanie poświęcony niniejszy rozdział. </w:t>
      </w:r>
      <w:r w:rsidR="001D2D07">
        <w:t xml:space="preserve"> </w:t>
      </w:r>
    </w:p>
    <w:p w14:paraId="16D3D337" w14:textId="77777777" w:rsidR="00691791" w:rsidRDefault="00691791" w:rsidP="00AB29B4"/>
    <w:p w14:paraId="575AB0A8" w14:textId="77777777" w:rsidR="00691791" w:rsidRDefault="00691791" w:rsidP="00691791">
      <w:pPr>
        <w:pStyle w:val="Podtytu"/>
      </w:pPr>
      <w:bookmarkStart w:id="59" w:name="_Toc5963726"/>
      <w:r>
        <w:t>2.</w:t>
      </w:r>
      <w:r w:rsidR="00E542DB">
        <w:t>1</w:t>
      </w:r>
      <w:r>
        <w:t>. Aby żyć trzeba jeść – wstęp do żywienia człowieka</w:t>
      </w:r>
      <w:bookmarkEnd w:id="59"/>
    </w:p>
    <w:p w14:paraId="4D380867" w14:textId="77777777" w:rsidR="00691791" w:rsidRDefault="00691791" w:rsidP="00AB29B4"/>
    <w:p w14:paraId="79A73C6B" w14:textId="77777777" w:rsidR="00175531" w:rsidRDefault="00175531" w:rsidP="00175531">
      <w:r>
        <w:t xml:space="preserve">Jak zostało wspomniane we wstępie, organizm zdrowego człowieka i procesy metaboliczne w nim zachodzące można przyrównać do dobrze zaprojektowanego i zaprogramowanego urządzenia. W niniejszym </w:t>
      </w:r>
      <w:r w:rsidR="008E5667">
        <w:t>pod</w:t>
      </w:r>
      <w:r>
        <w:t>rozdziale zostanie przybliżone jak dokładnie wyglądają te procesy, jakie zmienne należy uwzględnić wyliczając zapotrzebowanie na składniki odżywcze oraz czym dokła</w:t>
      </w:r>
      <w:r w:rsidR="008E5667">
        <w:t>dnie są poszczególne składniki,</w:t>
      </w:r>
      <w:r>
        <w:t xml:space="preserve"> czemu służą</w:t>
      </w:r>
      <w:r w:rsidR="008E5667">
        <w:t xml:space="preserve"> i dlaczego prawidłowe bilansowanie diety jest takie istotne</w:t>
      </w:r>
      <w:r>
        <w:t>.</w:t>
      </w:r>
    </w:p>
    <w:p w14:paraId="1FC5CF62" w14:textId="77777777" w:rsidR="009B124B" w:rsidRDefault="009B124B" w:rsidP="00175531"/>
    <w:p w14:paraId="02B1957B" w14:textId="0DEE76C7" w:rsidR="009B124B" w:rsidRDefault="00B414FF" w:rsidP="009B124B">
      <w:pPr>
        <w:pStyle w:val="Nagwek2"/>
      </w:pPr>
      <w:bookmarkStart w:id="60" w:name="_Toc5963727"/>
      <w:r>
        <w:t>2.1</w:t>
      </w:r>
      <w:r w:rsidR="009B124B">
        <w:t>.1. Energia</w:t>
      </w:r>
      <w:r w:rsidR="00107E90">
        <w:t xml:space="preserve"> [1</w:t>
      </w:r>
      <w:r w:rsidR="00214EE1">
        <w:t>9,20</w:t>
      </w:r>
      <w:r w:rsidR="00863E13">
        <w:t>]</w:t>
      </w:r>
      <w:bookmarkEnd w:id="60"/>
    </w:p>
    <w:p w14:paraId="71C04FF8" w14:textId="77777777" w:rsidR="009B124B" w:rsidRDefault="009B124B" w:rsidP="009B124B"/>
    <w:p w14:paraId="79C8D773" w14:textId="77777777" w:rsidR="009B124B" w:rsidRDefault="009B124B" w:rsidP="009B124B">
      <w:r>
        <w:t xml:space="preserve">Kontynuując porównanie człowieka do maszyny, należy powiedzieć o podstawowym zasilaniu. Dla komputera lub innego sprzętu będzie do energia elektryczna prądu elektrycznego, a dla człowieka energia chemiczna zawarta w spożytym pokarmie. </w:t>
      </w:r>
      <w:r w:rsidR="0032603B">
        <w:t>Dla ludzi pożywienie to jedyne źródło energii, którą wykorzystuje do procesów metabolicznych związanych z utrzymaniem podstawowej przemiany materii, aktywnością fizyczną, termogenezą poposiłkową, wzrostem, rozbudową nowych tkanek oraz laktacją.</w:t>
      </w:r>
    </w:p>
    <w:p w14:paraId="28FE5F60" w14:textId="77777777" w:rsidR="0032603B" w:rsidRDefault="0032603B" w:rsidP="009B124B">
      <w:r>
        <w:t xml:space="preserve">Indywidualne zapotrzebowanie człowieka na energię rozpatruje się w cyklu dobowym i jest określane jako </w:t>
      </w:r>
      <w:r w:rsidR="009B5D18">
        <w:t>taka ilość energii pobranej</w:t>
      </w:r>
      <w:r>
        <w:t xml:space="preserve"> z pożywieni</w:t>
      </w:r>
      <w:r w:rsidR="009B5D18">
        <w:t>a</w:t>
      </w:r>
      <w:r>
        <w:t xml:space="preserve">, która osobie zdrowej pozwala wykonywać wszystkie czynności ekonomicznie i społecznie niezbędne oraz uzasadnione oraz, biorąc pod uwagę wydawanie tej energii, zapewnia utrzymanie </w:t>
      </w:r>
      <w:r w:rsidR="009B5D18">
        <w:t>odpowiedniej wagi</w:t>
      </w:r>
      <w:ins w:id="61" w:author="Okot" w:date="2019-03-28T13:05:00Z">
        <w:r w:rsidR="002A32B2">
          <w:t>,</w:t>
        </w:r>
      </w:ins>
      <w:r>
        <w:t xml:space="preserve"> uwzględniając wykonywanie aktywności </w:t>
      </w:r>
      <w:r w:rsidR="009B5D18">
        <w:t>fizycznej na poziomie koniecznym</w:t>
      </w:r>
      <w:r>
        <w:t xml:space="preserve"> dla osiągnięcia i </w:t>
      </w:r>
      <w:r w:rsidR="009B5D18">
        <w:t>utrzymania</w:t>
      </w:r>
      <w:r>
        <w:t xml:space="preserve"> dobrego stanu zdrowia.</w:t>
      </w:r>
    </w:p>
    <w:p w14:paraId="419D9E72" w14:textId="77777777" w:rsidR="0032603B" w:rsidRDefault="0032603B" w:rsidP="009B124B">
      <w:r>
        <w:t>Podpierając się pierwszym prawem termodynamiki, mówiącym, że</w:t>
      </w:r>
      <w:r w:rsidR="00005967">
        <w:t xml:space="preserve"> ciepło dostarczone do układu zużywa się na zwiększenie jego energii wewnętrznej i na wykonanie przez układ </w:t>
      </w:r>
      <w:r w:rsidR="00005967">
        <w:lastRenderedPageBreak/>
        <w:t>pracy przeciwko siłom zewnętrznym, można uprościć powyższą definicję i powiedzieć, że ilość energii pobieranej przez organizm ludzki jest równa sumie ilości energii gromadzonej i wydatkowanej:</w:t>
      </w:r>
    </w:p>
    <w:p w14:paraId="56D45A92" w14:textId="77777777" w:rsidR="00005967" w:rsidRDefault="00005967" w:rsidP="009B124B"/>
    <w:p w14:paraId="2BA3871B" w14:textId="77777777" w:rsidR="00005967" w:rsidRPr="00297C44" w:rsidRDefault="00297C44" w:rsidP="009B124B">
      <m:oMathPara>
        <m:oMath>
          <m:r>
            <w:rPr>
              <w:rFonts w:ascii="Cambria Math" w:hAnsi="Cambria Math"/>
            </w:rPr>
            <m:t>Ep=Eg+Ew</m:t>
          </m:r>
        </m:oMath>
      </m:oMathPara>
    </w:p>
    <w:p w14:paraId="3B82D826" w14:textId="77777777" w:rsidR="00297C44" w:rsidRPr="009B124B" w:rsidRDefault="00297C44" w:rsidP="00297C44">
      <w:pPr>
        <w:jc w:val="right"/>
      </w:pPr>
      <w:r>
        <w:t>(2.1)</w:t>
      </w:r>
    </w:p>
    <w:p w14:paraId="25AAEC45" w14:textId="77777777" w:rsidR="00691791" w:rsidRDefault="00297C44" w:rsidP="00297C44">
      <w:pPr>
        <w:ind w:firstLine="0"/>
      </w:pPr>
      <w:r>
        <w:t>gdzie:</w:t>
      </w:r>
    </w:p>
    <w:p w14:paraId="2936CAF7" w14:textId="77777777" w:rsidR="00691791" w:rsidRDefault="00C11285" w:rsidP="00C11285">
      <w:pPr>
        <w:ind w:firstLine="0"/>
      </w:pPr>
      <w:r>
        <w:t xml:space="preserve">Ep – oznacza energię chemiczną pobraną </w:t>
      </w:r>
      <w:del w:id="62" w:author="Okot" w:date="2019-03-28T13:06:00Z">
        <w:r w:rsidDel="002A32B2">
          <w:delText>z makroskładników obecnych w spożywanym pokarmie</w:delText>
        </w:r>
        <w:r w:rsidR="00BF75C5" w:rsidDel="002A32B2">
          <w:delText>;</w:delText>
        </w:r>
      </w:del>
      <w:ins w:id="63" w:author="Okot" w:date="2019-03-28T13:06:00Z">
        <w:r w:rsidR="002A32B2">
          <w:t>ze spożytego pokarmu;</w:t>
        </w:r>
      </w:ins>
    </w:p>
    <w:p w14:paraId="36152C8A" w14:textId="77777777" w:rsidR="00C11285" w:rsidRDefault="00C11285" w:rsidP="00C11285">
      <w:pPr>
        <w:ind w:firstLine="0"/>
      </w:pPr>
      <w:r>
        <w:t>Eg – oznacza energię chemiczną zgromadzoną lub magazynowaną w postaci cząsteczek różnego typu związków wchodzących w skład ciała, głównie białek</w:t>
      </w:r>
      <w:ins w:id="64" w:author="Okot" w:date="2019-03-28T13:06:00Z">
        <w:r w:rsidR="002A32B2">
          <w:t>,</w:t>
        </w:r>
      </w:ins>
      <w:r>
        <w:t xml:space="preserve"> tłuszczów i glikogenu</w:t>
      </w:r>
      <w:r w:rsidR="00BF75C5">
        <w:t>;</w:t>
      </w:r>
    </w:p>
    <w:p w14:paraId="655A768F" w14:textId="77777777" w:rsidR="00C11285" w:rsidRDefault="00C11285" w:rsidP="00C11285">
      <w:pPr>
        <w:ind w:firstLine="0"/>
      </w:pPr>
      <w:r>
        <w:t>Ew – oznacza energię cieplną uwalnianą z organizmu w trakcie wykonywania podstawowych procesów fizjologicznych oraz w czasie wykonywania pracy fizycznej</w:t>
      </w:r>
      <w:r w:rsidR="00BF75C5">
        <w:t>.</w:t>
      </w:r>
    </w:p>
    <w:p w14:paraId="5A833047" w14:textId="77777777" w:rsidR="00BF75C5" w:rsidRDefault="00BF75C5" w:rsidP="00C11285">
      <w:pPr>
        <w:ind w:firstLine="0"/>
      </w:pPr>
    </w:p>
    <w:p w14:paraId="75DFF5F2" w14:textId="77777777" w:rsidR="00BF75C5" w:rsidRDefault="00BF75C5" w:rsidP="00BF75C5">
      <w:r>
        <w:t>Zapotrzebowanie na energię podaje się standardowo w kilokaloriach</w:t>
      </w:r>
      <w:r w:rsidR="005A6AC9">
        <w:t xml:space="preserve"> </w:t>
      </w:r>
      <w:r>
        <w:t>(kcal) i</w:t>
      </w:r>
      <w:r w:rsidR="005A6AC9">
        <w:t xml:space="preserve"> </w:t>
      </w:r>
      <w:r>
        <w:t>(lub) kilodżulach</w:t>
      </w:r>
      <w:r w:rsidR="005A6AC9">
        <w:t xml:space="preserve"> </w:t>
      </w:r>
      <w:r>
        <w:t>(kJ).</w:t>
      </w:r>
      <w:r w:rsidR="004C4794">
        <w:t xml:space="preserve"> 1 kcal odpowiada 4,184 kJ, a 1 kJ to 0,239 kcal. Chociaż kilodżule są jednostkami międzynarodowymi, to kilokalorie potocznie zwane skrótowo „kaloriami” funkcjonują powszechnie w </w:t>
      </w:r>
      <w:ins w:id="65" w:author="Okot" w:date="2019-03-28T13:07:00Z">
        <w:r w:rsidR="002A32B2">
          <w:t>społeczeństwie</w:t>
        </w:r>
      </w:ins>
      <w:del w:id="66" w:author="Okot" w:date="2019-03-28T13:07:00Z">
        <w:r w:rsidR="004C4794" w:rsidDel="002A32B2">
          <w:delText>umysłach przeciętnych ludzi</w:delText>
        </w:r>
      </w:del>
      <w:r w:rsidR="004C4794">
        <w:t xml:space="preserve"> (czyli </w:t>
      </w:r>
      <w:r w:rsidR="009B5D18">
        <w:t xml:space="preserve">wśród </w:t>
      </w:r>
      <w:r w:rsidR="004C4794">
        <w:t>potencjalnych użytkowników tworzonej aplikacji), kiedy omawiany jest temat diety i odżywiania, w związku z czym będą używane do wyrażania miar związanych z energią w niniejszej pracy.</w:t>
      </w:r>
    </w:p>
    <w:p w14:paraId="2BEB432B" w14:textId="77777777" w:rsidR="007F713F" w:rsidRDefault="007F713F" w:rsidP="00BF75C5">
      <w:r>
        <w:t xml:space="preserve">Indywidualny popyt na energię zależy od wielu składowych. Przede wszystkim od </w:t>
      </w:r>
      <w:del w:id="67" w:author="Okot" w:date="2019-03-28T13:07:00Z">
        <w:r w:rsidDel="002A32B2">
          <w:delText>plci</w:delText>
        </w:r>
      </w:del>
      <w:ins w:id="68" w:author="Okot" w:date="2019-03-28T13:07:00Z">
        <w:r w:rsidR="002A32B2">
          <w:t>płci</w:t>
        </w:r>
      </w:ins>
      <w:r>
        <w:t>, wieku, stanu fizjologicznego, wymiarów (masy i wysokości) i składu ciała oraz warunków klimatycznych.</w:t>
      </w:r>
    </w:p>
    <w:p w14:paraId="7B7CA501" w14:textId="536AEEF1" w:rsidR="00863E13" w:rsidRDefault="002B55DF" w:rsidP="004C4794">
      <w:pPr>
        <w:ind w:firstLine="0"/>
      </w:pPr>
      <w:r>
        <w:tab/>
        <w:t>Część czynników jest bardzo osobnicza i indywidualne różnice w zapotrzebowaniu są ciężkie do uwzględnienia. Natomiast największe zużycie energii w ciągu dnia</w:t>
      </w:r>
      <w:r w:rsidR="00107E90">
        <w:t xml:space="preserve"> (60-</w:t>
      </w:r>
      <w:r w:rsidR="00107E90" w:rsidRPr="00B414FF">
        <w:t>70%</w:t>
      </w:r>
      <w:ins w:id="69" w:author="Okot" w:date="2019-03-30T21:07:00Z">
        <w:r w:rsidR="005928F3" w:rsidRPr="00B414FF">
          <w:t> </w:t>
        </w:r>
      </w:ins>
      <w:del w:id="70" w:author="Okot" w:date="2019-03-30T21:07:00Z">
        <w:r w:rsidR="00107E90" w:rsidRPr="00B414FF" w:rsidDel="005928F3">
          <w:delText xml:space="preserve"> </w:delText>
        </w:r>
      </w:del>
      <w:r w:rsidR="00107E90" w:rsidRPr="00B414FF">
        <w:t>[1</w:t>
      </w:r>
      <w:r w:rsidR="00214EE1">
        <w:t>8</w:t>
      </w:r>
      <w:r w:rsidR="00E64EC3" w:rsidRPr="00B414FF">
        <w:t>])</w:t>
      </w:r>
      <w:r>
        <w:t xml:space="preserve"> określa się mianem podstawowej przemiany materii (ang, </w:t>
      </w:r>
      <w:r w:rsidRPr="00B26574">
        <w:rPr>
          <w:i/>
          <w:rPrChange w:id="71" w:author="Okot" w:date="2019-03-31T13:43:00Z">
            <w:rPr/>
          </w:rPrChange>
        </w:rPr>
        <w:t>basal metabolic rate</w:t>
      </w:r>
      <w:r>
        <w:t>) i składają się na niego wydatki na utrzymanie podstawowych funkcji narządów wewnętrznych, stałej temperatury ciała, aktywnego transportu składników przez błony biologiczne, biosyntezy składników ciała potrzebnych do ich odnowy oraz budowy nowych komórek. Zużycie to mierzy się w ściśle określonych warunkach: 10-12</w:t>
      </w:r>
      <w:del w:id="72" w:author="Okot" w:date="2019-03-30T21:07:00Z">
        <w:r w:rsidDel="005928F3">
          <w:delText xml:space="preserve"> </w:delText>
        </w:r>
      </w:del>
      <w:ins w:id="73" w:author="Okot" w:date="2019-03-30T21:07:00Z">
        <w:r w:rsidR="005928F3">
          <w:t> </w:t>
        </w:r>
      </w:ins>
      <w:r>
        <w:t>godzin po ostatnim posiłku i 8</w:t>
      </w:r>
      <w:ins w:id="74" w:author="Okot" w:date="2019-03-30T21:07:00Z">
        <w:r w:rsidR="005928F3">
          <w:t> </w:t>
        </w:r>
      </w:ins>
      <w:del w:id="75" w:author="Okot" w:date="2019-03-30T21:07:00Z">
        <w:r w:rsidDel="005928F3">
          <w:delText xml:space="preserve"> </w:delText>
        </w:r>
      </w:del>
      <w:r w:rsidR="009B5D18">
        <w:t>godzinach snu</w:t>
      </w:r>
      <w:r>
        <w:t xml:space="preserve"> przy przebywaniu w pozycji leżącej w temperaturze pokojowej.</w:t>
      </w:r>
    </w:p>
    <w:p w14:paraId="77D31624" w14:textId="77777777" w:rsidR="00352822" w:rsidRDefault="00352822" w:rsidP="00352822">
      <w:r>
        <w:t>Upraszczając</w:t>
      </w:r>
      <w:r w:rsidR="009B5D18">
        <w:t>,</w:t>
      </w:r>
      <w:r>
        <w:t xml:space="preserve"> PPM to zużycie energii na wszystkie podstawowe, niezbędne procesy zachodzące w ciele człowieka w ciągu dnia łącznie z </w:t>
      </w:r>
      <w:ins w:id="76" w:author="Okot" w:date="2019-03-28T13:07:00Z">
        <w:r w:rsidR="002A32B2">
          <w:t>trawieniem</w:t>
        </w:r>
      </w:ins>
      <w:del w:id="77" w:author="Okot" w:date="2019-03-28T13:07:00Z">
        <w:r w:rsidDel="002A32B2">
          <w:delText>jedzeniem</w:delText>
        </w:r>
      </w:del>
      <w:r>
        <w:t xml:space="preserve"> i snem. </w:t>
      </w:r>
    </w:p>
    <w:p w14:paraId="780549CD" w14:textId="77777777" w:rsidR="00352822" w:rsidRDefault="00352822" w:rsidP="00352822"/>
    <w:p w14:paraId="7DED3EDF" w14:textId="77777777" w:rsidR="00352822" w:rsidRDefault="00E64EC3" w:rsidP="00352822">
      <w:r>
        <w:lastRenderedPageBreak/>
        <w:t>Istnieje kilka sposób obliczania PP</w:t>
      </w:r>
      <w:r w:rsidR="00694E64">
        <w:t>M. Eksperci FAO i WHO opracowali szczegółową tabelę równań regresji opisujących zależność PPM od masy ciała z wyróżnieniem płci i grup wiekowych. Jednak na co dzień w dietetyce stosuje się uproszczone wzory. Dwa najpopularniejsze to wzór Mifflina i Harrisa-Benedicta, przy czym ten drugi jest minimalnie bardziej dokładny i z tego względu będzie wykorzystywany w tej pracy.</w:t>
      </w:r>
      <w:r w:rsidR="006862E2">
        <w:t xml:space="preserve"> </w:t>
      </w:r>
      <w:r w:rsidR="00E95D7B">
        <w:t>Wzór Harrisa-Benedicta występuje w dwóch wersjach – dla kobiet:</w:t>
      </w:r>
    </w:p>
    <w:p w14:paraId="1191E587" w14:textId="77777777" w:rsidR="00694E64" w:rsidRDefault="00694E64" w:rsidP="00352822"/>
    <w:p w14:paraId="251F30E7" w14:textId="77777777" w:rsidR="00694E64" w:rsidRPr="00E95D7B" w:rsidRDefault="001A6800" w:rsidP="00352822">
      <m:oMathPara>
        <m:oMath>
          <m:r>
            <w:rPr>
              <w:rFonts w:ascii="Cambria Math" w:hAnsi="Cambria Math"/>
            </w:rPr>
            <m:t>PPM=665,1+9,567 M +1,85W- 4,68L</m:t>
          </m:r>
        </m:oMath>
      </m:oMathPara>
    </w:p>
    <w:p w14:paraId="38A3E4FC" w14:textId="77777777" w:rsidR="00E95D7B" w:rsidRDefault="00E95D7B" w:rsidP="00E95D7B">
      <w:pPr>
        <w:jc w:val="right"/>
      </w:pPr>
      <w:r>
        <w:t>(2.1)</w:t>
      </w:r>
    </w:p>
    <w:p w14:paraId="029473F0" w14:textId="77777777" w:rsidR="00E95D7B" w:rsidRDefault="008E0BB5" w:rsidP="00E95D7B">
      <w:pPr>
        <w:ind w:firstLine="0"/>
        <w:jc w:val="left"/>
      </w:pPr>
      <w:r>
        <w:t>g</w:t>
      </w:r>
      <w:r w:rsidR="00E95D7B">
        <w:t xml:space="preserve">dzie: </w:t>
      </w:r>
    </w:p>
    <w:p w14:paraId="1430703E" w14:textId="77777777" w:rsidR="00E95D7B" w:rsidRDefault="00E95D7B" w:rsidP="00E95D7B">
      <w:pPr>
        <w:ind w:firstLine="0"/>
        <w:jc w:val="left"/>
      </w:pPr>
      <w:r>
        <w:t>PPM</w:t>
      </w:r>
      <w:r w:rsidR="008E0BB5">
        <w:t xml:space="preserve"> – oznacza podstawową przemianę materii kobiety;</w:t>
      </w:r>
    </w:p>
    <w:p w14:paraId="214EBAE4" w14:textId="77777777" w:rsidR="008E0BB5" w:rsidRDefault="008E0BB5" w:rsidP="00E95D7B">
      <w:pPr>
        <w:ind w:firstLine="0"/>
        <w:jc w:val="left"/>
      </w:pPr>
      <w:r>
        <w:t>M – oznacza masę ciała wyrażoną w kilogramach;</w:t>
      </w:r>
    </w:p>
    <w:p w14:paraId="6464886E" w14:textId="77777777" w:rsidR="008E0BB5" w:rsidRDefault="008E0BB5" w:rsidP="00E95D7B">
      <w:pPr>
        <w:ind w:firstLine="0"/>
        <w:jc w:val="left"/>
      </w:pPr>
      <w:r>
        <w:t>W – oznacza wzrost wyrażony w centymetrach;</w:t>
      </w:r>
    </w:p>
    <w:p w14:paraId="7FD2C85C" w14:textId="77777777" w:rsidR="008E0BB5" w:rsidRDefault="00815C5E" w:rsidP="00E95D7B">
      <w:pPr>
        <w:ind w:firstLine="0"/>
        <w:jc w:val="left"/>
      </w:pPr>
      <w:r>
        <w:t>L</w:t>
      </w:r>
      <w:r w:rsidR="008E0BB5">
        <w:t xml:space="preserve"> – oznacza wiek wyrażony w latach</w:t>
      </w:r>
    </w:p>
    <w:p w14:paraId="545D80E9" w14:textId="77777777" w:rsidR="008E0BB5" w:rsidRPr="00E95D7B" w:rsidRDefault="008E0BB5" w:rsidP="00E95D7B">
      <w:pPr>
        <w:ind w:firstLine="0"/>
        <w:jc w:val="left"/>
      </w:pPr>
    </w:p>
    <w:p w14:paraId="22273E7E" w14:textId="77777777" w:rsidR="00E95D7B" w:rsidRDefault="00E95D7B" w:rsidP="00E95D7B">
      <w:pPr>
        <w:ind w:firstLine="0"/>
      </w:pPr>
      <w:r>
        <w:t>oraz dla mężczyzn:</w:t>
      </w:r>
    </w:p>
    <w:p w14:paraId="56952510" w14:textId="77777777" w:rsidR="008E0BB5" w:rsidRDefault="008E0BB5" w:rsidP="008E0BB5"/>
    <w:p w14:paraId="32BBC6FB" w14:textId="77777777" w:rsidR="008E0BB5" w:rsidRPr="00E95D7B" w:rsidRDefault="008E0BB5" w:rsidP="008E0BB5">
      <m:oMathPara>
        <m:oMath>
          <m:r>
            <w:rPr>
              <w:rFonts w:ascii="Cambria Math" w:hAnsi="Cambria Math"/>
            </w:rPr>
            <m:t>PPM=66,47+13,75 M+5W- 6,76L</m:t>
          </m:r>
        </m:oMath>
      </m:oMathPara>
    </w:p>
    <w:p w14:paraId="68CD61CC" w14:textId="77777777" w:rsidR="008E0BB5" w:rsidRDefault="008E0BB5" w:rsidP="008E0BB5">
      <w:pPr>
        <w:jc w:val="right"/>
      </w:pPr>
      <w:r>
        <w:t>(2.1)</w:t>
      </w:r>
    </w:p>
    <w:p w14:paraId="2A2DCE6A" w14:textId="77777777" w:rsidR="008E0BB5" w:rsidRDefault="008E0BB5" w:rsidP="008E0BB5">
      <w:pPr>
        <w:ind w:firstLine="0"/>
        <w:jc w:val="left"/>
      </w:pPr>
      <w:r>
        <w:t xml:space="preserve">gdzie: </w:t>
      </w:r>
    </w:p>
    <w:p w14:paraId="3A548349" w14:textId="77777777" w:rsidR="008E0BB5" w:rsidRDefault="008E0BB5" w:rsidP="008E0BB5">
      <w:pPr>
        <w:ind w:firstLine="0"/>
        <w:jc w:val="left"/>
      </w:pPr>
      <w:r>
        <w:t>PPM – oznacza podstawową przemianę materii mężczyzny;</w:t>
      </w:r>
    </w:p>
    <w:p w14:paraId="573D6BFF" w14:textId="77777777" w:rsidR="008E0BB5" w:rsidRDefault="00815C5E" w:rsidP="008E0BB5">
      <w:pPr>
        <w:ind w:firstLine="0"/>
        <w:jc w:val="left"/>
      </w:pPr>
      <w:r>
        <w:t>M</w:t>
      </w:r>
      <w:r w:rsidR="008E0BB5">
        <w:t xml:space="preserve"> – oznacza masę ciała wyrażoną w kilogramach;</w:t>
      </w:r>
    </w:p>
    <w:p w14:paraId="6A6505BA" w14:textId="77777777" w:rsidR="008E0BB5" w:rsidRDefault="008E0BB5" w:rsidP="008E0BB5">
      <w:pPr>
        <w:ind w:firstLine="0"/>
        <w:jc w:val="left"/>
      </w:pPr>
      <w:r>
        <w:t>W – oznacza wzrost wyrażony w centymetrach;</w:t>
      </w:r>
    </w:p>
    <w:p w14:paraId="4099A695" w14:textId="77777777" w:rsidR="008E0BB5" w:rsidRDefault="00815C5E" w:rsidP="008E0BB5">
      <w:pPr>
        <w:ind w:firstLine="0"/>
        <w:jc w:val="left"/>
      </w:pPr>
      <w:r>
        <w:t>L</w:t>
      </w:r>
      <w:r w:rsidR="008E0BB5">
        <w:t xml:space="preserve"> – oznacza wiek wyrażony w latach</w:t>
      </w:r>
      <w:r w:rsidR="00FE7C45">
        <w:t>.</w:t>
      </w:r>
    </w:p>
    <w:p w14:paraId="61987F30" w14:textId="77777777" w:rsidR="00352822" w:rsidRDefault="00352822" w:rsidP="00352822"/>
    <w:p w14:paraId="32544535" w14:textId="77777777" w:rsidR="00D857B0" w:rsidRDefault="009D0345" w:rsidP="00D857B0">
      <w:r>
        <w:t>Obliczenie PPM stanowi podstawę obliczenia całk</w:t>
      </w:r>
      <w:r w:rsidR="00AD0DE7">
        <w:t>owitej przemiany</w:t>
      </w:r>
      <w:r w:rsidR="00FE7C45">
        <w:t xml:space="preserve"> materii (CPM), która uwzględnia wydatek energetyczny </w:t>
      </w:r>
      <w:ins w:id="78" w:author="Okot" w:date="2019-03-28T13:08:00Z">
        <w:r w:rsidR="002A32B2">
          <w:t xml:space="preserve">na </w:t>
        </w:r>
      </w:ins>
      <w:r w:rsidR="00FE7C45">
        <w:t>wszelkie wykonywane przez człowieka czynności np.: mycie się, ubieranie, gotowanie, prace domowe, chodzenie, spędzanie czasu wolnego, itp. Wartość CPM oblicza się poprzez pomnożenie przez siebie w</w:t>
      </w:r>
      <w:r w:rsidR="00D857B0">
        <w:t>artości PPM i współczynnika PAL przy czym jest to sposób obliczeń stosowany dla osób powyżej 10.</w:t>
      </w:r>
      <w:ins w:id="79" w:author="Okot" w:date="2019-03-30T21:07:00Z">
        <w:r w:rsidR="005928F3">
          <w:t> </w:t>
        </w:r>
      </w:ins>
      <w:del w:id="80" w:author="Okot" w:date="2019-03-30T21:07:00Z">
        <w:r w:rsidR="00D857B0" w:rsidDel="005928F3">
          <w:delText xml:space="preserve"> </w:delText>
        </w:r>
      </w:del>
      <w:r w:rsidR="00D857B0">
        <w:t>roku życia. Normy na zapotrzebowanie energetyczne dla niemowląt i dzieci do 10.</w:t>
      </w:r>
      <w:ins w:id="81" w:author="Okot" w:date="2019-03-30T21:07:00Z">
        <w:r w:rsidR="005928F3">
          <w:t> </w:t>
        </w:r>
      </w:ins>
      <w:del w:id="82" w:author="Okot" w:date="2019-03-30T21:07:00Z">
        <w:r w:rsidR="00D857B0" w:rsidDel="005928F3">
          <w:delText xml:space="preserve"> </w:delText>
        </w:r>
      </w:del>
      <w:r w:rsidR="00D857B0">
        <w:t>roku życia zostały obliczone na podstawie danych o zapotrzebowaniu na energi</w:t>
      </w:r>
      <w:ins w:id="83" w:author="Okot" w:date="2019-03-28T13:08:00Z">
        <w:r w:rsidR="002A32B2">
          <w:t>ę</w:t>
        </w:r>
      </w:ins>
      <w:del w:id="84" w:author="Okot" w:date="2019-03-28T13:08:00Z">
        <w:r w:rsidR="00D857B0" w:rsidDel="002A32B2">
          <w:delText>e</w:delText>
        </w:r>
      </w:del>
      <w:r w:rsidR="00D857B0">
        <w:t xml:space="preserve"> dzieci w tym przedziale wieku przez ekspertów FAO/WHO i na nich bazują ustalenia polskiego Instytutu Żywności i Żywienia dostępne w formie tabelarycznej.</w:t>
      </w:r>
    </w:p>
    <w:p w14:paraId="65EFC3E4" w14:textId="77777777" w:rsidR="00D857B0" w:rsidRDefault="00D857B0" w:rsidP="00D857B0">
      <w:pPr>
        <w:rPr>
          <w:ins w:id="85" w:author="Okot" w:date="2019-03-31T14:14:00Z"/>
        </w:rPr>
      </w:pPr>
      <w:r>
        <w:lastRenderedPageBreak/>
        <w:t>Ponieważ niniejsza praca i jej produkt skierowane są do osób samodzielnie zajmujących się swoim żywieniem ze szczególnym ukierunkowaniem na osoby dorosłe, normy te nie będą tu przytaczane, a osoby zainteresowane tematem odsyła się do literatury fachowej poświęconej żywieniu dzieci.</w:t>
      </w:r>
    </w:p>
    <w:p w14:paraId="3A3AE02A" w14:textId="77777777" w:rsidR="00FA34C5" w:rsidRPr="00FE7C45" w:rsidRDefault="00FA34C5" w:rsidP="00D857B0">
      <w:ins w:id="86" w:author="Okot" w:date="2019-03-31T14:14:00Z">
        <w:r>
          <w:t>Drugim szczególnym przypadkiem, któr</w:t>
        </w:r>
      </w:ins>
      <w:r w:rsidR="009B5D18">
        <w:t>ego</w:t>
      </w:r>
      <w:ins w:id="87" w:author="Okot" w:date="2019-03-31T14:14:00Z">
        <w:r>
          <w:t xml:space="preserve"> uwzględnienie jest zaplanowane</w:t>
        </w:r>
      </w:ins>
      <w:r w:rsidR="009B5D18">
        <w:t>,</w:t>
      </w:r>
      <w:ins w:id="88" w:author="Okot" w:date="2019-03-31T14:14:00Z">
        <w:r>
          <w:t xml:space="preserve"> są kobiety w ciąży i karmiące piersią, które do otrzymanego wyniku CPM powinny doliczyć 360 kcal w</w:t>
        </w:r>
      </w:ins>
      <w:ins w:id="89" w:author="Okot" w:date="2019-03-31T14:16:00Z">
        <w:r>
          <w:t> </w:t>
        </w:r>
      </w:ins>
      <w:ins w:id="90" w:author="Okot" w:date="2019-03-31T14:14:00Z">
        <w:r>
          <w:t>I</w:t>
        </w:r>
      </w:ins>
      <w:ins w:id="91" w:author="Okot" w:date="2019-03-31T14:17:00Z">
        <w:r>
          <w:t>I</w:t>
        </w:r>
      </w:ins>
      <w:ins w:id="92" w:author="Okot" w:date="2019-03-31T14:14:00Z">
        <w:r>
          <w:t> </w:t>
        </w:r>
      </w:ins>
      <w:ins w:id="93" w:author="Okot" w:date="2019-03-31T14:17:00Z">
        <w:r>
          <w:t>t</w:t>
        </w:r>
      </w:ins>
      <w:ins w:id="94" w:author="Okot" w:date="2019-03-31T14:16:00Z">
        <w:r>
          <w:t>rymestrze</w:t>
        </w:r>
      </w:ins>
      <w:ins w:id="95" w:author="Okot" w:date="2019-03-31T14:17:00Z">
        <w:r>
          <w:t xml:space="preserve"> ciąży</w:t>
        </w:r>
      </w:ins>
      <w:ins w:id="96" w:author="Okot" w:date="2019-03-31T14:16:00Z">
        <w:r>
          <w:t>,</w:t>
        </w:r>
      </w:ins>
      <w:ins w:id="97" w:author="Okot" w:date="2019-03-31T14:17:00Z">
        <w:r>
          <w:t xml:space="preserve"> 475 kcal w III i 505 kcal podczas laktacji. </w:t>
        </w:r>
      </w:ins>
      <w:ins w:id="98" w:author="Okot" w:date="2019-03-31T14:16:00Z">
        <w:r>
          <w:t xml:space="preserve"> </w:t>
        </w:r>
      </w:ins>
    </w:p>
    <w:p w14:paraId="7FB67908" w14:textId="77777777" w:rsidR="00352822" w:rsidDel="002A32B2" w:rsidRDefault="00352822" w:rsidP="00352822">
      <w:pPr>
        <w:rPr>
          <w:del w:id="99" w:author="Okot" w:date="2019-03-28T13:09:00Z"/>
        </w:rPr>
      </w:pPr>
    </w:p>
    <w:p w14:paraId="164E1694" w14:textId="77777777" w:rsidR="00FE7C45" w:rsidRDefault="00FE7C45" w:rsidP="00352822"/>
    <w:p w14:paraId="4CC4EA2E" w14:textId="77777777" w:rsidR="00FE7C45" w:rsidRPr="00FE7C45" w:rsidRDefault="00FE7C45" w:rsidP="00352822">
      <m:oMathPara>
        <m:oMath>
          <m:r>
            <w:rPr>
              <w:rFonts w:ascii="Cambria Math" w:hAnsi="Cambria Math"/>
            </w:rPr>
            <m:t>CPM=PPM×PAL</m:t>
          </m:r>
        </m:oMath>
      </m:oMathPara>
    </w:p>
    <w:p w14:paraId="3958CC50" w14:textId="77777777" w:rsidR="00FE7C45" w:rsidRDefault="00FE7C45" w:rsidP="00FE7C45">
      <w:pPr>
        <w:jc w:val="right"/>
      </w:pPr>
      <w:r>
        <w:t>(2.1)</w:t>
      </w:r>
    </w:p>
    <w:p w14:paraId="1EA2FE98" w14:textId="77777777" w:rsidR="00FE7C45" w:rsidRDefault="00FE7C45" w:rsidP="00FE7C45">
      <w:pPr>
        <w:ind w:firstLine="0"/>
        <w:jc w:val="left"/>
      </w:pPr>
      <w:r>
        <w:t xml:space="preserve">gdzie: </w:t>
      </w:r>
    </w:p>
    <w:p w14:paraId="6E0DC56A" w14:textId="77777777" w:rsidR="00FE7C45" w:rsidRDefault="00FE7C45" w:rsidP="00FE7C45">
      <w:pPr>
        <w:ind w:firstLine="0"/>
      </w:pPr>
      <w:r>
        <w:t>CPM – oznacza całkowitą przemianę materii;</w:t>
      </w:r>
    </w:p>
    <w:p w14:paraId="215B5631" w14:textId="77777777" w:rsidR="00FE7C45" w:rsidRDefault="00FE7C45" w:rsidP="00FE7C45">
      <w:pPr>
        <w:ind w:firstLine="0"/>
      </w:pPr>
      <w:r>
        <w:t>PPM – oznacza podstawową przemianę materii;</w:t>
      </w:r>
    </w:p>
    <w:p w14:paraId="480651D1" w14:textId="77777777" w:rsidR="00FE7C45" w:rsidRDefault="00FE7C45" w:rsidP="00FE7C45">
      <w:pPr>
        <w:ind w:firstLine="0"/>
      </w:pPr>
      <w:r>
        <w:t>PAL – oznacza współczynnik aktywności fizycznej.</w:t>
      </w:r>
    </w:p>
    <w:p w14:paraId="357DABB9" w14:textId="77777777" w:rsidR="00D857B0" w:rsidRDefault="00D857B0" w:rsidP="00FE7C45">
      <w:pPr>
        <w:ind w:firstLine="0"/>
      </w:pPr>
    </w:p>
    <w:p w14:paraId="3131A828" w14:textId="77777777" w:rsidR="00D857B0" w:rsidRDefault="00D857B0" w:rsidP="00D857B0">
      <w:r>
        <w:t>Współczynnik PAL jest wartością umowną określającą średni poziom aktywności fizycznej w ciągu doby</w:t>
      </w:r>
      <w:r w:rsidR="00F442BC">
        <w:t xml:space="preserve">. Powinien być </w:t>
      </w:r>
      <w:ins w:id="100" w:author="Okot" w:date="2019-03-28T13:09:00Z">
        <w:r w:rsidR="002A32B2">
          <w:t>ustalany</w:t>
        </w:r>
      </w:ins>
      <w:del w:id="101" w:author="Okot" w:date="2019-03-28T13:09:00Z">
        <w:r w:rsidR="00F442BC" w:rsidDel="002A32B2">
          <w:delText>określany</w:delText>
        </w:r>
      </w:del>
      <w:r w:rsidR="00F442BC">
        <w:t xml:space="preserve"> na podstawie danych o wielkości wydatków ponoszonych w związku z pracą zawodową oraz przy wykonywaniu różnego rodzaju czynności w czasie wolnym od pracy.</w:t>
      </w:r>
    </w:p>
    <w:p w14:paraId="590CD91A" w14:textId="77777777" w:rsidR="00F442BC" w:rsidRDefault="00F442BC" w:rsidP="00D857B0">
      <w:r>
        <w:t xml:space="preserve">W badaniach klinicznych wykorzystuje się bardziej szczegółowe metody </w:t>
      </w:r>
      <w:del w:id="102" w:author="Okot" w:date="2019-03-28T13:09:00Z">
        <w:r w:rsidDel="002A32B2">
          <w:delText>ustalan</w:delText>
        </w:r>
      </w:del>
      <w:ins w:id="103" w:author="Okot" w:date="2019-03-28T13:09:00Z">
        <w:r w:rsidR="002A32B2">
          <w:t>mierzen</w:t>
        </w:r>
      </w:ins>
      <w:r>
        <w:t>ia wartości współczynnika PAL, natomiast w podstawach dietetyki można zastosować poniższą klasyfikację.</w:t>
      </w:r>
    </w:p>
    <w:p w14:paraId="5CF19ABA" w14:textId="77777777" w:rsidR="00E5576F" w:rsidRDefault="00E5576F" w:rsidP="00D857B0"/>
    <w:p w14:paraId="3BC9BB12" w14:textId="77777777" w:rsidR="00E5576F" w:rsidRDefault="00E5576F" w:rsidP="00E5576F">
      <w:pPr>
        <w:ind w:firstLine="0"/>
      </w:pPr>
      <w:r>
        <w:t>Tabela 2.1.</w:t>
      </w:r>
    </w:p>
    <w:p w14:paraId="451A71CA" w14:textId="432EE784" w:rsidR="00E5576F" w:rsidRDefault="00E5576F" w:rsidP="00E5576F">
      <w:pPr>
        <w:ind w:firstLine="0"/>
      </w:pPr>
      <w:r>
        <w:t>Klasyfikacja poziomów aktywności fizycznej (PAL) wg FAO/WHO/UNU 2004 [</w:t>
      </w:r>
      <w:r w:rsidR="00107E90">
        <w:t>1</w:t>
      </w:r>
      <w:r w:rsidR="00214EE1">
        <w:t>9</w:t>
      </w:r>
      <w:r>
        <w:t>].</w:t>
      </w:r>
    </w:p>
    <w:tbl>
      <w:tblPr>
        <w:tblStyle w:val="Tabela-Siatka"/>
        <w:tblW w:w="0" w:type="auto"/>
        <w:tblLook w:val="04A0" w:firstRow="1" w:lastRow="0" w:firstColumn="1" w:lastColumn="0" w:noHBand="0" w:noVBand="1"/>
      </w:tblPr>
      <w:tblGrid>
        <w:gridCol w:w="4530"/>
        <w:gridCol w:w="4531"/>
      </w:tblGrid>
      <w:tr w:rsidR="00E5576F" w14:paraId="76E0528A" w14:textId="77777777" w:rsidTr="00E5576F">
        <w:tc>
          <w:tcPr>
            <w:tcW w:w="4530" w:type="dxa"/>
          </w:tcPr>
          <w:p w14:paraId="228C1A77" w14:textId="77777777" w:rsidR="00E5576F" w:rsidRPr="00E5576F" w:rsidRDefault="00E5576F" w:rsidP="00E5576F">
            <w:pPr>
              <w:ind w:firstLine="0"/>
              <w:jc w:val="center"/>
              <w:rPr>
                <w:b/>
              </w:rPr>
            </w:pPr>
            <w:r w:rsidRPr="00E5576F">
              <w:rPr>
                <w:b/>
              </w:rPr>
              <w:t>Tryb życia</w:t>
            </w:r>
          </w:p>
        </w:tc>
        <w:tc>
          <w:tcPr>
            <w:tcW w:w="4531" w:type="dxa"/>
          </w:tcPr>
          <w:p w14:paraId="73E01707" w14:textId="77777777" w:rsidR="00E5576F" w:rsidRPr="00E5576F" w:rsidRDefault="00E5576F" w:rsidP="00E5576F">
            <w:pPr>
              <w:ind w:firstLine="0"/>
              <w:jc w:val="center"/>
              <w:rPr>
                <w:b/>
              </w:rPr>
            </w:pPr>
            <w:r w:rsidRPr="00E5576F">
              <w:rPr>
                <w:b/>
              </w:rPr>
              <w:t>PAL</w:t>
            </w:r>
          </w:p>
        </w:tc>
      </w:tr>
      <w:tr w:rsidR="00E5576F" w14:paraId="4AAFB0D1" w14:textId="77777777" w:rsidTr="00E5576F">
        <w:tc>
          <w:tcPr>
            <w:tcW w:w="4530" w:type="dxa"/>
          </w:tcPr>
          <w:p w14:paraId="16CB60A9" w14:textId="77777777" w:rsidR="00E5576F" w:rsidRDefault="00E5576F" w:rsidP="00E5576F">
            <w:pPr>
              <w:ind w:firstLine="0"/>
              <w:jc w:val="center"/>
            </w:pPr>
            <w:r>
              <w:t>Mało aktywny</w:t>
            </w:r>
          </w:p>
        </w:tc>
        <w:tc>
          <w:tcPr>
            <w:tcW w:w="4531" w:type="dxa"/>
          </w:tcPr>
          <w:p w14:paraId="1347F5DC" w14:textId="77777777" w:rsidR="00E5576F" w:rsidRDefault="00E5576F" w:rsidP="00E5576F">
            <w:pPr>
              <w:ind w:firstLine="0"/>
              <w:jc w:val="center"/>
            </w:pPr>
            <w:r>
              <w:t>1,40-1,69</w:t>
            </w:r>
          </w:p>
        </w:tc>
      </w:tr>
      <w:tr w:rsidR="00E5576F" w14:paraId="2CF3C58F" w14:textId="77777777" w:rsidTr="00E5576F">
        <w:tc>
          <w:tcPr>
            <w:tcW w:w="4530" w:type="dxa"/>
          </w:tcPr>
          <w:p w14:paraId="511F2F18" w14:textId="77777777" w:rsidR="00E5576F" w:rsidRDefault="00E5576F" w:rsidP="00E5576F">
            <w:pPr>
              <w:ind w:firstLine="0"/>
              <w:jc w:val="center"/>
            </w:pPr>
            <w:r>
              <w:t>Umiarkowanie aktywny</w:t>
            </w:r>
          </w:p>
        </w:tc>
        <w:tc>
          <w:tcPr>
            <w:tcW w:w="4531" w:type="dxa"/>
          </w:tcPr>
          <w:p w14:paraId="345E9E83" w14:textId="77777777" w:rsidR="00E5576F" w:rsidRDefault="00E5576F" w:rsidP="00E5576F">
            <w:pPr>
              <w:ind w:firstLine="0"/>
              <w:jc w:val="center"/>
            </w:pPr>
            <w:r>
              <w:t>1,70-1,99</w:t>
            </w:r>
          </w:p>
        </w:tc>
      </w:tr>
      <w:tr w:rsidR="00E5576F" w14:paraId="69D40751" w14:textId="77777777" w:rsidTr="00E5576F">
        <w:tc>
          <w:tcPr>
            <w:tcW w:w="4530" w:type="dxa"/>
          </w:tcPr>
          <w:p w14:paraId="1EEEBABF" w14:textId="77777777" w:rsidR="00E5576F" w:rsidRDefault="00E5576F" w:rsidP="00E5576F">
            <w:pPr>
              <w:ind w:firstLine="0"/>
              <w:jc w:val="center"/>
            </w:pPr>
            <w:r>
              <w:t>Bardzo aktywny</w:t>
            </w:r>
          </w:p>
        </w:tc>
        <w:tc>
          <w:tcPr>
            <w:tcW w:w="4531" w:type="dxa"/>
          </w:tcPr>
          <w:p w14:paraId="477EE2EA" w14:textId="77777777" w:rsidR="00E5576F" w:rsidRDefault="00E5576F" w:rsidP="00E5576F">
            <w:pPr>
              <w:ind w:firstLine="0"/>
              <w:jc w:val="center"/>
            </w:pPr>
            <w:r>
              <w:t>2,00-2,40</w:t>
            </w:r>
          </w:p>
        </w:tc>
      </w:tr>
    </w:tbl>
    <w:p w14:paraId="0629A63D" w14:textId="77777777" w:rsidR="00E5576F" w:rsidRDefault="00E5576F" w:rsidP="00E5576F">
      <w:pPr>
        <w:ind w:firstLine="0"/>
      </w:pPr>
    </w:p>
    <w:p w14:paraId="06DB36A6" w14:textId="77777777" w:rsidR="00D857B0" w:rsidRDefault="0021282D" w:rsidP="0021282D">
      <w:r>
        <w:t>Współczynnik aktywności fizycznej jest bardzo ważną miarą i jest brany pod uwagę przy tworzeniu zaleceń odnośnie pożądanej aktywności fizycznej. Przyjmuje się, że pożądaną wartością dla osoby dorosłej jest co najmniej 1,75. Tymczasem siedzący tryb pracy (</w:t>
      </w:r>
      <w:r w:rsidR="005A6AC9">
        <w:t xml:space="preserve">np.: </w:t>
      </w:r>
      <w:r>
        <w:t>praca za biurkiem) w poł</w:t>
      </w:r>
      <w:r w:rsidR="00D21093">
        <w:t>ączeniu z preferowanym statycznym</w:t>
      </w:r>
      <w:r>
        <w:t xml:space="preserve"> sposobem spędzania wolnego czasu </w:t>
      </w:r>
      <w:r>
        <w:lastRenderedPageBreak/>
        <w:t>(np.: oglądanie telewizji) klasy</w:t>
      </w:r>
      <w:r w:rsidR="00D21093">
        <w:t>fikują wielu ludzi w najniższym</w:t>
      </w:r>
      <w:r>
        <w:t xml:space="preserve"> przedziale sprzyjającym powstawaniu nadwagi.</w:t>
      </w:r>
    </w:p>
    <w:p w14:paraId="22CC3288" w14:textId="09B13DBF" w:rsidR="00BE6C3C" w:rsidRDefault="00163020" w:rsidP="0021282D">
      <w:r>
        <w:t>Dostarczanie organizmowi odpowiedniej ilości energii jest klu</w:t>
      </w:r>
      <w:r w:rsidR="00D21093">
        <w:t>czowe nie tylko dla zachowania bądź osiągnięcia</w:t>
      </w:r>
      <w:r>
        <w:t xml:space="preserve"> właściwej wagi. On sam decyduje o przeznaczeniu kalorii spożywanych z pożywieniem, stosując skomplikowane mechanizmy, których dokładnego działania, jak </w:t>
      </w:r>
      <w:r w:rsidR="00D21093">
        <w:t xml:space="preserve">sami </w:t>
      </w:r>
      <w:r>
        <w:t>przyznają</w:t>
      </w:r>
      <w:r w:rsidR="00D21093">
        <w:t>,</w:t>
      </w:r>
      <w:r>
        <w:t xml:space="preserve"> najbardziej doświadczeni lekarze</w:t>
      </w:r>
      <w:r w:rsidRPr="00EB398E">
        <w:t xml:space="preserve"> nie</w:t>
      </w:r>
      <w:r>
        <w:t xml:space="preserve"> </w:t>
      </w:r>
      <w:ins w:id="104" w:author="Okot" w:date="2019-03-30T21:07:00Z">
        <w:r w:rsidR="00701337">
          <w:t>są</w:t>
        </w:r>
      </w:ins>
      <w:del w:id="105" w:author="Okot" w:date="2019-03-30T21:07:00Z">
        <w:r w:rsidDel="00701337">
          <w:delText>jesteśmy</w:delText>
        </w:r>
      </w:del>
      <w:r>
        <w:t xml:space="preserve"> póki co w stanie poznać i zrozumieć</w:t>
      </w:r>
      <w:r w:rsidR="00D21093">
        <w:t> [</w:t>
      </w:r>
      <w:r w:rsidR="00913B78">
        <w:t>1</w:t>
      </w:r>
      <w:r w:rsidR="00214EE1">
        <w:t>6</w:t>
      </w:r>
      <w:r w:rsidR="00D21093">
        <w:t>]</w:t>
      </w:r>
      <w:r>
        <w:t>. Kiedy przyjmowane są pełnowartościowe pokarmy, organizm przeznacza je na pożyteczne procesy w t</w:t>
      </w:r>
      <w:r w:rsidR="00E41D31">
        <w:t>ym też pozbywanie się nadmiarów</w:t>
      </w:r>
      <w:ins w:id="106" w:author="Okot" w:date="2019-03-28T13:11:00Z">
        <w:r w:rsidR="002A32B2">
          <w:t xml:space="preserve"> (co sprzyja odchudzaniu)</w:t>
        </w:r>
      </w:ins>
      <w:r w:rsidR="00D21093">
        <w:t>, wspomagając się rozmaitymi mechanizmami</w:t>
      </w:r>
      <w:r w:rsidR="00E41D31">
        <w:t>, żeby zadecydować czy dane kalorie zostaną wykorzystane, zmagazynowane czy spalone.</w:t>
      </w:r>
    </w:p>
    <w:p w14:paraId="0EBB560A" w14:textId="77777777" w:rsidR="00E41D31" w:rsidRDefault="00E41D31" w:rsidP="0021282D">
      <w:r>
        <w:t xml:space="preserve">Zrozumienie, że zmiany sposobu odżywiania powodują zmiany w przetwarzaniu kalorii, co prowadzi do zmian masy ciała jest kluczowe w procesie bilansowania diety. </w:t>
      </w:r>
    </w:p>
    <w:p w14:paraId="43E06DD0" w14:textId="148E9EF6" w:rsidR="00E41D31" w:rsidRDefault="00E41D31" w:rsidP="0021282D">
      <w:r>
        <w:t>Kiedy ciało otrzymuje więcej kalorii, niż to wynika z zapotrzebowania, kalorie te są magazynowa</w:t>
      </w:r>
      <w:ins w:id="107" w:author="Okot" w:date="2019-03-28T13:11:00Z">
        <w:r w:rsidR="002A32B2">
          <w:t>ne</w:t>
        </w:r>
      </w:ins>
      <w:r>
        <w:t xml:space="preserve"> w postaci tkanki tłuszczowej. Wiele osób nie zdaje sobie sprawy z </w:t>
      </w:r>
      <w:r w:rsidR="004F42B2">
        <w:t>tego, jak nie</w:t>
      </w:r>
      <w:r>
        <w:t>wiele nadprogramowych kalorii jest potrzebnych</w:t>
      </w:r>
      <w:r w:rsidR="00D21093">
        <w:t>,</w:t>
      </w:r>
      <w:r>
        <w:t xml:space="preserve"> by tej tkanki zrobił się znaczny nadmiar. Tymczasem zostało udowodnione, że już 50 kalorii więcej codziennie</w:t>
      </w:r>
      <w:r w:rsidR="003F7EBB">
        <w:t xml:space="preserve"> (to mniej niż znajduje się w jednym jabłku)</w:t>
      </w:r>
      <w:r>
        <w:t>, może doprowadzić do dodatkowych 9</w:t>
      </w:r>
      <w:ins w:id="108" w:author="Okot" w:date="2019-03-30T21:08:00Z">
        <w:r w:rsidR="00701337">
          <w:t> </w:t>
        </w:r>
      </w:ins>
      <w:del w:id="109" w:author="Okot" w:date="2019-03-30T21:08:00Z">
        <w:r w:rsidDel="00701337">
          <w:delText xml:space="preserve"> </w:delText>
        </w:r>
      </w:del>
      <w:r>
        <w:t>kg rocznie</w:t>
      </w:r>
      <w:del w:id="110" w:author="Okot" w:date="2019-03-30T21:08:00Z">
        <w:r w:rsidDel="00701337">
          <w:delText xml:space="preserve"> </w:delText>
        </w:r>
        <w:r w:rsidR="00107E90" w:rsidDel="00701337">
          <w:delText>[</w:delText>
        </w:r>
      </w:del>
      <w:ins w:id="111" w:author="Okot" w:date="2019-03-30T21:08:00Z">
        <w:r w:rsidR="00701337">
          <w:t> </w:t>
        </w:r>
      </w:ins>
      <w:r w:rsidR="00EB398E">
        <w:t>[</w:t>
      </w:r>
      <w:r w:rsidR="00A03EAC">
        <w:t>1</w:t>
      </w:r>
      <w:r w:rsidR="00214EE1">
        <w:t>6</w:t>
      </w:r>
      <w:r>
        <w:t xml:space="preserve">].  </w:t>
      </w:r>
    </w:p>
    <w:p w14:paraId="13E19689" w14:textId="28230EA9" w:rsidR="006C79B5" w:rsidRDefault="004F42B2" w:rsidP="0021282D">
      <w:r>
        <w:t>Na tej samej zasadzie wprowadzenie deficytu energii względem CPM powinno zaowocować zmniejszeniem masy ciała.</w:t>
      </w:r>
      <w:r w:rsidR="004C5E4F">
        <w:t xml:space="preserve"> Jest to jednak proces dużo trudniejszy niż proces przybierania na wadze. Przede wszystkim organizm dąży do homeostazy – pragnie zachować masę ciała. Przyzwyczajony do otrzymywania konkretnych ilości energii broni się przed deficytem. Nagłe duże zmniejszenie liczby dostarczanych kalorii </w:t>
      </w:r>
      <w:del w:id="112" w:author="Okot" w:date="2019-03-28T13:12:00Z">
        <w:r w:rsidR="004C5E4F" w:rsidDel="002A32B2">
          <w:delText>jedyn</w:delText>
        </w:r>
      </w:del>
      <w:del w:id="113" w:author="Okot" w:date="2019-03-28T13:11:00Z">
        <w:r w:rsidR="004C5E4F" w:rsidDel="002A32B2">
          <w:delText xml:space="preserve">e co </w:delText>
        </w:r>
      </w:del>
      <w:r w:rsidR="004C5E4F">
        <w:t xml:space="preserve">powoduje </w:t>
      </w:r>
      <w:ins w:id="114" w:author="Okot" w:date="2019-03-28T13:12:00Z">
        <w:r w:rsidR="002A32B2">
          <w:t xml:space="preserve">jedynie </w:t>
        </w:r>
      </w:ins>
      <w:del w:id="115" w:author="Okot" w:date="2019-03-28T13:12:00Z">
        <w:r w:rsidR="004C5E4F" w:rsidDel="002A32B2">
          <w:delText xml:space="preserve">to </w:delText>
        </w:r>
      </w:del>
      <w:r w:rsidR="004C5E4F">
        <w:t>ciągłe uczucie głod</w:t>
      </w:r>
      <w:r w:rsidR="00D21093">
        <w:t>u, a długotrwały głód wywołuje</w:t>
      </w:r>
      <w:r w:rsidR="004C5E4F">
        <w:t xml:space="preserve"> reakcję obronną. Zamiast spalać odłożoną tkankę tłuszczową, żeby dostarczyć sobie energii, organizm zaczyna się zapętlać: myśli, że nachodzą czasy jeszcze większego głodu i te niewielkie ilości energii należy zamagazynować na ten ciężki okres. Spowalnia więc metabolizm, oszczędza na wydawaniu energii na podstawowe procesy i odkłada jeszcze więcej tkanki </w:t>
      </w:r>
      <w:r w:rsidR="004C5E4F" w:rsidRPr="00EB398E">
        <w:t>tłuszczowej</w:t>
      </w:r>
      <w:ins w:id="116" w:author="Okot" w:date="2019-03-30T21:08:00Z">
        <w:r w:rsidR="00701337" w:rsidRPr="00EB398E">
          <w:t> </w:t>
        </w:r>
      </w:ins>
      <w:del w:id="117" w:author="Okot" w:date="2019-03-30T21:08:00Z">
        <w:r w:rsidR="004C5E4F" w:rsidRPr="00EB398E" w:rsidDel="00701337">
          <w:delText xml:space="preserve"> </w:delText>
        </w:r>
      </w:del>
      <w:r w:rsidR="004C5E4F" w:rsidRPr="00EB398E">
        <w:t>[</w:t>
      </w:r>
      <w:r w:rsidR="00214EE1">
        <w:t>16</w:t>
      </w:r>
      <w:r w:rsidR="004C5E4F" w:rsidRPr="00EB398E">
        <w:t>].</w:t>
      </w:r>
      <w:r w:rsidR="004C5E4F">
        <w:t xml:space="preserve"> Dlatego diety-cud, które namawiają do spożywania 1000-1200 kcal są nie tylko nieskuteczne, ale również niebezpieczne na zdrowia. </w:t>
      </w:r>
    </w:p>
    <w:p w14:paraId="5058D4AB" w14:textId="77777777" w:rsidR="00A76687" w:rsidRDefault="004C5E4F" w:rsidP="0021282D">
      <w:r>
        <w:t>Wprowadzając defic</w:t>
      </w:r>
      <w:r w:rsidR="006C79B5">
        <w:t>yt kaloryczny nie wolno obniżać</w:t>
      </w:r>
      <w:r w:rsidR="005A6AC9">
        <w:t xml:space="preserve"> dziennego spożycia</w:t>
      </w:r>
      <w:r>
        <w:t xml:space="preserve"> poniżej wartości kilokalorii odpowiadającej PPM</w:t>
      </w:r>
      <w:r w:rsidR="006C79B5">
        <w:t>, co więcej zaleca się</w:t>
      </w:r>
      <w:r w:rsidR="005A6AC9">
        <w:t xml:space="preserve"> niespożywanie mniej niż</w:t>
      </w:r>
      <w:r w:rsidR="006C79B5">
        <w:t xml:space="preserve"> 1600 kcal</w:t>
      </w:r>
      <w:ins w:id="118" w:author="Okot" w:date="2019-03-28T13:12:00Z">
        <w:r w:rsidR="003603BD">
          <w:t>/dz</w:t>
        </w:r>
      </w:ins>
      <w:r w:rsidR="006C79B5">
        <w:t>. N</w:t>
      </w:r>
      <w:r w:rsidR="00A76687">
        <w:t>ajlepiej zacząć od niedoboru</w:t>
      </w:r>
      <w:r w:rsidR="006C79B5">
        <w:t xml:space="preserve"> rzędu ok. </w:t>
      </w:r>
      <w:r w:rsidR="00A76687">
        <w:t>2</w:t>
      </w:r>
      <w:r w:rsidR="006C79B5">
        <w:t>00</w:t>
      </w:r>
      <w:r w:rsidR="00A76687">
        <w:t>-300</w:t>
      </w:r>
      <w:r w:rsidR="006C79B5">
        <w:t xml:space="preserve"> kcal dz</w:t>
      </w:r>
      <w:r w:rsidR="00D21093">
        <w:t xml:space="preserve">iennie i stopniowo go zwiększać, </w:t>
      </w:r>
      <w:r w:rsidR="006C79B5">
        <w:t>obserwując reakcje własnego organizmu.</w:t>
      </w:r>
      <w:r w:rsidR="00A76687">
        <w:t xml:space="preserve"> </w:t>
      </w:r>
    </w:p>
    <w:p w14:paraId="7AE38839" w14:textId="77777777" w:rsidR="004C5E4F" w:rsidRDefault="00A76687" w:rsidP="0021282D">
      <w:r>
        <w:lastRenderedPageBreak/>
        <w:t>Szacuje się, że żeby schudnąć 1</w:t>
      </w:r>
      <w:r w:rsidR="005A6AC9">
        <w:t xml:space="preserve"> </w:t>
      </w:r>
      <w:r>
        <w:t>kg należy doprowadzić do deficytu ok. 3000</w:t>
      </w:r>
      <w:r w:rsidR="005A6AC9">
        <w:t xml:space="preserve"> </w:t>
      </w:r>
      <w:r w:rsidR="00D21093">
        <w:t>kcal.</w:t>
      </w:r>
      <w:r>
        <w:t>W skali tygodnia niedobór wynosiłby 429 kcal/dz. W zależności oczywiście od całkowitego indywidualnego zapotrzebowania w dużej części przypadków nie jest to niewykonalne. Jednocześnie większość głosów ze środowiska dietetyków utrzymuje, że utrata 1</w:t>
      </w:r>
      <w:ins w:id="119" w:author="Okot" w:date="2019-03-28T23:22:00Z">
        <w:r w:rsidR="00756E96">
          <w:t> </w:t>
        </w:r>
      </w:ins>
      <w:del w:id="120" w:author="Okot" w:date="2019-03-28T23:21:00Z">
        <w:r w:rsidDel="00756E96">
          <w:delText xml:space="preserve"> </w:delText>
        </w:r>
      </w:del>
      <w:r>
        <w:t xml:space="preserve">kg.m.c./tydzień to dużo </w:t>
      </w:r>
      <w:r w:rsidR="005A6AC9">
        <w:t>i nie należy</w:t>
      </w:r>
      <w:r>
        <w:t xml:space="preserve"> oczekiwać </w:t>
      </w:r>
      <w:r w:rsidR="005A6AC9">
        <w:t xml:space="preserve">jeszcze </w:t>
      </w:r>
      <w:r>
        <w:t>większych rezultatów</w:t>
      </w:r>
      <w:r w:rsidR="005A6AC9">
        <w:t>,</w:t>
      </w:r>
      <w:r>
        <w:t xml:space="preserve"> jeśli chce się przeprowadzić cały proces bezpiecznie</w:t>
      </w:r>
      <w:r w:rsidR="005A6AC9">
        <w:t xml:space="preserve"> dla zdrowia i bez ryzyka efektu</w:t>
      </w:r>
      <w:r>
        <w:t xml:space="preserve"> jo-jo.</w:t>
      </w:r>
    </w:p>
    <w:p w14:paraId="05EDE653" w14:textId="77777777" w:rsidR="00A76687" w:rsidRDefault="00A76687" w:rsidP="0021282D">
      <w:r>
        <w:t xml:space="preserve">Należy tutaj poskromić własną niecierpliwość zwłaszcza, że nie tylko </w:t>
      </w:r>
      <w:del w:id="121" w:author="Okot" w:date="2019-03-28T13:13:00Z">
        <w:r w:rsidDel="003603BD">
          <w:delText xml:space="preserve">o </w:delText>
        </w:r>
      </w:del>
      <w:r>
        <w:t xml:space="preserve">kalorie </w:t>
      </w:r>
      <w:r w:rsidR="002012ED">
        <w:t>są</w:t>
      </w:r>
      <w:r>
        <w:t xml:space="preserve"> </w:t>
      </w:r>
      <w:r w:rsidR="002012ED">
        <w:t>dostarczane wraz z pożywieniem</w:t>
      </w:r>
      <w:r>
        <w:t>. Żeby organizm funkcjonował prawidłowo niezbędne jest dostarczenie odpowiedniej ilości składników odżywczych (więcej na ten temat w kolejnych p</w:t>
      </w:r>
      <w:ins w:id="122" w:author="Okot" w:date="2019-03-28T13:13:00Z">
        <w:r w:rsidR="003603BD">
          <w:t>unktach</w:t>
        </w:r>
      </w:ins>
      <w:del w:id="123" w:author="Okot" w:date="2019-03-28T13:13:00Z">
        <w:r w:rsidDel="003603BD">
          <w:delText>odrozdziałach</w:delText>
        </w:r>
      </w:del>
      <w:r>
        <w:t xml:space="preserve">). Zmniejszenie dziennego spożycia kalorii oznacza konieczność dostarczenia takiej samej ilości </w:t>
      </w:r>
      <w:r w:rsidR="002012ED">
        <w:t>elementów</w:t>
      </w:r>
      <w:r>
        <w:t xml:space="preserve"> w mniejszej ilości pożywienia.</w:t>
      </w:r>
    </w:p>
    <w:p w14:paraId="12A9BC1F" w14:textId="77777777" w:rsidR="00BB2FDE" w:rsidRDefault="00BB2FDE" w:rsidP="0021282D">
      <w:r>
        <w:t xml:space="preserve">Zachowanie wagi jest teoretycznie najprostszym do osiągnięcia celem – wystarczy </w:t>
      </w:r>
      <w:r w:rsidR="0017766B">
        <w:t>spożywać tyle kalorii, ile się spala. Ponieważ, jak zostało wspomniane wcześniej, wyliczenie CPM bazuje po części na nieprecyzyjnych składowych, przyjmuje się, że nie trzeba ściśle przestrzegać wyliczonej wartości – ważne, żeby średnie dzienne spożycie oscylowało wokół tej liczby. Niektórzy dietetycy zalecają wręcz wprowadzenie na stałe deficytu rzędu 50-100 kcal/dz. Jest to zbyt mały brak</w:t>
      </w:r>
      <w:r w:rsidR="00D21093">
        <w:t>,</w:t>
      </w:r>
      <w:r w:rsidR="0017766B">
        <w:t xml:space="preserve"> by powodował chudnięcie i mógł doprowadzić do niedoborów składników odżywczych przy poprawnie zbilansowanej diecie, a jednocześnie skutecznie zapobiegałby zbyt częstemu przekraczaniu wyznaczonego spożycia.</w:t>
      </w:r>
    </w:p>
    <w:p w14:paraId="14A2AD0F" w14:textId="77777777" w:rsidR="00CE545E" w:rsidRDefault="00CE545E" w:rsidP="0021282D"/>
    <w:p w14:paraId="3FD5C9FA" w14:textId="77777777" w:rsidR="00CE545E" w:rsidRDefault="00CE545E" w:rsidP="00CE545E">
      <w:pPr>
        <w:pStyle w:val="Nagwek2"/>
      </w:pPr>
      <w:bookmarkStart w:id="124" w:name="_Toc5963728"/>
      <w:r>
        <w:t>2.1.2. Ocena masy ciała</w:t>
      </w:r>
      <w:bookmarkEnd w:id="124"/>
    </w:p>
    <w:p w14:paraId="07B25823" w14:textId="77777777" w:rsidR="00883447" w:rsidRDefault="00883447" w:rsidP="00883447"/>
    <w:p w14:paraId="5FEBE1CC" w14:textId="77777777" w:rsidR="00883447" w:rsidRDefault="00883447" w:rsidP="00883447">
      <w:r>
        <w:t>Wielokrotnie w niniejszej pracy używane były terminy nadwaga lub otyłość. Chociaż na intuicyjnym poziomie jest oczywiste, że chodzi o zwiększoną masę ciała, jednak z inżynierskiego punktu widzenia należy podejść do sprawy w bardziej mierzalny sposób.</w:t>
      </w:r>
    </w:p>
    <w:p w14:paraId="774239F4" w14:textId="77777777" w:rsidR="00883447" w:rsidRDefault="00883447" w:rsidP="00883447">
      <w:r>
        <w:t>Standardowo do matematyczne</w:t>
      </w:r>
      <w:ins w:id="125" w:author="Okot" w:date="2019-03-28T13:14:00Z">
        <w:r w:rsidR="003603BD">
          <w:t>j oceny</w:t>
        </w:r>
      </w:ins>
      <w:del w:id="126" w:author="Okot" w:date="2019-03-28T13:14:00Z">
        <w:r w:rsidDel="003603BD">
          <w:delText>go określania</w:delText>
        </w:r>
      </w:del>
      <w:r>
        <w:t xml:space="preserve"> masy ciała wykorzystywany jest parametr BMI (ang. </w:t>
      </w:r>
      <w:r w:rsidRPr="00D21093">
        <w:rPr>
          <w:i/>
        </w:rPr>
        <w:t>body mass index</w:t>
      </w:r>
      <w:r>
        <w:t xml:space="preserve">). Jest to stosunek masy ciała człowieka do jego wzrostu. </w:t>
      </w:r>
    </w:p>
    <w:p w14:paraId="42B64698" w14:textId="77777777" w:rsidR="00883447" w:rsidRDefault="00883447" w:rsidP="00883447"/>
    <w:p w14:paraId="65BEFFEC" w14:textId="77777777" w:rsidR="00883447" w:rsidRDefault="00883447">
      <m:oMathPara>
        <m:oMath>
          <m:r>
            <w:rPr>
              <w:rFonts w:ascii="Cambria Math" w:hAnsi="Cambria Math"/>
            </w:rPr>
            <m:t xml:space="preserve">BMI= </m:t>
          </m:r>
          <m:f>
            <m:fPr>
              <m:ctrlPr>
                <w:rPr>
                  <w:rFonts w:ascii="Cambria Math" w:hAnsi="Cambria Math"/>
                  <w:i/>
                </w:rPr>
              </m:ctrlPr>
            </m:fPr>
            <m:num>
              <m:r>
                <w:rPr>
                  <w:rFonts w:ascii="Cambria Math" w:hAnsi="Cambria Math"/>
                </w:rPr>
                <m:t>M</m:t>
              </m:r>
            </m:num>
            <m:den>
              <m:sSup>
                <m:sSupPr>
                  <m:ctrlPr>
                    <w:rPr>
                      <w:rFonts w:ascii="Cambria Math" w:hAnsi="Cambria Math"/>
                      <w:i/>
                    </w:rPr>
                  </m:ctrlPr>
                </m:sSupPr>
                <m:e>
                  <m:r>
                    <w:rPr>
                      <w:rFonts w:ascii="Cambria Math" w:hAnsi="Cambria Math"/>
                    </w:rPr>
                    <m:t>W</m:t>
                  </m:r>
                </m:e>
                <m:sup>
                  <m:r>
                    <w:rPr>
                      <w:rFonts w:ascii="Cambria Math" w:hAnsi="Cambria Math"/>
                    </w:rPr>
                    <m:t>2</m:t>
                  </m:r>
                </m:sup>
              </m:sSup>
            </m:den>
          </m:f>
        </m:oMath>
      </m:oMathPara>
    </w:p>
    <w:p w14:paraId="6B6CDE3E" w14:textId="77777777" w:rsidR="00883447" w:rsidRPr="00FE7C45" w:rsidDel="00207140" w:rsidRDefault="00883447" w:rsidP="00883447">
      <w:pPr>
        <w:rPr>
          <w:del w:id="127" w:author="Okot" w:date="2019-03-28T23:20:00Z"/>
        </w:rPr>
      </w:pPr>
    </w:p>
    <w:p w14:paraId="4A96E4BD" w14:textId="77777777" w:rsidR="00883447" w:rsidRDefault="00883447" w:rsidP="00883447">
      <w:pPr>
        <w:jc w:val="right"/>
      </w:pPr>
      <w:r>
        <w:t>(2.1)</w:t>
      </w:r>
    </w:p>
    <w:p w14:paraId="19D1F603" w14:textId="77777777" w:rsidR="00883447" w:rsidRDefault="00883447" w:rsidP="00883447">
      <w:pPr>
        <w:ind w:firstLine="0"/>
        <w:jc w:val="left"/>
      </w:pPr>
      <w:r>
        <w:t xml:space="preserve">gdzie: </w:t>
      </w:r>
    </w:p>
    <w:p w14:paraId="26D79248" w14:textId="77777777" w:rsidR="00DC6C8E" w:rsidRDefault="00DC6C8E" w:rsidP="00883447">
      <w:pPr>
        <w:ind w:firstLine="0"/>
        <w:jc w:val="left"/>
      </w:pPr>
      <w:r>
        <w:t>BMI – oznacza indeks masy ciała;</w:t>
      </w:r>
    </w:p>
    <w:p w14:paraId="371388AF" w14:textId="77777777" w:rsidR="00DC6C8E" w:rsidRDefault="00DC6C8E" w:rsidP="00883447">
      <w:pPr>
        <w:ind w:firstLine="0"/>
        <w:jc w:val="left"/>
      </w:pPr>
      <w:r>
        <w:t>M – oznacza wagę człowieka wyrażoną w kilogramach;</w:t>
      </w:r>
    </w:p>
    <w:p w14:paraId="036F61B8" w14:textId="77777777" w:rsidR="00DC6C8E" w:rsidRDefault="00DC6C8E" w:rsidP="00883447">
      <w:pPr>
        <w:ind w:firstLine="0"/>
        <w:jc w:val="left"/>
      </w:pPr>
      <w:r>
        <w:lastRenderedPageBreak/>
        <w:t>W – oznacza wzrost człowieka wyrażony w centymetrach.</w:t>
      </w:r>
    </w:p>
    <w:p w14:paraId="63046F89" w14:textId="77777777" w:rsidR="00883447" w:rsidRPr="00883447" w:rsidRDefault="00883447" w:rsidP="00883447"/>
    <w:p w14:paraId="3C37D49A" w14:textId="77777777" w:rsidR="006F5DB1" w:rsidRDefault="00923BE6" w:rsidP="006F5DB1">
      <w:r>
        <w:t>Interpretację wartości liczbowej BMI można znaleźć w tabeli poniżej.</w:t>
      </w:r>
    </w:p>
    <w:p w14:paraId="44E3FF1F" w14:textId="77777777" w:rsidR="00923BE6" w:rsidRDefault="00923BE6" w:rsidP="006F5DB1"/>
    <w:p w14:paraId="79BF26AB" w14:textId="77777777" w:rsidR="00CB3E1D" w:rsidRDefault="00220100" w:rsidP="00220100">
      <w:pPr>
        <w:ind w:firstLine="0"/>
        <w:rPr>
          <w:ins w:id="128" w:author="Okot" w:date="2019-03-28T23:18:00Z"/>
        </w:rPr>
      </w:pPr>
      <w:r>
        <w:t>Tabela 2.2.</w:t>
      </w:r>
    </w:p>
    <w:p w14:paraId="353B693B" w14:textId="76258D01" w:rsidR="002005C7" w:rsidRDefault="00220100" w:rsidP="00220100">
      <w:pPr>
        <w:ind w:firstLine="0"/>
      </w:pPr>
      <w:r>
        <w:t xml:space="preserve"> Podstawowa klasyfikacja wskaźnika BMI na podstawie Campbella </w:t>
      </w:r>
      <w:r w:rsidRPr="00EB398E">
        <w:t>[</w:t>
      </w:r>
      <w:r w:rsidR="00FA6EB6">
        <w:t>1</w:t>
      </w:r>
      <w:r w:rsidR="00214EE1">
        <w:t>6</w:t>
      </w:r>
      <w:r w:rsidRPr="00EB398E">
        <w:t>]</w:t>
      </w:r>
      <w:r w:rsidR="002005C7" w:rsidRPr="00EB398E">
        <w:t>.</w:t>
      </w:r>
    </w:p>
    <w:tbl>
      <w:tblPr>
        <w:tblStyle w:val="Tabela-Siatka"/>
        <w:tblW w:w="0" w:type="auto"/>
        <w:tblLook w:val="04A0" w:firstRow="1" w:lastRow="0" w:firstColumn="1" w:lastColumn="0" w:noHBand="0" w:noVBand="1"/>
      </w:tblPr>
      <w:tblGrid>
        <w:gridCol w:w="4530"/>
        <w:gridCol w:w="4531"/>
      </w:tblGrid>
      <w:tr w:rsidR="002005C7" w14:paraId="2EF15753" w14:textId="77777777" w:rsidTr="002005C7">
        <w:tc>
          <w:tcPr>
            <w:tcW w:w="4530" w:type="dxa"/>
          </w:tcPr>
          <w:p w14:paraId="4340C0B2" w14:textId="77777777" w:rsidR="002005C7" w:rsidRPr="002005C7" w:rsidRDefault="002005C7" w:rsidP="002005C7">
            <w:pPr>
              <w:ind w:firstLine="0"/>
              <w:jc w:val="center"/>
              <w:rPr>
                <w:b/>
              </w:rPr>
            </w:pPr>
            <w:r w:rsidRPr="002005C7">
              <w:rPr>
                <w:b/>
              </w:rPr>
              <w:t>Wartość wskaźnika BMI</w:t>
            </w:r>
          </w:p>
        </w:tc>
        <w:tc>
          <w:tcPr>
            <w:tcW w:w="4531" w:type="dxa"/>
          </w:tcPr>
          <w:p w14:paraId="262D3259" w14:textId="77777777" w:rsidR="002005C7" w:rsidRPr="002005C7" w:rsidRDefault="002005C7" w:rsidP="002005C7">
            <w:pPr>
              <w:ind w:firstLine="0"/>
              <w:jc w:val="center"/>
              <w:rPr>
                <w:b/>
              </w:rPr>
            </w:pPr>
            <w:r w:rsidRPr="002005C7">
              <w:rPr>
                <w:b/>
              </w:rPr>
              <w:t>Klasyfikacja</w:t>
            </w:r>
          </w:p>
        </w:tc>
      </w:tr>
      <w:tr w:rsidR="002005C7" w14:paraId="344676D5" w14:textId="77777777" w:rsidTr="002005C7">
        <w:tc>
          <w:tcPr>
            <w:tcW w:w="4530" w:type="dxa"/>
          </w:tcPr>
          <w:p w14:paraId="7BAFE091" w14:textId="77777777" w:rsidR="002005C7" w:rsidRDefault="002005C7" w:rsidP="002005C7">
            <w:pPr>
              <w:ind w:firstLine="0"/>
              <w:jc w:val="center"/>
            </w:pPr>
            <w:r>
              <w:t xml:space="preserve">19 – 25 </w:t>
            </w:r>
          </w:p>
        </w:tc>
        <w:tc>
          <w:tcPr>
            <w:tcW w:w="4531" w:type="dxa"/>
          </w:tcPr>
          <w:p w14:paraId="25471D94" w14:textId="77777777" w:rsidR="002005C7" w:rsidRDefault="002005C7" w:rsidP="002005C7">
            <w:pPr>
              <w:ind w:firstLine="0"/>
              <w:jc w:val="center"/>
            </w:pPr>
            <w:r>
              <w:t>Waga normalna</w:t>
            </w:r>
          </w:p>
        </w:tc>
      </w:tr>
      <w:tr w:rsidR="002005C7" w14:paraId="01BC60E1" w14:textId="77777777" w:rsidTr="002005C7">
        <w:tc>
          <w:tcPr>
            <w:tcW w:w="4530" w:type="dxa"/>
          </w:tcPr>
          <w:p w14:paraId="0E498879" w14:textId="77777777" w:rsidR="002005C7" w:rsidRDefault="002005C7" w:rsidP="002005C7">
            <w:pPr>
              <w:ind w:firstLine="0"/>
              <w:jc w:val="center"/>
            </w:pPr>
            <w:r>
              <w:t>25 – 30</w:t>
            </w:r>
          </w:p>
        </w:tc>
        <w:tc>
          <w:tcPr>
            <w:tcW w:w="4531" w:type="dxa"/>
          </w:tcPr>
          <w:p w14:paraId="36053B30" w14:textId="77777777" w:rsidR="002005C7" w:rsidRDefault="002005C7" w:rsidP="002005C7">
            <w:pPr>
              <w:ind w:firstLine="0"/>
              <w:jc w:val="center"/>
            </w:pPr>
            <w:r>
              <w:t>Nadwaga</w:t>
            </w:r>
          </w:p>
        </w:tc>
      </w:tr>
      <w:tr w:rsidR="002005C7" w14:paraId="5CD9F940" w14:textId="77777777" w:rsidTr="002005C7">
        <w:tc>
          <w:tcPr>
            <w:tcW w:w="4530" w:type="dxa"/>
          </w:tcPr>
          <w:p w14:paraId="32DD534F" w14:textId="77777777" w:rsidR="002005C7" w:rsidRDefault="002005C7" w:rsidP="002005C7">
            <w:pPr>
              <w:ind w:firstLine="0"/>
              <w:jc w:val="center"/>
            </w:pPr>
            <w:r>
              <w:t>&gt; 30</w:t>
            </w:r>
          </w:p>
        </w:tc>
        <w:tc>
          <w:tcPr>
            <w:tcW w:w="4531" w:type="dxa"/>
          </w:tcPr>
          <w:p w14:paraId="6FD1C0AF" w14:textId="77777777" w:rsidR="002005C7" w:rsidRDefault="002005C7" w:rsidP="002005C7">
            <w:pPr>
              <w:ind w:firstLine="0"/>
              <w:jc w:val="center"/>
            </w:pPr>
            <w:r>
              <w:t>Otyłość</w:t>
            </w:r>
          </w:p>
        </w:tc>
      </w:tr>
    </w:tbl>
    <w:p w14:paraId="313BF9DF" w14:textId="77777777" w:rsidR="002005C7" w:rsidRDefault="002005C7" w:rsidP="00220100">
      <w:pPr>
        <w:ind w:firstLine="0"/>
      </w:pPr>
    </w:p>
    <w:p w14:paraId="64EDAFE2" w14:textId="77777777" w:rsidR="002005C7" w:rsidRDefault="002005C7" w:rsidP="00220100">
      <w:pPr>
        <w:ind w:firstLine="0"/>
      </w:pPr>
      <w:r>
        <w:tab/>
        <w:t>Istnieje również klasyfikacja rozszerzona.</w:t>
      </w:r>
    </w:p>
    <w:p w14:paraId="0D816312" w14:textId="77777777" w:rsidR="002005C7" w:rsidRDefault="002005C7" w:rsidP="00220100">
      <w:pPr>
        <w:ind w:firstLine="0"/>
      </w:pPr>
    </w:p>
    <w:p w14:paraId="37C26795" w14:textId="77777777" w:rsidR="00CB3E1D" w:rsidRDefault="002005C7" w:rsidP="00220100">
      <w:pPr>
        <w:ind w:firstLine="0"/>
        <w:rPr>
          <w:ins w:id="129" w:author="Okot" w:date="2019-03-28T23:18:00Z"/>
        </w:rPr>
      </w:pPr>
      <w:r>
        <w:t xml:space="preserve">Tabela 2.3. </w:t>
      </w:r>
    </w:p>
    <w:p w14:paraId="380C81E4" w14:textId="77777777" w:rsidR="002005C7" w:rsidRDefault="002005C7" w:rsidP="00220100">
      <w:pPr>
        <w:ind w:firstLine="0"/>
      </w:pPr>
      <w:r>
        <w:t>Poszerzon</w:t>
      </w:r>
      <w:r w:rsidR="00F90F4F">
        <w:t>a klasyfikacja wskaźnika BMI  [</w:t>
      </w:r>
      <w:r w:rsidR="00A03EAC">
        <w:t>12</w:t>
      </w:r>
      <w:r>
        <w:t>].</w:t>
      </w:r>
    </w:p>
    <w:tbl>
      <w:tblPr>
        <w:tblStyle w:val="Tabela-Siatka"/>
        <w:tblW w:w="0" w:type="auto"/>
        <w:tblLook w:val="04A0" w:firstRow="1" w:lastRow="0" w:firstColumn="1" w:lastColumn="0" w:noHBand="0" w:noVBand="1"/>
      </w:tblPr>
      <w:tblGrid>
        <w:gridCol w:w="4530"/>
        <w:gridCol w:w="4531"/>
      </w:tblGrid>
      <w:tr w:rsidR="002005C7" w:rsidRPr="002005C7" w14:paraId="028579FF" w14:textId="77777777" w:rsidTr="002C7999">
        <w:tc>
          <w:tcPr>
            <w:tcW w:w="4530" w:type="dxa"/>
          </w:tcPr>
          <w:p w14:paraId="52DFDB99" w14:textId="77777777" w:rsidR="002005C7" w:rsidRPr="002005C7" w:rsidRDefault="002005C7" w:rsidP="002C7999">
            <w:pPr>
              <w:ind w:firstLine="0"/>
              <w:jc w:val="center"/>
              <w:rPr>
                <w:b/>
              </w:rPr>
            </w:pPr>
            <w:r w:rsidRPr="002005C7">
              <w:rPr>
                <w:b/>
              </w:rPr>
              <w:t>Wartość wskaźnika BMI</w:t>
            </w:r>
          </w:p>
        </w:tc>
        <w:tc>
          <w:tcPr>
            <w:tcW w:w="4531" w:type="dxa"/>
          </w:tcPr>
          <w:p w14:paraId="70F85944" w14:textId="77777777" w:rsidR="002005C7" w:rsidRPr="002005C7" w:rsidRDefault="002005C7" w:rsidP="002C7999">
            <w:pPr>
              <w:ind w:firstLine="0"/>
              <w:jc w:val="center"/>
              <w:rPr>
                <w:b/>
              </w:rPr>
            </w:pPr>
            <w:r w:rsidRPr="002005C7">
              <w:rPr>
                <w:b/>
              </w:rPr>
              <w:t>Klasyfikacja</w:t>
            </w:r>
          </w:p>
        </w:tc>
      </w:tr>
      <w:tr w:rsidR="002005C7" w14:paraId="65385FE4" w14:textId="77777777" w:rsidTr="002C7999">
        <w:tc>
          <w:tcPr>
            <w:tcW w:w="4530" w:type="dxa"/>
          </w:tcPr>
          <w:p w14:paraId="55A5DB84" w14:textId="77777777" w:rsidR="002005C7" w:rsidRDefault="002005C7" w:rsidP="002C7999">
            <w:pPr>
              <w:ind w:firstLine="0"/>
              <w:jc w:val="center"/>
            </w:pPr>
            <w:r>
              <w:t>&lt; 16</w:t>
            </w:r>
          </w:p>
        </w:tc>
        <w:tc>
          <w:tcPr>
            <w:tcW w:w="4531" w:type="dxa"/>
          </w:tcPr>
          <w:p w14:paraId="56E3336A" w14:textId="77777777" w:rsidR="002005C7" w:rsidRDefault="002005C7" w:rsidP="002C7999">
            <w:pPr>
              <w:ind w:firstLine="0"/>
              <w:jc w:val="center"/>
            </w:pPr>
            <w:r>
              <w:t>Wygłodzenie</w:t>
            </w:r>
          </w:p>
        </w:tc>
      </w:tr>
      <w:tr w:rsidR="002005C7" w14:paraId="5BD27197" w14:textId="77777777" w:rsidTr="002C7999">
        <w:tc>
          <w:tcPr>
            <w:tcW w:w="4530" w:type="dxa"/>
          </w:tcPr>
          <w:p w14:paraId="3EC3ADBB" w14:textId="77777777" w:rsidR="002005C7" w:rsidRDefault="002005C7" w:rsidP="002C7999">
            <w:pPr>
              <w:ind w:firstLine="0"/>
              <w:jc w:val="center"/>
            </w:pPr>
            <w:r>
              <w:t>16 – 16,99</w:t>
            </w:r>
          </w:p>
        </w:tc>
        <w:tc>
          <w:tcPr>
            <w:tcW w:w="4531" w:type="dxa"/>
          </w:tcPr>
          <w:p w14:paraId="73ECBB18" w14:textId="77777777" w:rsidR="002005C7" w:rsidRDefault="002005C7" w:rsidP="002C7999">
            <w:pPr>
              <w:ind w:firstLine="0"/>
              <w:jc w:val="center"/>
            </w:pPr>
            <w:r>
              <w:t>Wychudzenie</w:t>
            </w:r>
          </w:p>
        </w:tc>
      </w:tr>
      <w:tr w:rsidR="002005C7" w14:paraId="4A6F50AD" w14:textId="77777777" w:rsidTr="002C7999">
        <w:tc>
          <w:tcPr>
            <w:tcW w:w="4530" w:type="dxa"/>
          </w:tcPr>
          <w:p w14:paraId="335CA105" w14:textId="77777777" w:rsidR="002005C7" w:rsidRDefault="00BE7EAB" w:rsidP="002C7999">
            <w:pPr>
              <w:ind w:firstLine="0"/>
              <w:jc w:val="center"/>
            </w:pPr>
            <w:r>
              <w:t>17 – 18,49</w:t>
            </w:r>
          </w:p>
        </w:tc>
        <w:tc>
          <w:tcPr>
            <w:tcW w:w="4531" w:type="dxa"/>
          </w:tcPr>
          <w:p w14:paraId="039A1DA1" w14:textId="77777777" w:rsidR="002005C7" w:rsidRDefault="00BE7EAB" w:rsidP="002C7999">
            <w:pPr>
              <w:ind w:firstLine="0"/>
              <w:jc w:val="center"/>
            </w:pPr>
            <w:r>
              <w:t>Niedowaga</w:t>
            </w:r>
          </w:p>
        </w:tc>
      </w:tr>
      <w:tr w:rsidR="00BE7EAB" w14:paraId="61ACA32B" w14:textId="77777777" w:rsidTr="002C7999">
        <w:tc>
          <w:tcPr>
            <w:tcW w:w="4530" w:type="dxa"/>
          </w:tcPr>
          <w:p w14:paraId="2B76D69D" w14:textId="77777777" w:rsidR="00BE7EAB" w:rsidRDefault="00BE7EAB" w:rsidP="002C7999">
            <w:pPr>
              <w:ind w:firstLine="0"/>
              <w:jc w:val="center"/>
            </w:pPr>
            <w:r>
              <w:t>18,5 – 24,99</w:t>
            </w:r>
          </w:p>
        </w:tc>
        <w:tc>
          <w:tcPr>
            <w:tcW w:w="4531" w:type="dxa"/>
          </w:tcPr>
          <w:p w14:paraId="09140FBE" w14:textId="77777777" w:rsidR="00BE7EAB" w:rsidRDefault="00BE7EAB" w:rsidP="002C7999">
            <w:pPr>
              <w:ind w:firstLine="0"/>
              <w:jc w:val="center"/>
            </w:pPr>
            <w:r>
              <w:t>Waga prawidłowa</w:t>
            </w:r>
          </w:p>
        </w:tc>
      </w:tr>
      <w:tr w:rsidR="00BE7EAB" w14:paraId="3343B309" w14:textId="77777777" w:rsidTr="002C7999">
        <w:tc>
          <w:tcPr>
            <w:tcW w:w="4530" w:type="dxa"/>
          </w:tcPr>
          <w:p w14:paraId="36FC9CD6" w14:textId="77777777" w:rsidR="00BE7EAB" w:rsidRDefault="00BE7EAB" w:rsidP="002C7999">
            <w:pPr>
              <w:ind w:firstLine="0"/>
              <w:jc w:val="center"/>
            </w:pPr>
            <w:r>
              <w:t>25 – 29,99</w:t>
            </w:r>
          </w:p>
        </w:tc>
        <w:tc>
          <w:tcPr>
            <w:tcW w:w="4531" w:type="dxa"/>
          </w:tcPr>
          <w:p w14:paraId="14198D05" w14:textId="77777777" w:rsidR="00BE7EAB" w:rsidRDefault="00BE7EAB" w:rsidP="002C7999">
            <w:pPr>
              <w:ind w:firstLine="0"/>
              <w:jc w:val="center"/>
            </w:pPr>
            <w:r>
              <w:t>Nadwaga</w:t>
            </w:r>
          </w:p>
        </w:tc>
      </w:tr>
      <w:tr w:rsidR="00BE7EAB" w14:paraId="63BF6350" w14:textId="77777777" w:rsidTr="002C7999">
        <w:tc>
          <w:tcPr>
            <w:tcW w:w="4530" w:type="dxa"/>
          </w:tcPr>
          <w:p w14:paraId="47383F47" w14:textId="77777777" w:rsidR="00BE7EAB" w:rsidRDefault="00BE7EAB" w:rsidP="002C7999">
            <w:pPr>
              <w:ind w:firstLine="0"/>
              <w:jc w:val="center"/>
            </w:pPr>
            <w:r>
              <w:t>30 – 34,99</w:t>
            </w:r>
          </w:p>
        </w:tc>
        <w:tc>
          <w:tcPr>
            <w:tcW w:w="4531" w:type="dxa"/>
          </w:tcPr>
          <w:p w14:paraId="53E06CEB" w14:textId="77777777" w:rsidR="00BE7EAB" w:rsidRDefault="00BE7EAB" w:rsidP="002C7999">
            <w:pPr>
              <w:ind w:firstLine="0"/>
              <w:jc w:val="center"/>
            </w:pPr>
            <w:r>
              <w:t>Otyłość I stopnia</w:t>
            </w:r>
          </w:p>
        </w:tc>
      </w:tr>
      <w:tr w:rsidR="00BE7EAB" w14:paraId="35AE5979" w14:textId="77777777" w:rsidTr="002C7999">
        <w:tc>
          <w:tcPr>
            <w:tcW w:w="4530" w:type="dxa"/>
          </w:tcPr>
          <w:p w14:paraId="4051DC23" w14:textId="77777777" w:rsidR="00BE7EAB" w:rsidRDefault="00BE7EAB" w:rsidP="002C7999">
            <w:pPr>
              <w:ind w:firstLine="0"/>
              <w:jc w:val="center"/>
            </w:pPr>
            <w:r>
              <w:t>35 – 39,99</w:t>
            </w:r>
          </w:p>
        </w:tc>
        <w:tc>
          <w:tcPr>
            <w:tcW w:w="4531" w:type="dxa"/>
          </w:tcPr>
          <w:p w14:paraId="1F771005" w14:textId="77777777" w:rsidR="00BE7EAB" w:rsidRDefault="00BE7EAB" w:rsidP="002C7999">
            <w:pPr>
              <w:ind w:firstLine="0"/>
              <w:jc w:val="center"/>
            </w:pPr>
            <w:r>
              <w:t>Otyłość II stopnia (otyłość kliniczna)</w:t>
            </w:r>
          </w:p>
        </w:tc>
      </w:tr>
      <w:tr w:rsidR="00BE7EAB" w14:paraId="5234E028" w14:textId="77777777" w:rsidTr="002C7999">
        <w:tc>
          <w:tcPr>
            <w:tcW w:w="4530" w:type="dxa"/>
          </w:tcPr>
          <w:p w14:paraId="7CAB3FA2" w14:textId="77777777" w:rsidR="00BE7EAB" w:rsidRDefault="00BE7EAB" w:rsidP="002C7999">
            <w:pPr>
              <w:ind w:firstLine="0"/>
              <w:jc w:val="center"/>
            </w:pPr>
            <w:r>
              <w:t>≥ 40</w:t>
            </w:r>
          </w:p>
        </w:tc>
        <w:tc>
          <w:tcPr>
            <w:tcW w:w="4531" w:type="dxa"/>
          </w:tcPr>
          <w:p w14:paraId="50B53165" w14:textId="77777777" w:rsidR="00BE7EAB" w:rsidRDefault="00BE7EAB" w:rsidP="002C7999">
            <w:pPr>
              <w:ind w:firstLine="0"/>
              <w:jc w:val="center"/>
            </w:pPr>
            <w:r>
              <w:t>Otyłość III stopnia (otyłość skrajna)</w:t>
            </w:r>
          </w:p>
        </w:tc>
      </w:tr>
    </w:tbl>
    <w:p w14:paraId="51885105" w14:textId="77777777" w:rsidR="002005C7" w:rsidRDefault="002005C7" w:rsidP="00220100">
      <w:pPr>
        <w:ind w:firstLine="0"/>
      </w:pPr>
    </w:p>
    <w:p w14:paraId="75991BA2" w14:textId="77777777" w:rsidR="00923BE6" w:rsidRDefault="00780A45" w:rsidP="006F5DB1">
      <w:r>
        <w:t>Te same standardy stosuje zarówno do kobiet jak i mężczyzn. Niewskazane natomiast jest używanie wskaźnika BMI w ocenie wagi dzieci poniżej lat 14.</w:t>
      </w:r>
    </w:p>
    <w:p w14:paraId="0DC6087F" w14:textId="77777777" w:rsidR="006433E8" w:rsidRDefault="006433E8" w:rsidP="006F5DB1">
      <w:r>
        <w:t xml:space="preserve">W </w:t>
      </w:r>
      <w:r w:rsidR="00206673">
        <w:t>Internecie</w:t>
      </w:r>
      <w:r>
        <w:t xml:space="preserve"> jest do</w:t>
      </w:r>
      <w:r w:rsidR="00981D5B">
        <w:t>stępnych wiele kalkulatorów BMI, ale</w:t>
      </w:r>
      <w:r>
        <w:t xml:space="preserve"> </w:t>
      </w:r>
      <w:r w:rsidR="00C76893">
        <w:t>d</w:t>
      </w:r>
      <w:r w:rsidR="00FC2D11">
        <w:t xml:space="preserve">r </w:t>
      </w:r>
      <w:r>
        <w:t>Michael Greger proponuje lekko przyśpieszoną metodę przeprowadzenia obliczeń z wykorzystaniem zwykłego kalkulatora: należy wprowadzić swoją wagę w kilogramach, dopisać do niej cztery zera</w:t>
      </w:r>
      <w:r w:rsidR="00981D5B">
        <w:t>, a następnie dwa razy podzielić przez swój wzrost w centymetrach. Warto o tym pamiętać, gdyby najprostszy kalkulator był jedynym dostępnym narzędziem – ostatecznie nie wszyscy potrafią szybko potęgować w pamięci.</w:t>
      </w:r>
    </w:p>
    <w:p w14:paraId="0140A052" w14:textId="77777777" w:rsidR="006433E8" w:rsidRDefault="00981D5B" w:rsidP="006F5DB1">
      <w:pPr>
        <w:rPr>
          <w:ins w:id="130" w:author="Okot" w:date="2019-03-28T23:23:00Z"/>
        </w:rPr>
      </w:pPr>
      <w:r>
        <w:lastRenderedPageBreak/>
        <w:t>Chociaż przedstawiono już dwie proste metody obliczania BMI, w sytuacji gdy z jakichś powodów nie chce się wykonywać dokładnych obliczeń, można skorzystać z gotowych, uproszczonych tabel.</w:t>
      </w:r>
    </w:p>
    <w:p w14:paraId="27531566" w14:textId="77777777" w:rsidR="00AC3362" w:rsidRDefault="00AC3362" w:rsidP="006F5DB1"/>
    <w:p w14:paraId="3968B8F5" w14:textId="77777777" w:rsidR="00981D5B" w:rsidDel="00CB3E1D" w:rsidRDefault="00981D5B" w:rsidP="006F5DB1">
      <w:pPr>
        <w:rPr>
          <w:del w:id="131" w:author="Okot" w:date="2019-03-28T23:18:00Z"/>
        </w:rPr>
      </w:pPr>
    </w:p>
    <w:p w14:paraId="018C5840" w14:textId="77777777" w:rsidR="00981D5B" w:rsidDel="00CB3E1D" w:rsidRDefault="00981D5B">
      <w:pPr>
        <w:spacing w:after="160" w:line="259" w:lineRule="auto"/>
        <w:ind w:firstLine="0"/>
        <w:jc w:val="left"/>
        <w:rPr>
          <w:del w:id="132" w:author="Okot" w:date="2019-03-28T23:18:00Z"/>
        </w:rPr>
      </w:pPr>
      <w:del w:id="133" w:author="Okot" w:date="2019-03-28T23:18:00Z">
        <w:r w:rsidDel="00CB3E1D">
          <w:br w:type="page"/>
        </w:r>
      </w:del>
    </w:p>
    <w:p w14:paraId="002244C1" w14:textId="77777777" w:rsidR="00CB6EBE" w:rsidRDefault="00981D5B">
      <w:pPr>
        <w:spacing w:after="160" w:line="259" w:lineRule="auto"/>
        <w:ind w:firstLine="0"/>
        <w:jc w:val="left"/>
        <w:rPr>
          <w:ins w:id="134" w:author="Okot" w:date="2019-03-28T23:18:00Z"/>
        </w:rPr>
        <w:pPrChange w:id="135" w:author="Okot" w:date="2019-03-28T23:18:00Z">
          <w:pPr>
            <w:ind w:firstLine="0"/>
          </w:pPr>
        </w:pPrChange>
      </w:pPr>
      <w:r>
        <w:t xml:space="preserve">Tabela 2.4. </w:t>
      </w:r>
    </w:p>
    <w:p w14:paraId="3DB447C1" w14:textId="12220F6D" w:rsidR="00981D5B" w:rsidRDefault="00981D5B" w:rsidP="002566CA">
      <w:pPr>
        <w:ind w:firstLine="0"/>
      </w:pPr>
      <w:r>
        <w:t xml:space="preserve">Ocena wagi na podstawie wagi i </w:t>
      </w:r>
      <w:r w:rsidRPr="00EB398E">
        <w:t>wzrostu [</w:t>
      </w:r>
      <w:del w:id="136" w:author="Okot" w:date="2019-03-28T13:16:00Z">
        <w:r w:rsidRPr="00EB398E" w:rsidDel="003603BD">
          <w:delText>7</w:delText>
        </w:r>
      </w:del>
      <w:r w:rsidR="00FA6EB6">
        <w:t>1</w:t>
      </w:r>
      <w:r w:rsidR="00214EE1">
        <w:t>6</w:t>
      </w:r>
      <w:r w:rsidRPr="00EB398E">
        <w:t>].</w:t>
      </w:r>
    </w:p>
    <w:tbl>
      <w:tblPr>
        <w:tblStyle w:val="Tabela-Siatka"/>
        <w:tblW w:w="0" w:type="auto"/>
        <w:tblLook w:val="04A0" w:firstRow="1" w:lastRow="0" w:firstColumn="1" w:lastColumn="0" w:noHBand="0" w:noVBand="1"/>
      </w:tblPr>
      <w:tblGrid>
        <w:gridCol w:w="1997"/>
        <w:gridCol w:w="456"/>
        <w:gridCol w:w="456"/>
        <w:gridCol w:w="456"/>
        <w:gridCol w:w="456"/>
        <w:gridCol w:w="456"/>
        <w:gridCol w:w="456"/>
        <w:gridCol w:w="456"/>
        <w:gridCol w:w="456"/>
        <w:gridCol w:w="456"/>
        <w:gridCol w:w="456"/>
        <w:gridCol w:w="456"/>
        <w:gridCol w:w="682"/>
        <w:gridCol w:w="683"/>
        <w:gridCol w:w="683"/>
      </w:tblGrid>
      <w:tr w:rsidR="002566CA" w14:paraId="271BF548" w14:textId="77777777" w:rsidTr="001A00BC">
        <w:tc>
          <w:tcPr>
            <w:tcW w:w="1997" w:type="dxa"/>
          </w:tcPr>
          <w:p w14:paraId="48317976" w14:textId="77777777" w:rsidR="002566CA" w:rsidRDefault="002566CA" w:rsidP="002566CA">
            <w:pPr>
              <w:ind w:firstLine="0"/>
            </w:pPr>
          </w:p>
        </w:tc>
        <w:tc>
          <w:tcPr>
            <w:tcW w:w="2736" w:type="dxa"/>
            <w:gridSpan w:val="6"/>
          </w:tcPr>
          <w:p w14:paraId="2D0D76BD" w14:textId="77777777" w:rsidR="002566CA" w:rsidRPr="002566CA" w:rsidRDefault="002566CA" w:rsidP="002566CA">
            <w:pPr>
              <w:ind w:firstLine="0"/>
              <w:jc w:val="center"/>
              <w:rPr>
                <w:b/>
              </w:rPr>
            </w:pPr>
            <w:r w:rsidRPr="002566CA">
              <w:rPr>
                <w:b/>
              </w:rPr>
              <w:t>Waga normalna</w:t>
            </w:r>
          </w:p>
        </w:tc>
        <w:tc>
          <w:tcPr>
            <w:tcW w:w="2280" w:type="dxa"/>
            <w:gridSpan w:val="5"/>
          </w:tcPr>
          <w:p w14:paraId="78910673" w14:textId="77777777" w:rsidR="002566CA" w:rsidRPr="002566CA" w:rsidRDefault="002566CA" w:rsidP="002566CA">
            <w:pPr>
              <w:ind w:firstLine="0"/>
              <w:jc w:val="center"/>
              <w:rPr>
                <w:b/>
              </w:rPr>
            </w:pPr>
            <w:r>
              <w:rPr>
                <w:b/>
              </w:rPr>
              <w:t>Nadwaga</w:t>
            </w:r>
          </w:p>
        </w:tc>
        <w:tc>
          <w:tcPr>
            <w:tcW w:w="2048" w:type="dxa"/>
            <w:gridSpan w:val="3"/>
          </w:tcPr>
          <w:p w14:paraId="6EB16927" w14:textId="77777777" w:rsidR="002566CA" w:rsidRPr="002566CA" w:rsidRDefault="002566CA" w:rsidP="002566CA">
            <w:pPr>
              <w:ind w:firstLine="0"/>
              <w:jc w:val="center"/>
              <w:rPr>
                <w:b/>
              </w:rPr>
            </w:pPr>
            <w:r>
              <w:rPr>
                <w:b/>
              </w:rPr>
              <w:t>Otyłość</w:t>
            </w:r>
          </w:p>
        </w:tc>
      </w:tr>
      <w:tr w:rsidR="001A00BC" w14:paraId="46D992E0" w14:textId="77777777" w:rsidTr="001A00BC">
        <w:tc>
          <w:tcPr>
            <w:tcW w:w="1997" w:type="dxa"/>
          </w:tcPr>
          <w:p w14:paraId="769D8539" w14:textId="77777777" w:rsidR="001A00BC" w:rsidRPr="002566CA" w:rsidRDefault="001A00BC" w:rsidP="002566CA">
            <w:pPr>
              <w:ind w:firstLine="0"/>
              <w:jc w:val="center"/>
              <w:rPr>
                <w:b/>
              </w:rPr>
            </w:pPr>
            <w:r w:rsidRPr="002566CA">
              <w:rPr>
                <w:b/>
              </w:rPr>
              <w:t>BMI</w:t>
            </w:r>
          </w:p>
        </w:tc>
        <w:tc>
          <w:tcPr>
            <w:tcW w:w="456" w:type="dxa"/>
          </w:tcPr>
          <w:p w14:paraId="140CD325" w14:textId="77777777" w:rsidR="001A00BC" w:rsidRPr="001A00BC" w:rsidRDefault="001A00BC" w:rsidP="002566CA">
            <w:pPr>
              <w:ind w:firstLine="0"/>
              <w:jc w:val="center"/>
            </w:pPr>
            <w:r w:rsidRPr="001A00BC">
              <w:t>19</w:t>
            </w:r>
          </w:p>
        </w:tc>
        <w:tc>
          <w:tcPr>
            <w:tcW w:w="456" w:type="dxa"/>
          </w:tcPr>
          <w:p w14:paraId="4B0CFA99" w14:textId="77777777" w:rsidR="001A00BC" w:rsidRPr="001A00BC" w:rsidRDefault="001A00BC" w:rsidP="002566CA">
            <w:pPr>
              <w:ind w:firstLine="0"/>
              <w:jc w:val="center"/>
            </w:pPr>
            <w:r w:rsidRPr="001A00BC">
              <w:t>20</w:t>
            </w:r>
          </w:p>
        </w:tc>
        <w:tc>
          <w:tcPr>
            <w:tcW w:w="456" w:type="dxa"/>
          </w:tcPr>
          <w:p w14:paraId="4BF69659" w14:textId="77777777" w:rsidR="001A00BC" w:rsidRPr="001A00BC" w:rsidRDefault="001A00BC" w:rsidP="002566CA">
            <w:pPr>
              <w:ind w:firstLine="0"/>
              <w:jc w:val="center"/>
            </w:pPr>
            <w:r w:rsidRPr="001A00BC">
              <w:t>21</w:t>
            </w:r>
          </w:p>
        </w:tc>
        <w:tc>
          <w:tcPr>
            <w:tcW w:w="456" w:type="dxa"/>
          </w:tcPr>
          <w:p w14:paraId="4DF2BB35" w14:textId="77777777" w:rsidR="001A00BC" w:rsidRPr="001A00BC" w:rsidRDefault="001A00BC" w:rsidP="002566CA">
            <w:pPr>
              <w:ind w:firstLine="0"/>
              <w:jc w:val="center"/>
            </w:pPr>
            <w:r w:rsidRPr="001A00BC">
              <w:t>22</w:t>
            </w:r>
          </w:p>
        </w:tc>
        <w:tc>
          <w:tcPr>
            <w:tcW w:w="456" w:type="dxa"/>
          </w:tcPr>
          <w:p w14:paraId="7404C927" w14:textId="77777777" w:rsidR="001A00BC" w:rsidRPr="001A00BC" w:rsidRDefault="001A00BC" w:rsidP="002566CA">
            <w:pPr>
              <w:ind w:firstLine="0"/>
              <w:jc w:val="center"/>
            </w:pPr>
            <w:r w:rsidRPr="001A00BC">
              <w:t>23</w:t>
            </w:r>
          </w:p>
        </w:tc>
        <w:tc>
          <w:tcPr>
            <w:tcW w:w="456" w:type="dxa"/>
          </w:tcPr>
          <w:p w14:paraId="76A5C265" w14:textId="77777777" w:rsidR="001A00BC" w:rsidRPr="001A00BC" w:rsidRDefault="001A00BC" w:rsidP="002566CA">
            <w:pPr>
              <w:ind w:firstLine="0"/>
              <w:jc w:val="center"/>
            </w:pPr>
            <w:r w:rsidRPr="001A00BC">
              <w:t>24</w:t>
            </w:r>
          </w:p>
        </w:tc>
        <w:tc>
          <w:tcPr>
            <w:tcW w:w="456" w:type="dxa"/>
          </w:tcPr>
          <w:p w14:paraId="501F85D1" w14:textId="77777777" w:rsidR="001A00BC" w:rsidRPr="001A00BC" w:rsidRDefault="001A00BC" w:rsidP="002566CA">
            <w:pPr>
              <w:ind w:firstLine="0"/>
              <w:jc w:val="center"/>
            </w:pPr>
            <w:r w:rsidRPr="001A00BC">
              <w:t>25</w:t>
            </w:r>
          </w:p>
        </w:tc>
        <w:tc>
          <w:tcPr>
            <w:tcW w:w="456" w:type="dxa"/>
          </w:tcPr>
          <w:p w14:paraId="645D76C5" w14:textId="77777777" w:rsidR="001A00BC" w:rsidRPr="001A00BC" w:rsidRDefault="001A00BC" w:rsidP="002566CA">
            <w:pPr>
              <w:ind w:firstLine="0"/>
              <w:jc w:val="center"/>
            </w:pPr>
            <w:r w:rsidRPr="001A00BC">
              <w:t>26</w:t>
            </w:r>
          </w:p>
        </w:tc>
        <w:tc>
          <w:tcPr>
            <w:tcW w:w="456" w:type="dxa"/>
          </w:tcPr>
          <w:p w14:paraId="70A24738" w14:textId="77777777" w:rsidR="001A00BC" w:rsidRPr="001A00BC" w:rsidRDefault="001A00BC" w:rsidP="002566CA">
            <w:pPr>
              <w:ind w:firstLine="0"/>
              <w:jc w:val="center"/>
            </w:pPr>
            <w:r w:rsidRPr="001A00BC">
              <w:t>27</w:t>
            </w:r>
          </w:p>
        </w:tc>
        <w:tc>
          <w:tcPr>
            <w:tcW w:w="456" w:type="dxa"/>
          </w:tcPr>
          <w:p w14:paraId="1C931F84" w14:textId="77777777" w:rsidR="001A00BC" w:rsidRPr="001A00BC" w:rsidRDefault="001A00BC" w:rsidP="002566CA">
            <w:pPr>
              <w:ind w:firstLine="0"/>
              <w:jc w:val="center"/>
            </w:pPr>
            <w:r w:rsidRPr="001A00BC">
              <w:t>28</w:t>
            </w:r>
          </w:p>
        </w:tc>
        <w:tc>
          <w:tcPr>
            <w:tcW w:w="456" w:type="dxa"/>
          </w:tcPr>
          <w:p w14:paraId="532CBB48" w14:textId="77777777" w:rsidR="001A00BC" w:rsidRPr="001A00BC" w:rsidRDefault="001A00BC" w:rsidP="002566CA">
            <w:pPr>
              <w:ind w:firstLine="0"/>
              <w:jc w:val="center"/>
            </w:pPr>
            <w:r w:rsidRPr="001A00BC">
              <w:t>29</w:t>
            </w:r>
          </w:p>
        </w:tc>
        <w:tc>
          <w:tcPr>
            <w:tcW w:w="682" w:type="dxa"/>
          </w:tcPr>
          <w:p w14:paraId="76199910" w14:textId="77777777" w:rsidR="001A00BC" w:rsidRPr="001A00BC" w:rsidRDefault="001A00BC" w:rsidP="002566CA">
            <w:pPr>
              <w:ind w:firstLine="0"/>
              <w:jc w:val="center"/>
            </w:pPr>
            <w:r>
              <w:t>30</w:t>
            </w:r>
          </w:p>
        </w:tc>
        <w:tc>
          <w:tcPr>
            <w:tcW w:w="683" w:type="dxa"/>
          </w:tcPr>
          <w:p w14:paraId="4F11E7D5" w14:textId="77777777" w:rsidR="001A00BC" w:rsidRPr="001A00BC" w:rsidRDefault="001A00BC" w:rsidP="002566CA">
            <w:pPr>
              <w:ind w:firstLine="0"/>
              <w:jc w:val="center"/>
            </w:pPr>
            <w:r>
              <w:t>35</w:t>
            </w:r>
          </w:p>
        </w:tc>
        <w:tc>
          <w:tcPr>
            <w:tcW w:w="683" w:type="dxa"/>
          </w:tcPr>
          <w:p w14:paraId="7CF7BB4E" w14:textId="77777777" w:rsidR="001A00BC" w:rsidRPr="001A00BC" w:rsidRDefault="001A00BC" w:rsidP="002566CA">
            <w:pPr>
              <w:ind w:firstLine="0"/>
              <w:jc w:val="center"/>
            </w:pPr>
            <w:r>
              <w:t>40</w:t>
            </w:r>
          </w:p>
        </w:tc>
      </w:tr>
      <w:tr w:rsidR="001A00BC" w14:paraId="62FB0ACF" w14:textId="77777777" w:rsidTr="002C7999">
        <w:tc>
          <w:tcPr>
            <w:tcW w:w="1997" w:type="dxa"/>
          </w:tcPr>
          <w:p w14:paraId="23E478D0" w14:textId="77777777" w:rsidR="001A00BC" w:rsidRPr="002566CA" w:rsidRDefault="001A00BC" w:rsidP="002566CA">
            <w:pPr>
              <w:ind w:firstLine="0"/>
              <w:jc w:val="center"/>
              <w:rPr>
                <w:b/>
              </w:rPr>
            </w:pPr>
            <w:r>
              <w:rPr>
                <w:b/>
              </w:rPr>
              <w:t>Wzrost (cm)</w:t>
            </w:r>
          </w:p>
        </w:tc>
        <w:tc>
          <w:tcPr>
            <w:tcW w:w="7064" w:type="dxa"/>
            <w:gridSpan w:val="14"/>
          </w:tcPr>
          <w:p w14:paraId="0EFB8A73" w14:textId="77777777" w:rsidR="001A00BC" w:rsidRPr="001A00BC" w:rsidRDefault="001A00BC" w:rsidP="002566CA">
            <w:pPr>
              <w:ind w:firstLine="0"/>
              <w:jc w:val="center"/>
              <w:rPr>
                <w:b/>
              </w:rPr>
            </w:pPr>
            <w:r w:rsidRPr="001A00BC">
              <w:rPr>
                <w:b/>
              </w:rPr>
              <w:t>Waga (kg)</w:t>
            </w:r>
          </w:p>
        </w:tc>
      </w:tr>
      <w:tr w:rsidR="001A00BC" w14:paraId="321B229F" w14:textId="77777777" w:rsidTr="001A00BC">
        <w:tc>
          <w:tcPr>
            <w:tcW w:w="1997" w:type="dxa"/>
          </w:tcPr>
          <w:p w14:paraId="53DA8768" w14:textId="77777777" w:rsidR="001A00BC" w:rsidRPr="002566CA" w:rsidRDefault="001A00BC" w:rsidP="002566CA">
            <w:pPr>
              <w:ind w:firstLine="0"/>
              <w:jc w:val="center"/>
              <w:rPr>
                <w:b/>
              </w:rPr>
            </w:pPr>
            <w:r>
              <w:rPr>
                <w:b/>
              </w:rPr>
              <w:t>140</w:t>
            </w:r>
          </w:p>
        </w:tc>
        <w:tc>
          <w:tcPr>
            <w:tcW w:w="456" w:type="dxa"/>
          </w:tcPr>
          <w:p w14:paraId="01898351" w14:textId="77777777" w:rsidR="001A00BC" w:rsidRPr="001A00BC" w:rsidRDefault="001A00BC" w:rsidP="002566CA">
            <w:pPr>
              <w:ind w:firstLine="0"/>
              <w:jc w:val="center"/>
            </w:pPr>
            <w:r>
              <w:t>37</w:t>
            </w:r>
          </w:p>
        </w:tc>
        <w:tc>
          <w:tcPr>
            <w:tcW w:w="456" w:type="dxa"/>
          </w:tcPr>
          <w:p w14:paraId="137F686F" w14:textId="77777777" w:rsidR="001A00BC" w:rsidRPr="001A00BC" w:rsidRDefault="001A00BC" w:rsidP="002566CA">
            <w:pPr>
              <w:ind w:firstLine="0"/>
              <w:jc w:val="center"/>
            </w:pPr>
            <w:r>
              <w:t>39</w:t>
            </w:r>
          </w:p>
        </w:tc>
        <w:tc>
          <w:tcPr>
            <w:tcW w:w="456" w:type="dxa"/>
          </w:tcPr>
          <w:p w14:paraId="19D63209" w14:textId="77777777" w:rsidR="001A00BC" w:rsidRPr="001A00BC" w:rsidRDefault="001A00BC" w:rsidP="002566CA">
            <w:pPr>
              <w:ind w:firstLine="0"/>
              <w:jc w:val="center"/>
            </w:pPr>
            <w:r>
              <w:t>41</w:t>
            </w:r>
          </w:p>
        </w:tc>
        <w:tc>
          <w:tcPr>
            <w:tcW w:w="456" w:type="dxa"/>
          </w:tcPr>
          <w:p w14:paraId="494A3BBA" w14:textId="77777777" w:rsidR="001A00BC" w:rsidRPr="001A00BC" w:rsidRDefault="001A00BC" w:rsidP="002566CA">
            <w:pPr>
              <w:ind w:firstLine="0"/>
              <w:jc w:val="center"/>
            </w:pPr>
            <w:r>
              <w:t>43</w:t>
            </w:r>
          </w:p>
        </w:tc>
        <w:tc>
          <w:tcPr>
            <w:tcW w:w="456" w:type="dxa"/>
          </w:tcPr>
          <w:p w14:paraId="3FE23675" w14:textId="77777777" w:rsidR="001A00BC" w:rsidRPr="001A00BC" w:rsidRDefault="001A00BC" w:rsidP="002566CA">
            <w:pPr>
              <w:ind w:firstLine="0"/>
              <w:jc w:val="center"/>
            </w:pPr>
            <w:r>
              <w:t>45</w:t>
            </w:r>
          </w:p>
        </w:tc>
        <w:tc>
          <w:tcPr>
            <w:tcW w:w="456" w:type="dxa"/>
          </w:tcPr>
          <w:p w14:paraId="64500D9A" w14:textId="77777777" w:rsidR="001A00BC" w:rsidRPr="001A00BC" w:rsidRDefault="001A00BC" w:rsidP="002566CA">
            <w:pPr>
              <w:ind w:firstLine="0"/>
              <w:jc w:val="center"/>
            </w:pPr>
            <w:r>
              <w:t>47</w:t>
            </w:r>
          </w:p>
        </w:tc>
        <w:tc>
          <w:tcPr>
            <w:tcW w:w="456" w:type="dxa"/>
          </w:tcPr>
          <w:p w14:paraId="6E26CABF" w14:textId="77777777" w:rsidR="001A00BC" w:rsidRPr="001A00BC" w:rsidRDefault="001A00BC" w:rsidP="002566CA">
            <w:pPr>
              <w:ind w:firstLine="0"/>
              <w:jc w:val="center"/>
            </w:pPr>
            <w:r>
              <w:t>49</w:t>
            </w:r>
          </w:p>
        </w:tc>
        <w:tc>
          <w:tcPr>
            <w:tcW w:w="456" w:type="dxa"/>
          </w:tcPr>
          <w:p w14:paraId="613D009D" w14:textId="77777777" w:rsidR="001A00BC" w:rsidRPr="001A00BC" w:rsidRDefault="001A00BC" w:rsidP="002566CA">
            <w:pPr>
              <w:ind w:firstLine="0"/>
              <w:jc w:val="center"/>
            </w:pPr>
            <w:r>
              <w:t>51</w:t>
            </w:r>
          </w:p>
        </w:tc>
        <w:tc>
          <w:tcPr>
            <w:tcW w:w="456" w:type="dxa"/>
          </w:tcPr>
          <w:p w14:paraId="7C4D715B" w14:textId="77777777" w:rsidR="001A00BC" w:rsidRPr="001A00BC" w:rsidRDefault="001A00BC" w:rsidP="002566CA">
            <w:pPr>
              <w:ind w:firstLine="0"/>
              <w:jc w:val="center"/>
            </w:pPr>
            <w:r>
              <w:t>53</w:t>
            </w:r>
          </w:p>
        </w:tc>
        <w:tc>
          <w:tcPr>
            <w:tcW w:w="456" w:type="dxa"/>
          </w:tcPr>
          <w:p w14:paraId="4202A698" w14:textId="77777777" w:rsidR="001A00BC" w:rsidRPr="001A00BC" w:rsidRDefault="001A00BC" w:rsidP="002566CA">
            <w:pPr>
              <w:ind w:firstLine="0"/>
              <w:jc w:val="center"/>
            </w:pPr>
            <w:r>
              <w:t>55</w:t>
            </w:r>
          </w:p>
        </w:tc>
        <w:tc>
          <w:tcPr>
            <w:tcW w:w="456" w:type="dxa"/>
          </w:tcPr>
          <w:p w14:paraId="7ABDFCD7" w14:textId="77777777" w:rsidR="001A00BC" w:rsidRPr="001A00BC" w:rsidRDefault="001A00BC" w:rsidP="002566CA">
            <w:pPr>
              <w:ind w:firstLine="0"/>
              <w:jc w:val="center"/>
            </w:pPr>
            <w:r>
              <w:t>57</w:t>
            </w:r>
          </w:p>
        </w:tc>
        <w:tc>
          <w:tcPr>
            <w:tcW w:w="682" w:type="dxa"/>
          </w:tcPr>
          <w:p w14:paraId="6599CC53" w14:textId="77777777" w:rsidR="001A00BC" w:rsidRDefault="001A00BC" w:rsidP="002566CA">
            <w:pPr>
              <w:ind w:firstLine="0"/>
              <w:jc w:val="center"/>
            </w:pPr>
            <w:r>
              <w:t>59</w:t>
            </w:r>
          </w:p>
        </w:tc>
        <w:tc>
          <w:tcPr>
            <w:tcW w:w="683" w:type="dxa"/>
          </w:tcPr>
          <w:p w14:paraId="58406EAF" w14:textId="77777777" w:rsidR="001A00BC" w:rsidRDefault="001A00BC" w:rsidP="002566CA">
            <w:pPr>
              <w:ind w:firstLine="0"/>
              <w:jc w:val="center"/>
            </w:pPr>
            <w:r>
              <w:t>69</w:t>
            </w:r>
          </w:p>
        </w:tc>
        <w:tc>
          <w:tcPr>
            <w:tcW w:w="683" w:type="dxa"/>
          </w:tcPr>
          <w:p w14:paraId="3AE303F2" w14:textId="77777777" w:rsidR="001A00BC" w:rsidRDefault="001A00BC" w:rsidP="002566CA">
            <w:pPr>
              <w:ind w:firstLine="0"/>
              <w:jc w:val="center"/>
            </w:pPr>
            <w:r>
              <w:t>79</w:t>
            </w:r>
          </w:p>
        </w:tc>
      </w:tr>
      <w:tr w:rsidR="001A00BC" w14:paraId="3A975B2E" w14:textId="77777777" w:rsidTr="001A00BC">
        <w:tc>
          <w:tcPr>
            <w:tcW w:w="1997" w:type="dxa"/>
          </w:tcPr>
          <w:p w14:paraId="560C0115" w14:textId="77777777" w:rsidR="001A00BC" w:rsidRDefault="001A00BC" w:rsidP="002566CA">
            <w:pPr>
              <w:ind w:firstLine="0"/>
              <w:jc w:val="center"/>
              <w:rPr>
                <w:b/>
              </w:rPr>
            </w:pPr>
            <w:r>
              <w:rPr>
                <w:b/>
              </w:rPr>
              <w:t>145</w:t>
            </w:r>
          </w:p>
        </w:tc>
        <w:tc>
          <w:tcPr>
            <w:tcW w:w="456" w:type="dxa"/>
          </w:tcPr>
          <w:p w14:paraId="25925BDF" w14:textId="77777777" w:rsidR="001A00BC" w:rsidRPr="001A00BC" w:rsidRDefault="001A00BC" w:rsidP="002566CA">
            <w:pPr>
              <w:ind w:firstLine="0"/>
              <w:jc w:val="center"/>
            </w:pPr>
            <w:r>
              <w:t>40</w:t>
            </w:r>
          </w:p>
        </w:tc>
        <w:tc>
          <w:tcPr>
            <w:tcW w:w="456" w:type="dxa"/>
          </w:tcPr>
          <w:p w14:paraId="7ADB3A4C" w14:textId="77777777" w:rsidR="001A00BC" w:rsidRPr="001A00BC" w:rsidRDefault="001A00BC" w:rsidP="002566CA">
            <w:pPr>
              <w:ind w:firstLine="0"/>
              <w:jc w:val="center"/>
            </w:pPr>
            <w:r>
              <w:t>42</w:t>
            </w:r>
          </w:p>
        </w:tc>
        <w:tc>
          <w:tcPr>
            <w:tcW w:w="456" w:type="dxa"/>
          </w:tcPr>
          <w:p w14:paraId="47586FF8" w14:textId="77777777" w:rsidR="001A00BC" w:rsidRPr="001A00BC" w:rsidRDefault="001A00BC" w:rsidP="002566CA">
            <w:pPr>
              <w:ind w:firstLine="0"/>
              <w:jc w:val="center"/>
            </w:pPr>
            <w:r>
              <w:t>44</w:t>
            </w:r>
          </w:p>
        </w:tc>
        <w:tc>
          <w:tcPr>
            <w:tcW w:w="456" w:type="dxa"/>
          </w:tcPr>
          <w:p w14:paraId="26CC4866" w14:textId="77777777" w:rsidR="001A00BC" w:rsidRPr="001A00BC" w:rsidRDefault="001A00BC" w:rsidP="002566CA">
            <w:pPr>
              <w:ind w:firstLine="0"/>
              <w:jc w:val="center"/>
            </w:pPr>
            <w:r>
              <w:t>46</w:t>
            </w:r>
          </w:p>
        </w:tc>
        <w:tc>
          <w:tcPr>
            <w:tcW w:w="456" w:type="dxa"/>
          </w:tcPr>
          <w:p w14:paraId="06023997" w14:textId="77777777" w:rsidR="001A00BC" w:rsidRPr="001A00BC" w:rsidRDefault="001A00BC" w:rsidP="002566CA">
            <w:pPr>
              <w:ind w:firstLine="0"/>
              <w:jc w:val="center"/>
            </w:pPr>
            <w:r>
              <w:t>48</w:t>
            </w:r>
          </w:p>
        </w:tc>
        <w:tc>
          <w:tcPr>
            <w:tcW w:w="456" w:type="dxa"/>
          </w:tcPr>
          <w:p w14:paraId="1E6802BD" w14:textId="77777777" w:rsidR="001A00BC" w:rsidRPr="001A00BC" w:rsidRDefault="001A00BC" w:rsidP="002566CA">
            <w:pPr>
              <w:ind w:firstLine="0"/>
              <w:jc w:val="center"/>
            </w:pPr>
            <w:r>
              <w:t>50</w:t>
            </w:r>
          </w:p>
        </w:tc>
        <w:tc>
          <w:tcPr>
            <w:tcW w:w="456" w:type="dxa"/>
          </w:tcPr>
          <w:p w14:paraId="173DDEEF" w14:textId="77777777" w:rsidR="001A00BC" w:rsidRPr="001A00BC" w:rsidRDefault="001A00BC" w:rsidP="002566CA">
            <w:pPr>
              <w:ind w:firstLine="0"/>
              <w:jc w:val="center"/>
            </w:pPr>
            <w:r>
              <w:t>52</w:t>
            </w:r>
          </w:p>
        </w:tc>
        <w:tc>
          <w:tcPr>
            <w:tcW w:w="456" w:type="dxa"/>
          </w:tcPr>
          <w:p w14:paraId="3B9E3B3C" w14:textId="77777777" w:rsidR="001A00BC" w:rsidRPr="001A00BC" w:rsidRDefault="001A00BC" w:rsidP="002566CA">
            <w:pPr>
              <w:ind w:firstLine="0"/>
              <w:jc w:val="center"/>
            </w:pPr>
            <w:r>
              <w:t>54</w:t>
            </w:r>
          </w:p>
        </w:tc>
        <w:tc>
          <w:tcPr>
            <w:tcW w:w="456" w:type="dxa"/>
          </w:tcPr>
          <w:p w14:paraId="4053406B" w14:textId="77777777" w:rsidR="001A00BC" w:rsidRPr="001A00BC" w:rsidRDefault="001A00BC" w:rsidP="002566CA">
            <w:pPr>
              <w:ind w:firstLine="0"/>
              <w:jc w:val="center"/>
            </w:pPr>
            <w:r>
              <w:t>56</w:t>
            </w:r>
          </w:p>
        </w:tc>
        <w:tc>
          <w:tcPr>
            <w:tcW w:w="456" w:type="dxa"/>
          </w:tcPr>
          <w:p w14:paraId="54DB179F" w14:textId="77777777" w:rsidR="001A00BC" w:rsidRPr="001A00BC" w:rsidRDefault="001A00BC" w:rsidP="002566CA">
            <w:pPr>
              <w:ind w:firstLine="0"/>
              <w:jc w:val="center"/>
            </w:pPr>
            <w:r>
              <w:t>58</w:t>
            </w:r>
          </w:p>
        </w:tc>
        <w:tc>
          <w:tcPr>
            <w:tcW w:w="456" w:type="dxa"/>
          </w:tcPr>
          <w:p w14:paraId="742604ED" w14:textId="77777777" w:rsidR="001A00BC" w:rsidRPr="001A00BC" w:rsidRDefault="001A00BC" w:rsidP="002566CA">
            <w:pPr>
              <w:ind w:firstLine="0"/>
              <w:jc w:val="center"/>
            </w:pPr>
            <w:r>
              <w:t>60</w:t>
            </w:r>
          </w:p>
        </w:tc>
        <w:tc>
          <w:tcPr>
            <w:tcW w:w="682" w:type="dxa"/>
          </w:tcPr>
          <w:p w14:paraId="7197F3F4" w14:textId="77777777" w:rsidR="001A00BC" w:rsidRDefault="001A00BC" w:rsidP="002566CA">
            <w:pPr>
              <w:ind w:firstLine="0"/>
              <w:jc w:val="center"/>
            </w:pPr>
            <w:r>
              <w:t>62</w:t>
            </w:r>
          </w:p>
        </w:tc>
        <w:tc>
          <w:tcPr>
            <w:tcW w:w="683" w:type="dxa"/>
          </w:tcPr>
          <w:p w14:paraId="6D76BB38" w14:textId="77777777" w:rsidR="001A00BC" w:rsidRDefault="001A00BC" w:rsidP="002566CA">
            <w:pPr>
              <w:ind w:firstLine="0"/>
              <w:jc w:val="center"/>
            </w:pPr>
            <w:r>
              <w:t>72</w:t>
            </w:r>
          </w:p>
        </w:tc>
        <w:tc>
          <w:tcPr>
            <w:tcW w:w="683" w:type="dxa"/>
          </w:tcPr>
          <w:p w14:paraId="7EF93C9D" w14:textId="77777777" w:rsidR="001A00BC" w:rsidRDefault="001A00BC" w:rsidP="002566CA">
            <w:pPr>
              <w:ind w:firstLine="0"/>
              <w:jc w:val="center"/>
            </w:pPr>
            <w:r>
              <w:t>82</w:t>
            </w:r>
          </w:p>
        </w:tc>
      </w:tr>
      <w:tr w:rsidR="001A00BC" w14:paraId="654C4B09" w14:textId="77777777" w:rsidTr="001A00BC">
        <w:tc>
          <w:tcPr>
            <w:tcW w:w="1997" w:type="dxa"/>
          </w:tcPr>
          <w:p w14:paraId="5B91CF32" w14:textId="77777777" w:rsidR="001A00BC" w:rsidRDefault="001A00BC" w:rsidP="002566CA">
            <w:pPr>
              <w:ind w:firstLine="0"/>
              <w:jc w:val="center"/>
              <w:rPr>
                <w:b/>
              </w:rPr>
            </w:pPr>
            <w:r>
              <w:rPr>
                <w:b/>
              </w:rPr>
              <w:t>150</w:t>
            </w:r>
          </w:p>
        </w:tc>
        <w:tc>
          <w:tcPr>
            <w:tcW w:w="456" w:type="dxa"/>
          </w:tcPr>
          <w:p w14:paraId="03C6A90E" w14:textId="77777777" w:rsidR="001A00BC" w:rsidRPr="001A00BC" w:rsidRDefault="001A00BC" w:rsidP="002566CA">
            <w:pPr>
              <w:ind w:firstLine="0"/>
              <w:jc w:val="center"/>
            </w:pPr>
            <w:r>
              <w:t>43</w:t>
            </w:r>
          </w:p>
        </w:tc>
        <w:tc>
          <w:tcPr>
            <w:tcW w:w="456" w:type="dxa"/>
          </w:tcPr>
          <w:p w14:paraId="7750232C" w14:textId="77777777" w:rsidR="001A00BC" w:rsidRPr="001A00BC" w:rsidRDefault="001A00BC" w:rsidP="002566CA">
            <w:pPr>
              <w:ind w:firstLine="0"/>
              <w:jc w:val="center"/>
            </w:pPr>
            <w:r>
              <w:t>45</w:t>
            </w:r>
          </w:p>
        </w:tc>
        <w:tc>
          <w:tcPr>
            <w:tcW w:w="456" w:type="dxa"/>
          </w:tcPr>
          <w:p w14:paraId="58624BD0" w14:textId="77777777" w:rsidR="001A00BC" w:rsidRPr="001A00BC" w:rsidRDefault="001A00BC" w:rsidP="002566CA">
            <w:pPr>
              <w:ind w:firstLine="0"/>
              <w:jc w:val="center"/>
            </w:pPr>
            <w:r>
              <w:t>47</w:t>
            </w:r>
          </w:p>
        </w:tc>
        <w:tc>
          <w:tcPr>
            <w:tcW w:w="456" w:type="dxa"/>
          </w:tcPr>
          <w:p w14:paraId="4E035C14" w14:textId="77777777" w:rsidR="001A00BC" w:rsidRPr="001A00BC" w:rsidRDefault="001A00BC" w:rsidP="002566CA">
            <w:pPr>
              <w:ind w:firstLine="0"/>
              <w:jc w:val="center"/>
            </w:pPr>
            <w:r>
              <w:t>49</w:t>
            </w:r>
          </w:p>
        </w:tc>
        <w:tc>
          <w:tcPr>
            <w:tcW w:w="456" w:type="dxa"/>
          </w:tcPr>
          <w:p w14:paraId="71F04C38" w14:textId="77777777" w:rsidR="001A00BC" w:rsidRPr="001A00BC" w:rsidRDefault="001A00BC" w:rsidP="002566CA">
            <w:pPr>
              <w:ind w:firstLine="0"/>
              <w:jc w:val="center"/>
            </w:pPr>
            <w:r>
              <w:t>51</w:t>
            </w:r>
          </w:p>
        </w:tc>
        <w:tc>
          <w:tcPr>
            <w:tcW w:w="456" w:type="dxa"/>
          </w:tcPr>
          <w:p w14:paraId="2AA90232" w14:textId="77777777" w:rsidR="001A00BC" w:rsidRPr="001A00BC" w:rsidRDefault="001A00BC" w:rsidP="002566CA">
            <w:pPr>
              <w:ind w:firstLine="0"/>
              <w:jc w:val="center"/>
            </w:pPr>
            <w:r>
              <w:t>53</w:t>
            </w:r>
          </w:p>
        </w:tc>
        <w:tc>
          <w:tcPr>
            <w:tcW w:w="456" w:type="dxa"/>
          </w:tcPr>
          <w:p w14:paraId="30C609C3" w14:textId="77777777" w:rsidR="001A00BC" w:rsidRPr="001A00BC" w:rsidRDefault="001A00BC" w:rsidP="002566CA">
            <w:pPr>
              <w:ind w:firstLine="0"/>
              <w:jc w:val="center"/>
            </w:pPr>
            <w:r>
              <w:t>55</w:t>
            </w:r>
          </w:p>
        </w:tc>
        <w:tc>
          <w:tcPr>
            <w:tcW w:w="456" w:type="dxa"/>
          </w:tcPr>
          <w:p w14:paraId="38715043" w14:textId="77777777" w:rsidR="001A00BC" w:rsidRPr="001A00BC" w:rsidRDefault="001A00BC" w:rsidP="002566CA">
            <w:pPr>
              <w:ind w:firstLine="0"/>
              <w:jc w:val="center"/>
            </w:pPr>
            <w:r>
              <w:t>57</w:t>
            </w:r>
          </w:p>
        </w:tc>
        <w:tc>
          <w:tcPr>
            <w:tcW w:w="456" w:type="dxa"/>
          </w:tcPr>
          <w:p w14:paraId="6E20ECAF" w14:textId="77777777" w:rsidR="001A00BC" w:rsidRPr="001A00BC" w:rsidRDefault="001A00BC" w:rsidP="002566CA">
            <w:pPr>
              <w:ind w:firstLine="0"/>
              <w:jc w:val="center"/>
            </w:pPr>
            <w:r>
              <w:t>59</w:t>
            </w:r>
          </w:p>
        </w:tc>
        <w:tc>
          <w:tcPr>
            <w:tcW w:w="456" w:type="dxa"/>
          </w:tcPr>
          <w:p w14:paraId="0024E752" w14:textId="77777777" w:rsidR="001A00BC" w:rsidRPr="001A00BC" w:rsidRDefault="001A00BC" w:rsidP="002566CA">
            <w:pPr>
              <w:ind w:firstLine="0"/>
              <w:jc w:val="center"/>
            </w:pPr>
            <w:r>
              <w:t>61</w:t>
            </w:r>
          </w:p>
        </w:tc>
        <w:tc>
          <w:tcPr>
            <w:tcW w:w="456" w:type="dxa"/>
          </w:tcPr>
          <w:p w14:paraId="22CADE14" w14:textId="77777777" w:rsidR="001A00BC" w:rsidRPr="001A00BC" w:rsidRDefault="001A00BC" w:rsidP="002566CA">
            <w:pPr>
              <w:ind w:firstLine="0"/>
              <w:jc w:val="center"/>
            </w:pPr>
            <w:r>
              <w:t>63</w:t>
            </w:r>
          </w:p>
        </w:tc>
        <w:tc>
          <w:tcPr>
            <w:tcW w:w="682" w:type="dxa"/>
          </w:tcPr>
          <w:p w14:paraId="5BB65BF7" w14:textId="77777777" w:rsidR="001A00BC" w:rsidRDefault="001A00BC" w:rsidP="002566CA">
            <w:pPr>
              <w:ind w:firstLine="0"/>
              <w:jc w:val="center"/>
            </w:pPr>
            <w:r>
              <w:t>65</w:t>
            </w:r>
          </w:p>
        </w:tc>
        <w:tc>
          <w:tcPr>
            <w:tcW w:w="683" w:type="dxa"/>
          </w:tcPr>
          <w:p w14:paraId="7DF2EB84" w14:textId="77777777" w:rsidR="001A00BC" w:rsidRDefault="001A00BC" w:rsidP="002566CA">
            <w:pPr>
              <w:ind w:firstLine="0"/>
              <w:jc w:val="center"/>
            </w:pPr>
            <w:r>
              <w:t>75</w:t>
            </w:r>
          </w:p>
        </w:tc>
        <w:tc>
          <w:tcPr>
            <w:tcW w:w="683" w:type="dxa"/>
          </w:tcPr>
          <w:p w14:paraId="6B423085" w14:textId="77777777" w:rsidR="001A00BC" w:rsidRDefault="001A00BC" w:rsidP="002566CA">
            <w:pPr>
              <w:ind w:firstLine="0"/>
              <w:jc w:val="center"/>
            </w:pPr>
            <w:r>
              <w:t>85</w:t>
            </w:r>
          </w:p>
        </w:tc>
      </w:tr>
      <w:tr w:rsidR="001A00BC" w14:paraId="29DF4175" w14:textId="77777777" w:rsidTr="001A00BC">
        <w:tc>
          <w:tcPr>
            <w:tcW w:w="1997" w:type="dxa"/>
          </w:tcPr>
          <w:p w14:paraId="3AE787B0" w14:textId="77777777" w:rsidR="001A00BC" w:rsidRDefault="001A00BC" w:rsidP="002C7999">
            <w:pPr>
              <w:ind w:firstLine="0"/>
              <w:jc w:val="center"/>
              <w:rPr>
                <w:b/>
              </w:rPr>
            </w:pPr>
            <w:r>
              <w:rPr>
                <w:b/>
              </w:rPr>
              <w:t>155</w:t>
            </w:r>
          </w:p>
        </w:tc>
        <w:tc>
          <w:tcPr>
            <w:tcW w:w="456" w:type="dxa"/>
          </w:tcPr>
          <w:p w14:paraId="5F4D4899" w14:textId="77777777" w:rsidR="001A00BC" w:rsidRPr="001A00BC" w:rsidRDefault="001A00BC" w:rsidP="002C7999">
            <w:pPr>
              <w:ind w:firstLine="0"/>
              <w:jc w:val="center"/>
            </w:pPr>
            <w:r>
              <w:t>46</w:t>
            </w:r>
          </w:p>
        </w:tc>
        <w:tc>
          <w:tcPr>
            <w:tcW w:w="456" w:type="dxa"/>
          </w:tcPr>
          <w:p w14:paraId="32E6F15F" w14:textId="77777777" w:rsidR="001A00BC" w:rsidRPr="001A00BC" w:rsidRDefault="001A00BC" w:rsidP="002C7999">
            <w:pPr>
              <w:ind w:firstLine="0"/>
              <w:jc w:val="center"/>
            </w:pPr>
            <w:r>
              <w:t>48</w:t>
            </w:r>
          </w:p>
        </w:tc>
        <w:tc>
          <w:tcPr>
            <w:tcW w:w="456" w:type="dxa"/>
          </w:tcPr>
          <w:p w14:paraId="60C6908B" w14:textId="77777777" w:rsidR="001A00BC" w:rsidRPr="001A00BC" w:rsidRDefault="001A00BC" w:rsidP="002C7999">
            <w:pPr>
              <w:ind w:firstLine="0"/>
              <w:jc w:val="center"/>
            </w:pPr>
            <w:r>
              <w:t>50</w:t>
            </w:r>
          </w:p>
        </w:tc>
        <w:tc>
          <w:tcPr>
            <w:tcW w:w="456" w:type="dxa"/>
          </w:tcPr>
          <w:p w14:paraId="3CA405D4" w14:textId="77777777" w:rsidR="001A00BC" w:rsidRPr="001A00BC" w:rsidRDefault="001A00BC" w:rsidP="002C7999">
            <w:pPr>
              <w:ind w:firstLine="0"/>
              <w:jc w:val="center"/>
            </w:pPr>
            <w:r>
              <w:t>52</w:t>
            </w:r>
          </w:p>
        </w:tc>
        <w:tc>
          <w:tcPr>
            <w:tcW w:w="456" w:type="dxa"/>
          </w:tcPr>
          <w:p w14:paraId="7B806DFA" w14:textId="77777777" w:rsidR="001A00BC" w:rsidRPr="001A00BC" w:rsidRDefault="001A00BC" w:rsidP="002C7999">
            <w:pPr>
              <w:ind w:firstLine="0"/>
              <w:jc w:val="center"/>
            </w:pPr>
            <w:r>
              <w:t>54</w:t>
            </w:r>
          </w:p>
        </w:tc>
        <w:tc>
          <w:tcPr>
            <w:tcW w:w="456" w:type="dxa"/>
          </w:tcPr>
          <w:p w14:paraId="09081978" w14:textId="77777777" w:rsidR="001A00BC" w:rsidRPr="001A00BC" w:rsidRDefault="001A00BC" w:rsidP="002C7999">
            <w:pPr>
              <w:ind w:firstLine="0"/>
              <w:jc w:val="center"/>
            </w:pPr>
            <w:r>
              <w:t>56</w:t>
            </w:r>
          </w:p>
        </w:tc>
        <w:tc>
          <w:tcPr>
            <w:tcW w:w="456" w:type="dxa"/>
          </w:tcPr>
          <w:p w14:paraId="16C5B7A2" w14:textId="77777777" w:rsidR="001A00BC" w:rsidRPr="001A00BC" w:rsidRDefault="001A00BC" w:rsidP="002C7999">
            <w:pPr>
              <w:ind w:firstLine="0"/>
              <w:jc w:val="center"/>
            </w:pPr>
            <w:r>
              <w:t>58</w:t>
            </w:r>
          </w:p>
        </w:tc>
        <w:tc>
          <w:tcPr>
            <w:tcW w:w="456" w:type="dxa"/>
          </w:tcPr>
          <w:p w14:paraId="3A228DAE" w14:textId="77777777" w:rsidR="001A00BC" w:rsidRPr="001A00BC" w:rsidRDefault="001A00BC" w:rsidP="002C7999">
            <w:pPr>
              <w:ind w:firstLine="0"/>
              <w:jc w:val="center"/>
            </w:pPr>
            <w:r>
              <w:t>60</w:t>
            </w:r>
          </w:p>
        </w:tc>
        <w:tc>
          <w:tcPr>
            <w:tcW w:w="456" w:type="dxa"/>
          </w:tcPr>
          <w:p w14:paraId="5AA21F28" w14:textId="77777777" w:rsidR="001A00BC" w:rsidRPr="001A00BC" w:rsidRDefault="001A00BC" w:rsidP="002C7999">
            <w:pPr>
              <w:ind w:firstLine="0"/>
              <w:jc w:val="center"/>
            </w:pPr>
            <w:r>
              <w:t>62</w:t>
            </w:r>
          </w:p>
        </w:tc>
        <w:tc>
          <w:tcPr>
            <w:tcW w:w="456" w:type="dxa"/>
          </w:tcPr>
          <w:p w14:paraId="18921E4C" w14:textId="77777777" w:rsidR="001A00BC" w:rsidRPr="001A00BC" w:rsidRDefault="001A00BC" w:rsidP="002C7999">
            <w:pPr>
              <w:ind w:firstLine="0"/>
              <w:jc w:val="center"/>
            </w:pPr>
            <w:r>
              <w:t>64</w:t>
            </w:r>
          </w:p>
        </w:tc>
        <w:tc>
          <w:tcPr>
            <w:tcW w:w="456" w:type="dxa"/>
          </w:tcPr>
          <w:p w14:paraId="38A0F824" w14:textId="77777777" w:rsidR="001A00BC" w:rsidRPr="001A00BC" w:rsidRDefault="001A00BC" w:rsidP="002C7999">
            <w:pPr>
              <w:ind w:firstLine="0"/>
              <w:jc w:val="center"/>
            </w:pPr>
            <w:r>
              <w:t>66</w:t>
            </w:r>
          </w:p>
        </w:tc>
        <w:tc>
          <w:tcPr>
            <w:tcW w:w="682" w:type="dxa"/>
          </w:tcPr>
          <w:p w14:paraId="125C4F34" w14:textId="77777777" w:rsidR="001A00BC" w:rsidRDefault="001A00BC" w:rsidP="002C7999">
            <w:pPr>
              <w:ind w:firstLine="0"/>
              <w:jc w:val="center"/>
            </w:pPr>
            <w:r>
              <w:t>68</w:t>
            </w:r>
          </w:p>
        </w:tc>
        <w:tc>
          <w:tcPr>
            <w:tcW w:w="683" w:type="dxa"/>
          </w:tcPr>
          <w:p w14:paraId="7A57345C" w14:textId="77777777" w:rsidR="001A00BC" w:rsidRDefault="001A00BC" w:rsidP="002C7999">
            <w:pPr>
              <w:ind w:firstLine="0"/>
              <w:jc w:val="center"/>
            </w:pPr>
            <w:r>
              <w:t>78</w:t>
            </w:r>
          </w:p>
        </w:tc>
        <w:tc>
          <w:tcPr>
            <w:tcW w:w="683" w:type="dxa"/>
          </w:tcPr>
          <w:p w14:paraId="7E80AFA5" w14:textId="77777777" w:rsidR="001A00BC" w:rsidRDefault="001A00BC" w:rsidP="002C7999">
            <w:pPr>
              <w:ind w:firstLine="0"/>
              <w:jc w:val="center"/>
            </w:pPr>
            <w:r>
              <w:t>88</w:t>
            </w:r>
          </w:p>
        </w:tc>
      </w:tr>
      <w:tr w:rsidR="001A00BC" w14:paraId="6B680151" w14:textId="77777777" w:rsidTr="001A00BC">
        <w:tc>
          <w:tcPr>
            <w:tcW w:w="1997" w:type="dxa"/>
          </w:tcPr>
          <w:p w14:paraId="74DEEA5C" w14:textId="77777777" w:rsidR="001A00BC" w:rsidRDefault="001A00BC" w:rsidP="002C7999">
            <w:pPr>
              <w:ind w:firstLine="0"/>
              <w:jc w:val="center"/>
              <w:rPr>
                <w:b/>
              </w:rPr>
            </w:pPr>
            <w:r>
              <w:rPr>
                <w:b/>
              </w:rPr>
              <w:t>160</w:t>
            </w:r>
          </w:p>
        </w:tc>
        <w:tc>
          <w:tcPr>
            <w:tcW w:w="456" w:type="dxa"/>
          </w:tcPr>
          <w:p w14:paraId="26D1C8DB" w14:textId="77777777" w:rsidR="001A00BC" w:rsidRPr="001A00BC" w:rsidRDefault="001A00BC" w:rsidP="002C7999">
            <w:pPr>
              <w:ind w:firstLine="0"/>
              <w:jc w:val="center"/>
            </w:pPr>
            <w:r>
              <w:t>49</w:t>
            </w:r>
          </w:p>
        </w:tc>
        <w:tc>
          <w:tcPr>
            <w:tcW w:w="456" w:type="dxa"/>
          </w:tcPr>
          <w:p w14:paraId="59132FBB" w14:textId="77777777" w:rsidR="001A00BC" w:rsidRPr="001A00BC" w:rsidRDefault="001A00BC" w:rsidP="002C7999">
            <w:pPr>
              <w:ind w:firstLine="0"/>
              <w:jc w:val="center"/>
            </w:pPr>
            <w:r>
              <w:t>51</w:t>
            </w:r>
          </w:p>
        </w:tc>
        <w:tc>
          <w:tcPr>
            <w:tcW w:w="456" w:type="dxa"/>
          </w:tcPr>
          <w:p w14:paraId="501AFF49" w14:textId="77777777" w:rsidR="001A00BC" w:rsidRPr="001A00BC" w:rsidRDefault="001A00BC" w:rsidP="002C7999">
            <w:pPr>
              <w:ind w:firstLine="0"/>
              <w:jc w:val="center"/>
            </w:pPr>
            <w:r>
              <w:t>53</w:t>
            </w:r>
          </w:p>
        </w:tc>
        <w:tc>
          <w:tcPr>
            <w:tcW w:w="456" w:type="dxa"/>
          </w:tcPr>
          <w:p w14:paraId="36C07201" w14:textId="77777777" w:rsidR="001A00BC" w:rsidRPr="001A00BC" w:rsidRDefault="001A00BC" w:rsidP="002C7999">
            <w:pPr>
              <w:ind w:firstLine="0"/>
              <w:jc w:val="center"/>
            </w:pPr>
            <w:r>
              <w:t>55</w:t>
            </w:r>
          </w:p>
        </w:tc>
        <w:tc>
          <w:tcPr>
            <w:tcW w:w="456" w:type="dxa"/>
          </w:tcPr>
          <w:p w14:paraId="0FE26C14" w14:textId="77777777" w:rsidR="001A00BC" w:rsidRPr="001A00BC" w:rsidRDefault="001A00BC" w:rsidP="002C7999">
            <w:pPr>
              <w:ind w:firstLine="0"/>
              <w:jc w:val="center"/>
            </w:pPr>
            <w:r>
              <w:t>57</w:t>
            </w:r>
          </w:p>
        </w:tc>
        <w:tc>
          <w:tcPr>
            <w:tcW w:w="456" w:type="dxa"/>
          </w:tcPr>
          <w:p w14:paraId="7C58FB53" w14:textId="77777777" w:rsidR="001A00BC" w:rsidRPr="001A00BC" w:rsidRDefault="001A00BC" w:rsidP="002C7999">
            <w:pPr>
              <w:ind w:firstLine="0"/>
              <w:jc w:val="center"/>
            </w:pPr>
            <w:r>
              <w:t>59</w:t>
            </w:r>
          </w:p>
        </w:tc>
        <w:tc>
          <w:tcPr>
            <w:tcW w:w="456" w:type="dxa"/>
          </w:tcPr>
          <w:p w14:paraId="7CAEAAF7" w14:textId="77777777" w:rsidR="001A00BC" w:rsidRPr="001A00BC" w:rsidRDefault="001A00BC" w:rsidP="002C7999">
            <w:pPr>
              <w:ind w:firstLine="0"/>
              <w:jc w:val="center"/>
            </w:pPr>
            <w:r>
              <w:t>61</w:t>
            </w:r>
          </w:p>
        </w:tc>
        <w:tc>
          <w:tcPr>
            <w:tcW w:w="456" w:type="dxa"/>
          </w:tcPr>
          <w:p w14:paraId="53E1C3D5" w14:textId="77777777" w:rsidR="001A00BC" w:rsidRPr="001A00BC" w:rsidRDefault="001A00BC" w:rsidP="002C7999">
            <w:pPr>
              <w:ind w:firstLine="0"/>
              <w:jc w:val="center"/>
            </w:pPr>
            <w:r>
              <w:t>63</w:t>
            </w:r>
          </w:p>
        </w:tc>
        <w:tc>
          <w:tcPr>
            <w:tcW w:w="456" w:type="dxa"/>
          </w:tcPr>
          <w:p w14:paraId="1722B732" w14:textId="77777777" w:rsidR="001A00BC" w:rsidRPr="001A00BC" w:rsidRDefault="001A00BC" w:rsidP="002C7999">
            <w:pPr>
              <w:ind w:firstLine="0"/>
              <w:jc w:val="center"/>
            </w:pPr>
            <w:r>
              <w:t>65</w:t>
            </w:r>
          </w:p>
        </w:tc>
        <w:tc>
          <w:tcPr>
            <w:tcW w:w="456" w:type="dxa"/>
          </w:tcPr>
          <w:p w14:paraId="29DAB376" w14:textId="77777777" w:rsidR="001A00BC" w:rsidRPr="001A00BC" w:rsidRDefault="001A00BC" w:rsidP="002C7999">
            <w:pPr>
              <w:ind w:firstLine="0"/>
              <w:jc w:val="center"/>
            </w:pPr>
            <w:r>
              <w:t>67</w:t>
            </w:r>
          </w:p>
        </w:tc>
        <w:tc>
          <w:tcPr>
            <w:tcW w:w="456" w:type="dxa"/>
          </w:tcPr>
          <w:p w14:paraId="4623757B" w14:textId="77777777" w:rsidR="001A00BC" w:rsidRPr="001A00BC" w:rsidRDefault="001A00BC" w:rsidP="002C7999">
            <w:pPr>
              <w:ind w:firstLine="0"/>
              <w:jc w:val="center"/>
            </w:pPr>
            <w:r>
              <w:t>69</w:t>
            </w:r>
          </w:p>
        </w:tc>
        <w:tc>
          <w:tcPr>
            <w:tcW w:w="682" w:type="dxa"/>
          </w:tcPr>
          <w:p w14:paraId="595ED1B0" w14:textId="77777777" w:rsidR="001A00BC" w:rsidRDefault="001A00BC" w:rsidP="002C7999">
            <w:pPr>
              <w:ind w:firstLine="0"/>
              <w:jc w:val="center"/>
            </w:pPr>
            <w:r>
              <w:t>71</w:t>
            </w:r>
          </w:p>
        </w:tc>
        <w:tc>
          <w:tcPr>
            <w:tcW w:w="683" w:type="dxa"/>
          </w:tcPr>
          <w:p w14:paraId="259F3D42" w14:textId="77777777" w:rsidR="001A00BC" w:rsidRDefault="001A00BC" w:rsidP="002C7999">
            <w:pPr>
              <w:ind w:firstLine="0"/>
              <w:jc w:val="center"/>
            </w:pPr>
            <w:r>
              <w:t>81</w:t>
            </w:r>
          </w:p>
        </w:tc>
        <w:tc>
          <w:tcPr>
            <w:tcW w:w="683" w:type="dxa"/>
          </w:tcPr>
          <w:p w14:paraId="68FDCB2A" w14:textId="77777777" w:rsidR="001A00BC" w:rsidRDefault="001A00BC" w:rsidP="002C7999">
            <w:pPr>
              <w:ind w:firstLine="0"/>
              <w:jc w:val="center"/>
            </w:pPr>
            <w:r>
              <w:t>91</w:t>
            </w:r>
          </w:p>
        </w:tc>
      </w:tr>
      <w:tr w:rsidR="001A00BC" w14:paraId="18B752F6" w14:textId="77777777" w:rsidTr="001A00BC">
        <w:tc>
          <w:tcPr>
            <w:tcW w:w="1997" w:type="dxa"/>
          </w:tcPr>
          <w:p w14:paraId="10077252" w14:textId="77777777" w:rsidR="001A00BC" w:rsidRDefault="001A00BC" w:rsidP="002C7999">
            <w:pPr>
              <w:ind w:firstLine="0"/>
              <w:jc w:val="center"/>
              <w:rPr>
                <w:b/>
              </w:rPr>
            </w:pPr>
            <w:r>
              <w:rPr>
                <w:b/>
              </w:rPr>
              <w:t>165</w:t>
            </w:r>
          </w:p>
        </w:tc>
        <w:tc>
          <w:tcPr>
            <w:tcW w:w="456" w:type="dxa"/>
          </w:tcPr>
          <w:p w14:paraId="08B96ADD" w14:textId="77777777" w:rsidR="001A00BC" w:rsidRPr="001A00BC" w:rsidRDefault="001A00BC" w:rsidP="002C7999">
            <w:pPr>
              <w:ind w:firstLine="0"/>
              <w:jc w:val="center"/>
            </w:pPr>
            <w:r>
              <w:t>52</w:t>
            </w:r>
          </w:p>
        </w:tc>
        <w:tc>
          <w:tcPr>
            <w:tcW w:w="456" w:type="dxa"/>
          </w:tcPr>
          <w:p w14:paraId="4C45672B" w14:textId="77777777" w:rsidR="001A00BC" w:rsidRPr="001A00BC" w:rsidRDefault="001A00BC" w:rsidP="002C7999">
            <w:pPr>
              <w:ind w:firstLine="0"/>
              <w:jc w:val="center"/>
            </w:pPr>
            <w:r>
              <w:t>54</w:t>
            </w:r>
          </w:p>
        </w:tc>
        <w:tc>
          <w:tcPr>
            <w:tcW w:w="456" w:type="dxa"/>
          </w:tcPr>
          <w:p w14:paraId="1D93B005" w14:textId="77777777" w:rsidR="001A00BC" w:rsidRPr="001A00BC" w:rsidRDefault="001A00BC" w:rsidP="002C7999">
            <w:pPr>
              <w:ind w:firstLine="0"/>
              <w:jc w:val="center"/>
            </w:pPr>
            <w:r>
              <w:t>56</w:t>
            </w:r>
          </w:p>
        </w:tc>
        <w:tc>
          <w:tcPr>
            <w:tcW w:w="456" w:type="dxa"/>
          </w:tcPr>
          <w:p w14:paraId="45D469A9" w14:textId="77777777" w:rsidR="001A00BC" w:rsidRPr="001A00BC" w:rsidRDefault="001A00BC" w:rsidP="002C7999">
            <w:pPr>
              <w:ind w:firstLine="0"/>
              <w:jc w:val="center"/>
            </w:pPr>
            <w:r>
              <w:t>58</w:t>
            </w:r>
          </w:p>
        </w:tc>
        <w:tc>
          <w:tcPr>
            <w:tcW w:w="456" w:type="dxa"/>
          </w:tcPr>
          <w:p w14:paraId="00E65AEE" w14:textId="77777777" w:rsidR="001A00BC" w:rsidRPr="001A00BC" w:rsidRDefault="001A00BC" w:rsidP="002C7999">
            <w:pPr>
              <w:ind w:firstLine="0"/>
              <w:jc w:val="center"/>
            </w:pPr>
            <w:r>
              <w:t>60</w:t>
            </w:r>
          </w:p>
        </w:tc>
        <w:tc>
          <w:tcPr>
            <w:tcW w:w="456" w:type="dxa"/>
          </w:tcPr>
          <w:p w14:paraId="203B0A78" w14:textId="77777777" w:rsidR="001A00BC" w:rsidRPr="001A00BC" w:rsidRDefault="001A00BC" w:rsidP="002C7999">
            <w:pPr>
              <w:ind w:firstLine="0"/>
              <w:jc w:val="center"/>
            </w:pPr>
            <w:r>
              <w:t>62</w:t>
            </w:r>
          </w:p>
        </w:tc>
        <w:tc>
          <w:tcPr>
            <w:tcW w:w="456" w:type="dxa"/>
          </w:tcPr>
          <w:p w14:paraId="140D654E" w14:textId="77777777" w:rsidR="001A00BC" w:rsidRPr="001A00BC" w:rsidRDefault="001A00BC" w:rsidP="002C7999">
            <w:pPr>
              <w:ind w:firstLine="0"/>
              <w:jc w:val="center"/>
            </w:pPr>
            <w:r>
              <w:t>64</w:t>
            </w:r>
          </w:p>
        </w:tc>
        <w:tc>
          <w:tcPr>
            <w:tcW w:w="456" w:type="dxa"/>
          </w:tcPr>
          <w:p w14:paraId="60F419CB" w14:textId="77777777" w:rsidR="001A00BC" w:rsidRPr="001A00BC" w:rsidRDefault="001A00BC" w:rsidP="002C7999">
            <w:pPr>
              <w:ind w:firstLine="0"/>
              <w:jc w:val="center"/>
            </w:pPr>
            <w:r>
              <w:t>66</w:t>
            </w:r>
          </w:p>
        </w:tc>
        <w:tc>
          <w:tcPr>
            <w:tcW w:w="456" w:type="dxa"/>
          </w:tcPr>
          <w:p w14:paraId="0F8E68A3" w14:textId="77777777" w:rsidR="001A00BC" w:rsidRPr="001A00BC" w:rsidRDefault="001A00BC" w:rsidP="002C7999">
            <w:pPr>
              <w:ind w:firstLine="0"/>
              <w:jc w:val="center"/>
            </w:pPr>
            <w:r>
              <w:t>68</w:t>
            </w:r>
          </w:p>
        </w:tc>
        <w:tc>
          <w:tcPr>
            <w:tcW w:w="456" w:type="dxa"/>
          </w:tcPr>
          <w:p w14:paraId="6550F5F3" w14:textId="77777777" w:rsidR="001A00BC" w:rsidRPr="001A00BC" w:rsidRDefault="001A00BC" w:rsidP="002C7999">
            <w:pPr>
              <w:ind w:firstLine="0"/>
              <w:jc w:val="center"/>
            </w:pPr>
            <w:r>
              <w:t>70</w:t>
            </w:r>
          </w:p>
        </w:tc>
        <w:tc>
          <w:tcPr>
            <w:tcW w:w="456" w:type="dxa"/>
          </w:tcPr>
          <w:p w14:paraId="6DF86914" w14:textId="77777777" w:rsidR="001A00BC" w:rsidRPr="001A00BC" w:rsidRDefault="001A00BC" w:rsidP="002C7999">
            <w:pPr>
              <w:ind w:firstLine="0"/>
              <w:jc w:val="center"/>
            </w:pPr>
            <w:r>
              <w:t>72</w:t>
            </w:r>
          </w:p>
        </w:tc>
        <w:tc>
          <w:tcPr>
            <w:tcW w:w="682" w:type="dxa"/>
          </w:tcPr>
          <w:p w14:paraId="6DE4237E" w14:textId="77777777" w:rsidR="001A00BC" w:rsidRDefault="001A00BC" w:rsidP="002C7999">
            <w:pPr>
              <w:ind w:firstLine="0"/>
              <w:jc w:val="center"/>
            </w:pPr>
            <w:r>
              <w:t>74</w:t>
            </w:r>
          </w:p>
        </w:tc>
        <w:tc>
          <w:tcPr>
            <w:tcW w:w="683" w:type="dxa"/>
          </w:tcPr>
          <w:p w14:paraId="64328318" w14:textId="77777777" w:rsidR="001A00BC" w:rsidRDefault="001A00BC" w:rsidP="002C7999">
            <w:pPr>
              <w:ind w:firstLine="0"/>
              <w:jc w:val="center"/>
            </w:pPr>
            <w:r>
              <w:t>84</w:t>
            </w:r>
          </w:p>
        </w:tc>
        <w:tc>
          <w:tcPr>
            <w:tcW w:w="683" w:type="dxa"/>
          </w:tcPr>
          <w:p w14:paraId="00DC2656" w14:textId="77777777" w:rsidR="001A00BC" w:rsidRDefault="001A00BC" w:rsidP="002C7999">
            <w:pPr>
              <w:ind w:firstLine="0"/>
              <w:jc w:val="center"/>
            </w:pPr>
            <w:r>
              <w:t>94</w:t>
            </w:r>
          </w:p>
        </w:tc>
      </w:tr>
      <w:tr w:rsidR="001A00BC" w14:paraId="536F8983" w14:textId="77777777" w:rsidTr="001A00BC">
        <w:tc>
          <w:tcPr>
            <w:tcW w:w="1997" w:type="dxa"/>
          </w:tcPr>
          <w:p w14:paraId="4BF6772B" w14:textId="77777777" w:rsidR="001A00BC" w:rsidRDefault="001A00BC" w:rsidP="002C7999">
            <w:pPr>
              <w:ind w:firstLine="0"/>
              <w:jc w:val="center"/>
              <w:rPr>
                <w:b/>
              </w:rPr>
            </w:pPr>
            <w:r>
              <w:rPr>
                <w:b/>
              </w:rPr>
              <w:t>170</w:t>
            </w:r>
          </w:p>
        </w:tc>
        <w:tc>
          <w:tcPr>
            <w:tcW w:w="456" w:type="dxa"/>
          </w:tcPr>
          <w:p w14:paraId="49467CC2" w14:textId="77777777" w:rsidR="001A00BC" w:rsidRPr="001A00BC" w:rsidRDefault="001A00BC" w:rsidP="002C7999">
            <w:pPr>
              <w:ind w:firstLine="0"/>
              <w:jc w:val="center"/>
            </w:pPr>
            <w:r>
              <w:t>55</w:t>
            </w:r>
          </w:p>
        </w:tc>
        <w:tc>
          <w:tcPr>
            <w:tcW w:w="456" w:type="dxa"/>
          </w:tcPr>
          <w:p w14:paraId="302CEF40" w14:textId="77777777" w:rsidR="001A00BC" w:rsidRPr="001A00BC" w:rsidRDefault="001A00BC" w:rsidP="002C7999">
            <w:pPr>
              <w:ind w:firstLine="0"/>
              <w:jc w:val="center"/>
            </w:pPr>
            <w:r>
              <w:t>57</w:t>
            </w:r>
          </w:p>
        </w:tc>
        <w:tc>
          <w:tcPr>
            <w:tcW w:w="456" w:type="dxa"/>
          </w:tcPr>
          <w:p w14:paraId="46E33CBF" w14:textId="77777777" w:rsidR="001A00BC" w:rsidRPr="001A00BC" w:rsidRDefault="001A00BC" w:rsidP="002C7999">
            <w:pPr>
              <w:ind w:firstLine="0"/>
              <w:jc w:val="center"/>
            </w:pPr>
            <w:r>
              <w:t>59</w:t>
            </w:r>
          </w:p>
        </w:tc>
        <w:tc>
          <w:tcPr>
            <w:tcW w:w="456" w:type="dxa"/>
          </w:tcPr>
          <w:p w14:paraId="169E44B4" w14:textId="77777777" w:rsidR="001A00BC" w:rsidRPr="001A00BC" w:rsidRDefault="001A00BC" w:rsidP="002C7999">
            <w:pPr>
              <w:ind w:firstLine="0"/>
              <w:jc w:val="center"/>
            </w:pPr>
            <w:r>
              <w:t>61</w:t>
            </w:r>
          </w:p>
        </w:tc>
        <w:tc>
          <w:tcPr>
            <w:tcW w:w="456" w:type="dxa"/>
          </w:tcPr>
          <w:p w14:paraId="50BE74A6" w14:textId="77777777" w:rsidR="001A00BC" w:rsidRPr="001A00BC" w:rsidRDefault="001A00BC" w:rsidP="002C7999">
            <w:pPr>
              <w:ind w:firstLine="0"/>
              <w:jc w:val="center"/>
            </w:pPr>
            <w:r>
              <w:t>63</w:t>
            </w:r>
          </w:p>
        </w:tc>
        <w:tc>
          <w:tcPr>
            <w:tcW w:w="456" w:type="dxa"/>
          </w:tcPr>
          <w:p w14:paraId="358DD42E" w14:textId="77777777" w:rsidR="001A00BC" w:rsidRPr="001A00BC" w:rsidRDefault="001A00BC" w:rsidP="002C7999">
            <w:pPr>
              <w:ind w:firstLine="0"/>
              <w:jc w:val="center"/>
            </w:pPr>
            <w:r>
              <w:t>65</w:t>
            </w:r>
          </w:p>
        </w:tc>
        <w:tc>
          <w:tcPr>
            <w:tcW w:w="456" w:type="dxa"/>
          </w:tcPr>
          <w:p w14:paraId="1D11B451" w14:textId="77777777" w:rsidR="001A00BC" w:rsidRPr="001A00BC" w:rsidRDefault="001A00BC" w:rsidP="002C7999">
            <w:pPr>
              <w:ind w:firstLine="0"/>
              <w:jc w:val="center"/>
            </w:pPr>
            <w:r>
              <w:t>67</w:t>
            </w:r>
          </w:p>
        </w:tc>
        <w:tc>
          <w:tcPr>
            <w:tcW w:w="456" w:type="dxa"/>
          </w:tcPr>
          <w:p w14:paraId="4B3F4577" w14:textId="77777777" w:rsidR="001A00BC" w:rsidRPr="001A00BC" w:rsidRDefault="001A00BC" w:rsidP="002C7999">
            <w:pPr>
              <w:ind w:firstLine="0"/>
              <w:jc w:val="center"/>
            </w:pPr>
            <w:r>
              <w:t>69</w:t>
            </w:r>
          </w:p>
        </w:tc>
        <w:tc>
          <w:tcPr>
            <w:tcW w:w="456" w:type="dxa"/>
          </w:tcPr>
          <w:p w14:paraId="5558CF5B" w14:textId="77777777" w:rsidR="001A00BC" w:rsidRPr="001A00BC" w:rsidRDefault="001A00BC" w:rsidP="002C7999">
            <w:pPr>
              <w:ind w:firstLine="0"/>
              <w:jc w:val="center"/>
            </w:pPr>
            <w:r>
              <w:t>71</w:t>
            </w:r>
          </w:p>
        </w:tc>
        <w:tc>
          <w:tcPr>
            <w:tcW w:w="456" w:type="dxa"/>
          </w:tcPr>
          <w:p w14:paraId="4B17A9D4" w14:textId="77777777" w:rsidR="001A00BC" w:rsidRPr="001A00BC" w:rsidRDefault="001A00BC" w:rsidP="002C7999">
            <w:pPr>
              <w:ind w:firstLine="0"/>
              <w:jc w:val="center"/>
            </w:pPr>
            <w:r>
              <w:t>73</w:t>
            </w:r>
          </w:p>
        </w:tc>
        <w:tc>
          <w:tcPr>
            <w:tcW w:w="456" w:type="dxa"/>
          </w:tcPr>
          <w:p w14:paraId="65DB06B3" w14:textId="77777777" w:rsidR="001A00BC" w:rsidRPr="001A00BC" w:rsidRDefault="001A00BC" w:rsidP="002C7999">
            <w:pPr>
              <w:ind w:firstLine="0"/>
              <w:jc w:val="center"/>
            </w:pPr>
            <w:r>
              <w:t>75</w:t>
            </w:r>
          </w:p>
        </w:tc>
        <w:tc>
          <w:tcPr>
            <w:tcW w:w="682" w:type="dxa"/>
          </w:tcPr>
          <w:p w14:paraId="1E9CF552" w14:textId="77777777" w:rsidR="001A00BC" w:rsidRDefault="001A00BC" w:rsidP="002C7999">
            <w:pPr>
              <w:ind w:firstLine="0"/>
              <w:jc w:val="center"/>
            </w:pPr>
            <w:r>
              <w:t>77</w:t>
            </w:r>
          </w:p>
        </w:tc>
        <w:tc>
          <w:tcPr>
            <w:tcW w:w="683" w:type="dxa"/>
          </w:tcPr>
          <w:p w14:paraId="067BFAAC" w14:textId="77777777" w:rsidR="001A00BC" w:rsidRDefault="001A00BC" w:rsidP="002C7999">
            <w:pPr>
              <w:ind w:firstLine="0"/>
              <w:jc w:val="center"/>
            </w:pPr>
            <w:r>
              <w:t>87</w:t>
            </w:r>
          </w:p>
        </w:tc>
        <w:tc>
          <w:tcPr>
            <w:tcW w:w="683" w:type="dxa"/>
          </w:tcPr>
          <w:p w14:paraId="5D4C4E95" w14:textId="77777777" w:rsidR="001A00BC" w:rsidRDefault="001A00BC" w:rsidP="002C7999">
            <w:pPr>
              <w:ind w:firstLine="0"/>
              <w:jc w:val="center"/>
            </w:pPr>
            <w:r>
              <w:t>97</w:t>
            </w:r>
          </w:p>
        </w:tc>
      </w:tr>
      <w:tr w:rsidR="001A00BC" w14:paraId="0AC441D3" w14:textId="77777777" w:rsidTr="001A00BC">
        <w:tc>
          <w:tcPr>
            <w:tcW w:w="1997" w:type="dxa"/>
          </w:tcPr>
          <w:p w14:paraId="78FB4931" w14:textId="77777777" w:rsidR="001A00BC" w:rsidRDefault="001A00BC" w:rsidP="002C7999">
            <w:pPr>
              <w:ind w:firstLine="0"/>
              <w:jc w:val="center"/>
              <w:rPr>
                <w:b/>
              </w:rPr>
            </w:pPr>
            <w:r>
              <w:rPr>
                <w:b/>
              </w:rPr>
              <w:t>175</w:t>
            </w:r>
          </w:p>
        </w:tc>
        <w:tc>
          <w:tcPr>
            <w:tcW w:w="456" w:type="dxa"/>
          </w:tcPr>
          <w:p w14:paraId="5B33DE80" w14:textId="77777777" w:rsidR="001A00BC" w:rsidRPr="001A00BC" w:rsidRDefault="001A00BC" w:rsidP="002C7999">
            <w:pPr>
              <w:ind w:firstLine="0"/>
              <w:jc w:val="center"/>
            </w:pPr>
            <w:r>
              <w:t>58</w:t>
            </w:r>
          </w:p>
        </w:tc>
        <w:tc>
          <w:tcPr>
            <w:tcW w:w="456" w:type="dxa"/>
          </w:tcPr>
          <w:p w14:paraId="6FEBBE85" w14:textId="77777777" w:rsidR="001A00BC" w:rsidRPr="001A00BC" w:rsidRDefault="001A00BC" w:rsidP="002C7999">
            <w:pPr>
              <w:ind w:firstLine="0"/>
              <w:jc w:val="center"/>
            </w:pPr>
            <w:r>
              <w:t>60</w:t>
            </w:r>
          </w:p>
        </w:tc>
        <w:tc>
          <w:tcPr>
            <w:tcW w:w="456" w:type="dxa"/>
          </w:tcPr>
          <w:p w14:paraId="41F8F558" w14:textId="77777777" w:rsidR="001A00BC" w:rsidRPr="001A00BC" w:rsidRDefault="001A00BC" w:rsidP="002C7999">
            <w:pPr>
              <w:ind w:firstLine="0"/>
              <w:jc w:val="center"/>
            </w:pPr>
            <w:r>
              <w:t>62</w:t>
            </w:r>
          </w:p>
        </w:tc>
        <w:tc>
          <w:tcPr>
            <w:tcW w:w="456" w:type="dxa"/>
          </w:tcPr>
          <w:p w14:paraId="06E902B8" w14:textId="77777777" w:rsidR="001A00BC" w:rsidRPr="001A00BC" w:rsidRDefault="001A00BC" w:rsidP="002C7999">
            <w:pPr>
              <w:ind w:firstLine="0"/>
              <w:jc w:val="center"/>
            </w:pPr>
            <w:r>
              <w:t>64</w:t>
            </w:r>
          </w:p>
        </w:tc>
        <w:tc>
          <w:tcPr>
            <w:tcW w:w="456" w:type="dxa"/>
          </w:tcPr>
          <w:p w14:paraId="341A06D7" w14:textId="77777777" w:rsidR="001A00BC" w:rsidRPr="001A00BC" w:rsidRDefault="001A00BC" w:rsidP="002C7999">
            <w:pPr>
              <w:ind w:firstLine="0"/>
              <w:jc w:val="center"/>
            </w:pPr>
            <w:r>
              <w:t>66</w:t>
            </w:r>
          </w:p>
        </w:tc>
        <w:tc>
          <w:tcPr>
            <w:tcW w:w="456" w:type="dxa"/>
          </w:tcPr>
          <w:p w14:paraId="65853035" w14:textId="77777777" w:rsidR="001A00BC" w:rsidRPr="001A00BC" w:rsidRDefault="001A00BC" w:rsidP="002C7999">
            <w:pPr>
              <w:ind w:firstLine="0"/>
              <w:jc w:val="center"/>
            </w:pPr>
            <w:r>
              <w:t>68</w:t>
            </w:r>
          </w:p>
        </w:tc>
        <w:tc>
          <w:tcPr>
            <w:tcW w:w="456" w:type="dxa"/>
          </w:tcPr>
          <w:p w14:paraId="419753BF" w14:textId="77777777" w:rsidR="001A00BC" w:rsidRPr="001A00BC" w:rsidRDefault="001A00BC" w:rsidP="002C7999">
            <w:pPr>
              <w:ind w:firstLine="0"/>
              <w:jc w:val="center"/>
            </w:pPr>
            <w:r>
              <w:t>70</w:t>
            </w:r>
          </w:p>
        </w:tc>
        <w:tc>
          <w:tcPr>
            <w:tcW w:w="456" w:type="dxa"/>
          </w:tcPr>
          <w:p w14:paraId="65748ED7" w14:textId="77777777" w:rsidR="001A00BC" w:rsidRPr="001A00BC" w:rsidRDefault="001A00BC" w:rsidP="002C7999">
            <w:pPr>
              <w:ind w:firstLine="0"/>
              <w:jc w:val="center"/>
            </w:pPr>
            <w:r>
              <w:t>72</w:t>
            </w:r>
          </w:p>
        </w:tc>
        <w:tc>
          <w:tcPr>
            <w:tcW w:w="456" w:type="dxa"/>
          </w:tcPr>
          <w:p w14:paraId="4398C0BF" w14:textId="77777777" w:rsidR="001A00BC" w:rsidRPr="001A00BC" w:rsidRDefault="001A00BC" w:rsidP="002C7999">
            <w:pPr>
              <w:ind w:firstLine="0"/>
              <w:jc w:val="center"/>
            </w:pPr>
            <w:r>
              <w:t>74</w:t>
            </w:r>
          </w:p>
        </w:tc>
        <w:tc>
          <w:tcPr>
            <w:tcW w:w="456" w:type="dxa"/>
          </w:tcPr>
          <w:p w14:paraId="562735C7" w14:textId="77777777" w:rsidR="001A00BC" w:rsidRPr="001A00BC" w:rsidRDefault="001A00BC" w:rsidP="002C7999">
            <w:pPr>
              <w:ind w:firstLine="0"/>
              <w:jc w:val="center"/>
            </w:pPr>
            <w:r>
              <w:t>76</w:t>
            </w:r>
          </w:p>
        </w:tc>
        <w:tc>
          <w:tcPr>
            <w:tcW w:w="456" w:type="dxa"/>
          </w:tcPr>
          <w:p w14:paraId="3946FDB1" w14:textId="77777777" w:rsidR="001A00BC" w:rsidRPr="001A00BC" w:rsidRDefault="001A00BC" w:rsidP="002C7999">
            <w:pPr>
              <w:ind w:firstLine="0"/>
              <w:jc w:val="center"/>
            </w:pPr>
            <w:r>
              <w:t>78</w:t>
            </w:r>
          </w:p>
        </w:tc>
        <w:tc>
          <w:tcPr>
            <w:tcW w:w="682" w:type="dxa"/>
          </w:tcPr>
          <w:p w14:paraId="737F4671" w14:textId="77777777" w:rsidR="001A00BC" w:rsidRDefault="001A00BC" w:rsidP="002C7999">
            <w:pPr>
              <w:ind w:firstLine="0"/>
              <w:jc w:val="center"/>
            </w:pPr>
            <w:r>
              <w:t>80</w:t>
            </w:r>
          </w:p>
        </w:tc>
        <w:tc>
          <w:tcPr>
            <w:tcW w:w="683" w:type="dxa"/>
          </w:tcPr>
          <w:p w14:paraId="74BE4067" w14:textId="77777777" w:rsidR="001A00BC" w:rsidRDefault="001A00BC" w:rsidP="002C7999">
            <w:pPr>
              <w:ind w:firstLine="0"/>
              <w:jc w:val="center"/>
            </w:pPr>
            <w:r>
              <w:t>90</w:t>
            </w:r>
          </w:p>
        </w:tc>
        <w:tc>
          <w:tcPr>
            <w:tcW w:w="683" w:type="dxa"/>
          </w:tcPr>
          <w:p w14:paraId="41B9AA3A" w14:textId="77777777" w:rsidR="001A00BC" w:rsidRDefault="001A00BC" w:rsidP="002C7999">
            <w:pPr>
              <w:ind w:firstLine="0"/>
              <w:jc w:val="center"/>
            </w:pPr>
            <w:r>
              <w:t>100</w:t>
            </w:r>
          </w:p>
        </w:tc>
      </w:tr>
      <w:tr w:rsidR="001A00BC" w14:paraId="51D13491" w14:textId="77777777" w:rsidTr="001A00BC">
        <w:tc>
          <w:tcPr>
            <w:tcW w:w="1997" w:type="dxa"/>
          </w:tcPr>
          <w:p w14:paraId="261DEB75" w14:textId="77777777" w:rsidR="001A00BC" w:rsidRDefault="001A00BC" w:rsidP="002C7999">
            <w:pPr>
              <w:ind w:firstLine="0"/>
              <w:jc w:val="center"/>
              <w:rPr>
                <w:b/>
              </w:rPr>
            </w:pPr>
            <w:r>
              <w:rPr>
                <w:b/>
              </w:rPr>
              <w:t>180</w:t>
            </w:r>
          </w:p>
        </w:tc>
        <w:tc>
          <w:tcPr>
            <w:tcW w:w="456" w:type="dxa"/>
          </w:tcPr>
          <w:p w14:paraId="64DEBCFF" w14:textId="77777777" w:rsidR="001A00BC" w:rsidRPr="001A00BC" w:rsidRDefault="001A00BC" w:rsidP="002C7999">
            <w:pPr>
              <w:ind w:firstLine="0"/>
              <w:jc w:val="center"/>
            </w:pPr>
            <w:r>
              <w:t>61</w:t>
            </w:r>
          </w:p>
        </w:tc>
        <w:tc>
          <w:tcPr>
            <w:tcW w:w="456" w:type="dxa"/>
          </w:tcPr>
          <w:p w14:paraId="50056624" w14:textId="77777777" w:rsidR="001A00BC" w:rsidRPr="001A00BC" w:rsidRDefault="001A00BC" w:rsidP="002C7999">
            <w:pPr>
              <w:ind w:firstLine="0"/>
              <w:jc w:val="center"/>
            </w:pPr>
            <w:r>
              <w:t>63</w:t>
            </w:r>
          </w:p>
        </w:tc>
        <w:tc>
          <w:tcPr>
            <w:tcW w:w="456" w:type="dxa"/>
          </w:tcPr>
          <w:p w14:paraId="7A2C554E" w14:textId="77777777" w:rsidR="001A00BC" w:rsidRPr="001A00BC" w:rsidRDefault="001A00BC" w:rsidP="002C7999">
            <w:pPr>
              <w:ind w:firstLine="0"/>
              <w:jc w:val="center"/>
            </w:pPr>
            <w:r>
              <w:t>65</w:t>
            </w:r>
          </w:p>
        </w:tc>
        <w:tc>
          <w:tcPr>
            <w:tcW w:w="456" w:type="dxa"/>
          </w:tcPr>
          <w:p w14:paraId="11D19690" w14:textId="77777777" w:rsidR="001A00BC" w:rsidRPr="001A00BC" w:rsidRDefault="001A00BC" w:rsidP="002C7999">
            <w:pPr>
              <w:ind w:firstLine="0"/>
              <w:jc w:val="center"/>
            </w:pPr>
            <w:r>
              <w:t>67</w:t>
            </w:r>
          </w:p>
        </w:tc>
        <w:tc>
          <w:tcPr>
            <w:tcW w:w="456" w:type="dxa"/>
          </w:tcPr>
          <w:p w14:paraId="3089C44A" w14:textId="77777777" w:rsidR="001A00BC" w:rsidRPr="001A00BC" w:rsidRDefault="001A00BC" w:rsidP="002C7999">
            <w:pPr>
              <w:ind w:firstLine="0"/>
              <w:jc w:val="center"/>
            </w:pPr>
            <w:r>
              <w:t>69</w:t>
            </w:r>
          </w:p>
        </w:tc>
        <w:tc>
          <w:tcPr>
            <w:tcW w:w="456" w:type="dxa"/>
          </w:tcPr>
          <w:p w14:paraId="303C2AA4" w14:textId="77777777" w:rsidR="001A00BC" w:rsidRPr="001A00BC" w:rsidRDefault="001A00BC" w:rsidP="002C7999">
            <w:pPr>
              <w:ind w:firstLine="0"/>
              <w:jc w:val="center"/>
            </w:pPr>
            <w:r>
              <w:t>71</w:t>
            </w:r>
          </w:p>
        </w:tc>
        <w:tc>
          <w:tcPr>
            <w:tcW w:w="456" w:type="dxa"/>
          </w:tcPr>
          <w:p w14:paraId="0F3CB4AA" w14:textId="77777777" w:rsidR="001A00BC" w:rsidRPr="001A00BC" w:rsidRDefault="001A00BC" w:rsidP="002C7999">
            <w:pPr>
              <w:ind w:firstLine="0"/>
              <w:jc w:val="center"/>
            </w:pPr>
            <w:r>
              <w:t>73</w:t>
            </w:r>
          </w:p>
        </w:tc>
        <w:tc>
          <w:tcPr>
            <w:tcW w:w="456" w:type="dxa"/>
          </w:tcPr>
          <w:p w14:paraId="26EBA47E" w14:textId="77777777" w:rsidR="001A00BC" w:rsidRPr="001A00BC" w:rsidRDefault="001A00BC" w:rsidP="002C7999">
            <w:pPr>
              <w:ind w:firstLine="0"/>
              <w:jc w:val="center"/>
            </w:pPr>
            <w:r>
              <w:t>75</w:t>
            </w:r>
          </w:p>
        </w:tc>
        <w:tc>
          <w:tcPr>
            <w:tcW w:w="456" w:type="dxa"/>
          </w:tcPr>
          <w:p w14:paraId="39123B3C" w14:textId="77777777" w:rsidR="001A00BC" w:rsidRPr="001A00BC" w:rsidRDefault="001A00BC" w:rsidP="002C7999">
            <w:pPr>
              <w:ind w:firstLine="0"/>
              <w:jc w:val="center"/>
            </w:pPr>
            <w:r>
              <w:t>77</w:t>
            </w:r>
          </w:p>
        </w:tc>
        <w:tc>
          <w:tcPr>
            <w:tcW w:w="456" w:type="dxa"/>
          </w:tcPr>
          <w:p w14:paraId="0B772EE3" w14:textId="77777777" w:rsidR="001A00BC" w:rsidRPr="001A00BC" w:rsidRDefault="001A00BC" w:rsidP="002C7999">
            <w:pPr>
              <w:ind w:firstLine="0"/>
              <w:jc w:val="center"/>
            </w:pPr>
            <w:r>
              <w:t>79</w:t>
            </w:r>
          </w:p>
        </w:tc>
        <w:tc>
          <w:tcPr>
            <w:tcW w:w="456" w:type="dxa"/>
          </w:tcPr>
          <w:p w14:paraId="764E75E1" w14:textId="77777777" w:rsidR="001A00BC" w:rsidRPr="001A00BC" w:rsidRDefault="001A00BC" w:rsidP="002C7999">
            <w:pPr>
              <w:ind w:firstLine="0"/>
              <w:jc w:val="center"/>
            </w:pPr>
            <w:r>
              <w:t>81</w:t>
            </w:r>
          </w:p>
        </w:tc>
        <w:tc>
          <w:tcPr>
            <w:tcW w:w="682" w:type="dxa"/>
          </w:tcPr>
          <w:p w14:paraId="3B0D3A84" w14:textId="77777777" w:rsidR="001A00BC" w:rsidRDefault="001A00BC" w:rsidP="002C7999">
            <w:pPr>
              <w:ind w:firstLine="0"/>
              <w:jc w:val="center"/>
            </w:pPr>
            <w:r>
              <w:t>83</w:t>
            </w:r>
          </w:p>
        </w:tc>
        <w:tc>
          <w:tcPr>
            <w:tcW w:w="683" w:type="dxa"/>
          </w:tcPr>
          <w:p w14:paraId="058AA483" w14:textId="77777777" w:rsidR="001A00BC" w:rsidRDefault="001A00BC" w:rsidP="002C7999">
            <w:pPr>
              <w:ind w:firstLine="0"/>
              <w:jc w:val="center"/>
            </w:pPr>
            <w:r>
              <w:t>93</w:t>
            </w:r>
          </w:p>
        </w:tc>
        <w:tc>
          <w:tcPr>
            <w:tcW w:w="683" w:type="dxa"/>
          </w:tcPr>
          <w:p w14:paraId="32D5DECD" w14:textId="77777777" w:rsidR="001A00BC" w:rsidRDefault="001A00BC" w:rsidP="002C7999">
            <w:pPr>
              <w:ind w:firstLine="0"/>
              <w:jc w:val="center"/>
            </w:pPr>
            <w:r>
              <w:t>103</w:t>
            </w:r>
          </w:p>
        </w:tc>
      </w:tr>
      <w:tr w:rsidR="001A00BC" w14:paraId="26E04E1E" w14:textId="77777777" w:rsidTr="001A00BC">
        <w:tc>
          <w:tcPr>
            <w:tcW w:w="1997" w:type="dxa"/>
          </w:tcPr>
          <w:p w14:paraId="61DA6D33" w14:textId="77777777" w:rsidR="001A00BC" w:rsidRDefault="001A00BC" w:rsidP="002C7999">
            <w:pPr>
              <w:ind w:firstLine="0"/>
              <w:jc w:val="center"/>
              <w:rPr>
                <w:b/>
              </w:rPr>
            </w:pPr>
            <w:r>
              <w:rPr>
                <w:b/>
              </w:rPr>
              <w:t>185</w:t>
            </w:r>
          </w:p>
        </w:tc>
        <w:tc>
          <w:tcPr>
            <w:tcW w:w="456" w:type="dxa"/>
          </w:tcPr>
          <w:p w14:paraId="139C2528" w14:textId="77777777" w:rsidR="001A00BC" w:rsidRPr="001A00BC" w:rsidRDefault="001A00BC" w:rsidP="002C7999">
            <w:pPr>
              <w:ind w:firstLine="0"/>
              <w:jc w:val="center"/>
            </w:pPr>
            <w:r>
              <w:t>64</w:t>
            </w:r>
          </w:p>
        </w:tc>
        <w:tc>
          <w:tcPr>
            <w:tcW w:w="456" w:type="dxa"/>
          </w:tcPr>
          <w:p w14:paraId="684A2B06" w14:textId="77777777" w:rsidR="001A00BC" w:rsidRPr="001A00BC" w:rsidRDefault="001A00BC" w:rsidP="002C7999">
            <w:pPr>
              <w:ind w:firstLine="0"/>
              <w:jc w:val="center"/>
            </w:pPr>
            <w:r>
              <w:t>66</w:t>
            </w:r>
          </w:p>
        </w:tc>
        <w:tc>
          <w:tcPr>
            <w:tcW w:w="456" w:type="dxa"/>
          </w:tcPr>
          <w:p w14:paraId="00616791" w14:textId="77777777" w:rsidR="001A00BC" w:rsidRPr="001A00BC" w:rsidRDefault="001A00BC" w:rsidP="002C7999">
            <w:pPr>
              <w:ind w:firstLine="0"/>
              <w:jc w:val="center"/>
            </w:pPr>
            <w:r>
              <w:t>68</w:t>
            </w:r>
          </w:p>
        </w:tc>
        <w:tc>
          <w:tcPr>
            <w:tcW w:w="456" w:type="dxa"/>
          </w:tcPr>
          <w:p w14:paraId="33CEC5BF" w14:textId="77777777" w:rsidR="001A00BC" w:rsidRPr="001A00BC" w:rsidRDefault="001A00BC" w:rsidP="002C7999">
            <w:pPr>
              <w:ind w:firstLine="0"/>
              <w:jc w:val="center"/>
            </w:pPr>
            <w:r>
              <w:t>70</w:t>
            </w:r>
          </w:p>
        </w:tc>
        <w:tc>
          <w:tcPr>
            <w:tcW w:w="456" w:type="dxa"/>
          </w:tcPr>
          <w:p w14:paraId="1E850057" w14:textId="77777777" w:rsidR="001A00BC" w:rsidRPr="001A00BC" w:rsidRDefault="001A00BC" w:rsidP="002C7999">
            <w:pPr>
              <w:ind w:firstLine="0"/>
              <w:jc w:val="center"/>
            </w:pPr>
            <w:r>
              <w:t>72</w:t>
            </w:r>
          </w:p>
        </w:tc>
        <w:tc>
          <w:tcPr>
            <w:tcW w:w="456" w:type="dxa"/>
          </w:tcPr>
          <w:p w14:paraId="6F6AC432" w14:textId="77777777" w:rsidR="001A00BC" w:rsidRPr="001A00BC" w:rsidRDefault="001A00BC" w:rsidP="002C7999">
            <w:pPr>
              <w:ind w:firstLine="0"/>
              <w:jc w:val="center"/>
            </w:pPr>
            <w:r>
              <w:t>74</w:t>
            </w:r>
          </w:p>
        </w:tc>
        <w:tc>
          <w:tcPr>
            <w:tcW w:w="456" w:type="dxa"/>
          </w:tcPr>
          <w:p w14:paraId="6DF5B403" w14:textId="77777777" w:rsidR="001A00BC" w:rsidRPr="001A00BC" w:rsidRDefault="001A00BC" w:rsidP="002C7999">
            <w:pPr>
              <w:ind w:firstLine="0"/>
              <w:jc w:val="center"/>
            </w:pPr>
            <w:r>
              <w:t>76</w:t>
            </w:r>
          </w:p>
        </w:tc>
        <w:tc>
          <w:tcPr>
            <w:tcW w:w="456" w:type="dxa"/>
          </w:tcPr>
          <w:p w14:paraId="0607CF0E" w14:textId="77777777" w:rsidR="001A00BC" w:rsidRPr="001A00BC" w:rsidRDefault="001A00BC" w:rsidP="002C7999">
            <w:pPr>
              <w:ind w:firstLine="0"/>
              <w:jc w:val="center"/>
            </w:pPr>
            <w:r>
              <w:t>78</w:t>
            </w:r>
          </w:p>
        </w:tc>
        <w:tc>
          <w:tcPr>
            <w:tcW w:w="456" w:type="dxa"/>
          </w:tcPr>
          <w:p w14:paraId="749EF837" w14:textId="77777777" w:rsidR="001A00BC" w:rsidRPr="001A00BC" w:rsidRDefault="001A00BC" w:rsidP="002C7999">
            <w:pPr>
              <w:ind w:firstLine="0"/>
              <w:jc w:val="center"/>
            </w:pPr>
            <w:r>
              <w:t>80</w:t>
            </w:r>
          </w:p>
        </w:tc>
        <w:tc>
          <w:tcPr>
            <w:tcW w:w="456" w:type="dxa"/>
          </w:tcPr>
          <w:p w14:paraId="11A555A9" w14:textId="77777777" w:rsidR="001A00BC" w:rsidRPr="001A00BC" w:rsidRDefault="001A00BC" w:rsidP="002C7999">
            <w:pPr>
              <w:ind w:firstLine="0"/>
              <w:jc w:val="center"/>
            </w:pPr>
            <w:r>
              <w:t>82</w:t>
            </w:r>
          </w:p>
        </w:tc>
        <w:tc>
          <w:tcPr>
            <w:tcW w:w="456" w:type="dxa"/>
          </w:tcPr>
          <w:p w14:paraId="0ED3FBA8" w14:textId="77777777" w:rsidR="001A00BC" w:rsidRPr="001A00BC" w:rsidRDefault="001A00BC" w:rsidP="002C7999">
            <w:pPr>
              <w:ind w:firstLine="0"/>
              <w:jc w:val="center"/>
            </w:pPr>
            <w:r>
              <w:t>84</w:t>
            </w:r>
          </w:p>
        </w:tc>
        <w:tc>
          <w:tcPr>
            <w:tcW w:w="682" w:type="dxa"/>
          </w:tcPr>
          <w:p w14:paraId="756A058A" w14:textId="77777777" w:rsidR="001A00BC" w:rsidRDefault="001A00BC" w:rsidP="002C7999">
            <w:pPr>
              <w:ind w:firstLine="0"/>
              <w:jc w:val="center"/>
            </w:pPr>
            <w:r>
              <w:t>86</w:t>
            </w:r>
          </w:p>
        </w:tc>
        <w:tc>
          <w:tcPr>
            <w:tcW w:w="683" w:type="dxa"/>
          </w:tcPr>
          <w:p w14:paraId="7F637118" w14:textId="77777777" w:rsidR="001A00BC" w:rsidRDefault="001A00BC" w:rsidP="002C7999">
            <w:pPr>
              <w:ind w:firstLine="0"/>
              <w:jc w:val="center"/>
            </w:pPr>
            <w:r>
              <w:t>96</w:t>
            </w:r>
          </w:p>
        </w:tc>
        <w:tc>
          <w:tcPr>
            <w:tcW w:w="683" w:type="dxa"/>
          </w:tcPr>
          <w:p w14:paraId="24F6B090" w14:textId="77777777" w:rsidR="001A00BC" w:rsidRDefault="001A00BC" w:rsidP="002C7999">
            <w:pPr>
              <w:ind w:firstLine="0"/>
              <w:jc w:val="center"/>
            </w:pPr>
            <w:r>
              <w:t>106</w:t>
            </w:r>
          </w:p>
        </w:tc>
      </w:tr>
      <w:tr w:rsidR="001A00BC" w14:paraId="6E98E5A7" w14:textId="77777777" w:rsidTr="001A00BC">
        <w:tc>
          <w:tcPr>
            <w:tcW w:w="1997" w:type="dxa"/>
          </w:tcPr>
          <w:p w14:paraId="0621AB85" w14:textId="77777777" w:rsidR="001A00BC" w:rsidRDefault="001A00BC" w:rsidP="002C7999">
            <w:pPr>
              <w:ind w:firstLine="0"/>
              <w:jc w:val="center"/>
              <w:rPr>
                <w:b/>
              </w:rPr>
            </w:pPr>
            <w:r>
              <w:rPr>
                <w:b/>
              </w:rPr>
              <w:t>190</w:t>
            </w:r>
          </w:p>
        </w:tc>
        <w:tc>
          <w:tcPr>
            <w:tcW w:w="456" w:type="dxa"/>
          </w:tcPr>
          <w:p w14:paraId="54BDBFE4" w14:textId="77777777" w:rsidR="001A00BC" w:rsidRPr="001A00BC" w:rsidRDefault="001A00BC" w:rsidP="002C7999">
            <w:pPr>
              <w:ind w:firstLine="0"/>
              <w:jc w:val="center"/>
            </w:pPr>
            <w:r>
              <w:t>67</w:t>
            </w:r>
          </w:p>
        </w:tc>
        <w:tc>
          <w:tcPr>
            <w:tcW w:w="456" w:type="dxa"/>
          </w:tcPr>
          <w:p w14:paraId="0E777EF9" w14:textId="77777777" w:rsidR="001A00BC" w:rsidRPr="001A00BC" w:rsidRDefault="001A00BC" w:rsidP="002C7999">
            <w:pPr>
              <w:ind w:firstLine="0"/>
              <w:jc w:val="center"/>
            </w:pPr>
            <w:r>
              <w:t>69</w:t>
            </w:r>
          </w:p>
        </w:tc>
        <w:tc>
          <w:tcPr>
            <w:tcW w:w="456" w:type="dxa"/>
          </w:tcPr>
          <w:p w14:paraId="194ED493" w14:textId="77777777" w:rsidR="001A00BC" w:rsidRPr="001A00BC" w:rsidRDefault="001A00BC" w:rsidP="002C7999">
            <w:pPr>
              <w:ind w:firstLine="0"/>
              <w:jc w:val="center"/>
            </w:pPr>
            <w:r>
              <w:t>71</w:t>
            </w:r>
          </w:p>
        </w:tc>
        <w:tc>
          <w:tcPr>
            <w:tcW w:w="456" w:type="dxa"/>
          </w:tcPr>
          <w:p w14:paraId="003DD523" w14:textId="77777777" w:rsidR="001A00BC" w:rsidRPr="001A00BC" w:rsidRDefault="001A00BC" w:rsidP="002C7999">
            <w:pPr>
              <w:ind w:firstLine="0"/>
              <w:jc w:val="center"/>
            </w:pPr>
            <w:r>
              <w:t>73</w:t>
            </w:r>
          </w:p>
        </w:tc>
        <w:tc>
          <w:tcPr>
            <w:tcW w:w="456" w:type="dxa"/>
          </w:tcPr>
          <w:p w14:paraId="5F264900" w14:textId="77777777" w:rsidR="001A00BC" w:rsidRPr="001A00BC" w:rsidRDefault="001A00BC" w:rsidP="002C7999">
            <w:pPr>
              <w:ind w:firstLine="0"/>
              <w:jc w:val="center"/>
            </w:pPr>
            <w:r>
              <w:t>75</w:t>
            </w:r>
          </w:p>
        </w:tc>
        <w:tc>
          <w:tcPr>
            <w:tcW w:w="456" w:type="dxa"/>
          </w:tcPr>
          <w:p w14:paraId="5ACB6210" w14:textId="77777777" w:rsidR="001A00BC" w:rsidRPr="001A00BC" w:rsidRDefault="001A00BC" w:rsidP="002C7999">
            <w:pPr>
              <w:ind w:firstLine="0"/>
              <w:jc w:val="center"/>
            </w:pPr>
            <w:r>
              <w:t>77</w:t>
            </w:r>
          </w:p>
        </w:tc>
        <w:tc>
          <w:tcPr>
            <w:tcW w:w="456" w:type="dxa"/>
          </w:tcPr>
          <w:p w14:paraId="477DD89A" w14:textId="77777777" w:rsidR="001A00BC" w:rsidRPr="001A00BC" w:rsidRDefault="001A00BC" w:rsidP="002C7999">
            <w:pPr>
              <w:ind w:firstLine="0"/>
              <w:jc w:val="center"/>
            </w:pPr>
            <w:r>
              <w:t>79</w:t>
            </w:r>
          </w:p>
        </w:tc>
        <w:tc>
          <w:tcPr>
            <w:tcW w:w="456" w:type="dxa"/>
          </w:tcPr>
          <w:p w14:paraId="41EB6F27" w14:textId="77777777" w:rsidR="001A00BC" w:rsidRPr="001A00BC" w:rsidRDefault="001A00BC" w:rsidP="002C7999">
            <w:pPr>
              <w:ind w:firstLine="0"/>
              <w:jc w:val="center"/>
            </w:pPr>
            <w:r>
              <w:t>81</w:t>
            </w:r>
          </w:p>
        </w:tc>
        <w:tc>
          <w:tcPr>
            <w:tcW w:w="456" w:type="dxa"/>
          </w:tcPr>
          <w:p w14:paraId="0013F188" w14:textId="77777777" w:rsidR="001A00BC" w:rsidRPr="001A00BC" w:rsidRDefault="001A00BC" w:rsidP="002C7999">
            <w:pPr>
              <w:ind w:firstLine="0"/>
              <w:jc w:val="center"/>
            </w:pPr>
            <w:r>
              <w:t>83</w:t>
            </w:r>
          </w:p>
        </w:tc>
        <w:tc>
          <w:tcPr>
            <w:tcW w:w="456" w:type="dxa"/>
          </w:tcPr>
          <w:p w14:paraId="18259107" w14:textId="77777777" w:rsidR="001A00BC" w:rsidRPr="001A00BC" w:rsidRDefault="001A00BC" w:rsidP="002C7999">
            <w:pPr>
              <w:ind w:firstLine="0"/>
              <w:jc w:val="center"/>
            </w:pPr>
            <w:r>
              <w:t>85</w:t>
            </w:r>
          </w:p>
        </w:tc>
        <w:tc>
          <w:tcPr>
            <w:tcW w:w="456" w:type="dxa"/>
          </w:tcPr>
          <w:p w14:paraId="743969DF" w14:textId="77777777" w:rsidR="001A00BC" w:rsidRPr="001A00BC" w:rsidRDefault="001A00BC" w:rsidP="002C7999">
            <w:pPr>
              <w:ind w:firstLine="0"/>
              <w:jc w:val="center"/>
            </w:pPr>
            <w:r>
              <w:t>87</w:t>
            </w:r>
          </w:p>
        </w:tc>
        <w:tc>
          <w:tcPr>
            <w:tcW w:w="682" w:type="dxa"/>
          </w:tcPr>
          <w:p w14:paraId="599F7D93" w14:textId="77777777" w:rsidR="001A00BC" w:rsidRDefault="001A00BC" w:rsidP="002C7999">
            <w:pPr>
              <w:ind w:firstLine="0"/>
              <w:jc w:val="center"/>
            </w:pPr>
            <w:r>
              <w:t>89</w:t>
            </w:r>
          </w:p>
        </w:tc>
        <w:tc>
          <w:tcPr>
            <w:tcW w:w="683" w:type="dxa"/>
          </w:tcPr>
          <w:p w14:paraId="56A157E1" w14:textId="77777777" w:rsidR="001A00BC" w:rsidRDefault="001A00BC" w:rsidP="002C7999">
            <w:pPr>
              <w:ind w:firstLine="0"/>
              <w:jc w:val="center"/>
            </w:pPr>
            <w:r>
              <w:t>99</w:t>
            </w:r>
          </w:p>
        </w:tc>
        <w:tc>
          <w:tcPr>
            <w:tcW w:w="683" w:type="dxa"/>
          </w:tcPr>
          <w:p w14:paraId="06B526A9" w14:textId="77777777" w:rsidR="001A00BC" w:rsidRDefault="001A00BC" w:rsidP="002C7999">
            <w:pPr>
              <w:ind w:firstLine="0"/>
              <w:jc w:val="center"/>
            </w:pPr>
            <w:r>
              <w:t>109</w:t>
            </w:r>
          </w:p>
        </w:tc>
      </w:tr>
      <w:tr w:rsidR="001A00BC" w14:paraId="4059AB0F" w14:textId="77777777" w:rsidTr="001A00BC">
        <w:tc>
          <w:tcPr>
            <w:tcW w:w="1997" w:type="dxa"/>
          </w:tcPr>
          <w:p w14:paraId="7AAF23B6" w14:textId="77777777" w:rsidR="001A00BC" w:rsidRDefault="001A00BC" w:rsidP="002C7999">
            <w:pPr>
              <w:ind w:firstLine="0"/>
              <w:jc w:val="center"/>
              <w:rPr>
                <w:b/>
              </w:rPr>
            </w:pPr>
            <w:r>
              <w:rPr>
                <w:b/>
              </w:rPr>
              <w:t>195</w:t>
            </w:r>
          </w:p>
        </w:tc>
        <w:tc>
          <w:tcPr>
            <w:tcW w:w="456" w:type="dxa"/>
          </w:tcPr>
          <w:p w14:paraId="2BF9FAA0" w14:textId="77777777" w:rsidR="001A00BC" w:rsidRPr="001A00BC" w:rsidRDefault="001A00BC" w:rsidP="002C7999">
            <w:pPr>
              <w:ind w:firstLine="0"/>
              <w:jc w:val="center"/>
            </w:pPr>
            <w:r>
              <w:t>70</w:t>
            </w:r>
          </w:p>
        </w:tc>
        <w:tc>
          <w:tcPr>
            <w:tcW w:w="456" w:type="dxa"/>
          </w:tcPr>
          <w:p w14:paraId="30108931" w14:textId="77777777" w:rsidR="001A00BC" w:rsidRPr="001A00BC" w:rsidRDefault="001A00BC" w:rsidP="002C7999">
            <w:pPr>
              <w:ind w:firstLine="0"/>
              <w:jc w:val="center"/>
            </w:pPr>
            <w:r>
              <w:t>72</w:t>
            </w:r>
          </w:p>
        </w:tc>
        <w:tc>
          <w:tcPr>
            <w:tcW w:w="456" w:type="dxa"/>
          </w:tcPr>
          <w:p w14:paraId="056BF811" w14:textId="77777777" w:rsidR="001A00BC" w:rsidRPr="001A00BC" w:rsidRDefault="001A00BC" w:rsidP="002C7999">
            <w:pPr>
              <w:ind w:firstLine="0"/>
              <w:jc w:val="center"/>
            </w:pPr>
            <w:r>
              <w:t>74</w:t>
            </w:r>
          </w:p>
        </w:tc>
        <w:tc>
          <w:tcPr>
            <w:tcW w:w="456" w:type="dxa"/>
          </w:tcPr>
          <w:p w14:paraId="1A1860CC" w14:textId="77777777" w:rsidR="001A00BC" w:rsidRPr="001A00BC" w:rsidRDefault="001A00BC" w:rsidP="002C7999">
            <w:pPr>
              <w:ind w:firstLine="0"/>
              <w:jc w:val="center"/>
            </w:pPr>
            <w:r>
              <w:t>76</w:t>
            </w:r>
          </w:p>
        </w:tc>
        <w:tc>
          <w:tcPr>
            <w:tcW w:w="456" w:type="dxa"/>
          </w:tcPr>
          <w:p w14:paraId="34462390" w14:textId="77777777" w:rsidR="001A00BC" w:rsidRPr="001A00BC" w:rsidRDefault="001A00BC" w:rsidP="002C7999">
            <w:pPr>
              <w:ind w:firstLine="0"/>
              <w:jc w:val="center"/>
            </w:pPr>
            <w:r>
              <w:t>78</w:t>
            </w:r>
          </w:p>
        </w:tc>
        <w:tc>
          <w:tcPr>
            <w:tcW w:w="456" w:type="dxa"/>
          </w:tcPr>
          <w:p w14:paraId="01CF20A9" w14:textId="77777777" w:rsidR="001A00BC" w:rsidRPr="001A00BC" w:rsidRDefault="001A00BC" w:rsidP="002C7999">
            <w:pPr>
              <w:ind w:firstLine="0"/>
              <w:jc w:val="center"/>
            </w:pPr>
            <w:r>
              <w:t>80</w:t>
            </w:r>
          </w:p>
        </w:tc>
        <w:tc>
          <w:tcPr>
            <w:tcW w:w="456" w:type="dxa"/>
          </w:tcPr>
          <w:p w14:paraId="0224A29A" w14:textId="77777777" w:rsidR="001A00BC" w:rsidRPr="001A00BC" w:rsidRDefault="001A00BC" w:rsidP="002C7999">
            <w:pPr>
              <w:ind w:firstLine="0"/>
              <w:jc w:val="center"/>
            </w:pPr>
            <w:r>
              <w:t>82</w:t>
            </w:r>
          </w:p>
        </w:tc>
        <w:tc>
          <w:tcPr>
            <w:tcW w:w="456" w:type="dxa"/>
          </w:tcPr>
          <w:p w14:paraId="527EB20F" w14:textId="77777777" w:rsidR="001A00BC" w:rsidRPr="001A00BC" w:rsidRDefault="001A00BC" w:rsidP="002C7999">
            <w:pPr>
              <w:ind w:firstLine="0"/>
              <w:jc w:val="center"/>
            </w:pPr>
            <w:r>
              <w:t>84</w:t>
            </w:r>
          </w:p>
        </w:tc>
        <w:tc>
          <w:tcPr>
            <w:tcW w:w="456" w:type="dxa"/>
          </w:tcPr>
          <w:p w14:paraId="6181B831" w14:textId="77777777" w:rsidR="001A00BC" w:rsidRPr="001A00BC" w:rsidRDefault="001A00BC" w:rsidP="002C7999">
            <w:pPr>
              <w:ind w:firstLine="0"/>
              <w:jc w:val="center"/>
            </w:pPr>
            <w:r>
              <w:t>86</w:t>
            </w:r>
          </w:p>
        </w:tc>
        <w:tc>
          <w:tcPr>
            <w:tcW w:w="456" w:type="dxa"/>
          </w:tcPr>
          <w:p w14:paraId="488424B0" w14:textId="77777777" w:rsidR="001A00BC" w:rsidRPr="001A00BC" w:rsidRDefault="001A00BC" w:rsidP="002C7999">
            <w:pPr>
              <w:ind w:firstLine="0"/>
              <w:jc w:val="center"/>
            </w:pPr>
            <w:r>
              <w:t>88</w:t>
            </w:r>
          </w:p>
        </w:tc>
        <w:tc>
          <w:tcPr>
            <w:tcW w:w="456" w:type="dxa"/>
          </w:tcPr>
          <w:p w14:paraId="10805B91" w14:textId="77777777" w:rsidR="001A00BC" w:rsidRPr="001A00BC" w:rsidRDefault="001A00BC" w:rsidP="002C7999">
            <w:pPr>
              <w:ind w:firstLine="0"/>
              <w:jc w:val="center"/>
            </w:pPr>
            <w:r>
              <w:t>90</w:t>
            </w:r>
          </w:p>
        </w:tc>
        <w:tc>
          <w:tcPr>
            <w:tcW w:w="682" w:type="dxa"/>
          </w:tcPr>
          <w:p w14:paraId="2745852C" w14:textId="77777777" w:rsidR="001A00BC" w:rsidRDefault="001A00BC" w:rsidP="002C7999">
            <w:pPr>
              <w:ind w:firstLine="0"/>
              <w:jc w:val="center"/>
            </w:pPr>
            <w:r>
              <w:t>92</w:t>
            </w:r>
          </w:p>
        </w:tc>
        <w:tc>
          <w:tcPr>
            <w:tcW w:w="683" w:type="dxa"/>
          </w:tcPr>
          <w:p w14:paraId="3112A501" w14:textId="77777777" w:rsidR="001A00BC" w:rsidRDefault="001A00BC" w:rsidP="002C7999">
            <w:pPr>
              <w:ind w:firstLine="0"/>
              <w:jc w:val="center"/>
            </w:pPr>
            <w:r>
              <w:t>102</w:t>
            </w:r>
          </w:p>
        </w:tc>
        <w:tc>
          <w:tcPr>
            <w:tcW w:w="683" w:type="dxa"/>
          </w:tcPr>
          <w:p w14:paraId="3350DDCC" w14:textId="77777777" w:rsidR="001A00BC" w:rsidRDefault="001A00BC" w:rsidP="002C7999">
            <w:pPr>
              <w:ind w:firstLine="0"/>
              <w:jc w:val="center"/>
            </w:pPr>
            <w:r>
              <w:t>112</w:t>
            </w:r>
          </w:p>
        </w:tc>
      </w:tr>
      <w:tr w:rsidR="001A00BC" w14:paraId="2A2AD13B" w14:textId="77777777" w:rsidTr="001A00BC">
        <w:tc>
          <w:tcPr>
            <w:tcW w:w="1997" w:type="dxa"/>
          </w:tcPr>
          <w:p w14:paraId="4B043105" w14:textId="77777777" w:rsidR="001A00BC" w:rsidRDefault="001A00BC" w:rsidP="002C7999">
            <w:pPr>
              <w:ind w:firstLine="0"/>
              <w:jc w:val="center"/>
              <w:rPr>
                <w:b/>
              </w:rPr>
            </w:pPr>
            <w:r>
              <w:rPr>
                <w:b/>
              </w:rPr>
              <w:t>200</w:t>
            </w:r>
          </w:p>
        </w:tc>
        <w:tc>
          <w:tcPr>
            <w:tcW w:w="456" w:type="dxa"/>
          </w:tcPr>
          <w:p w14:paraId="7AD96D19" w14:textId="77777777" w:rsidR="001A00BC" w:rsidRPr="001A00BC" w:rsidRDefault="001A00BC" w:rsidP="002C7999">
            <w:pPr>
              <w:ind w:firstLine="0"/>
              <w:jc w:val="center"/>
            </w:pPr>
            <w:r>
              <w:t>73</w:t>
            </w:r>
          </w:p>
        </w:tc>
        <w:tc>
          <w:tcPr>
            <w:tcW w:w="456" w:type="dxa"/>
          </w:tcPr>
          <w:p w14:paraId="023B4196" w14:textId="77777777" w:rsidR="001A00BC" w:rsidRPr="001A00BC" w:rsidRDefault="001A00BC" w:rsidP="002C7999">
            <w:pPr>
              <w:ind w:firstLine="0"/>
              <w:jc w:val="center"/>
            </w:pPr>
            <w:r>
              <w:t>75</w:t>
            </w:r>
          </w:p>
        </w:tc>
        <w:tc>
          <w:tcPr>
            <w:tcW w:w="456" w:type="dxa"/>
          </w:tcPr>
          <w:p w14:paraId="364FC161" w14:textId="77777777" w:rsidR="001A00BC" w:rsidRPr="001A00BC" w:rsidRDefault="001A00BC" w:rsidP="002C7999">
            <w:pPr>
              <w:ind w:firstLine="0"/>
              <w:jc w:val="center"/>
            </w:pPr>
            <w:r>
              <w:t>77</w:t>
            </w:r>
          </w:p>
        </w:tc>
        <w:tc>
          <w:tcPr>
            <w:tcW w:w="456" w:type="dxa"/>
          </w:tcPr>
          <w:p w14:paraId="2CBA6E53" w14:textId="77777777" w:rsidR="001A00BC" w:rsidRPr="001A00BC" w:rsidRDefault="001A00BC" w:rsidP="001A00BC">
            <w:pPr>
              <w:ind w:firstLine="0"/>
              <w:jc w:val="center"/>
            </w:pPr>
            <w:r>
              <w:t>79</w:t>
            </w:r>
          </w:p>
        </w:tc>
        <w:tc>
          <w:tcPr>
            <w:tcW w:w="456" w:type="dxa"/>
          </w:tcPr>
          <w:p w14:paraId="07272698" w14:textId="77777777" w:rsidR="001A00BC" w:rsidRPr="001A00BC" w:rsidRDefault="001A00BC" w:rsidP="002C7999">
            <w:pPr>
              <w:ind w:firstLine="0"/>
              <w:jc w:val="center"/>
            </w:pPr>
            <w:r>
              <w:t>81</w:t>
            </w:r>
          </w:p>
        </w:tc>
        <w:tc>
          <w:tcPr>
            <w:tcW w:w="456" w:type="dxa"/>
          </w:tcPr>
          <w:p w14:paraId="040050CA" w14:textId="77777777" w:rsidR="001A00BC" w:rsidRPr="001A00BC" w:rsidRDefault="001A00BC" w:rsidP="002C7999">
            <w:pPr>
              <w:ind w:firstLine="0"/>
              <w:jc w:val="center"/>
            </w:pPr>
            <w:r>
              <w:t>83</w:t>
            </w:r>
          </w:p>
        </w:tc>
        <w:tc>
          <w:tcPr>
            <w:tcW w:w="456" w:type="dxa"/>
          </w:tcPr>
          <w:p w14:paraId="1B28185F" w14:textId="77777777" w:rsidR="001A00BC" w:rsidRPr="001A00BC" w:rsidRDefault="001A00BC" w:rsidP="002C7999">
            <w:pPr>
              <w:ind w:firstLine="0"/>
              <w:jc w:val="center"/>
            </w:pPr>
            <w:r>
              <w:t>85</w:t>
            </w:r>
          </w:p>
        </w:tc>
        <w:tc>
          <w:tcPr>
            <w:tcW w:w="456" w:type="dxa"/>
          </w:tcPr>
          <w:p w14:paraId="6C3BB6D2" w14:textId="77777777" w:rsidR="001A00BC" w:rsidRPr="001A00BC" w:rsidRDefault="001A00BC" w:rsidP="002C7999">
            <w:pPr>
              <w:ind w:firstLine="0"/>
              <w:jc w:val="center"/>
            </w:pPr>
            <w:r>
              <w:t>87</w:t>
            </w:r>
          </w:p>
        </w:tc>
        <w:tc>
          <w:tcPr>
            <w:tcW w:w="456" w:type="dxa"/>
          </w:tcPr>
          <w:p w14:paraId="49E18CFA" w14:textId="77777777" w:rsidR="001A00BC" w:rsidRPr="001A00BC" w:rsidRDefault="001A00BC" w:rsidP="002C7999">
            <w:pPr>
              <w:ind w:firstLine="0"/>
              <w:jc w:val="center"/>
            </w:pPr>
            <w:r>
              <w:t>89</w:t>
            </w:r>
          </w:p>
        </w:tc>
        <w:tc>
          <w:tcPr>
            <w:tcW w:w="456" w:type="dxa"/>
          </w:tcPr>
          <w:p w14:paraId="6CEA21DE" w14:textId="77777777" w:rsidR="001A00BC" w:rsidRPr="001A00BC" w:rsidRDefault="001A00BC" w:rsidP="002C7999">
            <w:pPr>
              <w:ind w:firstLine="0"/>
              <w:jc w:val="center"/>
            </w:pPr>
            <w:r>
              <w:t>91</w:t>
            </w:r>
          </w:p>
        </w:tc>
        <w:tc>
          <w:tcPr>
            <w:tcW w:w="456" w:type="dxa"/>
          </w:tcPr>
          <w:p w14:paraId="6D2233B0" w14:textId="77777777" w:rsidR="001A00BC" w:rsidRPr="001A00BC" w:rsidRDefault="001A00BC" w:rsidP="002C7999">
            <w:pPr>
              <w:ind w:firstLine="0"/>
              <w:jc w:val="center"/>
            </w:pPr>
            <w:r>
              <w:t>93</w:t>
            </w:r>
          </w:p>
        </w:tc>
        <w:tc>
          <w:tcPr>
            <w:tcW w:w="682" w:type="dxa"/>
          </w:tcPr>
          <w:p w14:paraId="5425D275" w14:textId="77777777" w:rsidR="001A00BC" w:rsidRDefault="001A00BC" w:rsidP="002C7999">
            <w:pPr>
              <w:ind w:firstLine="0"/>
              <w:jc w:val="center"/>
            </w:pPr>
            <w:r>
              <w:t>95</w:t>
            </w:r>
          </w:p>
        </w:tc>
        <w:tc>
          <w:tcPr>
            <w:tcW w:w="683" w:type="dxa"/>
          </w:tcPr>
          <w:p w14:paraId="4A07C585" w14:textId="77777777" w:rsidR="001A00BC" w:rsidRDefault="001A00BC" w:rsidP="002C7999">
            <w:pPr>
              <w:ind w:firstLine="0"/>
              <w:jc w:val="center"/>
            </w:pPr>
            <w:r>
              <w:t>105</w:t>
            </w:r>
          </w:p>
        </w:tc>
        <w:tc>
          <w:tcPr>
            <w:tcW w:w="683" w:type="dxa"/>
          </w:tcPr>
          <w:p w14:paraId="27315230" w14:textId="77777777" w:rsidR="001A00BC" w:rsidRDefault="001A00BC" w:rsidP="002C7999">
            <w:pPr>
              <w:ind w:firstLine="0"/>
              <w:jc w:val="center"/>
            </w:pPr>
            <w:r>
              <w:t>115</w:t>
            </w:r>
          </w:p>
        </w:tc>
      </w:tr>
    </w:tbl>
    <w:p w14:paraId="47A99D73" w14:textId="77777777" w:rsidR="006433E8" w:rsidRDefault="006433E8" w:rsidP="002566CA">
      <w:pPr>
        <w:ind w:firstLine="0"/>
      </w:pPr>
    </w:p>
    <w:p w14:paraId="510A1686" w14:textId="57BCCB52" w:rsidR="006433E8" w:rsidRDefault="002C7999" w:rsidP="006F5DB1">
      <w:r>
        <w:t>Pomimo tego, że BMI jest uznanym na całym świe</w:t>
      </w:r>
      <w:r w:rsidR="00451062">
        <w:t>cie standardem, krytykuje się go</w:t>
      </w:r>
      <w:r>
        <w:t xml:space="preserve"> za to, że chociaż bazuje na masie, to nie uwzględnia indywidualnej budowy ciała, dając w niektórych przypadkach fałszywe informacje na temat niedowagi i nadwagi. Na przykład BMI kulturystów może wskazywać na nadwagę lub wręcz otyłość, bo mięśnie ważą więcej niż tłuszcz, a na ciało kulturysty składa się niemal wyłącznie masa mięśniowa i bardzo niewiele tkanki tłuszczowej. Z kolei lekkoatleci, którzy cechują się wysokim wzrostem i bardzo szczupłą budową ciała, wpadają niekiedy w kategorię niedowagi, chociaż są zupełnie zdrowi</w:t>
      </w:r>
      <w:ins w:id="137" w:author="Okot" w:date="2019-03-30T21:08:00Z">
        <w:r w:rsidR="00D16A0D">
          <w:t> </w:t>
        </w:r>
      </w:ins>
      <w:del w:id="138" w:author="Okot" w:date="2019-03-30T21:08:00Z">
        <w:r w:rsidDel="00D16A0D">
          <w:delText xml:space="preserve"> </w:delText>
        </w:r>
      </w:del>
      <w:r w:rsidR="00A03EAC">
        <w:t>[12</w:t>
      </w:r>
      <w:r w:rsidR="00F90F4F">
        <w:t>,1</w:t>
      </w:r>
      <w:r w:rsidR="00214EE1">
        <w:t>7</w:t>
      </w:r>
      <w:r>
        <w:t>].</w:t>
      </w:r>
    </w:p>
    <w:p w14:paraId="0B0EF30B" w14:textId="77777777" w:rsidR="002C7999" w:rsidRDefault="002C7999" w:rsidP="006F5DB1">
      <w:r>
        <w:t xml:space="preserve">Dlatego, żeby dokonać bardziej kompleksowej oceny masy ciała, obok wskaźnika BMI, stosuje się parametr WHtR (ang. </w:t>
      </w:r>
      <w:r w:rsidRPr="00B414FF">
        <w:rPr>
          <w:i/>
        </w:rPr>
        <w:t>Waist-to-Height Ratio</w:t>
      </w:r>
      <w:r>
        <w:t xml:space="preserve">). Jest to stosunek obwodu talii mierzonego w pozycji stojącej wyprostowanej i na wydechu do wzrostu wyrażonego w centymetrach. </w:t>
      </w:r>
    </w:p>
    <w:p w14:paraId="578E90BC" w14:textId="77777777" w:rsidR="004504ED" w:rsidRDefault="004504ED" w:rsidP="006F5DB1"/>
    <w:p w14:paraId="13536ECA" w14:textId="77777777" w:rsidR="004504ED" w:rsidRDefault="004504ED" w:rsidP="004504ED">
      <m:oMathPara>
        <m:oMath>
          <m:r>
            <w:rPr>
              <w:rFonts w:ascii="Cambria Math" w:hAnsi="Cambria Math"/>
            </w:rPr>
            <m:t xml:space="preserve">WHtR= </m:t>
          </m:r>
          <m:f>
            <m:fPr>
              <m:ctrlPr>
                <w:rPr>
                  <w:rFonts w:ascii="Cambria Math" w:hAnsi="Cambria Math"/>
                  <w:i/>
                </w:rPr>
              </m:ctrlPr>
            </m:fPr>
            <m:num>
              <m:r>
                <w:rPr>
                  <w:rFonts w:ascii="Cambria Math" w:hAnsi="Cambria Math"/>
                </w:rPr>
                <m:t>T</m:t>
              </m:r>
            </m:num>
            <m:den>
              <m:r>
                <w:rPr>
                  <w:rFonts w:ascii="Cambria Math" w:hAnsi="Cambria Math"/>
                </w:rPr>
                <m:t>W</m:t>
              </m:r>
            </m:den>
          </m:f>
        </m:oMath>
      </m:oMathPara>
    </w:p>
    <w:p w14:paraId="02CE03D8" w14:textId="77777777" w:rsidR="004504ED" w:rsidRPr="00FE7C45" w:rsidDel="003E5056" w:rsidRDefault="004504ED" w:rsidP="004504ED">
      <w:pPr>
        <w:rPr>
          <w:del w:id="139" w:author="Okot" w:date="2019-03-28T23:19:00Z"/>
        </w:rPr>
      </w:pPr>
    </w:p>
    <w:p w14:paraId="34761B62" w14:textId="77777777" w:rsidR="004504ED" w:rsidRDefault="004504ED" w:rsidP="004504ED">
      <w:pPr>
        <w:jc w:val="right"/>
      </w:pPr>
      <w:r>
        <w:t>(2.1)</w:t>
      </w:r>
    </w:p>
    <w:p w14:paraId="320554FF" w14:textId="77777777" w:rsidR="004504ED" w:rsidRDefault="004504ED" w:rsidP="004504ED">
      <w:pPr>
        <w:ind w:firstLine="0"/>
        <w:jc w:val="left"/>
      </w:pPr>
      <w:r>
        <w:t xml:space="preserve">gdzie: </w:t>
      </w:r>
    </w:p>
    <w:p w14:paraId="119A95AE" w14:textId="77777777" w:rsidR="004504ED" w:rsidRDefault="004504ED" w:rsidP="004504ED">
      <w:pPr>
        <w:ind w:firstLine="0"/>
        <w:jc w:val="left"/>
      </w:pPr>
      <w:r>
        <w:t>WHtR – oznacza wskaźnik talia-wzrost;</w:t>
      </w:r>
    </w:p>
    <w:p w14:paraId="726CDBEC" w14:textId="77777777" w:rsidR="004504ED" w:rsidRDefault="004504ED" w:rsidP="004504ED">
      <w:pPr>
        <w:ind w:firstLine="0"/>
        <w:jc w:val="left"/>
      </w:pPr>
      <w:r>
        <w:t>T – oznacza obwód talii człowieka wyrażony w centymetrach;</w:t>
      </w:r>
    </w:p>
    <w:p w14:paraId="553DD0EA" w14:textId="77777777" w:rsidR="004504ED" w:rsidRDefault="004504ED" w:rsidP="004504ED">
      <w:pPr>
        <w:ind w:firstLine="0"/>
        <w:jc w:val="left"/>
      </w:pPr>
      <w:r>
        <w:t>W – oznacza wzrost człowieka wyrażony w centymetrach</w:t>
      </w:r>
    </w:p>
    <w:p w14:paraId="3F84754D" w14:textId="77777777" w:rsidR="004504ED" w:rsidRDefault="004504ED" w:rsidP="004504ED">
      <w:pPr>
        <w:ind w:firstLine="0"/>
        <w:jc w:val="left"/>
      </w:pPr>
    </w:p>
    <w:p w14:paraId="5794F213" w14:textId="77777777" w:rsidR="004504ED" w:rsidRDefault="004504ED" w:rsidP="004504ED">
      <w:pPr>
        <w:ind w:firstLine="0"/>
        <w:jc w:val="left"/>
      </w:pPr>
      <w:r>
        <w:tab/>
        <w:t>Wartość wskaźnika WHtR nie powinna przekraczać 0,5.</w:t>
      </w:r>
    </w:p>
    <w:p w14:paraId="08179A59" w14:textId="77777777" w:rsidR="00780A45" w:rsidRDefault="00780A45" w:rsidP="006F5DB1"/>
    <w:p w14:paraId="0C88FAD6" w14:textId="2B942C03" w:rsidR="006F5DB1" w:rsidRDefault="006F5DB1" w:rsidP="006F5DB1">
      <w:pPr>
        <w:pStyle w:val="Nagwek2"/>
      </w:pPr>
      <w:bookmarkStart w:id="140" w:name="_Toc5963729"/>
      <w:r>
        <w:t>2.1.3. Makroskładniki</w:t>
      </w:r>
      <w:r w:rsidR="00EB398E">
        <w:t xml:space="preserve"> [1</w:t>
      </w:r>
      <w:r w:rsidR="00214EE1">
        <w:t>8</w:t>
      </w:r>
      <w:r w:rsidR="003D25AD">
        <w:t>,1</w:t>
      </w:r>
      <w:r w:rsidR="00214EE1">
        <w:t>9,20</w:t>
      </w:r>
      <w:r w:rsidR="003D25AD">
        <w:t>]</w:t>
      </w:r>
      <w:bookmarkEnd w:id="140"/>
    </w:p>
    <w:p w14:paraId="7E0BA78D" w14:textId="77777777" w:rsidR="00B44056" w:rsidRDefault="00B44056" w:rsidP="00B44056"/>
    <w:p w14:paraId="2027B4D3" w14:textId="77777777" w:rsidR="00B44056" w:rsidRDefault="00B44056" w:rsidP="00B44056">
      <w:r>
        <w:t xml:space="preserve">W poprzednim </w:t>
      </w:r>
      <w:ins w:id="141" w:author="Okot" w:date="2019-03-28T13:22:00Z">
        <w:r w:rsidR="00031B0E">
          <w:t>punkcie</w:t>
        </w:r>
      </w:ins>
      <w:del w:id="142" w:author="Okot" w:date="2019-03-28T13:16:00Z">
        <w:r w:rsidDel="003603BD">
          <w:delText>podrozdziale</w:delText>
        </w:r>
      </w:del>
      <w:r>
        <w:t xml:space="preserve"> była mowa o tym, że organizmowi należy dostarczyć odpowiedniej ilości energii mierzonej w kilokaloriach, jednak nie zostało wytłumaczone skąd wiedzieć, jaka jest zawartość kilokalorii w pożywieniu i skąd dokładnie się one biorą. Niniejszy p</w:t>
      </w:r>
      <w:ins w:id="143" w:author="Okot" w:date="2019-03-28T13:17:00Z">
        <w:r w:rsidR="003603BD">
          <w:t>unkt</w:t>
        </w:r>
      </w:ins>
      <w:del w:id="144" w:author="Okot" w:date="2019-03-28T13:17:00Z">
        <w:r w:rsidDel="003603BD">
          <w:delText>odrozdział</w:delText>
        </w:r>
      </w:del>
      <w:r>
        <w:t xml:space="preserve"> odpowie między innymi na to zagadnienie i wyjaśni wstępnie dlaczego diety eliminacyjne są szkodliwe dla zdrowia.</w:t>
      </w:r>
    </w:p>
    <w:p w14:paraId="2E50CC02" w14:textId="77777777" w:rsidR="005F4CFF" w:rsidRDefault="00014007" w:rsidP="00B44056">
      <w:r>
        <w:t>Podstawowymi składnikami pożywienia, które są odpowiedzialne za dostarczanie energii (kalorii) są makroskładniki: białka, węglowodany i tłuszcze.</w:t>
      </w:r>
      <w:r w:rsidR="00D1132D">
        <w:t xml:space="preserve"> Składniki te pobierane z pożywienia ulegają degradacji, której produkty ulegają procesowi utleniania, w wyniku </w:t>
      </w:r>
      <w:ins w:id="145" w:author="Okot" w:date="2019-03-28T13:17:00Z">
        <w:r w:rsidR="003603BD">
          <w:t xml:space="preserve">którego </w:t>
        </w:r>
      </w:ins>
      <w:r w:rsidR="00D1132D">
        <w:t xml:space="preserve">uwalniana jest energia. Niestety, nie cała wytworzona energia jest dostępna dla przemian metabolicznych. Część pozostaje w niestrawionym pożywieniu, a część opuszcza nasz organizm w produktach procesów wydalania. </w:t>
      </w:r>
    </w:p>
    <w:p w14:paraId="6CAF3BE5" w14:textId="77777777" w:rsidR="004571E6" w:rsidRDefault="004571E6" w:rsidP="00B44056">
      <w:pPr>
        <w:rPr>
          <w:ins w:id="146" w:author="Okot" w:date="2019-03-27T15:05:00Z"/>
        </w:rPr>
      </w:pPr>
      <w:r>
        <w:t>Żeby obliczyć faktyczną wartość energetyczną pożywienia stosuje się tzw.: równoważniki energetyczne, które mówią</w:t>
      </w:r>
      <w:r w:rsidR="00451062">
        <w:t>,</w:t>
      </w:r>
      <w:r>
        <w:t xml:space="preserve"> ile energii wyzwoli się w procesie utleniania 1</w:t>
      </w:r>
      <w:r w:rsidR="00451062">
        <w:t> </w:t>
      </w:r>
      <w:r>
        <w:t>g</w:t>
      </w:r>
      <w:ins w:id="147" w:author="Okot" w:date="2019-03-28T13:18:00Z">
        <w:r w:rsidR="003603BD">
          <w:t>rama</w:t>
        </w:r>
      </w:ins>
      <w:r>
        <w:t xml:space="preserve"> makroskładnika. W </w:t>
      </w:r>
      <w:ins w:id="148" w:author="Okot" w:date="2019-03-27T15:04:00Z">
        <w:r>
          <w:t>dietetyce powsze</w:t>
        </w:r>
      </w:ins>
      <w:ins w:id="149" w:author="Okot" w:date="2019-03-27T15:05:00Z">
        <w:r>
          <w:t>chnie stosuje</w:t>
        </w:r>
      </w:ins>
      <w:r w:rsidR="00451062">
        <w:t xml:space="preserve"> się</w:t>
      </w:r>
      <w:ins w:id="150" w:author="Okot" w:date="2019-03-27T15:05:00Z">
        <w:r>
          <w:t xml:space="preserve"> klasyczne równoważniki Atwatera, zwane też równoważnikami Atwatera netto („netto”, ponieważ uwzględniają wymienione powyżej straty).</w:t>
        </w:r>
      </w:ins>
    </w:p>
    <w:p w14:paraId="1999B1DC" w14:textId="1100AAB9" w:rsidR="009334F6" w:rsidRDefault="009334F6">
      <w:pPr>
        <w:spacing w:after="160" w:line="259" w:lineRule="auto"/>
        <w:ind w:firstLine="0"/>
        <w:jc w:val="left"/>
      </w:pPr>
      <w:r>
        <w:br w:type="page"/>
      </w:r>
    </w:p>
    <w:p w14:paraId="38490D87" w14:textId="77777777" w:rsidR="00AD7F38" w:rsidRDefault="005B30B0">
      <w:pPr>
        <w:ind w:firstLine="0"/>
        <w:rPr>
          <w:ins w:id="151" w:author="Okot" w:date="2019-03-28T23:17:00Z"/>
        </w:rPr>
        <w:pPrChange w:id="152" w:author="Okot" w:date="2019-03-27T15:05:00Z">
          <w:pPr/>
        </w:pPrChange>
      </w:pPr>
      <w:ins w:id="153" w:author="Okot" w:date="2019-03-27T15:05:00Z">
        <w:r>
          <w:lastRenderedPageBreak/>
          <w:t xml:space="preserve">Tabela 2.5. </w:t>
        </w:r>
      </w:ins>
    </w:p>
    <w:p w14:paraId="6598CE41" w14:textId="5681B6C1" w:rsidR="004571E6" w:rsidRDefault="005B30B0">
      <w:pPr>
        <w:ind w:firstLine="0"/>
        <w:rPr>
          <w:ins w:id="154" w:author="Okot" w:date="2019-03-27T15:07:00Z"/>
        </w:rPr>
        <w:pPrChange w:id="155" w:author="Okot" w:date="2019-03-27T15:05:00Z">
          <w:pPr/>
        </w:pPrChange>
      </w:pPr>
      <w:ins w:id="156" w:author="Okot" w:date="2019-03-27T15:07:00Z">
        <w:r>
          <w:t>Klasyczne</w:t>
        </w:r>
      </w:ins>
      <w:ins w:id="157" w:author="Okot" w:date="2019-03-27T15:05:00Z">
        <w:r>
          <w:t xml:space="preserve"> równoważniki Atwatera [</w:t>
        </w:r>
      </w:ins>
      <w:ins w:id="158" w:author="Okot" w:date="2019-03-27T15:06:00Z">
        <w:r>
          <w:t>1</w:t>
        </w:r>
      </w:ins>
      <w:r w:rsidR="00214EE1">
        <w:t>9</w:t>
      </w:r>
      <w:ins w:id="159" w:author="Okot" w:date="2019-03-27T15:05:00Z">
        <w:r>
          <w:t>]</w:t>
        </w:r>
      </w:ins>
      <w:ins w:id="160" w:author="Okot" w:date="2019-03-27T15:06:00Z">
        <w:r>
          <w:t>.</w:t>
        </w:r>
      </w:ins>
    </w:p>
    <w:tbl>
      <w:tblPr>
        <w:tblStyle w:val="Tabela-Siatka"/>
        <w:tblW w:w="0" w:type="auto"/>
        <w:tblLook w:val="04A0" w:firstRow="1" w:lastRow="0" w:firstColumn="1" w:lastColumn="0" w:noHBand="0" w:noVBand="1"/>
      </w:tblPr>
      <w:tblGrid>
        <w:gridCol w:w="4530"/>
        <w:gridCol w:w="4531"/>
      </w:tblGrid>
      <w:tr w:rsidR="005B30B0" w14:paraId="0CC56208" w14:textId="77777777" w:rsidTr="005B30B0">
        <w:trPr>
          <w:ins w:id="161" w:author="Okot" w:date="2019-03-27T15:08:00Z"/>
        </w:trPr>
        <w:tc>
          <w:tcPr>
            <w:tcW w:w="4530" w:type="dxa"/>
          </w:tcPr>
          <w:p w14:paraId="322D8821" w14:textId="77777777" w:rsidR="005B30B0" w:rsidRPr="005B30B0" w:rsidRDefault="005B30B0">
            <w:pPr>
              <w:ind w:firstLine="0"/>
              <w:jc w:val="center"/>
              <w:rPr>
                <w:ins w:id="162" w:author="Okot" w:date="2019-03-27T15:08:00Z"/>
                <w:b/>
                <w:rPrChange w:id="163" w:author="Okot" w:date="2019-03-27T15:08:00Z">
                  <w:rPr>
                    <w:ins w:id="164" w:author="Okot" w:date="2019-03-27T15:08:00Z"/>
                  </w:rPr>
                </w:rPrChange>
              </w:rPr>
              <w:pPrChange w:id="165" w:author="Okot" w:date="2019-03-27T15:08:00Z">
                <w:pPr>
                  <w:ind w:firstLine="0"/>
                </w:pPr>
              </w:pPrChange>
            </w:pPr>
            <w:ins w:id="166" w:author="Okot" w:date="2019-03-27T15:08:00Z">
              <w:r w:rsidRPr="005B30B0">
                <w:rPr>
                  <w:b/>
                  <w:rPrChange w:id="167" w:author="Okot" w:date="2019-03-27T15:08:00Z">
                    <w:rPr/>
                  </w:rPrChange>
                </w:rPr>
                <w:t>Składnik</w:t>
              </w:r>
            </w:ins>
            <w:ins w:id="168" w:author="Okot" w:date="2019-03-27T15:09:00Z">
              <w:r>
                <w:rPr>
                  <w:b/>
                </w:rPr>
                <w:t xml:space="preserve"> (1 g)</w:t>
              </w:r>
            </w:ins>
          </w:p>
        </w:tc>
        <w:tc>
          <w:tcPr>
            <w:tcW w:w="4531" w:type="dxa"/>
          </w:tcPr>
          <w:p w14:paraId="17CC1EC6" w14:textId="77777777" w:rsidR="005B30B0" w:rsidRPr="005B30B0" w:rsidRDefault="005B30B0">
            <w:pPr>
              <w:ind w:firstLine="0"/>
              <w:jc w:val="center"/>
              <w:rPr>
                <w:ins w:id="169" w:author="Okot" w:date="2019-03-27T15:08:00Z"/>
                <w:b/>
                <w:rPrChange w:id="170" w:author="Okot" w:date="2019-03-27T15:08:00Z">
                  <w:rPr>
                    <w:ins w:id="171" w:author="Okot" w:date="2019-03-27T15:08:00Z"/>
                  </w:rPr>
                </w:rPrChange>
              </w:rPr>
              <w:pPrChange w:id="172" w:author="Okot" w:date="2019-03-27T15:08:00Z">
                <w:pPr>
                  <w:ind w:firstLine="0"/>
                </w:pPr>
              </w:pPrChange>
            </w:pPr>
            <w:ins w:id="173" w:author="Okot" w:date="2019-03-27T15:08:00Z">
              <w:r w:rsidRPr="005B30B0">
                <w:rPr>
                  <w:b/>
                  <w:rPrChange w:id="174" w:author="Okot" w:date="2019-03-27T15:08:00Z">
                    <w:rPr/>
                  </w:rPrChange>
                </w:rPr>
                <w:t>Kilokalorie (kcal)</w:t>
              </w:r>
            </w:ins>
          </w:p>
        </w:tc>
      </w:tr>
      <w:tr w:rsidR="005B30B0" w14:paraId="34D88417" w14:textId="77777777" w:rsidTr="005B30B0">
        <w:trPr>
          <w:ins w:id="175" w:author="Okot" w:date="2019-03-27T15:08:00Z"/>
        </w:trPr>
        <w:tc>
          <w:tcPr>
            <w:tcW w:w="4530" w:type="dxa"/>
          </w:tcPr>
          <w:p w14:paraId="0B4E870E" w14:textId="77777777" w:rsidR="005B30B0" w:rsidRDefault="005B30B0">
            <w:pPr>
              <w:ind w:firstLine="0"/>
              <w:jc w:val="center"/>
              <w:rPr>
                <w:ins w:id="176" w:author="Okot" w:date="2019-03-27T15:08:00Z"/>
              </w:rPr>
              <w:pPrChange w:id="177" w:author="Okot" w:date="2019-03-27T15:08:00Z">
                <w:pPr>
                  <w:ind w:firstLine="0"/>
                </w:pPr>
              </w:pPrChange>
            </w:pPr>
            <w:ins w:id="178" w:author="Okot" w:date="2019-03-27T15:08:00Z">
              <w:r>
                <w:t>Białko</w:t>
              </w:r>
            </w:ins>
          </w:p>
        </w:tc>
        <w:tc>
          <w:tcPr>
            <w:tcW w:w="4531" w:type="dxa"/>
          </w:tcPr>
          <w:p w14:paraId="5E9FD5C3" w14:textId="77777777" w:rsidR="005B30B0" w:rsidRDefault="005B30B0">
            <w:pPr>
              <w:ind w:firstLine="0"/>
              <w:jc w:val="center"/>
              <w:rPr>
                <w:ins w:id="179" w:author="Okot" w:date="2019-03-27T15:08:00Z"/>
              </w:rPr>
              <w:pPrChange w:id="180" w:author="Okot" w:date="2019-03-27T15:09:00Z">
                <w:pPr>
                  <w:ind w:firstLine="0"/>
                </w:pPr>
              </w:pPrChange>
            </w:pPr>
            <w:ins w:id="181" w:author="Okot" w:date="2019-03-27T15:09:00Z">
              <w:r>
                <w:t>4</w:t>
              </w:r>
            </w:ins>
          </w:p>
        </w:tc>
      </w:tr>
      <w:tr w:rsidR="005B30B0" w14:paraId="4B7A0A67" w14:textId="77777777" w:rsidTr="005B30B0">
        <w:trPr>
          <w:ins w:id="182" w:author="Okot" w:date="2019-03-27T15:08:00Z"/>
        </w:trPr>
        <w:tc>
          <w:tcPr>
            <w:tcW w:w="4530" w:type="dxa"/>
          </w:tcPr>
          <w:p w14:paraId="71502F8F" w14:textId="77777777" w:rsidR="005B30B0" w:rsidRDefault="005B30B0">
            <w:pPr>
              <w:ind w:firstLine="0"/>
              <w:jc w:val="center"/>
              <w:rPr>
                <w:ins w:id="183" w:author="Okot" w:date="2019-03-27T15:08:00Z"/>
              </w:rPr>
              <w:pPrChange w:id="184" w:author="Okot" w:date="2019-03-27T15:09:00Z">
                <w:pPr>
                  <w:ind w:firstLine="0"/>
                </w:pPr>
              </w:pPrChange>
            </w:pPr>
            <w:ins w:id="185" w:author="Okot" w:date="2019-03-27T15:09:00Z">
              <w:r>
                <w:t>Tłuszcz</w:t>
              </w:r>
            </w:ins>
          </w:p>
        </w:tc>
        <w:tc>
          <w:tcPr>
            <w:tcW w:w="4531" w:type="dxa"/>
          </w:tcPr>
          <w:p w14:paraId="2C3D6C8C" w14:textId="77777777" w:rsidR="005B30B0" w:rsidRDefault="005B30B0">
            <w:pPr>
              <w:ind w:firstLine="0"/>
              <w:jc w:val="center"/>
              <w:rPr>
                <w:ins w:id="186" w:author="Okot" w:date="2019-03-27T15:08:00Z"/>
              </w:rPr>
              <w:pPrChange w:id="187" w:author="Okot" w:date="2019-03-27T15:09:00Z">
                <w:pPr>
                  <w:ind w:firstLine="0"/>
                </w:pPr>
              </w:pPrChange>
            </w:pPr>
            <w:ins w:id="188" w:author="Okot" w:date="2019-03-27T15:09:00Z">
              <w:r>
                <w:t>9</w:t>
              </w:r>
            </w:ins>
          </w:p>
        </w:tc>
      </w:tr>
      <w:tr w:rsidR="005B30B0" w14:paraId="3F1A1610" w14:textId="77777777" w:rsidTr="005B30B0">
        <w:trPr>
          <w:ins w:id="189" w:author="Okot" w:date="2019-03-27T15:08:00Z"/>
        </w:trPr>
        <w:tc>
          <w:tcPr>
            <w:tcW w:w="4530" w:type="dxa"/>
          </w:tcPr>
          <w:p w14:paraId="23EDFF91" w14:textId="77777777" w:rsidR="005B30B0" w:rsidRDefault="005B30B0">
            <w:pPr>
              <w:ind w:firstLine="0"/>
              <w:jc w:val="center"/>
              <w:rPr>
                <w:ins w:id="190" w:author="Okot" w:date="2019-03-27T15:08:00Z"/>
              </w:rPr>
              <w:pPrChange w:id="191" w:author="Okot" w:date="2019-03-27T15:09:00Z">
                <w:pPr>
                  <w:ind w:firstLine="0"/>
                </w:pPr>
              </w:pPrChange>
            </w:pPr>
            <w:ins w:id="192" w:author="Okot" w:date="2019-03-27T15:09:00Z">
              <w:r>
                <w:t>Węglowodany</w:t>
              </w:r>
            </w:ins>
          </w:p>
        </w:tc>
        <w:tc>
          <w:tcPr>
            <w:tcW w:w="4531" w:type="dxa"/>
          </w:tcPr>
          <w:p w14:paraId="7C721199" w14:textId="77777777" w:rsidR="005B30B0" w:rsidRDefault="005B30B0">
            <w:pPr>
              <w:ind w:firstLine="0"/>
              <w:jc w:val="center"/>
              <w:rPr>
                <w:ins w:id="193" w:author="Okot" w:date="2019-03-27T15:08:00Z"/>
              </w:rPr>
              <w:pPrChange w:id="194" w:author="Okot" w:date="2019-03-27T15:09:00Z">
                <w:pPr>
                  <w:ind w:firstLine="0"/>
                </w:pPr>
              </w:pPrChange>
            </w:pPr>
            <w:ins w:id="195" w:author="Okot" w:date="2019-03-27T15:09:00Z">
              <w:r>
                <w:t>4</w:t>
              </w:r>
            </w:ins>
          </w:p>
        </w:tc>
      </w:tr>
      <w:tr w:rsidR="005B30B0" w14:paraId="26800CC1" w14:textId="77777777" w:rsidTr="005B30B0">
        <w:trPr>
          <w:ins w:id="196" w:author="Okot" w:date="2019-03-27T15:08:00Z"/>
        </w:trPr>
        <w:tc>
          <w:tcPr>
            <w:tcW w:w="4530" w:type="dxa"/>
          </w:tcPr>
          <w:p w14:paraId="66CD4AD6" w14:textId="77777777" w:rsidR="005B30B0" w:rsidRDefault="005B30B0">
            <w:pPr>
              <w:ind w:firstLine="0"/>
              <w:jc w:val="center"/>
              <w:rPr>
                <w:ins w:id="197" w:author="Okot" w:date="2019-03-27T15:08:00Z"/>
              </w:rPr>
              <w:pPrChange w:id="198" w:author="Okot" w:date="2019-03-27T15:09:00Z">
                <w:pPr>
                  <w:ind w:firstLine="0"/>
                </w:pPr>
              </w:pPrChange>
            </w:pPr>
            <w:ins w:id="199" w:author="Okot" w:date="2019-03-27T15:09:00Z">
              <w:r>
                <w:t>Błonnik</w:t>
              </w:r>
            </w:ins>
          </w:p>
        </w:tc>
        <w:tc>
          <w:tcPr>
            <w:tcW w:w="4531" w:type="dxa"/>
          </w:tcPr>
          <w:p w14:paraId="6CBCEA93" w14:textId="77777777" w:rsidR="005B30B0" w:rsidRDefault="005B30B0">
            <w:pPr>
              <w:ind w:firstLine="0"/>
              <w:jc w:val="center"/>
              <w:rPr>
                <w:ins w:id="200" w:author="Okot" w:date="2019-03-27T15:08:00Z"/>
              </w:rPr>
              <w:pPrChange w:id="201" w:author="Okot" w:date="2019-03-27T15:09:00Z">
                <w:pPr>
                  <w:ind w:firstLine="0"/>
                </w:pPr>
              </w:pPrChange>
            </w:pPr>
            <w:ins w:id="202" w:author="Okot" w:date="2019-03-27T15:09:00Z">
              <w:r>
                <w:t>2</w:t>
              </w:r>
            </w:ins>
          </w:p>
        </w:tc>
      </w:tr>
      <w:tr w:rsidR="005B30B0" w14:paraId="45BB1609" w14:textId="77777777" w:rsidTr="005B30B0">
        <w:trPr>
          <w:ins w:id="203" w:author="Okot" w:date="2019-03-27T15:08:00Z"/>
        </w:trPr>
        <w:tc>
          <w:tcPr>
            <w:tcW w:w="4530" w:type="dxa"/>
          </w:tcPr>
          <w:p w14:paraId="19760BA0" w14:textId="77777777" w:rsidR="005B30B0" w:rsidRDefault="005B30B0">
            <w:pPr>
              <w:ind w:firstLine="0"/>
              <w:jc w:val="center"/>
              <w:rPr>
                <w:ins w:id="204" w:author="Okot" w:date="2019-03-27T15:08:00Z"/>
              </w:rPr>
              <w:pPrChange w:id="205" w:author="Okot" w:date="2019-03-27T15:09:00Z">
                <w:pPr>
                  <w:ind w:firstLine="0"/>
                </w:pPr>
              </w:pPrChange>
            </w:pPr>
            <w:ins w:id="206" w:author="Okot" w:date="2019-03-27T15:09:00Z">
              <w:r>
                <w:t>Alkohol etylowy</w:t>
              </w:r>
            </w:ins>
          </w:p>
        </w:tc>
        <w:tc>
          <w:tcPr>
            <w:tcW w:w="4531" w:type="dxa"/>
          </w:tcPr>
          <w:p w14:paraId="60A8C5DA" w14:textId="77777777" w:rsidR="005B30B0" w:rsidRDefault="005B30B0">
            <w:pPr>
              <w:ind w:firstLine="0"/>
              <w:jc w:val="center"/>
              <w:rPr>
                <w:ins w:id="207" w:author="Okot" w:date="2019-03-27T15:08:00Z"/>
              </w:rPr>
              <w:pPrChange w:id="208" w:author="Okot" w:date="2019-03-27T15:09:00Z">
                <w:pPr>
                  <w:ind w:firstLine="0"/>
                </w:pPr>
              </w:pPrChange>
            </w:pPr>
            <w:ins w:id="209" w:author="Okot" w:date="2019-03-27T15:10:00Z">
              <w:r>
                <w:t>7</w:t>
              </w:r>
            </w:ins>
          </w:p>
        </w:tc>
      </w:tr>
    </w:tbl>
    <w:p w14:paraId="354928F1" w14:textId="77777777" w:rsidR="005B30B0" w:rsidRPr="00B44056" w:rsidRDefault="005B30B0">
      <w:pPr>
        <w:ind w:firstLine="0"/>
        <w:pPrChange w:id="210" w:author="Okot" w:date="2019-03-27T15:05:00Z">
          <w:pPr/>
        </w:pPrChange>
      </w:pPr>
    </w:p>
    <w:p w14:paraId="52B47EF0" w14:textId="77777777" w:rsidR="006F5DB1" w:rsidRDefault="007C5664" w:rsidP="006F5DB1">
      <w:pPr>
        <w:rPr>
          <w:ins w:id="211" w:author="Okot" w:date="2019-03-28T12:45:00Z"/>
        </w:rPr>
      </w:pPr>
      <w:ins w:id="212" w:author="Okot" w:date="2019-03-28T12:45:00Z">
        <w:r>
          <w:t>W celu ustalenia, ile energii dostarczy dany produkt</w:t>
        </w:r>
      </w:ins>
      <w:ins w:id="213" w:author="Okot" w:date="2019-03-28T13:18:00Z">
        <w:r w:rsidR="003603BD">
          <w:t>,</w:t>
        </w:r>
      </w:ins>
      <w:ins w:id="214" w:author="Okot" w:date="2019-03-28T12:45:00Z">
        <w:r>
          <w:t xml:space="preserve"> sumuje się ilość kalorii z makroskładników w nim zawartych.</w:t>
        </w:r>
      </w:ins>
    </w:p>
    <w:p w14:paraId="7176B1C6" w14:textId="77777777" w:rsidR="007C5664" w:rsidRDefault="007C5664" w:rsidP="006F5DB1">
      <w:pPr>
        <w:rPr>
          <w:ins w:id="215" w:author="Okot" w:date="2019-03-28T12:47:00Z"/>
        </w:rPr>
      </w:pPr>
    </w:p>
    <w:p w14:paraId="718EEB0B" w14:textId="77777777" w:rsidR="007C5664" w:rsidRDefault="007C5664" w:rsidP="007C5664">
      <w:pPr>
        <w:rPr>
          <w:ins w:id="216" w:author="Okot" w:date="2019-03-28T12:47:00Z"/>
        </w:rPr>
      </w:pPr>
      <m:oMathPara>
        <m:oMath>
          <m:r>
            <w:ins w:id="217" w:author="Okot" w:date="2019-03-28T12:47:00Z">
              <w:rPr>
                <w:rFonts w:ascii="Cambria Math" w:hAnsi="Cambria Math"/>
              </w:rPr>
              <m:t>E=4B+9W</m:t>
            </w:ins>
          </m:r>
          <m:r>
            <w:ins w:id="218" w:author="Okot" w:date="2019-03-28T12:48:00Z">
              <w:rPr>
                <w:rFonts w:ascii="Cambria Math" w:hAnsi="Cambria Math"/>
              </w:rPr>
              <m:t>+4T</m:t>
            </w:ins>
          </m:r>
        </m:oMath>
      </m:oMathPara>
    </w:p>
    <w:p w14:paraId="12DBF76A" w14:textId="77777777" w:rsidR="007C5664" w:rsidRDefault="007C5664" w:rsidP="007C5664">
      <w:pPr>
        <w:jc w:val="right"/>
        <w:rPr>
          <w:ins w:id="219" w:author="Okot" w:date="2019-03-28T12:47:00Z"/>
        </w:rPr>
      </w:pPr>
      <w:ins w:id="220" w:author="Okot" w:date="2019-03-28T12:47:00Z">
        <w:r>
          <w:t>(2.1)</w:t>
        </w:r>
      </w:ins>
    </w:p>
    <w:p w14:paraId="1BAF5F13" w14:textId="77777777" w:rsidR="007C5664" w:rsidRDefault="007C5664" w:rsidP="007C5664">
      <w:pPr>
        <w:ind w:firstLine="0"/>
        <w:jc w:val="left"/>
        <w:rPr>
          <w:ins w:id="221" w:author="Okot" w:date="2019-03-28T12:48:00Z"/>
        </w:rPr>
      </w:pPr>
      <w:ins w:id="222" w:author="Okot" w:date="2019-03-28T12:47:00Z">
        <w:r>
          <w:t xml:space="preserve">gdzie: </w:t>
        </w:r>
      </w:ins>
    </w:p>
    <w:p w14:paraId="31DF0CE8" w14:textId="77777777" w:rsidR="007C5664" w:rsidRDefault="007C5664" w:rsidP="007C5664">
      <w:pPr>
        <w:ind w:firstLine="0"/>
        <w:jc w:val="left"/>
        <w:rPr>
          <w:ins w:id="223" w:author="Okot" w:date="2019-03-28T12:48:00Z"/>
        </w:rPr>
      </w:pPr>
      <w:ins w:id="224" w:author="Okot" w:date="2019-03-28T12:48:00Z">
        <w:r>
          <w:t>E – oznacza wartość energetyczną pożywienia wyrażoną w kilokaloriach;</w:t>
        </w:r>
      </w:ins>
    </w:p>
    <w:p w14:paraId="54FEF22D" w14:textId="77777777" w:rsidR="007C5664" w:rsidRDefault="007C5664" w:rsidP="007C5664">
      <w:pPr>
        <w:ind w:firstLine="0"/>
        <w:jc w:val="left"/>
        <w:rPr>
          <w:ins w:id="225" w:author="Okot" w:date="2019-03-28T12:49:00Z"/>
        </w:rPr>
      </w:pPr>
      <w:ins w:id="226" w:author="Okot" w:date="2019-03-28T12:48:00Z">
        <w:r>
          <w:t xml:space="preserve">B </w:t>
        </w:r>
      </w:ins>
      <w:ins w:id="227" w:author="Okot" w:date="2019-03-28T12:49:00Z">
        <w:r>
          <w:t>–</w:t>
        </w:r>
      </w:ins>
      <w:ins w:id="228" w:author="Okot" w:date="2019-03-28T12:48:00Z">
        <w:r>
          <w:t xml:space="preserve"> oznacza </w:t>
        </w:r>
      </w:ins>
      <w:ins w:id="229" w:author="Okot" w:date="2019-03-28T12:49:00Z">
        <w:r w:rsidR="005A1740">
          <w:t>zawartość białka w produkcie</w:t>
        </w:r>
        <w:r>
          <w:t xml:space="preserve"> wyrażoną w gramach;</w:t>
        </w:r>
      </w:ins>
    </w:p>
    <w:p w14:paraId="539D96A4" w14:textId="77777777" w:rsidR="007C5664" w:rsidRDefault="007C5664" w:rsidP="007C5664">
      <w:pPr>
        <w:ind w:firstLine="0"/>
        <w:jc w:val="left"/>
        <w:rPr>
          <w:ins w:id="230" w:author="Okot" w:date="2019-03-28T12:49:00Z"/>
        </w:rPr>
      </w:pPr>
      <w:ins w:id="231" w:author="Okot" w:date="2019-03-28T12:49:00Z">
        <w:r>
          <w:t>W – oznacza zawa</w:t>
        </w:r>
        <w:r w:rsidR="005A1740">
          <w:t>rtość węglowodanów w produkcie</w:t>
        </w:r>
        <w:r>
          <w:t xml:space="preserve"> wyrażoną w gramach;</w:t>
        </w:r>
      </w:ins>
    </w:p>
    <w:p w14:paraId="5FA8F9CD" w14:textId="77777777" w:rsidR="007C5664" w:rsidRDefault="007C5664" w:rsidP="007C5664">
      <w:pPr>
        <w:ind w:firstLine="0"/>
        <w:jc w:val="left"/>
        <w:rPr>
          <w:ins w:id="232" w:author="Okot" w:date="2019-03-28T12:50:00Z"/>
        </w:rPr>
      </w:pPr>
      <w:ins w:id="233" w:author="Okot" w:date="2019-03-28T12:49:00Z">
        <w:r>
          <w:t xml:space="preserve">T – oznacza </w:t>
        </w:r>
        <w:r w:rsidR="005A1740">
          <w:t>zawartość tłuszczu w produkcie</w:t>
        </w:r>
        <w:r>
          <w:t xml:space="preserve"> wyrażoną w gramach.</w:t>
        </w:r>
      </w:ins>
    </w:p>
    <w:p w14:paraId="708420B6" w14:textId="77777777" w:rsidR="005A1740" w:rsidRDefault="005A1740" w:rsidP="007C5664">
      <w:pPr>
        <w:ind w:firstLine="0"/>
        <w:jc w:val="left"/>
        <w:rPr>
          <w:ins w:id="234" w:author="Okot" w:date="2019-03-28T12:50:00Z"/>
        </w:rPr>
      </w:pPr>
    </w:p>
    <w:p w14:paraId="17E7CDE5" w14:textId="77777777" w:rsidR="005A1740" w:rsidRDefault="005A1740">
      <w:pPr>
        <w:rPr>
          <w:ins w:id="235" w:author="Okot" w:date="2019-03-28T12:52:00Z"/>
        </w:rPr>
        <w:pPrChange w:id="236" w:author="Okot" w:date="2019-03-28T12:56:00Z">
          <w:pPr>
            <w:ind w:firstLine="0"/>
            <w:jc w:val="left"/>
          </w:pPr>
        </w:pPrChange>
      </w:pPr>
      <w:ins w:id="237" w:author="Okot" w:date="2019-03-28T12:50:00Z">
        <w:r>
          <w:t xml:space="preserve">Kiedy spożywany jest posiłek złożony z </w:t>
        </w:r>
      </w:ins>
      <w:ins w:id="238" w:author="Okot" w:date="2019-03-28T12:51:00Z">
        <w:r w:rsidR="006522D6">
          <w:t>kilku produktów ich kaloryczność się sumuje.</w:t>
        </w:r>
      </w:ins>
    </w:p>
    <w:p w14:paraId="32D293B2" w14:textId="77777777" w:rsidR="00446294" w:rsidRDefault="006522D6">
      <w:pPr>
        <w:ind w:firstLine="0"/>
        <w:rPr>
          <w:ins w:id="239" w:author="Okot" w:date="2019-03-28T13:37:00Z"/>
        </w:rPr>
        <w:pPrChange w:id="240" w:author="Okot" w:date="2019-03-28T12:55:00Z">
          <w:pPr>
            <w:ind w:firstLine="0"/>
            <w:jc w:val="left"/>
          </w:pPr>
        </w:pPrChange>
      </w:pPr>
      <w:ins w:id="241" w:author="Okot" w:date="2019-03-28T12:53:00Z">
        <w:r>
          <w:tab/>
        </w:r>
        <w:r w:rsidRPr="006522D6">
          <w:t>Oczywiście, nie oczekuje się od przeciętnego człowieka, że będzie</w:t>
        </w:r>
      </w:ins>
      <w:ins w:id="242" w:author="Okot" w:date="2019-03-28T12:54:00Z">
        <w:r w:rsidRPr="006522D6">
          <w:t xml:space="preserve"> znał zawartość makroskładników w jedzeniu i sam obliczał ich wartość energetyczną. Dla </w:t>
        </w:r>
      </w:ins>
      <w:ins w:id="243" w:author="Okot" w:date="2019-03-28T12:55:00Z">
        <w:r w:rsidRPr="006522D6">
          <w:t>najpopularniejszych nieprzetworzonych</w:t>
        </w:r>
        <w:r>
          <w:t xml:space="preserve"> produktów </w:t>
        </w:r>
      </w:ins>
      <w:ins w:id="244" w:author="Okot" w:date="2019-03-28T12:56:00Z">
        <w:r>
          <w:t>spożywczych na całym świecie eksperci utworzyli tabele kalorii bazujące na średniej zawartości makroskładników w danym obiekcie (</w:t>
        </w:r>
      </w:ins>
      <w:ins w:id="245" w:author="Okot" w:date="2019-03-28T12:57:00Z">
        <w:r>
          <w:t>np</w:t>
        </w:r>
      </w:ins>
      <w:ins w:id="246" w:author="Okot" w:date="2019-03-28T12:56:00Z">
        <w:r>
          <w:t>.</w:t>
        </w:r>
      </w:ins>
      <w:ins w:id="247" w:author="Okot" w:date="2019-03-28T12:57:00Z">
        <w:r>
          <w:t xml:space="preserve">: jabłku). Dokładna wartość kaloryczna zależy co prawda od </w:t>
        </w:r>
      </w:ins>
      <w:ins w:id="248" w:author="Okot" w:date="2019-03-28T12:59:00Z">
        <w:r>
          <w:t xml:space="preserve">różnych czynników, na przykład </w:t>
        </w:r>
      </w:ins>
      <w:ins w:id="249" w:author="Okot" w:date="2019-03-28T12:57:00Z">
        <w:r>
          <w:t>warunków</w:t>
        </w:r>
      </w:ins>
      <w:ins w:id="250" w:author="Okot" w:date="2019-03-28T12:58:00Z">
        <w:r>
          <w:t>, gleby</w:t>
        </w:r>
      </w:ins>
      <w:ins w:id="251" w:author="Okot" w:date="2019-03-28T12:57:00Z">
        <w:r>
          <w:t xml:space="preserve"> w jakich danych</w:t>
        </w:r>
      </w:ins>
      <w:ins w:id="252" w:author="Okot" w:date="2019-03-28T12:58:00Z">
        <w:r>
          <w:t xml:space="preserve"> produkt rósł</w:t>
        </w:r>
      </w:ins>
      <w:r w:rsidR="00451062">
        <w:t>, użytych nawozów</w:t>
      </w:r>
      <w:ins w:id="253" w:author="Okot" w:date="2019-03-28T12:58:00Z">
        <w:r>
          <w:t xml:space="preserve"> (w przypadku roślin), stosowanej paszy (w przypadku zwierząt), ale uznaje</w:t>
        </w:r>
        <w:r w:rsidR="000A4224">
          <w:t xml:space="preserve"> się te różnice za</w:t>
        </w:r>
        <w:r w:rsidR="003603BD">
          <w:t xml:space="preserve"> statystycznie nieistotne</w:t>
        </w:r>
        <w:r>
          <w:t>.</w:t>
        </w:r>
      </w:ins>
      <w:ins w:id="254" w:author="Okot" w:date="2019-03-28T13:00:00Z">
        <w:r w:rsidR="000A4224">
          <w:t xml:space="preserve"> </w:t>
        </w:r>
      </w:ins>
      <w:ins w:id="255" w:author="Okot" w:date="2019-03-28T13:03:00Z">
        <w:r w:rsidR="002A32B2">
          <w:t>W Internecie można znaleźć wiele mniej lub bardziej obszernych</w:t>
        </w:r>
      </w:ins>
      <w:ins w:id="256" w:author="Okot" w:date="2019-03-28T13:19:00Z">
        <w:r w:rsidR="003603BD">
          <w:t xml:space="preserve"> zestawień</w:t>
        </w:r>
      </w:ins>
      <w:ins w:id="257" w:author="Okot" w:date="2019-03-28T13:00:00Z">
        <w:r w:rsidR="000A4224">
          <w:t xml:space="preserve">. Standardowo </w:t>
        </w:r>
      </w:ins>
      <w:ins w:id="258" w:author="Okot" w:date="2019-03-28T13:19:00Z">
        <w:r w:rsidR="003603BD">
          <w:t xml:space="preserve">w tabeli </w:t>
        </w:r>
      </w:ins>
      <w:ins w:id="259" w:author="Okot" w:date="2019-03-28T13:00:00Z">
        <w:r w:rsidR="000A4224">
          <w:t>podaje się wartość energetyczną</w:t>
        </w:r>
      </w:ins>
      <w:ins w:id="260" w:author="Okot" w:date="2019-03-28T13:02:00Z">
        <w:r w:rsidR="00A05FBC">
          <w:t xml:space="preserve"> oraz gramaturę makroskładników na 100 gram produktu.</w:t>
        </w:r>
      </w:ins>
      <w:ins w:id="261" w:author="Okot" w:date="2019-03-28T13:03:00Z">
        <w:r w:rsidR="002A32B2">
          <w:t xml:space="preserve"> </w:t>
        </w:r>
      </w:ins>
      <w:ins w:id="262" w:author="Okot" w:date="2019-03-28T13:04:00Z">
        <w:r w:rsidR="002A32B2">
          <w:t>Lepsze źródła informują również o zawartości witamin i składników mineralnych (więcej na ten temat w następnym punkcie)</w:t>
        </w:r>
      </w:ins>
      <w:ins w:id="263" w:author="Okot" w:date="2019-03-28T13:19:00Z">
        <w:r w:rsidR="003603BD">
          <w:t xml:space="preserve">. </w:t>
        </w:r>
      </w:ins>
      <w:ins w:id="264" w:author="Okot" w:date="2019-03-28T13:20:00Z">
        <w:r w:rsidR="00446294">
          <w:t>Do najbardziej obszernego i godnego</w:t>
        </w:r>
        <w:r w:rsidR="003603BD">
          <w:t xml:space="preserve"> zaufania</w:t>
        </w:r>
      </w:ins>
      <w:ins w:id="265" w:author="Okot" w:date="2019-03-28T13:24:00Z">
        <w:r w:rsidR="00446294">
          <w:t xml:space="preserve"> źródła należą Food Compos</w:t>
        </w:r>
      </w:ins>
      <w:ins w:id="266" w:author="Okot" w:date="2019-03-28T21:30:00Z">
        <w:r w:rsidR="00BE3C41">
          <w:t>i</w:t>
        </w:r>
      </w:ins>
      <w:ins w:id="267" w:author="Okot" w:date="2019-03-28T13:24:00Z">
        <w:r w:rsidR="00446294">
          <w:t>tion Databases stworzone przez USDA.</w:t>
        </w:r>
      </w:ins>
      <w:ins w:id="268" w:author="Okot" w:date="2019-03-28T13:29:00Z">
        <w:r w:rsidR="00446294">
          <w:t xml:space="preserve"> Polskim odpowiednikiem jest baza produktów IŻŻ.</w:t>
        </w:r>
      </w:ins>
    </w:p>
    <w:p w14:paraId="5378F4C5" w14:textId="28783ACB" w:rsidR="00C73097" w:rsidRDefault="00446294">
      <w:pPr>
        <w:ind w:firstLine="0"/>
        <w:pPrChange w:id="269" w:author="Okot" w:date="2019-03-28T12:55:00Z">
          <w:pPr>
            <w:ind w:firstLine="0"/>
            <w:jc w:val="left"/>
          </w:pPr>
        </w:pPrChange>
      </w:pPr>
      <w:ins w:id="270" w:author="Okot" w:date="2019-03-28T13:37:00Z">
        <w:r>
          <w:lastRenderedPageBreak/>
          <w:tab/>
          <w:t xml:space="preserve">W przypadku gotowych produktów przetworzonych dostępnych </w:t>
        </w:r>
      </w:ins>
      <w:ins w:id="271" w:author="Okot" w:date="2019-03-28T13:38:00Z">
        <w:r w:rsidR="00892B38">
          <w:t xml:space="preserve">w sklepach (np.: </w:t>
        </w:r>
      </w:ins>
      <w:r w:rsidR="00451062">
        <w:t>pierogi</w:t>
      </w:r>
      <w:ins w:id="272" w:author="Okot" w:date="2019-03-28T13:38:00Z">
        <w:r w:rsidR="00892B38">
          <w:t>) zachodzi konieczność polegania na informacjach umieszczonych na etykiecie producenta.</w:t>
        </w:r>
      </w:ins>
      <w:ins w:id="273" w:author="Okot" w:date="2019-03-28T13:39:00Z">
        <w:r w:rsidR="00892B38">
          <w:t xml:space="preserve"> Niestety, w większości przypadków informacje te ograniczają się do wartości energetycznej i zawartości makroskładników, pomijając lub udzielając niepełnych informacji na temat witamin i składników mineralnych, co wynika</w:t>
        </w:r>
      </w:ins>
      <w:ins w:id="274" w:author="Okot" w:date="2019-03-28T13:42:00Z">
        <w:r w:rsidR="00892B38">
          <w:t xml:space="preserve"> z tego, że w Polsce umieszczanie informacji o wartości odżywczej jest w większości przypadków dobrowolne</w:t>
        </w:r>
      </w:ins>
      <w:ins w:id="275" w:author="Okot" w:date="2019-03-30T21:08:00Z">
        <w:r w:rsidR="00D16A0D">
          <w:t> </w:t>
        </w:r>
      </w:ins>
      <w:ins w:id="276" w:author="Okot" w:date="2019-03-28T13:42:00Z">
        <w:r w:rsidR="00892B38">
          <w:t>[</w:t>
        </w:r>
      </w:ins>
      <w:ins w:id="277" w:author="Okot" w:date="2019-03-28T13:43:00Z">
        <w:r w:rsidR="00892B38">
          <w:t>1</w:t>
        </w:r>
      </w:ins>
      <w:r w:rsidR="00214EE1">
        <w:t>8</w:t>
      </w:r>
      <w:ins w:id="278" w:author="Okot" w:date="2019-03-28T13:42:00Z">
        <w:r w:rsidR="00892B38">
          <w:t>]</w:t>
        </w:r>
      </w:ins>
      <w:ins w:id="279" w:author="Okot" w:date="2019-03-28T13:43:00Z">
        <w:r w:rsidR="00892B38">
          <w:t>.</w:t>
        </w:r>
      </w:ins>
      <w:ins w:id="280" w:author="Okot" w:date="2019-03-28T13:29:00Z">
        <w:r>
          <w:t xml:space="preserve"> </w:t>
        </w:r>
      </w:ins>
    </w:p>
    <w:p w14:paraId="625312FD" w14:textId="77777777" w:rsidR="00C73097" w:rsidRDefault="00C73097" w:rsidP="00C73097">
      <w:pPr>
        <w:ind w:firstLine="0"/>
      </w:pPr>
    </w:p>
    <w:p w14:paraId="280C638E" w14:textId="77777777" w:rsidR="004D610A" w:rsidRDefault="00EF10D9" w:rsidP="00C73097">
      <w:pPr>
        <w:ind w:firstLine="0"/>
      </w:pPr>
      <w:r>
        <w:rPr>
          <w:noProof/>
          <w:lang w:eastAsia="pl-PL"/>
        </w:rPr>
        <w:drawing>
          <wp:inline distT="0" distB="0" distL="0" distR="0" wp14:anchorId="513BD0A1" wp14:editId="7EBF7F9C">
            <wp:extent cx="5760085" cy="4044315"/>
            <wp:effectExtent l="190500" t="190500" r="183515" b="184785"/>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artosci.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085" cy="4044315"/>
                    </a:xfrm>
                    <a:prstGeom prst="rect">
                      <a:avLst/>
                    </a:prstGeom>
                    <a:ln>
                      <a:noFill/>
                    </a:ln>
                    <a:effectLst>
                      <a:outerShdw blurRad="190500" algn="tl" rotWithShape="0">
                        <a:srgbClr val="000000">
                          <a:alpha val="70000"/>
                        </a:srgbClr>
                      </a:outerShdw>
                    </a:effectLst>
                  </pic:spPr>
                </pic:pic>
              </a:graphicData>
            </a:graphic>
          </wp:inline>
        </w:drawing>
      </w:r>
    </w:p>
    <w:p w14:paraId="7E540AC9" w14:textId="77777777" w:rsidR="004D610A" w:rsidRDefault="004D610A" w:rsidP="004F7692">
      <w:pPr>
        <w:ind w:firstLine="0"/>
        <w:jc w:val="center"/>
      </w:pPr>
    </w:p>
    <w:p w14:paraId="792EB6CE" w14:textId="77777777" w:rsidR="003F01A1" w:rsidRDefault="003F01A1" w:rsidP="003F01A1">
      <w:pPr>
        <w:ind w:firstLine="0"/>
        <w:jc w:val="center"/>
      </w:pPr>
      <w:r>
        <w:t>Rys. 2.1. Porównanie dwóch różnych sposobów podawania wartości odżywczych produktów</w:t>
      </w:r>
      <w:r w:rsidR="008A6A7A">
        <w:t>: powszechnego</w:t>
      </w:r>
      <w:r>
        <w:t xml:space="preserve"> minimalistycznego (po lewej) i pełnego (po prawej) [</w:t>
      </w:r>
      <w:r w:rsidR="008A6A7A">
        <w:t>źródło</w:t>
      </w:r>
      <w:r>
        <w:t xml:space="preserve"> własne].</w:t>
      </w:r>
    </w:p>
    <w:p w14:paraId="1027EB5C" w14:textId="77777777" w:rsidR="003F01A1" w:rsidRDefault="003F01A1" w:rsidP="00C73097">
      <w:pPr>
        <w:ind w:firstLine="0"/>
      </w:pPr>
    </w:p>
    <w:p w14:paraId="667CD8E6" w14:textId="77777777" w:rsidR="00E869B0" w:rsidRDefault="00892B38" w:rsidP="00C73097">
      <w:ins w:id="281" w:author="Okot" w:date="2019-03-28T13:44:00Z">
        <w:r>
          <w:t>Człowiek zdeterminowany może próbować odtwarzać te informacje</w:t>
        </w:r>
      </w:ins>
      <w:r w:rsidR="00CD694B">
        <w:t xml:space="preserve"> o witaminach i minerałach</w:t>
      </w:r>
      <w:ins w:id="282" w:author="Okot" w:date="2019-03-28T13:44:00Z">
        <w:r>
          <w:t xml:space="preserve"> bazując na </w:t>
        </w:r>
      </w:ins>
      <w:r w:rsidR="00CD694B">
        <w:t xml:space="preserve">opublikowanym </w:t>
      </w:r>
      <w:ins w:id="283" w:author="Okot" w:date="2019-03-28T13:44:00Z">
        <w:r>
          <w:t>składzie produktu.</w:t>
        </w:r>
      </w:ins>
      <w:ins w:id="284" w:author="Okot" w:date="2019-03-28T13:45:00Z">
        <w:r>
          <w:t xml:space="preserve"> </w:t>
        </w:r>
      </w:ins>
      <w:ins w:id="285" w:author="Okot" w:date="2019-03-28T21:31:00Z">
        <w:r w:rsidR="00BE3C41">
          <w:t>Uregulowano, iż</w:t>
        </w:r>
      </w:ins>
      <w:ins w:id="286" w:author="Okot" w:date="2019-03-28T13:45:00Z">
        <w:r>
          <w:t xml:space="preserve"> składniki obecne w danym </w:t>
        </w:r>
      </w:ins>
      <w:ins w:id="287" w:author="Okot" w:date="2019-03-28T13:46:00Z">
        <w:r>
          <w:t>artykule muszą być wymienione w kolejności malejącej: od ingrediencji, któ</w:t>
        </w:r>
      </w:ins>
      <w:ins w:id="288" w:author="Okot" w:date="2019-03-28T13:47:00Z">
        <w:r>
          <w:t>rej zawartość w wyrobie jest największa.</w:t>
        </w:r>
      </w:ins>
    </w:p>
    <w:p w14:paraId="5E99DD66" w14:textId="77777777" w:rsidR="006E0F46" w:rsidRDefault="006E0F46" w:rsidP="006E0F46">
      <w:pPr>
        <w:ind w:firstLine="0"/>
      </w:pPr>
    </w:p>
    <w:p w14:paraId="4FCF76D5" w14:textId="77777777" w:rsidR="006E0F46" w:rsidRDefault="00C73097" w:rsidP="00C73097">
      <w:pPr>
        <w:ind w:firstLine="0"/>
        <w:jc w:val="center"/>
      </w:pPr>
      <w:r>
        <w:rPr>
          <w:noProof/>
          <w:lang w:eastAsia="pl-PL"/>
        </w:rPr>
        <w:lastRenderedPageBreak/>
        <w:drawing>
          <wp:inline distT="0" distB="0" distL="0" distR="0" wp14:anchorId="138F7CAF" wp14:editId="02AF068B">
            <wp:extent cx="4596393" cy="1161290"/>
            <wp:effectExtent l="190500" t="190500" r="185420" b="19177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la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96393" cy="1161290"/>
                    </a:xfrm>
                    <a:prstGeom prst="rect">
                      <a:avLst/>
                    </a:prstGeom>
                    <a:ln>
                      <a:noFill/>
                    </a:ln>
                    <a:effectLst>
                      <a:outerShdw blurRad="190500" algn="tl" rotWithShape="0">
                        <a:srgbClr val="000000">
                          <a:alpha val="70000"/>
                        </a:srgbClr>
                      </a:outerShdw>
                    </a:effectLst>
                  </pic:spPr>
                </pic:pic>
              </a:graphicData>
            </a:graphic>
          </wp:inline>
        </w:drawing>
      </w:r>
    </w:p>
    <w:p w14:paraId="650EAEFB" w14:textId="77777777" w:rsidR="006E0F46" w:rsidRDefault="00C73097" w:rsidP="00C73097">
      <w:pPr>
        <w:ind w:firstLine="0"/>
        <w:jc w:val="center"/>
      </w:pPr>
      <w:r>
        <w:t>Rys. 2.2. Przykładowy skład gotowego produktu [źródło własne]</w:t>
      </w:r>
      <w:r w:rsidR="004F7692">
        <w:t>.</w:t>
      </w:r>
    </w:p>
    <w:p w14:paraId="7F5BB8B5" w14:textId="77777777" w:rsidR="00C73097" w:rsidRDefault="00C73097" w:rsidP="006E0F46">
      <w:pPr>
        <w:ind w:firstLine="0"/>
        <w:rPr>
          <w:ins w:id="289" w:author="Okot" w:date="2019-03-28T13:48:00Z"/>
        </w:rPr>
      </w:pPr>
    </w:p>
    <w:p w14:paraId="7CC9FCAC" w14:textId="5C981FFC" w:rsidR="003603BD" w:rsidRDefault="00E869B0">
      <w:pPr>
        <w:rPr>
          <w:ins w:id="290" w:author="Okot" w:date="2019-03-28T13:58:00Z"/>
        </w:rPr>
        <w:pPrChange w:id="291" w:author="Okot" w:date="2019-03-28T13:48:00Z">
          <w:pPr>
            <w:ind w:firstLine="0"/>
            <w:jc w:val="left"/>
          </w:pPr>
        </w:pPrChange>
      </w:pPr>
      <w:ins w:id="292" w:author="Okot" w:date="2019-03-28T13:48:00Z">
        <w:r>
          <w:t>Duża konfuzję powoduj</w:t>
        </w:r>
        <w:r w:rsidR="003E5C25">
          <w:t xml:space="preserve">ą różnice </w:t>
        </w:r>
      </w:ins>
      <w:ins w:id="293" w:author="Okot" w:date="2019-03-28T13:49:00Z">
        <w:r w:rsidR="003E5C25">
          <w:t>w kaloryczności produktu nieprzetworzonego i poddanego obróbce (</w:t>
        </w:r>
      </w:ins>
      <w:ins w:id="294" w:author="Okot" w:date="2019-03-28T13:50:00Z">
        <w:r w:rsidR="003E5C25">
          <w:t xml:space="preserve">np.: gotowanie, suszenie). </w:t>
        </w:r>
      </w:ins>
      <w:ins w:id="295" w:author="Okot" w:date="2019-03-28T13:51:00Z">
        <w:r w:rsidR="003E5C25">
          <w:t>100</w:t>
        </w:r>
      </w:ins>
      <w:ins w:id="296" w:author="Okot" w:date="2019-03-28T23:25:00Z">
        <w:r w:rsidR="006109D2">
          <w:t> </w:t>
        </w:r>
      </w:ins>
      <w:ins w:id="297" w:author="Okot" w:date="2019-03-28T13:51:00Z">
        <w:r w:rsidR="003E5C25">
          <w:t xml:space="preserve">g suchego ryżu białego długoziarnistego </w:t>
        </w:r>
      </w:ins>
      <w:ins w:id="298" w:author="Okot" w:date="2019-03-28T21:31:00Z">
        <w:r w:rsidR="00BE3C41">
          <w:t>ma 345</w:t>
        </w:r>
      </w:ins>
      <w:ins w:id="299" w:author="Okot" w:date="2019-03-28T23:25:00Z">
        <w:r w:rsidR="006109D2">
          <w:t> </w:t>
        </w:r>
      </w:ins>
      <w:ins w:id="300" w:author="Okot" w:date="2019-03-28T21:31:00Z">
        <w:r w:rsidR="00BE3C41">
          <w:t>kcal</w:t>
        </w:r>
      </w:ins>
      <w:ins w:id="301" w:author="Okot" w:date="2019-03-28T13:52:00Z">
        <w:r w:rsidR="003E5C25">
          <w:t>. 100</w:t>
        </w:r>
      </w:ins>
      <w:ins w:id="302" w:author="Okot" w:date="2019-03-28T23:25:00Z">
        <w:r w:rsidR="006109D2">
          <w:t> </w:t>
        </w:r>
      </w:ins>
      <w:ins w:id="303" w:author="Okot" w:date="2019-03-28T13:52:00Z">
        <w:r w:rsidR="003E5C25">
          <w:t xml:space="preserve">g ugotowanego ryżu białego długoziarnistego ma </w:t>
        </w:r>
      </w:ins>
      <w:ins w:id="304" w:author="Okot" w:date="2019-03-28T13:53:00Z">
        <w:r w:rsidR="003E5C25">
          <w:t>ok. 120</w:t>
        </w:r>
      </w:ins>
      <w:ins w:id="305" w:author="Okot" w:date="2019-03-28T23:25:00Z">
        <w:r w:rsidR="006109D2">
          <w:t> </w:t>
        </w:r>
      </w:ins>
      <w:ins w:id="306" w:author="Okot" w:date="2019-03-28T13:53:00Z">
        <w:r w:rsidR="003E5C25">
          <w:t>kcal. 100</w:t>
        </w:r>
      </w:ins>
      <w:ins w:id="307" w:author="Okot" w:date="2019-03-28T23:25:00Z">
        <w:r w:rsidR="006109D2">
          <w:t> </w:t>
        </w:r>
      </w:ins>
      <w:ins w:id="308" w:author="Okot" w:date="2019-03-28T13:53:00Z">
        <w:r w:rsidR="003E5C25">
          <w:t xml:space="preserve">g </w:t>
        </w:r>
      </w:ins>
      <w:ins w:id="309" w:author="Okot" w:date="2019-03-28T13:54:00Z">
        <w:r w:rsidR="003E5C25">
          <w:t>świeżych śliwek ma 46</w:t>
        </w:r>
      </w:ins>
      <w:ins w:id="310" w:author="Okot" w:date="2019-03-28T23:25:00Z">
        <w:r w:rsidR="006109D2">
          <w:t> </w:t>
        </w:r>
      </w:ins>
      <w:ins w:id="311" w:author="Okot" w:date="2019-03-28T21:31:00Z">
        <w:r w:rsidR="00BE3C41">
          <w:t>kcal, podczas gdy</w:t>
        </w:r>
      </w:ins>
      <w:ins w:id="312" w:author="Okot" w:date="2019-03-28T13:54:00Z">
        <w:r w:rsidR="003E5C25">
          <w:t xml:space="preserve"> 100</w:t>
        </w:r>
      </w:ins>
      <w:ins w:id="313" w:author="Okot" w:date="2019-03-28T23:25:00Z">
        <w:r w:rsidR="006109D2">
          <w:t> </w:t>
        </w:r>
      </w:ins>
      <w:ins w:id="314" w:author="Okot" w:date="2019-03-28T13:54:00Z">
        <w:r w:rsidR="003E5C25">
          <w:t>g śliwek suszonych – 282</w:t>
        </w:r>
      </w:ins>
      <w:ins w:id="315" w:author="Okot" w:date="2019-03-28T23:25:00Z">
        <w:r w:rsidR="006109D2">
          <w:t> </w:t>
        </w:r>
      </w:ins>
      <w:ins w:id="316" w:author="Okot" w:date="2019-03-28T13:54:00Z">
        <w:r w:rsidR="003E5C25">
          <w:t xml:space="preserve">kcal. </w:t>
        </w:r>
      </w:ins>
      <w:ins w:id="317" w:author="Okot" w:date="2019-03-28T13:55:00Z">
        <w:r w:rsidR="003E5C25">
          <w:t xml:space="preserve">Różnice te wynikają ze </w:t>
        </w:r>
      </w:ins>
      <w:ins w:id="318" w:author="Okot" w:date="2019-03-28T21:31:00Z">
        <w:r w:rsidR="00BE3C41">
          <w:t>zmian, jakie</w:t>
        </w:r>
      </w:ins>
      <w:ins w:id="319" w:author="Okot" w:date="2019-03-28T13:55:00Z">
        <w:r w:rsidR="003E5C25">
          <w:t xml:space="preserve"> zachodzą w produktach podczas obrabiania. </w:t>
        </w:r>
      </w:ins>
      <w:ins w:id="320" w:author="Okot" w:date="2019-03-28T13:56:00Z">
        <w:r w:rsidR="003E5C25">
          <w:t xml:space="preserve">Ryż w trakcie gotowania wchłania wodę przez co zwiększa swoją wagę nawet trzykrotnie. </w:t>
        </w:r>
      </w:ins>
      <w:ins w:id="321" w:author="Okot" w:date="2019-03-28T13:57:00Z">
        <w:r w:rsidR="003E5C25">
          <w:t>Dlatego 100</w:t>
        </w:r>
      </w:ins>
      <w:ins w:id="322" w:author="Okot" w:date="2019-03-28T23:25:00Z">
        <w:r w:rsidR="006109D2">
          <w:t> </w:t>
        </w:r>
      </w:ins>
      <w:ins w:id="323" w:author="Okot" w:date="2019-03-28T13:57:00Z">
        <w:r w:rsidR="003E5C25">
          <w:t>g ugotowanego ryżu to nie jest to samo co 100</w:t>
        </w:r>
      </w:ins>
      <w:ins w:id="324" w:author="Okot" w:date="2019-03-28T23:25:00Z">
        <w:r w:rsidR="006109D2">
          <w:t> </w:t>
        </w:r>
      </w:ins>
      <w:ins w:id="325" w:author="Okot" w:date="2019-03-28T13:57:00Z">
        <w:r w:rsidR="003E5C25">
          <w:t xml:space="preserve">g suchych ziaren. W przypadku śliwek proces suszenia pozbawia owoce wody zmniejszając ich wagę. </w:t>
        </w:r>
      </w:ins>
      <w:ins w:id="326" w:author="Okot" w:date="2019-03-28T13:58:00Z">
        <w:r w:rsidR="00F55988">
          <w:t>100</w:t>
        </w:r>
      </w:ins>
      <w:ins w:id="327" w:author="Okot" w:date="2019-03-28T23:25:00Z">
        <w:r w:rsidR="006109D2">
          <w:t> </w:t>
        </w:r>
      </w:ins>
      <w:ins w:id="328" w:author="Okot" w:date="2019-03-28T13:58:00Z">
        <w:r w:rsidR="00F55988">
          <w:t>g świeżych owoców zmienia się w 19</w:t>
        </w:r>
      </w:ins>
      <w:ins w:id="329" w:author="Okot" w:date="2019-03-28T23:25:00Z">
        <w:r w:rsidR="006109D2">
          <w:t> </w:t>
        </w:r>
      </w:ins>
      <w:ins w:id="330" w:author="Okot" w:date="2019-03-28T13:58:00Z">
        <w:r w:rsidR="00F55988">
          <w:t>g owoców suszonych i te 19</w:t>
        </w:r>
      </w:ins>
      <w:ins w:id="331" w:author="Okot" w:date="2019-03-28T23:25:00Z">
        <w:r w:rsidR="006109D2">
          <w:t> </w:t>
        </w:r>
      </w:ins>
      <w:ins w:id="332" w:author="Okot" w:date="2019-03-28T13:58:00Z">
        <w:r w:rsidR="00F55988">
          <w:t>g ma taką samą kaloryczność jak produkt nieobrobiony</w:t>
        </w:r>
      </w:ins>
      <w:ins w:id="333" w:author="Okot" w:date="2019-03-28T14:01:00Z">
        <w:r w:rsidR="00D16A0D">
          <w:t> </w:t>
        </w:r>
        <w:r w:rsidR="009C414A">
          <w:t>[</w:t>
        </w:r>
      </w:ins>
      <w:r w:rsidR="00214EE1">
        <w:t>21</w:t>
      </w:r>
      <w:ins w:id="334" w:author="Okot" w:date="2019-03-28T14:01:00Z">
        <w:r w:rsidR="009C414A">
          <w:t>]</w:t>
        </w:r>
      </w:ins>
      <w:ins w:id="335" w:author="Okot" w:date="2019-03-28T13:58:00Z">
        <w:r w:rsidR="00F55988">
          <w:t xml:space="preserve">. </w:t>
        </w:r>
      </w:ins>
    </w:p>
    <w:p w14:paraId="6BEF5BAD" w14:textId="77777777" w:rsidR="009C414A" w:rsidRDefault="009C414A">
      <w:pPr>
        <w:rPr>
          <w:ins w:id="336" w:author="Okot" w:date="2019-03-28T14:10:00Z"/>
        </w:rPr>
        <w:pPrChange w:id="337" w:author="Okot" w:date="2019-03-28T13:48:00Z">
          <w:pPr>
            <w:ind w:firstLine="0"/>
            <w:jc w:val="left"/>
          </w:pPr>
        </w:pPrChange>
      </w:pPr>
      <w:ins w:id="338" w:author="Okot" w:date="2019-03-28T13:59:00Z">
        <w:r>
          <w:t xml:space="preserve">Należy zapamiętać, </w:t>
        </w:r>
      </w:ins>
      <w:ins w:id="339" w:author="Okot" w:date="2019-03-28T14:00:00Z">
        <w:r>
          <w:t>że procesy</w:t>
        </w:r>
      </w:ins>
      <w:ins w:id="340" w:author="Okot" w:date="2019-03-28T13:58:00Z">
        <w:r>
          <w:t xml:space="preserve"> technologiczne </w:t>
        </w:r>
      </w:ins>
      <w:ins w:id="341" w:author="Okot" w:date="2019-03-28T13:59:00Z">
        <w:r>
          <w:t>związane</w:t>
        </w:r>
      </w:ins>
      <w:ins w:id="342" w:author="Okot" w:date="2019-03-28T13:58:00Z">
        <w:r>
          <w:t xml:space="preserve"> </w:t>
        </w:r>
      </w:ins>
      <w:ins w:id="343" w:author="Okot" w:date="2019-03-28T13:59:00Z">
        <w:r>
          <w:t xml:space="preserve">z obróbką żywności nie zmieniają </w:t>
        </w:r>
        <w:r w:rsidR="00BE3C41">
          <w:t xml:space="preserve">kaloryczności produktów </w:t>
        </w:r>
        <w:r>
          <w:t xml:space="preserve">mogą </w:t>
        </w:r>
      </w:ins>
      <w:ins w:id="344" w:author="Okot" w:date="2019-03-28T21:32:00Z">
        <w:r w:rsidR="00BE3C41">
          <w:t xml:space="preserve">jedynie </w:t>
        </w:r>
      </w:ins>
      <w:ins w:id="345" w:author="Okot" w:date="2019-03-28T13:59:00Z">
        <w:r>
          <w:t xml:space="preserve">wpływać na ich wagę i objętość. Dlatego, jeśli przygotowuje się posiłek samodzielnie z nieprzetworzonych produktów, najlepiej jest zważyć </w:t>
        </w:r>
      </w:ins>
      <w:ins w:id="346" w:author="Okot" w:date="2019-03-28T14:00:00Z">
        <w:r>
          <w:t>wszystkie</w:t>
        </w:r>
      </w:ins>
      <w:ins w:id="347" w:author="Okot" w:date="2019-03-28T13:59:00Z">
        <w:r>
          <w:t xml:space="preserve"> </w:t>
        </w:r>
      </w:ins>
      <w:ins w:id="348" w:author="Okot" w:date="2019-03-28T14:00:00Z">
        <w:r w:rsidR="00BE3C41">
          <w:t>składowe</w:t>
        </w:r>
        <w:r>
          <w:t xml:space="preserve"> przed użyciem. </w:t>
        </w:r>
      </w:ins>
      <w:ins w:id="349" w:author="Okot" w:date="2019-03-28T14:01:00Z">
        <w:r>
          <w:t>Wartość energetyczna gotowego pos</w:t>
        </w:r>
        <w:r w:rsidR="00BE3C41">
          <w:t xml:space="preserve">iłku będzie sumą </w:t>
        </w:r>
      </w:ins>
      <w:ins w:id="350" w:author="Okot" w:date="2019-03-28T21:33:00Z">
        <w:r w:rsidR="00BE3C41">
          <w:t xml:space="preserve">wartości energii </w:t>
        </w:r>
      </w:ins>
      <w:ins w:id="351" w:author="Okot" w:date="2019-03-28T14:01:00Z">
        <w:r w:rsidR="00BE3C41">
          <w:t xml:space="preserve">jego </w:t>
        </w:r>
      </w:ins>
      <w:ins w:id="352" w:author="Okot" w:date="2019-03-28T21:33:00Z">
        <w:r w:rsidR="00BE3C41">
          <w:t>komponentów</w:t>
        </w:r>
      </w:ins>
      <w:ins w:id="353" w:author="Okot" w:date="2019-03-28T14:01:00Z">
        <w:r>
          <w:t>.</w:t>
        </w:r>
      </w:ins>
      <w:ins w:id="354" w:author="Okot" w:date="2019-03-28T14:03:00Z">
        <w:r w:rsidR="000D5912">
          <w:t xml:space="preserve"> Jeśli zostanie zjedzona tylko część posiłku</w:t>
        </w:r>
      </w:ins>
      <w:ins w:id="355" w:author="Okot" w:date="2019-03-28T14:04:00Z">
        <w:r w:rsidR="000D5912">
          <w:t>,</w:t>
        </w:r>
      </w:ins>
      <w:ins w:id="356" w:author="Okot" w:date="2019-03-28T14:03:00Z">
        <w:r w:rsidR="000D5912">
          <w:t xml:space="preserve"> przy</w:t>
        </w:r>
      </w:ins>
      <w:ins w:id="357" w:author="Okot" w:date="2019-03-28T14:04:00Z">
        <w:r w:rsidR="000D5912">
          <w:t xml:space="preserve">jmuje się, że </w:t>
        </w:r>
      </w:ins>
      <w:ins w:id="358" w:author="Okot" w:date="2019-03-28T14:05:00Z">
        <w:r w:rsidR="000D5912">
          <w:t xml:space="preserve">została </w:t>
        </w:r>
      </w:ins>
      <w:ins w:id="359" w:author="Okot" w:date="2019-03-28T14:04:00Z">
        <w:r w:rsidR="000D5912">
          <w:t xml:space="preserve">dostarczona </w:t>
        </w:r>
      </w:ins>
      <w:ins w:id="360" w:author="Okot" w:date="2019-03-28T14:05:00Z">
        <w:r w:rsidR="000D5912">
          <w:t xml:space="preserve">ilość </w:t>
        </w:r>
      </w:ins>
      <w:ins w:id="361" w:author="Okot" w:date="2019-03-28T14:04:00Z">
        <w:r w:rsidR="000D5912">
          <w:t xml:space="preserve">substancji odżywczych i energia odpowiednia </w:t>
        </w:r>
      </w:ins>
      <w:ins w:id="362" w:author="Okot" w:date="2019-03-28T14:05:00Z">
        <w:r w:rsidR="000D5912">
          <w:t xml:space="preserve">matematycznie </w:t>
        </w:r>
      </w:ins>
      <w:ins w:id="363" w:author="Okot" w:date="2019-03-28T14:04:00Z">
        <w:r w:rsidR="000D5912">
          <w:t xml:space="preserve">danej części. </w:t>
        </w:r>
      </w:ins>
      <w:ins w:id="364" w:author="Okot" w:date="2019-03-28T14:05:00Z">
        <w:r w:rsidR="000D5912">
          <w:t>Na przykład zjedzenie połowy posiłku oznacza dostarczenie połowy wartości energetycznej i składników odżywczych, jaką zawierało całe danie.</w:t>
        </w:r>
      </w:ins>
    </w:p>
    <w:p w14:paraId="589CEC2A" w14:textId="77777777" w:rsidR="00E2043E" w:rsidRDefault="00E2043E">
      <w:pPr>
        <w:rPr>
          <w:ins w:id="365" w:author="Okot" w:date="2019-03-28T14:13:00Z"/>
        </w:rPr>
        <w:pPrChange w:id="366" w:author="Okot" w:date="2019-03-28T13:48:00Z">
          <w:pPr>
            <w:ind w:firstLine="0"/>
            <w:jc w:val="left"/>
          </w:pPr>
        </w:pPrChange>
      </w:pPr>
      <w:ins w:id="367" w:author="Okot" w:date="2019-03-28T14:10:00Z">
        <w:r>
          <w:t xml:space="preserve">Dotychczas była mowa jedynie o tym, że organizm potrzebuje konkretnej ilości kalorii, żeby funkcjonować. </w:t>
        </w:r>
      </w:ins>
      <w:ins w:id="368" w:author="Okot" w:date="2019-03-28T14:11:00Z">
        <w:r>
          <w:t>Należy jeszcze wyjaśnić, dlaczego istotne jest, żeby ta energia poc</w:t>
        </w:r>
      </w:ins>
      <w:ins w:id="369" w:author="Okot" w:date="2019-03-28T14:12:00Z">
        <w:r>
          <w:t>hodziła w odpowiednich proporcjach ze wszystkich makroskładników</w:t>
        </w:r>
      </w:ins>
      <w:ins w:id="370" w:author="Okot" w:date="2019-03-28T14:13:00Z">
        <w:r>
          <w:t>.</w:t>
        </w:r>
      </w:ins>
    </w:p>
    <w:p w14:paraId="171CEBE4" w14:textId="77777777" w:rsidR="00E2043E" w:rsidRDefault="00E2043E">
      <w:pPr>
        <w:rPr>
          <w:ins w:id="371" w:author="Okot" w:date="2019-03-28T14:13:00Z"/>
        </w:rPr>
        <w:pPrChange w:id="372" w:author="Okot" w:date="2019-03-28T13:48:00Z">
          <w:pPr>
            <w:ind w:firstLine="0"/>
            <w:jc w:val="left"/>
          </w:pPr>
        </w:pPrChange>
      </w:pPr>
    </w:p>
    <w:p w14:paraId="4B923B21" w14:textId="522D987E" w:rsidR="00301B21" w:rsidRDefault="00E2043E">
      <w:pPr>
        <w:pStyle w:val="Nagwek2"/>
        <w:rPr>
          <w:ins w:id="373" w:author="Okot" w:date="2019-03-28T17:00:00Z"/>
        </w:rPr>
        <w:pPrChange w:id="374" w:author="Okot" w:date="2019-03-28T14:13:00Z">
          <w:pPr>
            <w:ind w:firstLine="0"/>
            <w:jc w:val="left"/>
          </w:pPr>
        </w:pPrChange>
      </w:pPr>
      <w:bookmarkStart w:id="375" w:name="_Toc5963730"/>
      <w:ins w:id="376" w:author="Okot" w:date="2019-03-28T14:13:00Z">
        <w:r>
          <w:t>2.1.3.1. Białka</w:t>
        </w:r>
      </w:ins>
      <w:ins w:id="377" w:author="Okot" w:date="2019-03-28T17:01:00Z">
        <w:r w:rsidR="00A9408E">
          <w:t xml:space="preserve"> [1</w:t>
        </w:r>
      </w:ins>
      <w:r w:rsidR="00214EE1">
        <w:t>8</w:t>
      </w:r>
      <w:ins w:id="378" w:author="Okot" w:date="2019-03-28T17:01:00Z">
        <w:r w:rsidR="00A9408E">
          <w:t>,1</w:t>
        </w:r>
      </w:ins>
      <w:r w:rsidR="00214EE1">
        <w:t>9</w:t>
      </w:r>
      <w:ins w:id="379" w:author="Okot" w:date="2019-03-28T17:01:00Z">
        <w:r w:rsidR="00A9408E">
          <w:t>,</w:t>
        </w:r>
      </w:ins>
      <w:r w:rsidR="00214EE1">
        <w:t>20</w:t>
      </w:r>
      <w:ins w:id="380" w:author="Okot" w:date="2019-03-28T17:01:00Z">
        <w:r w:rsidR="00A9408E">
          <w:t>]</w:t>
        </w:r>
      </w:ins>
      <w:bookmarkEnd w:id="375"/>
    </w:p>
    <w:p w14:paraId="43F34EC2" w14:textId="77777777" w:rsidR="00301B21" w:rsidRDefault="00301B21">
      <w:pPr>
        <w:rPr>
          <w:ins w:id="381" w:author="Okot" w:date="2019-03-28T17:00:00Z"/>
        </w:rPr>
        <w:pPrChange w:id="382" w:author="Okot" w:date="2019-03-28T17:00:00Z">
          <w:pPr>
            <w:ind w:firstLine="0"/>
            <w:jc w:val="left"/>
          </w:pPr>
        </w:pPrChange>
      </w:pPr>
    </w:p>
    <w:p w14:paraId="68214649" w14:textId="77777777" w:rsidR="00B158F4" w:rsidRDefault="00A9664B">
      <w:pPr>
        <w:rPr>
          <w:ins w:id="383" w:author="Okot" w:date="2019-03-28T21:49:00Z"/>
        </w:rPr>
        <w:pPrChange w:id="384" w:author="Okot" w:date="2019-03-28T17:00:00Z">
          <w:pPr>
            <w:ind w:firstLine="0"/>
            <w:jc w:val="left"/>
          </w:pPr>
        </w:pPrChange>
      </w:pPr>
      <w:ins w:id="385" w:author="Okot" w:date="2019-03-28T17:45:00Z">
        <w:r>
          <w:t>B</w:t>
        </w:r>
      </w:ins>
      <w:ins w:id="386" w:author="Okot" w:date="2019-03-28T17:01:00Z">
        <w:r>
          <w:t>iałko</w:t>
        </w:r>
        <w:r w:rsidR="009B563A">
          <w:t xml:space="preserve"> stanowi</w:t>
        </w:r>
        <w:r w:rsidR="00A9408E">
          <w:t xml:space="preserve"> podstawowy budulec w organizmie człowieka</w:t>
        </w:r>
      </w:ins>
      <w:ins w:id="387" w:author="Okot" w:date="2019-03-28T17:33:00Z">
        <w:r w:rsidR="009B563A">
          <w:t xml:space="preserve"> – znajduje się każdej jego komórce</w:t>
        </w:r>
      </w:ins>
      <w:ins w:id="388" w:author="Okot" w:date="2019-03-28T17:01:00Z">
        <w:r w:rsidR="00A9408E">
          <w:t xml:space="preserve">. </w:t>
        </w:r>
      </w:ins>
      <w:ins w:id="389" w:author="Okot" w:date="2019-03-28T21:49:00Z">
        <w:r w:rsidR="00B158F4">
          <w:t>Szacuje się, że w ciele dorosłego c</w:t>
        </w:r>
        <w:r w:rsidR="00D16A0D">
          <w:t>złowieka znajduje się ok. 10-11 </w:t>
        </w:r>
        <w:r w:rsidR="00B158F4">
          <w:t xml:space="preserve">kg białka, z czego </w:t>
        </w:r>
        <w:r w:rsidR="00B158F4">
          <w:lastRenderedPageBreak/>
          <w:t>mniej więcej 3% ulega codziennie rozpadowi</w:t>
        </w:r>
        <w:r w:rsidR="00741654">
          <w:t xml:space="preserve"> i musi być wymienione poprzez ponowną syntezę</w:t>
        </w:r>
        <w:r w:rsidR="00B158F4">
          <w:t xml:space="preserve">. </w:t>
        </w:r>
      </w:ins>
    </w:p>
    <w:p w14:paraId="5F92483E" w14:textId="77777777" w:rsidR="00E2043E" w:rsidRDefault="00B158F4">
      <w:pPr>
        <w:rPr>
          <w:ins w:id="390" w:author="Okot" w:date="2019-03-28T17:06:00Z"/>
        </w:rPr>
        <w:pPrChange w:id="391" w:author="Okot" w:date="2019-03-28T17:00:00Z">
          <w:pPr>
            <w:ind w:firstLine="0"/>
            <w:jc w:val="left"/>
          </w:pPr>
        </w:pPrChange>
      </w:pPr>
      <w:ins w:id="392" w:author="Okot" w:date="2019-03-28T21:49:00Z">
        <w:r>
          <w:t>S</w:t>
        </w:r>
      </w:ins>
      <w:ins w:id="393" w:author="Okot" w:date="2019-03-28T17:02:00Z">
        <w:r>
          <w:t>pożycie</w:t>
        </w:r>
      </w:ins>
      <w:ins w:id="394" w:author="Okot" w:date="2019-03-28T21:49:00Z">
        <w:r>
          <w:t xml:space="preserve"> białka</w:t>
        </w:r>
      </w:ins>
      <w:ins w:id="395" w:author="Okot" w:date="2019-03-28T17:02:00Z">
        <w:r w:rsidR="00A9408E">
          <w:t xml:space="preserve"> wpływa na wzrost i rozwój człowieka, odbudowę tkanek (</w:t>
        </w:r>
      </w:ins>
      <w:ins w:id="396" w:author="Okot" w:date="2019-03-28T17:03:00Z">
        <w:r w:rsidR="00A9408E">
          <w:t>np</w:t>
        </w:r>
      </w:ins>
      <w:ins w:id="397" w:author="Okot" w:date="2019-03-28T17:02:00Z">
        <w:r w:rsidR="00A9408E">
          <w:t>.</w:t>
        </w:r>
      </w:ins>
      <w:ins w:id="398" w:author="Okot" w:date="2019-03-28T17:03:00Z">
        <w:r w:rsidR="00A9408E">
          <w:t>: po intensywnym treningu). Ponadto białka są transporterami (przenoszą niektóre składniki odżywcze np.: witaminę A) i ważną częścią układu immunologicznego.</w:t>
        </w:r>
      </w:ins>
    </w:p>
    <w:p w14:paraId="09EA57AE" w14:textId="77777777" w:rsidR="00485C49" w:rsidRDefault="00974D01">
      <w:pPr>
        <w:rPr>
          <w:ins w:id="399" w:author="Okot" w:date="2019-03-28T17:06:00Z"/>
        </w:rPr>
        <w:pPrChange w:id="400" w:author="Okot" w:date="2019-03-28T17:00:00Z">
          <w:pPr>
            <w:ind w:firstLine="0"/>
            <w:jc w:val="left"/>
          </w:pPr>
        </w:pPrChange>
      </w:pPr>
      <w:ins w:id="401" w:author="Okot" w:date="2019-03-28T17:12:00Z">
        <w:r>
          <w:t>Chociaż rol</w:t>
        </w:r>
      </w:ins>
      <w:ins w:id="402" w:author="Okot" w:date="2019-03-28T21:34:00Z">
        <w:r w:rsidR="00BE3C41">
          <w:t>a</w:t>
        </w:r>
      </w:ins>
      <w:ins w:id="403" w:author="Okot" w:date="2019-03-28T17:12:00Z">
        <w:r>
          <w:t xml:space="preserve"> budulcowa jest priorytetową funkcją białka, czasem</w:t>
        </w:r>
      </w:ins>
      <w:ins w:id="404" w:author="Okot" w:date="2019-03-28T17:13:00Z">
        <w:r>
          <w:t>, gdy zabraknie węglowodanów i tłuszcz</w:t>
        </w:r>
      </w:ins>
      <w:r w:rsidR="00354071">
        <w:t>ów</w:t>
      </w:r>
      <w:ins w:id="405" w:author="Okot" w:date="2019-03-28T17:13:00Z">
        <w:r>
          <w:t xml:space="preserve"> lub z jakiegoś powodu organizm nie chce pobierać energii z zamagazynowanego tłuszczu (patrz: punkt</w:t>
        </w:r>
      </w:ins>
      <w:ins w:id="406" w:author="Okot" w:date="2019-03-28T17:15:00Z">
        <w:r>
          <w:t xml:space="preserve"> 2.1.1.),</w:t>
        </w:r>
      </w:ins>
      <w:ins w:id="407" w:author="Okot" w:date="2019-03-28T17:16:00Z">
        <w:r>
          <w:t xml:space="preserve"> </w:t>
        </w:r>
        <w:r w:rsidR="000216FF">
          <w:t>organizm jest w stanie czer</w:t>
        </w:r>
        <w:r w:rsidR="00C54DBB">
          <w:t xml:space="preserve">pać energię z białek tkankowych, ale nadmierne zużywanie białka jako źródła energii może doprowadzić do upośledzenia gospodarki białkowej w </w:t>
        </w:r>
      </w:ins>
      <w:ins w:id="408" w:author="Okot" w:date="2019-03-28T21:45:00Z">
        <w:r w:rsidR="00C54DBB">
          <w:t>organizmie</w:t>
        </w:r>
      </w:ins>
      <w:ins w:id="409" w:author="Okot" w:date="2019-03-28T17:16:00Z">
        <w:r w:rsidR="00C54DBB">
          <w:t>.</w:t>
        </w:r>
      </w:ins>
    </w:p>
    <w:p w14:paraId="7E3269ED" w14:textId="77777777" w:rsidR="00DA74FC" w:rsidRDefault="00B158F4">
      <w:pPr>
        <w:rPr>
          <w:ins w:id="410" w:author="Okot" w:date="2019-03-28T17:23:00Z"/>
        </w:rPr>
        <w:pPrChange w:id="411" w:author="Okot" w:date="2019-03-28T17:00:00Z">
          <w:pPr>
            <w:ind w:firstLine="0"/>
            <w:jc w:val="left"/>
          </w:pPr>
        </w:pPrChange>
      </w:pPr>
      <w:ins w:id="412" w:author="Okot" w:date="2019-03-28T21:54:00Z">
        <w:r>
          <w:t>Eksperci FAO</w:t>
        </w:r>
      </w:ins>
      <w:r w:rsidR="00013986">
        <w:t xml:space="preserve">, </w:t>
      </w:r>
      <w:ins w:id="413" w:author="Okot" w:date="2019-03-28T21:54:00Z">
        <w:r>
          <w:t>WHO</w:t>
        </w:r>
      </w:ins>
      <w:r w:rsidR="00013986">
        <w:t xml:space="preserve"> i </w:t>
      </w:r>
      <w:ins w:id="414" w:author="Okot" w:date="2019-03-28T21:54:00Z">
        <w:r>
          <w:t>UNU zdefini</w:t>
        </w:r>
        <w:r w:rsidR="00D16A0D">
          <w:t>owali w 1985 </w:t>
        </w:r>
        <w:r>
          <w:t>r</w:t>
        </w:r>
      </w:ins>
      <w:ins w:id="415" w:author="Okot" w:date="2019-03-28T23:26:00Z">
        <w:r w:rsidR="00280791">
          <w:t>.</w:t>
        </w:r>
      </w:ins>
      <w:ins w:id="416" w:author="Okot" w:date="2019-03-28T21:54:00Z">
        <w:r>
          <w:t xml:space="preserve"> zapotrzebowanie człowieka na białko jako taką jego ilość, która</w:t>
        </w:r>
      </w:ins>
      <w:ins w:id="417" w:author="Okot" w:date="2019-03-28T21:56:00Z">
        <w:r>
          <w:t xml:space="preserve"> dostarczona z pożywieniem pozwoli organizmowi w stanie równowagi energetycznej zrównoważyć wszystkie </w:t>
        </w:r>
      </w:ins>
      <w:ins w:id="418" w:author="Okot" w:date="2019-03-28T21:58:00Z">
        <w:r>
          <w:t>jego nieuniknione straty towarzyszące przemianom metabolicznym oraz utrzymaniu organizmu w dobrym stanie zdrowia</w:t>
        </w:r>
      </w:ins>
      <w:ins w:id="419" w:author="Okot" w:date="2019-03-28T21:59:00Z">
        <w:r w:rsidR="00234EA3">
          <w:t>.</w:t>
        </w:r>
      </w:ins>
      <w:ins w:id="420" w:author="Okot" w:date="2019-03-28T21:54:00Z">
        <w:r>
          <w:t xml:space="preserve"> </w:t>
        </w:r>
      </w:ins>
    </w:p>
    <w:p w14:paraId="6F16A062" w14:textId="77777777" w:rsidR="00DA74FC" w:rsidRDefault="00DA74FC">
      <w:pPr>
        <w:rPr>
          <w:ins w:id="421" w:author="Okot" w:date="2019-03-28T17:25:00Z"/>
        </w:rPr>
        <w:pPrChange w:id="422" w:author="Okot" w:date="2019-03-28T17:00:00Z">
          <w:pPr>
            <w:ind w:firstLine="0"/>
            <w:jc w:val="left"/>
          </w:pPr>
        </w:pPrChange>
      </w:pPr>
      <w:ins w:id="423" w:author="Okot" w:date="2019-03-28T17:23:00Z">
        <w:r>
          <w:t>Zapotrzebow</w:t>
        </w:r>
      </w:ins>
      <w:ins w:id="424" w:author="Okot" w:date="2019-03-28T17:24:00Z">
        <w:r>
          <w:t>anie na białko jest zależne między innymi od indywidualnego zapotrzebowania kalorycznego, wieku, wagi</w:t>
        </w:r>
      </w:ins>
      <w:ins w:id="425" w:author="Okot" w:date="2019-03-28T17:25:00Z">
        <w:r>
          <w:t xml:space="preserve">. Więcej białka potrzebują na przykład </w:t>
        </w:r>
      </w:ins>
      <w:ins w:id="426" w:author="Okot" w:date="2019-03-28T21:35:00Z">
        <w:r w:rsidR="00BE3C41">
          <w:t>kobiety w</w:t>
        </w:r>
      </w:ins>
      <w:ins w:id="427" w:author="Okot" w:date="2019-03-28T17:25:00Z">
        <w:r w:rsidR="00BE3C41">
          <w:t xml:space="preserve"> ciąży</w:t>
        </w:r>
      </w:ins>
      <w:ins w:id="428" w:author="Okot" w:date="2019-03-28T22:00:00Z">
        <w:r w:rsidR="00234EA3">
          <w:t>, karmiące piersią</w:t>
        </w:r>
      </w:ins>
      <w:ins w:id="429" w:author="Okot" w:date="2019-03-28T17:25:00Z">
        <w:r w:rsidR="00234EA3">
          <w:t>,</w:t>
        </w:r>
        <w:r>
          <w:t xml:space="preserve"> osoby bar</w:t>
        </w:r>
        <w:r w:rsidR="002008B5">
          <w:t>dzo aktywne fizycznie</w:t>
        </w:r>
      </w:ins>
      <w:ins w:id="430" w:author="Okot" w:date="2019-03-28T22:00:00Z">
        <w:r w:rsidR="00234EA3">
          <w:t xml:space="preserve"> i dzieci</w:t>
        </w:r>
      </w:ins>
      <w:ins w:id="431" w:author="Okot" w:date="2019-03-28T17:25:00Z">
        <w:r w:rsidR="002008B5">
          <w:t>.</w:t>
        </w:r>
      </w:ins>
    </w:p>
    <w:p w14:paraId="5213B009" w14:textId="77777777" w:rsidR="00DA74FC" w:rsidRDefault="00234EA3">
      <w:pPr>
        <w:rPr>
          <w:ins w:id="432" w:author="Okot" w:date="2019-03-28T22:05:00Z"/>
        </w:rPr>
        <w:pPrChange w:id="433" w:author="Okot" w:date="2019-03-28T17:00:00Z">
          <w:pPr>
            <w:ind w:firstLine="0"/>
            <w:jc w:val="left"/>
          </w:pPr>
        </w:pPrChange>
      </w:pPr>
      <w:ins w:id="434" w:author="Okot" w:date="2019-03-28T22:02:00Z">
        <w:r>
          <w:t>Niedobór białka w diecie</w:t>
        </w:r>
      </w:ins>
      <w:ins w:id="435" w:author="Okot" w:date="2019-03-28T23:46:00Z">
        <w:r w:rsidR="00614F36">
          <w:t xml:space="preserve"> zdarza się niezwykle rzadko, ale </w:t>
        </w:r>
      </w:ins>
      <w:r w:rsidR="00013986">
        <w:t>gdy</w:t>
      </w:r>
      <w:ins w:id="436" w:author="Okot" w:date="2019-03-28T23:46:00Z">
        <w:r w:rsidR="00614F36">
          <w:t xml:space="preserve"> zaistnieje</w:t>
        </w:r>
      </w:ins>
      <w:r w:rsidR="00013986">
        <w:t>,</w:t>
      </w:r>
      <w:ins w:id="437" w:author="Okot" w:date="2019-03-28T22:02:00Z">
        <w:r>
          <w:t xml:space="preserve"> w skrajnych przypadkach prowadzi do poważnych zaburzeń metabolicznych, wyniszczenia organizmu, zaniku mięśni i obrzęków.</w:t>
        </w:r>
      </w:ins>
      <w:ins w:id="438" w:author="Okot" w:date="2019-03-28T22:05:00Z">
        <w:r>
          <w:t xml:space="preserve"> Z</w:t>
        </w:r>
        <w:r w:rsidR="00614F36">
          <w:t xml:space="preserve"> kolei nadmierne</w:t>
        </w:r>
        <w:r>
          <w:t xml:space="preserve"> </w:t>
        </w:r>
      </w:ins>
      <w:ins w:id="439" w:author="Okot" w:date="2019-03-28T22:06:00Z">
        <w:r>
          <w:t>spożycie</w:t>
        </w:r>
      </w:ins>
      <w:ins w:id="440" w:author="Okot" w:date="2019-03-28T23:46:00Z">
        <w:r w:rsidR="00614F36">
          <w:t xml:space="preserve"> białka</w:t>
        </w:r>
      </w:ins>
      <w:ins w:id="441" w:author="Okot" w:date="2019-03-28T22:05:00Z">
        <w:r>
          <w:t xml:space="preserve"> wzmaga </w:t>
        </w:r>
      </w:ins>
      <w:ins w:id="442" w:author="Okot" w:date="2019-03-28T22:06:00Z">
        <w:r>
          <w:t xml:space="preserve">jego </w:t>
        </w:r>
      </w:ins>
      <w:ins w:id="443" w:author="Okot" w:date="2019-03-28T22:05:00Z">
        <w:r>
          <w:t>katabolizm</w:t>
        </w:r>
      </w:ins>
      <w:ins w:id="444" w:author="Okot" w:date="2019-03-28T22:06:00Z">
        <w:r>
          <w:t xml:space="preserve"> w organizmie, ponieważ ludzie</w:t>
        </w:r>
        <w:r w:rsidR="00614F36">
          <w:t xml:space="preserve"> nie są wyposażenie w mechanizmy</w:t>
        </w:r>
        <w:r>
          <w:t xml:space="preserve"> gromadzenia zapasów białka.</w:t>
        </w:r>
      </w:ins>
      <w:ins w:id="445" w:author="Okot" w:date="2019-03-28T22:07:00Z">
        <w:r w:rsidR="00BD3500">
          <w:t xml:space="preserve"> </w:t>
        </w:r>
      </w:ins>
      <w:ins w:id="446" w:author="Okot" w:date="2019-03-28T23:05:00Z">
        <w:r w:rsidR="0098475B">
          <w:t>Nerki</w:t>
        </w:r>
      </w:ins>
      <w:ins w:id="447" w:author="Okot" w:date="2019-03-28T23:06:00Z">
        <w:r w:rsidR="0098475B">
          <w:t xml:space="preserve">, odpowiadające za </w:t>
        </w:r>
      </w:ins>
      <w:ins w:id="448" w:author="Okot" w:date="2019-03-28T23:47:00Z">
        <w:r w:rsidR="00614F36">
          <w:t xml:space="preserve">jego </w:t>
        </w:r>
      </w:ins>
      <w:ins w:id="449" w:author="Okot" w:date="2019-03-28T23:06:00Z">
        <w:r w:rsidR="0098475B">
          <w:t>metaboliz</w:t>
        </w:r>
        <w:r w:rsidR="00614F36">
          <w:t>m</w:t>
        </w:r>
        <w:r w:rsidR="0098475B">
          <w:t>,</w:t>
        </w:r>
      </w:ins>
      <w:ins w:id="450" w:author="Okot" w:date="2019-03-28T23:05:00Z">
        <w:r w:rsidR="0098475B">
          <w:t xml:space="preserve"> zmuszone do zwiększonego wydalania toksyn azotowych</w:t>
        </w:r>
      </w:ins>
      <w:ins w:id="451" w:author="Okot" w:date="2019-03-28T23:06:00Z">
        <w:r w:rsidR="0098475B">
          <w:t xml:space="preserve"> powstających w wyniku</w:t>
        </w:r>
      </w:ins>
      <w:ins w:id="452" w:author="Okot" w:date="2019-03-28T23:07:00Z">
        <w:r w:rsidR="0098475B">
          <w:t xml:space="preserve"> tych procesów metabolicznych,</w:t>
        </w:r>
      </w:ins>
      <w:ins w:id="453" w:author="Okot" w:date="2019-03-28T23:05:00Z">
        <w:r w:rsidR="0098475B">
          <w:t xml:space="preserve"> </w:t>
        </w:r>
      </w:ins>
      <w:ins w:id="454" w:author="Okot" w:date="2019-03-28T23:07:00Z">
        <w:r w:rsidR="0098475B">
          <w:t>mogą stać się nadmiernie obciążone, co może doprowadzić m</w:t>
        </w:r>
      </w:ins>
      <w:ins w:id="455" w:author="Okot" w:date="2019-03-28T23:08:00Z">
        <w:r w:rsidR="0098475B">
          <w:t>iędzy innymi do powstawania kamieni nerkowych.</w:t>
        </w:r>
      </w:ins>
      <w:ins w:id="456" w:author="Okot" w:date="2019-03-28T23:07:00Z">
        <w:r w:rsidR="0098475B">
          <w:t xml:space="preserve"> </w:t>
        </w:r>
      </w:ins>
      <w:ins w:id="457" w:author="Okot" w:date="2019-03-28T22:07:00Z">
        <w:r w:rsidR="00BD3500">
          <w:t>Dlatego diety eliminacyjn</w:t>
        </w:r>
        <w:r w:rsidR="0098475B">
          <w:t>e skupiające się na wy</w:t>
        </w:r>
      </w:ins>
      <w:ins w:id="458" w:author="Okot" w:date="2019-03-28T23:08:00Z">
        <w:r w:rsidR="0098475B">
          <w:t>sokim</w:t>
        </w:r>
      </w:ins>
      <w:ins w:id="459" w:author="Okot" w:date="2019-03-28T22:07:00Z">
        <w:r w:rsidR="00BD3500">
          <w:t xml:space="preserve"> spożyciu białka (np.: dieta Dukana) są niebezpieczne dla zdrowia.</w:t>
        </w:r>
      </w:ins>
    </w:p>
    <w:p w14:paraId="58551A6A" w14:textId="77777777" w:rsidR="00485C49" w:rsidRDefault="00D16A0D">
      <w:pPr>
        <w:rPr>
          <w:ins w:id="460" w:author="Okot" w:date="2019-03-28T17:09:00Z"/>
        </w:rPr>
        <w:pPrChange w:id="461" w:author="Okot" w:date="2019-03-28T17:00:00Z">
          <w:pPr>
            <w:ind w:firstLine="0"/>
            <w:jc w:val="left"/>
          </w:pPr>
        </w:pPrChange>
      </w:pPr>
      <w:ins w:id="462" w:author="Okot" w:date="2019-03-28T17:04:00Z">
        <w:r>
          <w:t>Białka zbudowane są z 20 </w:t>
        </w:r>
        <w:r w:rsidR="00485C49">
          <w:t>aminokwasów odpowiedzialnych za syntezę białek w ciele człowieka.</w:t>
        </w:r>
      </w:ins>
      <w:ins w:id="463" w:author="Okot" w:date="2019-03-28T17:06:00Z">
        <w:r w:rsidR="00974D01">
          <w:t xml:space="preserve"> </w:t>
        </w:r>
      </w:ins>
      <w:r w:rsidR="006D7E14">
        <w:t>Po zjedzeniu posiłku zawierającego białko, zostaje ono rozłożo</w:t>
      </w:r>
      <w:r w:rsidR="00351DFD">
        <w:t>ne na aminokwasy, z których będą</w:t>
      </w:r>
      <w:r w:rsidR="006D7E14">
        <w:t xml:space="preserve"> budowane nowe białka. </w:t>
      </w:r>
      <w:ins w:id="464" w:author="Okot" w:date="2019-03-28T17:06:00Z">
        <w:r w:rsidR="00974D01">
          <w:t>Aminokwasy te dzielą się na</w:t>
        </w:r>
      </w:ins>
      <w:ins w:id="465" w:author="Okot" w:date="2019-03-28T17:07:00Z">
        <w:r w:rsidR="004D7842">
          <w:t xml:space="preserve"> </w:t>
        </w:r>
      </w:ins>
      <w:ins w:id="466" w:author="Okot" w:date="2019-03-28T17:06:00Z">
        <w:r w:rsidR="004D7842">
          <w:t>endogenne</w:t>
        </w:r>
        <w:r w:rsidR="00974D01">
          <w:t xml:space="preserve">, czyli </w:t>
        </w:r>
      </w:ins>
      <w:ins w:id="467" w:author="Okot" w:date="2019-03-28T21:41:00Z">
        <w:r w:rsidR="00C54DBB">
          <w:t>taki</w:t>
        </w:r>
      </w:ins>
      <w:r w:rsidR="00013986">
        <w:t>e</w:t>
      </w:r>
      <w:ins w:id="468" w:author="Okot" w:date="2019-03-28T21:41:00Z">
        <w:r w:rsidR="00C54DBB">
          <w:t>, które</w:t>
        </w:r>
      </w:ins>
      <w:ins w:id="469" w:author="Okot" w:date="2019-03-28T17:06:00Z">
        <w:r w:rsidR="00974D01">
          <w:t xml:space="preserve"> organizm może </w:t>
        </w:r>
      </w:ins>
      <w:ins w:id="470" w:author="Okot" w:date="2019-03-28T17:08:00Z">
        <w:r w:rsidR="00974D01">
          <w:t xml:space="preserve">sam </w:t>
        </w:r>
      </w:ins>
      <w:ins w:id="471" w:author="Okot" w:date="2019-03-28T17:06:00Z">
        <w:r w:rsidR="00974D01">
          <w:t>syntetyzować z innych produktów</w:t>
        </w:r>
      </w:ins>
      <w:ins w:id="472" w:author="Okot" w:date="2019-03-28T17:08:00Z">
        <w:r w:rsidR="004D7842">
          <w:t xml:space="preserve"> oraz egzogenne</w:t>
        </w:r>
        <w:r w:rsidR="00974D01">
          <w:t>, które muszą być dostarczane wraz z pożywieniem</w:t>
        </w:r>
      </w:ins>
      <w:ins w:id="473" w:author="Okot" w:date="2019-03-28T23:15:00Z">
        <w:r w:rsidR="00EB6432">
          <w:t xml:space="preserve"> </w:t>
        </w:r>
      </w:ins>
      <w:ins w:id="474" w:author="Okot" w:date="2019-03-28T23:16:00Z">
        <w:r w:rsidR="00EB6432">
          <w:t>ze względu</w:t>
        </w:r>
      </w:ins>
      <w:ins w:id="475" w:author="Okot" w:date="2019-03-28T23:15:00Z">
        <w:r w:rsidR="00EB6432">
          <w:t xml:space="preserve"> na niezdolność układów enzymatycznych do ich syntezy</w:t>
        </w:r>
      </w:ins>
      <w:ins w:id="476" w:author="Okot" w:date="2019-03-28T17:08:00Z">
        <w:r w:rsidR="00974D01">
          <w:t>.</w:t>
        </w:r>
      </w:ins>
    </w:p>
    <w:p w14:paraId="53E349D8" w14:textId="77777777" w:rsidR="00974D01" w:rsidRDefault="00974D01">
      <w:pPr>
        <w:rPr>
          <w:ins w:id="477" w:author="Okot" w:date="2019-03-28T23:16:00Z"/>
        </w:rPr>
        <w:pPrChange w:id="478" w:author="Okot" w:date="2019-03-28T17:00:00Z">
          <w:pPr>
            <w:ind w:firstLine="0"/>
            <w:jc w:val="left"/>
          </w:pPr>
        </w:pPrChange>
      </w:pPr>
      <w:ins w:id="479" w:author="Okot" w:date="2019-03-28T17:09:00Z">
        <w:r>
          <w:lastRenderedPageBreak/>
          <w:t>W wyjątkowych sytuacjach takich jak stres</w:t>
        </w:r>
      </w:ins>
      <w:ins w:id="480" w:author="Okot" w:date="2019-03-28T17:10:00Z">
        <w:r>
          <w:t>, dojrzewanie</w:t>
        </w:r>
      </w:ins>
      <w:ins w:id="481" w:author="Okot" w:date="2019-03-28T17:09:00Z">
        <w:r>
          <w:t xml:space="preserve"> lub choroba organizm potrafi zwiększyć zapotrzebowanie na wybrane</w:t>
        </w:r>
        <w:r w:rsidR="00C54DBB">
          <w:t xml:space="preserve"> a</w:t>
        </w:r>
        <w:r w:rsidR="008E6C8C">
          <w:t>minokwasy endogenne</w:t>
        </w:r>
      </w:ins>
      <w:ins w:id="482" w:author="Okot" w:date="2019-03-28T17:11:00Z">
        <w:r w:rsidR="00C54DBB">
          <w:t>.</w:t>
        </w:r>
        <w:r>
          <w:t xml:space="preserve"> </w:t>
        </w:r>
      </w:ins>
      <w:ins w:id="483" w:author="Okot" w:date="2019-03-28T21:40:00Z">
        <w:r w:rsidR="00C54DBB">
          <w:t xml:space="preserve">Należy </w:t>
        </w:r>
      </w:ins>
      <w:ins w:id="484" w:author="Okot" w:date="2019-03-28T17:11:00Z">
        <w:r>
          <w:t>wtedy zadbać, żeby były one zawarte w odpowiedniej</w:t>
        </w:r>
      </w:ins>
      <w:ins w:id="485" w:author="Okot" w:date="2019-03-28T23:16:00Z">
        <w:r w:rsidR="00EB6432">
          <w:t>, zwiększonej</w:t>
        </w:r>
      </w:ins>
      <w:ins w:id="486" w:author="Okot" w:date="2019-03-28T17:11:00Z">
        <w:r>
          <w:t xml:space="preserve"> ilości w spożywanych pokarmach.</w:t>
        </w:r>
      </w:ins>
      <w:ins w:id="487" w:author="Okot" w:date="2019-03-28T17:12:00Z">
        <w:r>
          <w:t xml:space="preserve"> </w:t>
        </w:r>
      </w:ins>
      <w:ins w:id="488" w:author="Okot" w:date="2019-03-28T17:09:00Z">
        <w:r>
          <w:t xml:space="preserve"> </w:t>
        </w:r>
      </w:ins>
    </w:p>
    <w:p w14:paraId="5194CE8A" w14:textId="77777777" w:rsidR="008E6C8C" w:rsidRDefault="008E6C8C">
      <w:pPr>
        <w:ind w:firstLine="0"/>
        <w:rPr>
          <w:ins w:id="489" w:author="Okot" w:date="2019-03-28T22:58:00Z"/>
        </w:rPr>
        <w:pPrChange w:id="490" w:author="Okot" w:date="2019-03-28T22:58:00Z">
          <w:pPr>
            <w:ind w:firstLine="0"/>
            <w:jc w:val="left"/>
          </w:pPr>
        </w:pPrChange>
      </w:pPr>
    </w:p>
    <w:p w14:paraId="54C473A0" w14:textId="77777777" w:rsidR="008E6C8C" w:rsidRDefault="008E6C8C">
      <w:pPr>
        <w:ind w:firstLine="0"/>
        <w:rPr>
          <w:ins w:id="491" w:author="Okot" w:date="2019-03-28T23:00:00Z"/>
        </w:rPr>
        <w:pPrChange w:id="492" w:author="Okot" w:date="2019-03-28T22:58:00Z">
          <w:pPr>
            <w:ind w:firstLine="0"/>
            <w:jc w:val="left"/>
          </w:pPr>
        </w:pPrChange>
      </w:pPr>
      <w:ins w:id="493" w:author="Okot" w:date="2019-03-28T22:58:00Z">
        <w:r>
          <w:t>Tabela 2.6.</w:t>
        </w:r>
      </w:ins>
    </w:p>
    <w:p w14:paraId="0F94A5C2" w14:textId="41A2A905" w:rsidR="008E6C8C" w:rsidRDefault="008E6C8C">
      <w:pPr>
        <w:ind w:firstLine="0"/>
        <w:rPr>
          <w:ins w:id="494" w:author="Okot" w:date="2019-03-28T23:01:00Z"/>
        </w:rPr>
        <w:pPrChange w:id="495" w:author="Okot" w:date="2019-03-28T22:58:00Z">
          <w:pPr>
            <w:ind w:firstLine="0"/>
            <w:jc w:val="left"/>
          </w:pPr>
        </w:pPrChange>
      </w:pPr>
      <w:ins w:id="496" w:author="Okot" w:date="2019-03-28T23:00:00Z">
        <w:r>
          <w:t>Podział aminokwasów ze względu na zdolność organizmu do ich syntezy [</w:t>
        </w:r>
      </w:ins>
      <w:ins w:id="497" w:author="Okot" w:date="2019-03-28T23:01:00Z">
        <w:r>
          <w:t>1</w:t>
        </w:r>
      </w:ins>
      <w:r w:rsidR="00214EE1">
        <w:t>9</w:t>
      </w:r>
      <w:ins w:id="498" w:author="Okot" w:date="2019-03-28T23:00:00Z">
        <w:r>
          <w:t>]</w:t>
        </w:r>
      </w:ins>
      <w:ins w:id="499" w:author="Okot" w:date="2019-03-28T23:01:00Z">
        <w:r>
          <w:t>.</w:t>
        </w:r>
      </w:ins>
    </w:p>
    <w:tbl>
      <w:tblPr>
        <w:tblStyle w:val="Tabela-Siatka"/>
        <w:tblW w:w="0" w:type="auto"/>
        <w:tblLook w:val="04A0" w:firstRow="1" w:lastRow="0" w:firstColumn="1" w:lastColumn="0" w:noHBand="0" w:noVBand="1"/>
      </w:tblPr>
      <w:tblGrid>
        <w:gridCol w:w="3020"/>
        <w:gridCol w:w="3020"/>
        <w:gridCol w:w="3021"/>
      </w:tblGrid>
      <w:tr w:rsidR="008E6C8C" w14:paraId="5FD9587C" w14:textId="77777777" w:rsidTr="008E6C8C">
        <w:trPr>
          <w:ins w:id="500" w:author="Okot" w:date="2019-03-28T23:01:00Z"/>
        </w:trPr>
        <w:tc>
          <w:tcPr>
            <w:tcW w:w="3020" w:type="dxa"/>
          </w:tcPr>
          <w:p w14:paraId="54A7B4C7" w14:textId="77777777" w:rsidR="008E6C8C" w:rsidRPr="008E6C8C" w:rsidRDefault="008E6C8C">
            <w:pPr>
              <w:ind w:firstLine="0"/>
              <w:jc w:val="center"/>
              <w:rPr>
                <w:ins w:id="501" w:author="Okot" w:date="2019-03-28T23:01:00Z"/>
                <w:b/>
                <w:rPrChange w:id="502" w:author="Okot" w:date="2019-03-28T23:01:00Z">
                  <w:rPr>
                    <w:ins w:id="503" w:author="Okot" w:date="2019-03-28T23:01:00Z"/>
                  </w:rPr>
                </w:rPrChange>
              </w:rPr>
              <w:pPrChange w:id="504" w:author="Okot" w:date="2019-03-28T23:01:00Z">
                <w:pPr>
                  <w:ind w:firstLine="0"/>
                </w:pPr>
              </w:pPrChange>
            </w:pPr>
            <w:ins w:id="505" w:author="Okot" w:date="2019-03-28T23:01:00Z">
              <w:r w:rsidRPr="008E6C8C">
                <w:rPr>
                  <w:b/>
                  <w:rPrChange w:id="506" w:author="Okot" w:date="2019-03-28T23:01:00Z">
                    <w:rPr/>
                  </w:rPrChange>
                </w:rPr>
                <w:t>Egzogenne</w:t>
              </w:r>
            </w:ins>
          </w:p>
        </w:tc>
        <w:tc>
          <w:tcPr>
            <w:tcW w:w="3020" w:type="dxa"/>
          </w:tcPr>
          <w:p w14:paraId="40CF2410" w14:textId="77777777" w:rsidR="008E6C8C" w:rsidRPr="008E6C8C" w:rsidRDefault="008E6C8C">
            <w:pPr>
              <w:ind w:firstLine="0"/>
              <w:jc w:val="center"/>
              <w:rPr>
                <w:ins w:id="507" w:author="Okot" w:date="2019-03-28T23:01:00Z"/>
                <w:b/>
                <w:rPrChange w:id="508" w:author="Okot" w:date="2019-03-28T23:01:00Z">
                  <w:rPr>
                    <w:ins w:id="509" w:author="Okot" w:date="2019-03-28T23:01:00Z"/>
                  </w:rPr>
                </w:rPrChange>
              </w:rPr>
              <w:pPrChange w:id="510" w:author="Okot" w:date="2019-03-28T23:01:00Z">
                <w:pPr>
                  <w:ind w:firstLine="0"/>
                </w:pPr>
              </w:pPrChange>
            </w:pPr>
            <w:ins w:id="511" w:author="Okot" w:date="2019-03-28T23:01:00Z">
              <w:r w:rsidRPr="008E6C8C">
                <w:rPr>
                  <w:b/>
                  <w:rPrChange w:id="512" w:author="Okot" w:date="2019-03-28T23:01:00Z">
                    <w:rPr/>
                  </w:rPrChange>
                </w:rPr>
                <w:t>Względnie egzogenne</w:t>
              </w:r>
            </w:ins>
          </w:p>
        </w:tc>
        <w:tc>
          <w:tcPr>
            <w:tcW w:w="3021" w:type="dxa"/>
          </w:tcPr>
          <w:p w14:paraId="65A7579F" w14:textId="77777777" w:rsidR="008E6C8C" w:rsidRPr="008E6C8C" w:rsidRDefault="008E6C8C">
            <w:pPr>
              <w:ind w:firstLine="0"/>
              <w:jc w:val="center"/>
              <w:rPr>
                <w:ins w:id="513" w:author="Okot" w:date="2019-03-28T23:01:00Z"/>
                <w:b/>
                <w:rPrChange w:id="514" w:author="Okot" w:date="2019-03-28T23:01:00Z">
                  <w:rPr>
                    <w:ins w:id="515" w:author="Okot" w:date="2019-03-28T23:01:00Z"/>
                  </w:rPr>
                </w:rPrChange>
              </w:rPr>
              <w:pPrChange w:id="516" w:author="Okot" w:date="2019-03-28T23:01:00Z">
                <w:pPr>
                  <w:ind w:firstLine="0"/>
                </w:pPr>
              </w:pPrChange>
            </w:pPr>
            <w:ins w:id="517" w:author="Okot" w:date="2019-03-28T23:01:00Z">
              <w:r w:rsidRPr="008E6C8C">
                <w:rPr>
                  <w:b/>
                  <w:rPrChange w:id="518" w:author="Okot" w:date="2019-03-28T23:01:00Z">
                    <w:rPr/>
                  </w:rPrChange>
                </w:rPr>
                <w:t>Endogenne</w:t>
              </w:r>
            </w:ins>
          </w:p>
        </w:tc>
      </w:tr>
      <w:tr w:rsidR="008E6C8C" w14:paraId="1A60E4A8" w14:textId="77777777" w:rsidTr="008E6C8C">
        <w:trPr>
          <w:ins w:id="519" w:author="Okot" w:date="2019-03-28T23:01:00Z"/>
        </w:trPr>
        <w:tc>
          <w:tcPr>
            <w:tcW w:w="3020" w:type="dxa"/>
          </w:tcPr>
          <w:p w14:paraId="30247234" w14:textId="77777777" w:rsidR="008E6C8C" w:rsidRDefault="0098475B">
            <w:pPr>
              <w:ind w:firstLine="0"/>
              <w:jc w:val="center"/>
              <w:rPr>
                <w:ins w:id="520" w:author="Okot" w:date="2019-03-28T23:01:00Z"/>
              </w:rPr>
              <w:pPrChange w:id="521" w:author="Okot" w:date="2019-03-28T23:01:00Z">
                <w:pPr>
                  <w:ind w:firstLine="0"/>
                </w:pPr>
              </w:pPrChange>
            </w:pPr>
            <w:ins w:id="522" w:author="Okot" w:date="2019-03-28T23:12:00Z">
              <w:r>
                <w:t>Fenyloalanina</w:t>
              </w:r>
            </w:ins>
          </w:p>
        </w:tc>
        <w:tc>
          <w:tcPr>
            <w:tcW w:w="3020" w:type="dxa"/>
          </w:tcPr>
          <w:p w14:paraId="013DF09D" w14:textId="77777777" w:rsidR="008E6C8C" w:rsidRDefault="00E75A1D">
            <w:pPr>
              <w:ind w:firstLine="0"/>
              <w:jc w:val="center"/>
              <w:rPr>
                <w:ins w:id="523" w:author="Okot" w:date="2019-03-28T23:01:00Z"/>
              </w:rPr>
              <w:pPrChange w:id="524" w:author="Okot" w:date="2019-03-28T23:01:00Z">
                <w:pPr>
                  <w:ind w:firstLine="0"/>
                </w:pPr>
              </w:pPrChange>
            </w:pPr>
            <w:ins w:id="525" w:author="Okot" w:date="2019-03-28T23:03:00Z">
              <w:r>
                <w:t>Arginina</w:t>
              </w:r>
            </w:ins>
          </w:p>
        </w:tc>
        <w:tc>
          <w:tcPr>
            <w:tcW w:w="3021" w:type="dxa"/>
          </w:tcPr>
          <w:p w14:paraId="40446198" w14:textId="77777777" w:rsidR="008E6C8C" w:rsidRDefault="00E75A1D">
            <w:pPr>
              <w:ind w:firstLine="0"/>
              <w:jc w:val="center"/>
              <w:rPr>
                <w:ins w:id="526" w:author="Okot" w:date="2019-03-28T23:01:00Z"/>
              </w:rPr>
              <w:pPrChange w:id="527" w:author="Okot" w:date="2019-03-28T23:01:00Z">
                <w:pPr>
                  <w:ind w:firstLine="0"/>
                </w:pPr>
              </w:pPrChange>
            </w:pPr>
            <w:ins w:id="528" w:author="Okot" w:date="2019-03-28T23:03:00Z">
              <w:r>
                <w:t>Alanina</w:t>
              </w:r>
            </w:ins>
          </w:p>
        </w:tc>
      </w:tr>
      <w:tr w:rsidR="008E6C8C" w14:paraId="14079984" w14:textId="77777777" w:rsidTr="008E6C8C">
        <w:trPr>
          <w:ins w:id="529" w:author="Okot" w:date="2019-03-28T23:01:00Z"/>
        </w:trPr>
        <w:tc>
          <w:tcPr>
            <w:tcW w:w="3020" w:type="dxa"/>
          </w:tcPr>
          <w:p w14:paraId="1230B735" w14:textId="77777777" w:rsidR="008E6C8C" w:rsidRDefault="0098475B">
            <w:pPr>
              <w:ind w:firstLine="0"/>
              <w:jc w:val="center"/>
              <w:rPr>
                <w:ins w:id="530" w:author="Okot" w:date="2019-03-28T23:01:00Z"/>
              </w:rPr>
              <w:pPrChange w:id="531" w:author="Okot" w:date="2019-03-28T23:01:00Z">
                <w:pPr>
                  <w:ind w:firstLine="0"/>
                </w:pPr>
              </w:pPrChange>
            </w:pPr>
            <w:ins w:id="532" w:author="Okot" w:date="2019-03-28T23:12:00Z">
              <w:r>
                <w:t>Histydyna</w:t>
              </w:r>
            </w:ins>
            <w:ins w:id="533" w:author="Okot" w:date="2019-03-28T23:13:00Z">
              <w:r w:rsidR="0065604B">
                <w:rPr>
                  <w:rStyle w:val="Odwoanieprzypisudolnego"/>
                </w:rPr>
                <w:footnoteReference w:id="1"/>
              </w:r>
            </w:ins>
          </w:p>
        </w:tc>
        <w:tc>
          <w:tcPr>
            <w:tcW w:w="3020" w:type="dxa"/>
          </w:tcPr>
          <w:p w14:paraId="71F12C3D" w14:textId="77777777" w:rsidR="008E6C8C" w:rsidRDefault="00E75A1D">
            <w:pPr>
              <w:ind w:firstLine="0"/>
              <w:jc w:val="center"/>
              <w:rPr>
                <w:ins w:id="536" w:author="Okot" w:date="2019-03-28T23:01:00Z"/>
              </w:rPr>
              <w:pPrChange w:id="537" w:author="Okot" w:date="2019-03-28T23:01:00Z">
                <w:pPr>
                  <w:ind w:firstLine="0"/>
                </w:pPr>
              </w:pPrChange>
            </w:pPr>
            <w:ins w:id="538" w:author="Okot" w:date="2019-03-28T23:03:00Z">
              <w:r>
                <w:t>Cysteina</w:t>
              </w:r>
            </w:ins>
          </w:p>
        </w:tc>
        <w:tc>
          <w:tcPr>
            <w:tcW w:w="3021" w:type="dxa"/>
          </w:tcPr>
          <w:p w14:paraId="4C3B2502" w14:textId="77777777" w:rsidR="008E6C8C" w:rsidRDefault="00E75A1D">
            <w:pPr>
              <w:ind w:firstLine="0"/>
              <w:jc w:val="center"/>
              <w:rPr>
                <w:ins w:id="539" w:author="Okot" w:date="2019-03-28T23:01:00Z"/>
              </w:rPr>
              <w:pPrChange w:id="540" w:author="Okot" w:date="2019-03-28T23:01:00Z">
                <w:pPr>
                  <w:ind w:firstLine="0"/>
                </w:pPr>
              </w:pPrChange>
            </w:pPr>
            <w:ins w:id="541" w:author="Okot" w:date="2019-03-28T23:03:00Z">
              <w:r>
                <w:t>Asparagina</w:t>
              </w:r>
            </w:ins>
          </w:p>
        </w:tc>
      </w:tr>
      <w:tr w:rsidR="008E6C8C" w14:paraId="077859AD" w14:textId="77777777" w:rsidTr="008E6C8C">
        <w:trPr>
          <w:ins w:id="542" w:author="Okot" w:date="2019-03-28T23:01:00Z"/>
        </w:trPr>
        <w:tc>
          <w:tcPr>
            <w:tcW w:w="3020" w:type="dxa"/>
          </w:tcPr>
          <w:p w14:paraId="029923FD" w14:textId="77777777" w:rsidR="008E6C8C" w:rsidRDefault="0098475B">
            <w:pPr>
              <w:ind w:firstLine="0"/>
              <w:jc w:val="center"/>
              <w:rPr>
                <w:ins w:id="543" w:author="Okot" w:date="2019-03-28T23:01:00Z"/>
              </w:rPr>
              <w:pPrChange w:id="544" w:author="Okot" w:date="2019-03-28T23:01:00Z">
                <w:pPr>
                  <w:ind w:firstLine="0"/>
                </w:pPr>
              </w:pPrChange>
            </w:pPr>
            <w:ins w:id="545" w:author="Okot" w:date="2019-03-28T23:12:00Z">
              <w:r>
                <w:t>Izoleucyna</w:t>
              </w:r>
            </w:ins>
          </w:p>
        </w:tc>
        <w:tc>
          <w:tcPr>
            <w:tcW w:w="3020" w:type="dxa"/>
          </w:tcPr>
          <w:p w14:paraId="48065BE1" w14:textId="77777777" w:rsidR="008E6C8C" w:rsidRDefault="00E75A1D">
            <w:pPr>
              <w:ind w:firstLine="0"/>
              <w:jc w:val="center"/>
              <w:rPr>
                <w:ins w:id="546" w:author="Okot" w:date="2019-03-28T23:01:00Z"/>
              </w:rPr>
              <w:pPrChange w:id="547" w:author="Okot" w:date="2019-03-28T23:01:00Z">
                <w:pPr>
                  <w:ind w:firstLine="0"/>
                </w:pPr>
              </w:pPrChange>
            </w:pPr>
            <w:ins w:id="548" w:author="Okot" w:date="2019-03-28T23:03:00Z">
              <w:r>
                <w:t>Glicyna</w:t>
              </w:r>
            </w:ins>
          </w:p>
        </w:tc>
        <w:tc>
          <w:tcPr>
            <w:tcW w:w="3021" w:type="dxa"/>
          </w:tcPr>
          <w:p w14:paraId="36FF9EB5" w14:textId="77777777" w:rsidR="008E6C8C" w:rsidRDefault="00E75A1D">
            <w:pPr>
              <w:ind w:firstLine="0"/>
              <w:jc w:val="center"/>
              <w:rPr>
                <w:ins w:id="549" w:author="Okot" w:date="2019-03-28T23:01:00Z"/>
              </w:rPr>
              <w:pPrChange w:id="550" w:author="Okot" w:date="2019-03-28T23:01:00Z">
                <w:pPr>
                  <w:ind w:firstLine="0"/>
                </w:pPr>
              </w:pPrChange>
            </w:pPr>
            <w:ins w:id="551" w:author="Okot" w:date="2019-03-28T23:03:00Z">
              <w:r>
                <w:t>Kwas asparaginowy</w:t>
              </w:r>
            </w:ins>
          </w:p>
        </w:tc>
      </w:tr>
      <w:tr w:rsidR="008E6C8C" w14:paraId="1B6E0BA5" w14:textId="77777777" w:rsidTr="008E6C8C">
        <w:trPr>
          <w:ins w:id="552" w:author="Okot" w:date="2019-03-28T23:01:00Z"/>
        </w:trPr>
        <w:tc>
          <w:tcPr>
            <w:tcW w:w="3020" w:type="dxa"/>
          </w:tcPr>
          <w:p w14:paraId="2F15061C" w14:textId="77777777" w:rsidR="008E6C8C" w:rsidRDefault="0098475B">
            <w:pPr>
              <w:ind w:firstLine="0"/>
              <w:jc w:val="center"/>
              <w:rPr>
                <w:ins w:id="553" w:author="Okot" w:date="2019-03-28T23:01:00Z"/>
              </w:rPr>
              <w:pPrChange w:id="554" w:author="Okot" w:date="2019-03-28T23:01:00Z">
                <w:pPr>
                  <w:ind w:firstLine="0"/>
                </w:pPr>
              </w:pPrChange>
            </w:pPr>
            <w:ins w:id="555" w:author="Okot" w:date="2019-03-28T23:12:00Z">
              <w:r>
                <w:t>Leucyna</w:t>
              </w:r>
            </w:ins>
          </w:p>
        </w:tc>
        <w:tc>
          <w:tcPr>
            <w:tcW w:w="3020" w:type="dxa"/>
          </w:tcPr>
          <w:p w14:paraId="549825DB" w14:textId="77777777" w:rsidR="008E6C8C" w:rsidRDefault="00E75A1D">
            <w:pPr>
              <w:ind w:firstLine="0"/>
              <w:jc w:val="center"/>
              <w:rPr>
                <w:ins w:id="556" w:author="Okot" w:date="2019-03-28T23:01:00Z"/>
              </w:rPr>
              <w:pPrChange w:id="557" w:author="Okot" w:date="2019-03-28T23:01:00Z">
                <w:pPr>
                  <w:ind w:firstLine="0"/>
                </w:pPr>
              </w:pPrChange>
            </w:pPr>
            <w:ins w:id="558" w:author="Okot" w:date="2019-03-28T23:03:00Z">
              <w:r>
                <w:t>Glutamina</w:t>
              </w:r>
            </w:ins>
          </w:p>
        </w:tc>
        <w:tc>
          <w:tcPr>
            <w:tcW w:w="3021" w:type="dxa"/>
          </w:tcPr>
          <w:p w14:paraId="6BF1198C" w14:textId="77777777" w:rsidR="008E6C8C" w:rsidRDefault="00E75A1D">
            <w:pPr>
              <w:ind w:firstLine="0"/>
              <w:jc w:val="center"/>
              <w:rPr>
                <w:ins w:id="559" w:author="Okot" w:date="2019-03-28T23:01:00Z"/>
              </w:rPr>
              <w:pPrChange w:id="560" w:author="Okot" w:date="2019-03-28T23:01:00Z">
                <w:pPr>
                  <w:ind w:firstLine="0"/>
                </w:pPr>
              </w:pPrChange>
            </w:pPr>
            <w:ins w:id="561" w:author="Okot" w:date="2019-03-28T23:03:00Z">
              <w:r>
                <w:t>Kwas gluta</w:t>
              </w:r>
            </w:ins>
            <w:ins w:id="562" w:author="Okot" w:date="2019-03-28T23:04:00Z">
              <w:r>
                <w:t>minowy</w:t>
              </w:r>
            </w:ins>
          </w:p>
        </w:tc>
      </w:tr>
      <w:tr w:rsidR="0098475B" w14:paraId="509438FE" w14:textId="77777777" w:rsidTr="008E6C8C">
        <w:trPr>
          <w:ins w:id="563" w:author="Okot" w:date="2019-03-28T23:01:00Z"/>
        </w:trPr>
        <w:tc>
          <w:tcPr>
            <w:tcW w:w="3020" w:type="dxa"/>
          </w:tcPr>
          <w:p w14:paraId="67C16F1D" w14:textId="77777777" w:rsidR="0098475B" w:rsidRDefault="0098475B">
            <w:pPr>
              <w:ind w:firstLine="0"/>
              <w:jc w:val="center"/>
              <w:rPr>
                <w:ins w:id="564" w:author="Okot" w:date="2019-03-28T23:01:00Z"/>
              </w:rPr>
              <w:pPrChange w:id="565" w:author="Okot" w:date="2019-03-28T23:01:00Z">
                <w:pPr>
                  <w:ind w:firstLine="0"/>
                </w:pPr>
              </w:pPrChange>
            </w:pPr>
            <w:ins w:id="566" w:author="Okot" w:date="2019-03-28T23:12:00Z">
              <w:r>
                <w:t>Lizyna</w:t>
              </w:r>
            </w:ins>
          </w:p>
        </w:tc>
        <w:tc>
          <w:tcPr>
            <w:tcW w:w="3020" w:type="dxa"/>
          </w:tcPr>
          <w:p w14:paraId="02D091E4" w14:textId="77777777" w:rsidR="0098475B" w:rsidRDefault="0098475B">
            <w:pPr>
              <w:ind w:firstLine="0"/>
              <w:jc w:val="center"/>
              <w:rPr>
                <w:ins w:id="567" w:author="Okot" w:date="2019-03-28T23:01:00Z"/>
              </w:rPr>
              <w:pPrChange w:id="568" w:author="Okot" w:date="2019-03-28T23:01:00Z">
                <w:pPr>
                  <w:ind w:firstLine="0"/>
                </w:pPr>
              </w:pPrChange>
            </w:pPr>
            <w:ins w:id="569" w:author="Okot" w:date="2019-03-28T23:03:00Z">
              <w:r>
                <w:t>Prolina</w:t>
              </w:r>
            </w:ins>
          </w:p>
        </w:tc>
        <w:tc>
          <w:tcPr>
            <w:tcW w:w="3021" w:type="dxa"/>
          </w:tcPr>
          <w:p w14:paraId="16798FF4" w14:textId="77777777" w:rsidR="0098475B" w:rsidRDefault="0098475B">
            <w:pPr>
              <w:ind w:firstLine="0"/>
              <w:jc w:val="center"/>
              <w:rPr>
                <w:ins w:id="570" w:author="Okot" w:date="2019-03-28T23:01:00Z"/>
              </w:rPr>
              <w:pPrChange w:id="571" w:author="Okot" w:date="2019-03-28T23:01:00Z">
                <w:pPr>
                  <w:ind w:firstLine="0"/>
                </w:pPr>
              </w:pPrChange>
            </w:pPr>
            <w:ins w:id="572" w:author="Okot" w:date="2019-03-28T23:04:00Z">
              <w:r>
                <w:t>Seryna</w:t>
              </w:r>
            </w:ins>
          </w:p>
        </w:tc>
      </w:tr>
      <w:tr w:rsidR="0098475B" w14:paraId="687B96A9" w14:textId="77777777" w:rsidTr="00E75A1D">
        <w:trPr>
          <w:ins w:id="573" w:author="Okot" w:date="2019-03-28T23:02:00Z"/>
        </w:trPr>
        <w:tc>
          <w:tcPr>
            <w:tcW w:w="3020" w:type="dxa"/>
          </w:tcPr>
          <w:p w14:paraId="615B3F57" w14:textId="77777777" w:rsidR="0098475B" w:rsidRDefault="0098475B" w:rsidP="0098475B">
            <w:pPr>
              <w:ind w:firstLine="0"/>
              <w:jc w:val="center"/>
              <w:rPr>
                <w:ins w:id="574" w:author="Okot" w:date="2019-03-28T23:02:00Z"/>
              </w:rPr>
            </w:pPr>
            <w:ins w:id="575" w:author="Okot" w:date="2019-03-28T23:12:00Z">
              <w:r>
                <w:t>Metionina</w:t>
              </w:r>
            </w:ins>
          </w:p>
        </w:tc>
        <w:tc>
          <w:tcPr>
            <w:tcW w:w="3020" w:type="dxa"/>
          </w:tcPr>
          <w:p w14:paraId="0499C8FF" w14:textId="77777777" w:rsidR="0098475B" w:rsidRDefault="0098475B" w:rsidP="0098475B">
            <w:pPr>
              <w:ind w:firstLine="0"/>
              <w:jc w:val="center"/>
              <w:rPr>
                <w:ins w:id="576" w:author="Okot" w:date="2019-03-28T23:02:00Z"/>
              </w:rPr>
            </w:pPr>
            <w:ins w:id="577" w:author="Okot" w:date="2019-03-28T23:03:00Z">
              <w:r>
                <w:t>Tyrozyna</w:t>
              </w:r>
            </w:ins>
          </w:p>
        </w:tc>
        <w:tc>
          <w:tcPr>
            <w:tcW w:w="3021" w:type="dxa"/>
          </w:tcPr>
          <w:p w14:paraId="1AC090B1" w14:textId="77777777" w:rsidR="0098475B" w:rsidRDefault="0098475B" w:rsidP="0098475B">
            <w:pPr>
              <w:ind w:firstLine="0"/>
              <w:jc w:val="center"/>
              <w:rPr>
                <w:ins w:id="578" w:author="Okot" w:date="2019-03-28T23:02:00Z"/>
              </w:rPr>
            </w:pPr>
          </w:p>
        </w:tc>
      </w:tr>
      <w:tr w:rsidR="00E75A1D" w14:paraId="5A0F8EA1" w14:textId="77777777" w:rsidTr="00E75A1D">
        <w:trPr>
          <w:ins w:id="579" w:author="Okot" w:date="2019-03-28T23:02:00Z"/>
        </w:trPr>
        <w:tc>
          <w:tcPr>
            <w:tcW w:w="3020" w:type="dxa"/>
          </w:tcPr>
          <w:p w14:paraId="684FD2B8" w14:textId="77777777" w:rsidR="00E75A1D" w:rsidRDefault="00E75A1D" w:rsidP="00D1584A">
            <w:pPr>
              <w:ind w:firstLine="0"/>
              <w:jc w:val="center"/>
              <w:rPr>
                <w:ins w:id="580" w:author="Okot" w:date="2019-03-28T23:02:00Z"/>
              </w:rPr>
            </w:pPr>
            <w:ins w:id="581" w:author="Okot" w:date="2019-03-28T23:02:00Z">
              <w:r>
                <w:t>Treonina</w:t>
              </w:r>
            </w:ins>
          </w:p>
        </w:tc>
        <w:tc>
          <w:tcPr>
            <w:tcW w:w="3020" w:type="dxa"/>
          </w:tcPr>
          <w:p w14:paraId="5953CA50" w14:textId="77777777" w:rsidR="00E75A1D" w:rsidRDefault="00E75A1D" w:rsidP="00D1584A">
            <w:pPr>
              <w:ind w:firstLine="0"/>
              <w:jc w:val="center"/>
              <w:rPr>
                <w:ins w:id="582" w:author="Okot" w:date="2019-03-28T23:02:00Z"/>
              </w:rPr>
            </w:pPr>
          </w:p>
        </w:tc>
        <w:tc>
          <w:tcPr>
            <w:tcW w:w="3021" w:type="dxa"/>
          </w:tcPr>
          <w:p w14:paraId="7E85475C" w14:textId="77777777" w:rsidR="00E75A1D" w:rsidRDefault="00E75A1D" w:rsidP="00D1584A">
            <w:pPr>
              <w:ind w:firstLine="0"/>
              <w:jc w:val="center"/>
              <w:rPr>
                <w:ins w:id="583" w:author="Okot" w:date="2019-03-28T23:02:00Z"/>
              </w:rPr>
            </w:pPr>
          </w:p>
        </w:tc>
      </w:tr>
      <w:tr w:rsidR="00E75A1D" w14:paraId="40E20802" w14:textId="77777777" w:rsidTr="00E75A1D">
        <w:trPr>
          <w:ins w:id="584" w:author="Okot" w:date="2019-03-28T23:02:00Z"/>
        </w:trPr>
        <w:tc>
          <w:tcPr>
            <w:tcW w:w="3020" w:type="dxa"/>
          </w:tcPr>
          <w:p w14:paraId="21DF9A38" w14:textId="77777777" w:rsidR="00E75A1D" w:rsidRDefault="00E75A1D" w:rsidP="00D1584A">
            <w:pPr>
              <w:ind w:firstLine="0"/>
              <w:jc w:val="center"/>
              <w:rPr>
                <w:ins w:id="585" w:author="Okot" w:date="2019-03-28T23:02:00Z"/>
              </w:rPr>
            </w:pPr>
            <w:ins w:id="586" w:author="Okot" w:date="2019-03-28T23:02:00Z">
              <w:r>
                <w:t>Tryptofan</w:t>
              </w:r>
            </w:ins>
          </w:p>
        </w:tc>
        <w:tc>
          <w:tcPr>
            <w:tcW w:w="3020" w:type="dxa"/>
          </w:tcPr>
          <w:p w14:paraId="1A2C271E" w14:textId="77777777" w:rsidR="00E75A1D" w:rsidRDefault="00E75A1D" w:rsidP="00D1584A">
            <w:pPr>
              <w:ind w:firstLine="0"/>
              <w:jc w:val="center"/>
              <w:rPr>
                <w:ins w:id="587" w:author="Okot" w:date="2019-03-28T23:02:00Z"/>
              </w:rPr>
            </w:pPr>
          </w:p>
        </w:tc>
        <w:tc>
          <w:tcPr>
            <w:tcW w:w="3021" w:type="dxa"/>
          </w:tcPr>
          <w:p w14:paraId="2AE57C65" w14:textId="77777777" w:rsidR="00E75A1D" w:rsidRDefault="00E75A1D" w:rsidP="00D1584A">
            <w:pPr>
              <w:ind w:firstLine="0"/>
              <w:jc w:val="center"/>
              <w:rPr>
                <w:ins w:id="588" w:author="Okot" w:date="2019-03-28T23:02:00Z"/>
              </w:rPr>
            </w:pPr>
          </w:p>
        </w:tc>
      </w:tr>
      <w:tr w:rsidR="00E75A1D" w14:paraId="70E61A25" w14:textId="77777777" w:rsidTr="00D1584A">
        <w:trPr>
          <w:ins w:id="589" w:author="Okot" w:date="2019-03-28T23:02:00Z"/>
        </w:trPr>
        <w:tc>
          <w:tcPr>
            <w:tcW w:w="3020" w:type="dxa"/>
          </w:tcPr>
          <w:p w14:paraId="3A59FBFC" w14:textId="77777777" w:rsidR="00E75A1D" w:rsidRDefault="00E75A1D" w:rsidP="00D1584A">
            <w:pPr>
              <w:ind w:firstLine="0"/>
              <w:jc w:val="center"/>
              <w:rPr>
                <w:ins w:id="590" w:author="Okot" w:date="2019-03-28T23:02:00Z"/>
              </w:rPr>
            </w:pPr>
            <w:ins w:id="591" w:author="Okot" w:date="2019-03-28T23:02:00Z">
              <w:r>
                <w:t>Walina</w:t>
              </w:r>
            </w:ins>
          </w:p>
        </w:tc>
        <w:tc>
          <w:tcPr>
            <w:tcW w:w="3020" w:type="dxa"/>
          </w:tcPr>
          <w:p w14:paraId="2924C26C" w14:textId="77777777" w:rsidR="00E75A1D" w:rsidRDefault="00E75A1D" w:rsidP="00D1584A">
            <w:pPr>
              <w:ind w:firstLine="0"/>
              <w:jc w:val="center"/>
              <w:rPr>
                <w:ins w:id="592" w:author="Okot" w:date="2019-03-28T23:02:00Z"/>
              </w:rPr>
            </w:pPr>
          </w:p>
        </w:tc>
        <w:tc>
          <w:tcPr>
            <w:tcW w:w="3021" w:type="dxa"/>
          </w:tcPr>
          <w:p w14:paraId="024374D7" w14:textId="77777777" w:rsidR="00E75A1D" w:rsidRDefault="00E75A1D" w:rsidP="00D1584A">
            <w:pPr>
              <w:ind w:firstLine="0"/>
              <w:jc w:val="center"/>
              <w:rPr>
                <w:ins w:id="593" w:author="Okot" w:date="2019-03-28T23:02:00Z"/>
              </w:rPr>
            </w:pPr>
          </w:p>
        </w:tc>
      </w:tr>
    </w:tbl>
    <w:p w14:paraId="4685E691" w14:textId="77777777" w:rsidR="008E6C8C" w:rsidRDefault="008E6C8C">
      <w:pPr>
        <w:ind w:firstLine="0"/>
        <w:rPr>
          <w:ins w:id="594" w:author="Okot" w:date="2019-03-28T17:17:00Z"/>
        </w:rPr>
        <w:pPrChange w:id="595" w:author="Okot" w:date="2019-03-28T22:58:00Z">
          <w:pPr>
            <w:ind w:firstLine="0"/>
            <w:jc w:val="left"/>
          </w:pPr>
        </w:pPrChange>
      </w:pPr>
    </w:p>
    <w:p w14:paraId="19EB3374" w14:textId="77777777" w:rsidR="000216FF" w:rsidRDefault="000216FF">
      <w:pPr>
        <w:rPr>
          <w:ins w:id="596" w:author="Okot" w:date="2019-03-28T23:59:00Z"/>
        </w:rPr>
        <w:pPrChange w:id="597" w:author="Okot" w:date="2019-03-28T17:00:00Z">
          <w:pPr>
            <w:ind w:firstLine="0"/>
            <w:jc w:val="left"/>
          </w:pPr>
        </w:pPrChange>
      </w:pPr>
      <w:ins w:id="598" w:author="Okot" w:date="2019-03-28T17:17:00Z">
        <w:r>
          <w:t xml:space="preserve">Za białko wzorcowe uznaje się takie </w:t>
        </w:r>
      </w:ins>
      <w:ins w:id="599" w:author="Okot" w:date="2019-03-28T17:18:00Z">
        <w:r>
          <w:t>białko</w:t>
        </w:r>
      </w:ins>
      <w:ins w:id="600" w:author="Okot" w:date="2019-03-28T17:17:00Z">
        <w:r>
          <w:t>, które jak najbardziej przypomina białk</w:t>
        </w:r>
      </w:ins>
      <w:ins w:id="601" w:author="Okot" w:date="2019-03-28T23:35:00Z">
        <w:r w:rsidR="00C75CF5">
          <w:t>o</w:t>
        </w:r>
      </w:ins>
      <w:ins w:id="602" w:author="Okot" w:date="2019-03-28T17:17:00Z">
        <w:r w:rsidR="00C75CF5">
          <w:t xml:space="preserve"> ustrojowe</w:t>
        </w:r>
        <w:r>
          <w:t xml:space="preserve"> osoby dorosłej.</w:t>
        </w:r>
      </w:ins>
      <w:ins w:id="603" w:author="Okot" w:date="2019-03-28T17:18:00Z">
        <w:r>
          <w:t xml:space="preserve"> Od dawno za takowe przyjmuje się białko jaja kurzego</w:t>
        </w:r>
      </w:ins>
      <w:ins w:id="604" w:author="Okot" w:date="2019-03-28T17:17:00Z">
        <w:r>
          <w:t>. Jest ono jednocześnie białkiem kompletnym, czyli zawierającym wszystkie aminokwasy egzogenne.</w:t>
        </w:r>
      </w:ins>
      <w:ins w:id="605" w:author="Okot" w:date="2019-03-28T17:20:00Z">
        <w:r>
          <w:t xml:space="preserve"> Przez wiele lat pokutowało przekonanie, że wszystkie aminokwasy </w:t>
        </w:r>
      </w:ins>
      <w:ins w:id="606" w:author="Okot" w:date="2019-03-28T17:21:00Z">
        <w:r w:rsidR="00BF3A2B">
          <w:t>egzogenne należy</w:t>
        </w:r>
      </w:ins>
      <w:ins w:id="607" w:author="Okot" w:date="2019-03-28T17:20:00Z">
        <w:r w:rsidR="001648EA">
          <w:t xml:space="preserve"> złączyć</w:t>
        </w:r>
        <w:r>
          <w:t xml:space="preserve"> w trakcie jednego posiłku, ale zostało udowodnione, że wystarczy to zrobić w trakcie j</w:t>
        </w:r>
        <w:r w:rsidR="00BF3A2B">
          <w:t>ednego dnia, gdyż tyle trwa synteza</w:t>
        </w:r>
        <w:r>
          <w:t xml:space="preserve"> aminokwasów.</w:t>
        </w:r>
      </w:ins>
    </w:p>
    <w:p w14:paraId="6F219665" w14:textId="77777777" w:rsidR="009B563A" w:rsidRDefault="009B563A">
      <w:pPr>
        <w:rPr>
          <w:ins w:id="608" w:author="Okot" w:date="2019-03-28T17:34:00Z"/>
        </w:rPr>
        <w:pPrChange w:id="609" w:author="Okot" w:date="2019-03-28T17:00:00Z">
          <w:pPr>
            <w:ind w:firstLine="0"/>
            <w:jc w:val="left"/>
          </w:pPr>
        </w:pPrChange>
      </w:pPr>
    </w:p>
    <w:p w14:paraId="769395CD" w14:textId="6043D0B8" w:rsidR="009B563A" w:rsidRDefault="009B563A">
      <w:pPr>
        <w:pStyle w:val="Nagwek2"/>
        <w:rPr>
          <w:ins w:id="610" w:author="Okot" w:date="2019-03-30T15:42:00Z"/>
        </w:rPr>
        <w:pPrChange w:id="611" w:author="Okot" w:date="2019-03-28T17:34:00Z">
          <w:pPr>
            <w:ind w:firstLine="0"/>
            <w:jc w:val="left"/>
          </w:pPr>
        </w:pPrChange>
      </w:pPr>
      <w:bookmarkStart w:id="612" w:name="_Toc5963731"/>
      <w:ins w:id="613" w:author="Okot" w:date="2019-03-28T17:34:00Z">
        <w:r>
          <w:t>2.1.3.2. Tłuszcze</w:t>
        </w:r>
      </w:ins>
      <w:ins w:id="614" w:author="Okot" w:date="2019-03-30T15:59:00Z">
        <w:r w:rsidR="00D1584A">
          <w:t xml:space="preserve"> [1</w:t>
        </w:r>
      </w:ins>
      <w:r w:rsidR="00214EE1">
        <w:t>8</w:t>
      </w:r>
      <w:ins w:id="615" w:author="Okot" w:date="2019-03-30T15:59:00Z">
        <w:r w:rsidR="00D1584A">
          <w:t>,1</w:t>
        </w:r>
      </w:ins>
      <w:r w:rsidR="00214EE1">
        <w:t>9</w:t>
      </w:r>
      <w:ins w:id="616" w:author="Okot" w:date="2019-03-30T15:59:00Z">
        <w:r w:rsidR="00D1584A">
          <w:t>,</w:t>
        </w:r>
      </w:ins>
      <w:r w:rsidR="00214EE1">
        <w:t>20</w:t>
      </w:r>
      <w:ins w:id="617" w:author="Okot" w:date="2019-03-30T15:59:00Z">
        <w:r w:rsidR="00D1584A">
          <w:t>]</w:t>
        </w:r>
      </w:ins>
      <w:bookmarkEnd w:id="612"/>
    </w:p>
    <w:p w14:paraId="16E6D615" w14:textId="77777777" w:rsidR="00370ED7" w:rsidRDefault="00370ED7">
      <w:pPr>
        <w:rPr>
          <w:ins w:id="618" w:author="Okot" w:date="2019-03-30T15:42:00Z"/>
        </w:rPr>
        <w:pPrChange w:id="619" w:author="Okot" w:date="2019-03-30T15:42:00Z">
          <w:pPr>
            <w:ind w:firstLine="0"/>
            <w:jc w:val="left"/>
          </w:pPr>
        </w:pPrChange>
      </w:pPr>
    </w:p>
    <w:p w14:paraId="30AF99CE" w14:textId="77777777" w:rsidR="00B26574" w:rsidRDefault="000F2B7A">
      <w:pPr>
        <w:rPr>
          <w:ins w:id="620" w:author="Okot" w:date="2019-03-31T13:48:00Z"/>
        </w:rPr>
        <w:pPrChange w:id="621" w:author="Okot" w:date="2019-03-30T15:42:00Z">
          <w:pPr>
            <w:ind w:firstLine="0"/>
            <w:jc w:val="left"/>
          </w:pPr>
        </w:pPrChange>
      </w:pPr>
      <w:ins w:id="622" w:author="Okot" w:date="2019-03-30T15:47:00Z">
        <w:r>
          <w:t xml:space="preserve">Chociaż słowo </w:t>
        </w:r>
      </w:ins>
      <w:ins w:id="623" w:author="Okot" w:date="2019-03-30T15:48:00Z">
        <w:r>
          <w:t>„</w:t>
        </w:r>
      </w:ins>
      <w:ins w:id="624" w:author="Okot" w:date="2019-03-30T15:47:00Z">
        <w:r>
          <w:t>tłuszcz</w:t>
        </w:r>
      </w:ins>
      <w:ins w:id="625" w:author="Okot" w:date="2019-03-30T15:48:00Z">
        <w:r>
          <w:t>”</w:t>
        </w:r>
      </w:ins>
      <w:ins w:id="626" w:author="Okot" w:date="2019-03-30T15:47:00Z">
        <w:r>
          <w:t xml:space="preserve"> ma często negatywne konotacje</w:t>
        </w:r>
      </w:ins>
      <w:r w:rsidR="00013986">
        <w:t>,</w:t>
      </w:r>
      <w:ins w:id="627" w:author="Okot" w:date="2019-03-30T15:47:00Z">
        <w:r>
          <w:t xml:space="preserve"> zwłaszcza</w:t>
        </w:r>
      </w:ins>
      <w:ins w:id="628" w:author="Okot" w:date="2019-03-30T15:48:00Z">
        <w:r>
          <w:t xml:space="preserve"> w myślach osób odchudzających się, w rzeczywistości tłuszcze są ważnym elementem odżywiania. </w:t>
        </w:r>
      </w:ins>
      <w:ins w:id="629" w:author="Okot" w:date="2019-03-30T16:15:00Z">
        <w:r w:rsidR="0034129B">
          <w:t>Od ich obecności w diecie zależy wchłanianie niektórych witamin (</w:t>
        </w:r>
      </w:ins>
      <w:ins w:id="630" w:author="Okot" w:date="2019-03-30T16:16:00Z">
        <w:r w:rsidR="0034129B">
          <w:t xml:space="preserve">patrz </w:t>
        </w:r>
      </w:ins>
      <w:ins w:id="631" w:author="Okot" w:date="2019-03-30T16:15:00Z">
        <w:r w:rsidR="0034129B">
          <w:t>punkt</w:t>
        </w:r>
      </w:ins>
      <w:ins w:id="632" w:author="Okot" w:date="2019-03-30T16:16:00Z">
        <w:r w:rsidR="0034129B">
          <w:t xml:space="preserve"> 2.1.4.)</w:t>
        </w:r>
      </w:ins>
      <w:ins w:id="633" w:author="Okot" w:date="2019-03-30T18:49:00Z">
        <w:r w:rsidR="00B81B62">
          <w:t xml:space="preserve"> i składników mineralnych</w:t>
        </w:r>
      </w:ins>
      <w:ins w:id="634" w:author="Okot" w:date="2019-03-30T16:16:00Z">
        <w:r w:rsidR="0034129B">
          <w:t>, rozwój i działanie mózgu, siatkówki</w:t>
        </w:r>
      </w:ins>
      <w:ins w:id="635" w:author="Okot" w:date="2019-03-30T16:17:00Z">
        <w:r w:rsidR="0034129B">
          <w:t xml:space="preserve"> i błon komórkowych</w:t>
        </w:r>
      </w:ins>
      <w:ins w:id="636" w:author="Okot" w:date="2019-03-30T16:16:00Z">
        <w:r w:rsidR="0034129B">
          <w:t xml:space="preserve">. </w:t>
        </w:r>
      </w:ins>
      <w:ins w:id="637" w:author="Okot" w:date="2019-03-30T18:50:00Z">
        <w:r w:rsidR="00B81B62">
          <w:t xml:space="preserve">Jest też zapasowym źródłem energii. </w:t>
        </w:r>
      </w:ins>
      <w:ins w:id="638" w:author="Okot" w:date="2019-03-31T13:46:00Z">
        <w:r w:rsidR="00B26574">
          <w:t xml:space="preserve">Szacuje się, że w ciele dorosłego człowieka znajduje się ok. </w:t>
        </w:r>
      </w:ins>
      <w:ins w:id="639" w:author="Okot" w:date="2019-03-31T13:47:00Z">
        <w:r w:rsidR="00B26574">
          <w:t xml:space="preserve">12  kg zapasów </w:t>
        </w:r>
        <w:r w:rsidR="00B26574">
          <w:lastRenderedPageBreak/>
          <w:t>tłuszczu. Jest to ilość pozwalająca przeżyć ok. 3 </w:t>
        </w:r>
      </w:ins>
      <w:r w:rsidR="00CE3F6C">
        <w:t>miesiące</w:t>
      </w:r>
      <w:ins w:id="640" w:author="Okot" w:date="2019-03-31T13:47:00Z">
        <w:r w:rsidR="00B26574">
          <w:t xml:space="preserve"> bez pożywienia pod warunkiem dostarczania wody. </w:t>
        </w:r>
      </w:ins>
    </w:p>
    <w:p w14:paraId="5BAC33D3" w14:textId="77777777" w:rsidR="00370ED7" w:rsidRPr="00370ED7" w:rsidRDefault="00B26574">
      <w:pPr>
        <w:rPr>
          <w:ins w:id="641" w:author="Okot" w:date="2019-03-28T17:34:00Z"/>
        </w:rPr>
        <w:pPrChange w:id="642" w:author="Okot" w:date="2019-03-30T15:42:00Z">
          <w:pPr>
            <w:ind w:firstLine="0"/>
            <w:jc w:val="left"/>
          </w:pPr>
        </w:pPrChange>
      </w:pPr>
      <w:ins w:id="643" w:author="Okot" w:date="2019-03-31T13:48:00Z">
        <w:r>
          <w:t>Zazwyczaj, kiedy mówi się o tłuszczach w diecie, chodzi o kwasy tłuszczowe</w:t>
        </w:r>
      </w:ins>
      <w:ins w:id="644" w:author="Okot" w:date="2019-03-31T13:49:00Z">
        <w:r>
          <w:t>, gdyż z nich pochodzi 95% energii dostarczonej z tym makroskładnikiem (p</w:t>
        </w:r>
        <w:r w:rsidR="007A6114">
          <w:t>ozostałe 5% pochodzi z glicerolu</w:t>
        </w:r>
        <w:r>
          <w:t>)</w:t>
        </w:r>
      </w:ins>
      <w:ins w:id="645" w:author="Okot" w:date="2019-03-31T13:48:00Z">
        <w:r>
          <w:t xml:space="preserve">. </w:t>
        </w:r>
      </w:ins>
      <w:ins w:id="646" w:author="Okot" w:date="2019-03-30T15:48:00Z">
        <w:r w:rsidR="000F2B7A">
          <w:t>W</w:t>
        </w:r>
      </w:ins>
      <w:ins w:id="647" w:author="Okot" w:date="2019-03-30T15:49:00Z">
        <w:r w:rsidR="000F2B7A">
          <w:t xml:space="preserve"> pożywieniu występuje kilka rodzajów </w:t>
        </w:r>
      </w:ins>
      <w:ins w:id="648" w:author="Okot" w:date="2019-03-31T13:49:00Z">
        <w:r>
          <w:t xml:space="preserve">kwasów </w:t>
        </w:r>
      </w:ins>
      <w:ins w:id="649" w:author="Okot" w:date="2019-03-30T15:49:00Z">
        <w:r>
          <w:t>tłuszczowych</w:t>
        </w:r>
        <w:r w:rsidR="000F2B7A">
          <w:t>, a sztuka polega na tym, by dostarczać organizmowi te zdrowie i jak najmniej</w:t>
        </w:r>
      </w:ins>
      <w:ins w:id="650" w:author="Okot" w:date="2019-03-30T15:51:00Z">
        <w:r w:rsidR="000F2B7A">
          <w:t>, a najlepiej wcale,</w:t>
        </w:r>
      </w:ins>
      <w:ins w:id="651" w:author="Okot" w:date="2019-03-30T15:49:00Z">
        <w:r w:rsidR="000F2B7A">
          <w:t xml:space="preserve"> szkodliwych</w:t>
        </w:r>
      </w:ins>
      <w:ins w:id="652" w:author="Okot" w:date="2019-03-30T15:51:00Z">
        <w:r w:rsidR="000F2B7A">
          <w:t>.</w:t>
        </w:r>
      </w:ins>
      <w:ins w:id="653" w:author="Okot" w:date="2019-03-30T15:47:00Z">
        <w:r w:rsidR="000F2B7A">
          <w:t xml:space="preserve"> </w:t>
        </w:r>
      </w:ins>
    </w:p>
    <w:p w14:paraId="784D0422" w14:textId="77777777" w:rsidR="009B563A" w:rsidRDefault="007A6114">
      <w:pPr>
        <w:rPr>
          <w:ins w:id="654" w:author="Okot" w:date="2019-03-30T15:53:00Z"/>
        </w:rPr>
        <w:pPrChange w:id="655" w:author="Okot" w:date="2019-03-28T17:34:00Z">
          <w:pPr>
            <w:ind w:firstLine="0"/>
            <w:jc w:val="left"/>
          </w:pPr>
        </w:pPrChange>
      </w:pPr>
      <w:ins w:id="656" w:author="Okot" w:date="2019-03-30T15:51:00Z">
        <w:r>
          <w:t xml:space="preserve">Kwasy </w:t>
        </w:r>
        <w:r w:rsidR="00D1584A">
          <w:t xml:space="preserve">jednonienasycone (JNKT) </w:t>
        </w:r>
      </w:ins>
      <w:ins w:id="657" w:author="Okot" w:date="2019-03-30T15:52:00Z">
        <w:r w:rsidR="00D1584A">
          <w:t>obniżają</w:t>
        </w:r>
      </w:ins>
      <w:r w:rsidR="00F70B32">
        <w:t xml:space="preserve"> ciśnienie,</w:t>
      </w:r>
      <w:ins w:id="658" w:author="Okot" w:date="2019-03-30T15:52:00Z">
        <w:r w:rsidR="00D1584A">
          <w:t xml:space="preserve"> ryzyko miażdżycy i chorób krążenia</w:t>
        </w:r>
      </w:ins>
      <w:ins w:id="659" w:author="Okot" w:date="2019-03-30T15:53:00Z">
        <w:r w:rsidR="00D1584A">
          <w:t>.</w:t>
        </w:r>
      </w:ins>
    </w:p>
    <w:p w14:paraId="3DA48E6D" w14:textId="77777777" w:rsidR="00D1584A" w:rsidRDefault="00D1584A">
      <w:pPr>
        <w:rPr>
          <w:ins w:id="660" w:author="Okot" w:date="2019-03-30T16:06:00Z"/>
        </w:rPr>
        <w:pPrChange w:id="661" w:author="Okot" w:date="2019-03-28T17:34:00Z">
          <w:pPr>
            <w:ind w:firstLine="0"/>
            <w:jc w:val="left"/>
          </w:pPr>
        </w:pPrChange>
      </w:pPr>
      <w:ins w:id="662" w:author="Okot" w:date="2019-03-30T15:54:00Z">
        <w:r>
          <w:t>Kwasy wielonienasycone (WNKT)</w:t>
        </w:r>
      </w:ins>
      <w:ins w:id="663" w:author="Okot" w:date="2019-03-30T15:55:00Z">
        <w:r>
          <w:t xml:space="preserve">, które dzielą się na omega-3 i omega-6, jako jedyne należy </w:t>
        </w:r>
      </w:ins>
      <w:ins w:id="664" w:author="Okot" w:date="2019-03-30T15:56:00Z">
        <w:r>
          <w:t>bezwzględnie</w:t>
        </w:r>
      </w:ins>
      <w:ins w:id="665" w:author="Okot" w:date="2019-03-30T15:55:00Z">
        <w:r>
          <w:t xml:space="preserve"> dostarczać z dietą, ponieważ organizm nie jest w stanie sam ich wyprodukować. </w:t>
        </w:r>
      </w:ins>
      <w:ins w:id="666" w:author="Okot" w:date="2019-03-30T19:02:00Z">
        <w:r w:rsidR="00582840">
          <w:t>Są niezbędne do wzrostu, rozmnażania, właściwego metabolizmu cholesterolu</w:t>
        </w:r>
      </w:ins>
      <w:ins w:id="667" w:author="Okot" w:date="2019-03-30T19:03:00Z">
        <w:r w:rsidR="00582840">
          <w:t>, komunikacji międzykomórkowej i funkcjonowania skóry.</w:t>
        </w:r>
      </w:ins>
      <w:ins w:id="668" w:author="Okot" w:date="2019-03-30T19:02:00Z">
        <w:r w:rsidR="00582840">
          <w:t xml:space="preserve"> </w:t>
        </w:r>
      </w:ins>
      <w:ins w:id="669" w:author="Okot" w:date="2019-03-30T15:57:00Z">
        <w:r>
          <w:t>P</w:t>
        </w:r>
      </w:ins>
      <w:ins w:id="670" w:author="Okot" w:date="2019-03-30T15:58:00Z">
        <w:r>
          <w:t>rzy czym ważn</w:t>
        </w:r>
      </w:ins>
      <w:r w:rsidR="00013986">
        <w:t>e</w:t>
      </w:r>
      <w:ins w:id="671" w:author="Okot" w:date="2019-03-30T15:58:00Z">
        <w:r>
          <w:t xml:space="preserve"> są </w:t>
        </w:r>
      </w:ins>
      <w:ins w:id="672" w:author="Okot" w:date="2019-03-30T21:10:00Z">
        <w:r w:rsidR="00F063D9">
          <w:t>proporcje, w jakich</w:t>
        </w:r>
      </w:ins>
      <w:ins w:id="673" w:author="Okot" w:date="2019-03-30T15:58:00Z">
        <w:r>
          <w:t xml:space="preserve"> się je spożywa. </w:t>
        </w:r>
      </w:ins>
      <w:ins w:id="674" w:author="Okot" w:date="2019-03-30T15:59:00Z">
        <w:r>
          <w:t xml:space="preserve">Stosunek kwasów omega-6 do omega-3 </w:t>
        </w:r>
      </w:ins>
      <w:ins w:id="675" w:author="Okot" w:date="2019-03-30T16:00:00Z">
        <w:r>
          <w:t>powinien</w:t>
        </w:r>
      </w:ins>
      <w:ins w:id="676" w:author="Okot" w:date="2019-03-30T15:59:00Z">
        <w:r>
          <w:t xml:space="preserve"> wyn</w:t>
        </w:r>
        <w:r w:rsidR="00DA421E">
          <w:t>osić</w:t>
        </w:r>
      </w:ins>
      <w:ins w:id="677" w:author="Okot" w:date="2019-03-30T21:10:00Z">
        <w:r w:rsidR="00FD7904">
          <w:t> </w:t>
        </w:r>
        <w:r w:rsidR="00F063D9">
          <w:t>4:</w:t>
        </w:r>
        <w:r w:rsidR="00FD7904">
          <w:t>1</w:t>
        </w:r>
      </w:ins>
      <w:r w:rsidR="00013986">
        <w:t>,</w:t>
      </w:r>
      <w:ins w:id="678" w:author="Okot" w:date="2019-03-30T21:10:00Z">
        <w:r w:rsidR="00F063D9">
          <w:t xml:space="preserve"> maksymalnie</w:t>
        </w:r>
      </w:ins>
      <w:ins w:id="679" w:author="Okot" w:date="2019-03-30T15:59:00Z">
        <w:r w:rsidR="00DA421E">
          <w:t> </w:t>
        </w:r>
        <w:r>
          <w:t xml:space="preserve">5:1. </w:t>
        </w:r>
      </w:ins>
      <w:ins w:id="680" w:author="Okot" w:date="2019-03-30T16:00:00Z">
        <w:r w:rsidR="001D0988">
          <w:t>Kiedy relacja ta</w:t>
        </w:r>
        <w:r>
          <w:t xml:space="preserve"> </w:t>
        </w:r>
        <w:r w:rsidR="001D0988">
          <w:t>zmienia</w:t>
        </w:r>
        <w:r w:rsidR="007A6114">
          <w:t xml:space="preserve"> się znacznie i </w:t>
        </w:r>
        <w:r>
          <w:t>kwasów ome</w:t>
        </w:r>
        <w:r w:rsidR="007A6114">
          <w:t xml:space="preserve">ga-6 jest w diecie dużo więcej, </w:t>
        </w:r>
        <w:r>
          <w:t>wzrasta podatność na stany zapalne.</w:t>
        </w:r>
      </w:ins>
      <w:ins w:id="681" w:author="Okot" w:date="2019-03-30T16:03:00Z">
        <w:r w:rsidR="001D0988">
          <w:t xml:space="preserve"> </w:t>
        </w:r>
      </w:ins>
    </w:p>
    <w:p w14:paraId="6CF8D206" w14:textId="77777777" w:rsidR="001D0988" w:rsidRDefault="001D0988">
      <w:pPr>
        <w:rPr>
          <w:ins w:id="682" w:author="Okot" w:date="2019-03-30T17:00:00Z"/>
        </w:rPr>
        <w:pPrChange w:id="683" w:author="Okot" w:date="2019-03-28T17:34:00Z">
          <w:pPr>
            <w:ind w:firstLine="0"/>
            <w:jc w:val="left"/>
          </w:pPr>
        </w:pPrChange>
      </w:pPr>
      <w:ins w:id="684" w:author="Okot" w:date="2019-03-30T16:06:00Z">
        <w:r>
          <w:t>Najbardziej istotne z kwasów omega</w:t>
        </w:r>
      </w:ins>
      <w:ins w:id="685" w:author="Okot" w:date="2019-03-31T14:02:00Z">
        <w:r w:rsidR="000B1407">
          <w:t>-</w:t>
        </w:r>
      </w:ins>
      <w:ins w:id="686" w:author="Okot" w:date="2019-03-30T16:06:00Z">
        <w:r>
          <w:t>3: kwas dokozahek</w:t>
        </w:r>
      </w:ins>
      <w:ins w:id="687" w:author="Okot" w:date="2019-03-30T16:07:00Z">
        <w:r>
          <w:t xml:space="preserve">saenowy (DHA) i eikozapentaenowy (EPA) pochodzą </w:t>
        </w:r>
      </w:ins>
      <w:ins w:id="688" w:author="Okot" w:date="2019-03-30T16:08:00Z">
        <w:r>
          <w:t>z ryb, więc niemożliwe jest ich dostarczenie z pożywieniem w przypadku diet wegetariańskich.</w:t>
        </w:r>
      </w:ins>
      <w:ins w:id="689" w:author="Okot" w:date="2019-03-30T16:09:00Z">
        <w:r>
          <w:t xml:space="preserve"> Wegetarianie powinni dbać w związku z tym o właściwe spożycie jedynego źródła kwasów</w:t>
        </w:r>
      </w:ins>
      <w:ins w:id="690" w:author="Okot" w:date="2019-03-30T16:08:00Z">
        <w:r>
          <w:t xml:space="preserve"> </w:t>
        </w:r>
      </w:ins>
      <w:ins w:id="691" w:author="Okot" w:date="2019-03-30T16:10:00Z">
        <w:r>
          <w:t>omega-3 w swojej diecie</w:t>
        </w:r>
      </w:ins>
      <w:ins w:id="692" w:author="Okot" w:date="2019-03-30T16:11:00Z">
        <w:r>
          <w:t xml:space="preserve"> – kwasu </w:t>
        </w:r>
        <w:r w:rsidR="0034129B">
          <w:t xml:space="preserve">alfa-linolenowego (ALA), który w organizmie jest przekształcany w DHA i EPA. </w:t>
        </w:r>
      </w:ins>
      <w:ins w:id="693" w:author="Okot" w:date="2019-03-30T16:13:00Z">
        <w:r w:rsidR="0034129B">
          <w:t xml:space="preserve">Spożywanie ALA przynosi również korzyści osobom na dietach tradycyjnych: obniża stężenie złego cholesterolu, </w:t>
        </w:r>
      </w:ins>
      <w:ins w:id="694" w:author="Okot" w:date="2019-03-30T16:14:00Z">
        <w:r w:rsidR="0034129B">
          <w:t>podwyższając poziom dobrego.</w:t>
        </w:r>
      </w:ins>
    </w:p>
    <w:p w14:paraId="209E15A3" w14:textId="77777777" w:rsidR="00C548B3" w:rsidRDefault="00C548B3">
      <w:pPr>
        <w:rPr>
          <w:ins w:id="695" w:author="Okot" w:date="2019-03-30T16:01:00Z"/>
        </w:rPr>
        <w:pPrChange w:id="696" w:author="Okot" w:date="2019-03-28T17:34:00Z">
          <w:pPr>
            <w:ind w:firstLine="0"/>
            <w:jc w:val="left"/>
          </w:pPr>
        </w:pPrChange>
      </w:pPr>
      <w:ins w:id="697" w:author="Okot" w:date="2019-03-30T17:02:00Z">
        <w:r>
          <w:t>Z kolei n</w:t>
        </w:r>
      </w:ins>
      <w:ins w:id="698" w:author="Okot" w:date="2019-03-30T17:00:00Z">
        <w:r>
          <w:t>iedobór kwasów z rodziny omega-3 wpływa na zwiększenie ryzyka wystąpienia chorób układu krążenia,</w:t>
        </w:r>
      </w:ins>
      <w:ins w:id="699" w:author="Okot" w:date="2019-03-30T17:01:00Z">
        <w:r>
          <w:t xml:space="preserve"> kostno-stawowego,</w:t>
        </w:r>
      </w:ins>
      <w:ins w:id="700" w:author="Okot" w:date="2019-03-30T17:00:00Z">
        <w:r>
          <w:t xml:space="preserve"> choroby Alzheimera, </w:t>
        </w:r>
      </w:ins>
      <w:ins w:id="701" w:author="Okot" w:date="2019-03-30T17:01:00Z">
        <w:r>
          <w:t>depresji</w:t>
        </w:r>
      </w:ins>
      <w:ins w:id="702" w:author="Okot" w:date="2019-03-30T17:02:00Z">
        <w:r>
          <w:t xml:space="preserve"> oraz ADHD u dzieci.</w:t>
        </w:r>
      </w:ins>
    </w:p>
    <w:p w14:paraId="6BB0BF97" w14:textId="77777777" w:rsidR="001D0988" w:rsidRDefault="001D0988">
      <w:pPr>
        <w:rPr>
          <w:ins w:id="703" w:author="Okot" w:date="2019-03-30T19:06:00Z"/>
        </w:rPr>
        <w:pPrChange w:id="704" w:author="Okot" w:date="2019-03-28T17:34:00Z">
          <w:pPr>
            <w:ind w:firstLine="0"/>
            <w:jc w:val="left"/>
          </w:pPr>
        </w:pPrChange>
      </w:pPr>
      <w:ins w:id="705" w:author="Okot" w:date="2019-03-30T16:01:00Z">
        <w:r>
          <w:t>Niekorzystnymi tłuszczami, których konsumpcja jest skorelowana pozytywnie z chorobami układu krążenia</w:t>
        </w:r>
      </w:ins>
      <w:r w:rsidR="00F70B32">
        <w:t>, nerek</w:t>
      </w:r>
      <w:r w:rsidR="006D3FAD">
        <w:t>, zwiększeniem ryzyka występowania niektórych typów nowotworów, cukrzycy typu II, kamicy żółciowej</w:t>
      </w:r>
      <w:r w:rsidR="00F70B32">
        <w:t xml:space="preserve"> oraz wzrostem poziomu cholesterolu we krwi</w:t>
      </w:r>
      <w:ins w:id="706" w:author="Okot" w:date="2019-03-30T16:01:00Z">
        <w:r>
          <w:t>, są tłuszcze nasycone</w:t>
        </w:r>
      </w:ins>
      <w:ins w:id="707" w:author="Okot" w:date="2019-03-31T13:58:00Z">
        <w:r w:rsidR="00FD3B11">
          <w:t xml:space="preserve"> (SFA)</w:t>
        </w:r>
      </w:ins>
      <w:ins w:id="708" w:author="Okot" w:date="2019-03-30T16:01:00Z">
        <w:r>
          <w:t xml:space="preserve">, znajdujące </w:t>
        </w:r>
      </w:ins>
      <w:ins w:id="709" w:author="Okot" w:date="2019-03-30T16:03:00Z">
        <w:r>
          <w:t>się</w:t>
        </w:r>
      </w:ins>
      <w:ins w:id="710" w:author="Okot" w:date="2019-03-30T16:01:00Z">
        <w:r>
          <w:t xml:space="preserve"> </w:t>
        </w:r>
      </w:ins>
      <w:ins w:id="711" w:author="Okot" w:date="2019-03-30T16:03:00Z">
        <w:r>
          <w:t>głównie w produktach pochodzenia zwierzęcego oraz olejach tropikalnych.</w:t>
        </w:r>
      </w:ins>
      <w:ins w:id="712" w:author="Okot" w:date="2019-03-30T18:51:00Z">
        <w:r w:rsidR="00B81B62">
          <w:t xml:space="preserve"> </w:t>
        </w:r>
      </w:ins>
      <w:ins w:id="713" w:author="Okot" w:date="2019-03-30T19:05:00Z">
        <w:r w:rsidR="00562FC2">
          <w:t xml:space="preserve">Ich spożywanie nie jest niezbędne dla człowieka, </w:t>
        </w:r>
      </w:ins>
      <w:ins w:id="714" w:author="Okot" w:date="2019-03-31T13:53:00Z">
        <w:r w:rsidR="007A6114">
          <w:t>ponieważ organizm</w:t>
        </w:r>
      </w:ins>
      <w:r w:rsidR="00013986">
        <w:t xml:space="preserve"> sam</w:t>
      </w:r>
      <w:ins w:id="715" w:author="Okot" w:date="2019-03-31T13:53:00Z">
        <w:r w:rsidR="007A6114">
          <w:t xml:space="preserve"> potrafi </w:t>
        </w:r>
      </w:ins>
      <w:r w:rsidR="00013986">
        <w:t>je</w:t>
      </w:r>
      <w:ins w:id="716" w:author="Okot" w:date="2019-03-31T13:53:00Z">
        <w:r w:rsidR="007A6114">
          <w:t xml:space="preserve"> syntetyzować, </w:t>
        </w:r>
      </w:ins>
      <w:ins w:id="717" w:author="Okot" w:date="2019-03-30T19:05:00Z">
        <w:r w:rsidR="00562FC2">
          <w:t xml:space="preserve">ale ciężko </w:t>
        </w:r>
      </w:ins>
      <w:ins w:id="718" w:author="Okot" w:date="2019-03-30T19:06:00Z">
        <w:r w:rsidR="00562FC2">
          <w:t>go uniknąć.</w:t>
        </w:r>
      </w:ins>
    </w:p>
    <w:p w14:paraId="76B2F897" w14:textId="77777777" w:rsidR="00562FC2" w:rsidRDefault="00562FC2">
      <w:pPr>
        <w:rPr>
          <w:ins w:id="719" w:author="Okot" w:date="2019-03-30T18:58:00Z"/>
        </w:rPr>
        <w:pPrChange w:id="720" w:author="Okot" w:date="2019-03-28T17:34:00Z">
          <w:pPr>
            <w:ind w:firstLine="0"/>
            <w:jc w:val="left"/>
          </w:pPr>
        </w:pPrChange>
      </w:pPr>
      <w:ins w:id="721" w:author="Okot" w:date="2019-03-30T19:06:00Z">
        <w:r>
          <w:t>Wyjątkowym rodzajem kwasów tłuszczowych są tak zwane</w:t>
        </w:r>
      </w:ins>
      <w:ins w:id="722" w:author="Okot" w:date="2019-03-30T19:07:00Z">
        <w:r>
          <w:t xml:space="preserve"> „tłuszcze trans”. Zostały one stworzone chemicznie przez człowieka i służą do utwardzania pożywienia i przedłużania </w:t>
        </w:r>
      </w:ins>
      <w:r w:rsidR="00013986">
        <w:t xml:space="preserve">jego </w:t>
      </w:r>
      <w:ins w:id="723" w:author="Okot" w:date="2019-03-30T19:07:00Z">
        <w:r>
          <w:t>okresu przydatności do spożycia.</w:t>
        </w:r>
      </w:ins>
      <w:ins w:id="724" w:author="Okot" w:date="2019-03-30T19:08:00Z">
        <w:r>
          <w:t xml:space="preserve"> Na etykietach produktów widnieją jako „(częściowo) </w:t>
        </w:r>
        <w:r>
          <w:lastRenderedPageBreak/>
          <w:t xml:space="preserve">uwodorniony/utwardzony </w:t>
        </w:r>
      </w:ins>
      <w:ins w:id="725" w:author="Okot" w:date="2019-03-30T19:09:00Z">
        <w:r>
          <w:t>tłuszcz”. Ponieważ jest to wytwór stosunkowo nowoczesny</w:t>
        </w:r>
      </w:ins>
      <w:r w:rsidR="00013986">
        <w:t>,</w:t>
      </w:r>
      <w:ins w:id="726" w:author="Okot" w:date="2019-03-30T19:09:00Z">
        <w:r>
          <w:t xml:space="preserve"> jego dokładny wpływ na zdrowie człowieka jeszcze nie został gruntowanie przebadany, ale już teraz mówi się, że są to najbardziej szkodliwe tłuszcze ze wszystkich.</w:t>
        </w:r>
      </w:ins>
      <w:ins w:id="727" w:author="Okot" w:date="2019-03-30T19:06:00Z">
        <w:r>
          <w:t xml:space="preserve"> </w:t>
        </w:r>
      </w:ins>
      <w:r w:rsidR="006D3FAD">
        <w:t>Łączy się ich spożycie z podnoszeniem częstotliwości występowania chorób serca, zaburzeniami pracy wątroby oraz zaognianiem się insulinooporności.</w:t>
      </w:r>
    </w:p>
    <w:p w14:paraId="4AF7B90F" w14:textId="77777777" w:rsidR="00582840" w:rsidRDefault="00582840">
      <w:pPr>
        <w:rPr>
          <w:ins w:id="728" w:author="Okot" w:date="2019-03-30T15:51:00Z"/>
        </w:rPr>
        <w:pPrChange w:id="729" w:author="Okot" w:date="2019-03-28T17:34:00Z">
          <w:pPr>
            <w:ind w:firstLine="0"/>
            <w:jc w:val="left"/>
          </w:pPr>
        </w:pPrChange>
      </w:pPr>
      <w:ins w:id="730" w:author="Okot" w:date="2019-03-30T18:58:00Z">
        <w:r>
          <w:t>Dieta wysokotłuszczowa sprzyja przybieraniu na wadze i chorobom przewlekłym, podwyższa</w:t>
        </w:r>
      </w:ins>
      <w:ins w:id="731" w:author="Okot" w:date="2019-03-30T18:59:00Z">
        <w:r>
          <w:t xml:space="preserve"> poziom cholesterolu we krwi, co zwiększa ryzyko wystąpienia</w:t>
        </w:r>
      </w:ins>
      <w:ins w:id="732" w:author="Okot" w:date="2019-03-30T19:11:00Z">
        <w:r w:rsidR="00562FC2">
          <w:t xml:space="preserve"> miażdżycy,</w:t>
        </w:r>
      </w:ins>
      <w:ins w:id="733" w:author="Okot" w:date="2019-03-30T18:59:00Z">
        <w:r>
          <w:t xml:space="preserve"> chorób serca, w tym zawału.</w:t>
        </w:r>
      </w:ins>
      <w:ins w:id="734" w:author="Okot" w:date="2019-03-30T19:01:00Z">
        <w:r>
          <w:t xml:space="preserve"> Badania wskazują również na </w:t>
        </w:r>
      </w:ins>
      <w:ins w:id="735" w:author="Okot" w:date="2019-03-30T19:54:00Z">
        <w:r w:rsidR="001B72D1">
          <w:t>z</w:t>
        </w:r>
      </w:ins>
      <w:ins w:id="736" w:author="Okot" w:date="2019-03-30T19:01:00Z">
        <w:r>
          <w:t>większ</w:t>
        </w:r>
      </w:ins>
      <w:ins w:id="737" w:author="Okot" w:date="2019-03-30T19:54:00Z">
        <w:r w:rsidR="001B72D1">
          <w:t>anie</w:t>
        </w:r>
      </w:ins>
      <w:ins w:id="738" w:author="Okot" w:date="2019-03-30T19:01:00Z">
        <w:r>
          <w:t xml:space="preserve"> ryzyk</w:t>
        </w:r>
      </w:ins>
      <w:r w:rsidR="00013986">
        <w:t>a</w:t>
      </w:r>
      <w:ins w:id="739" w:author="Okot" w:date="2019-03-30T19:01:00Z">
        <w:r>
          <w:t xml:space="preserve"> wystąpienia raka, ze szczególnym uwzględnieniem raka piersi i jelita grubego.</w:t>
        </w:r>
      </w:ins>
      <w:ins w:id="740" w:author="Okot" w:date="2019-03-30T18:59:00Z">
        <w:r>
          <w:t xml:space="preserve"> </w:t>
        </w:r>
      </w:ins>
      <w:ins w:id="741" w:author="Okot" w:date="2019-03-30T18:58:00Z">
        <w:r>
          <w:t xml:space="preserve"> </w:t>
        </w:r>
      </w:ins>
      <w:r w:rsidR="00013986">
        <w:t>Jednocześnie dieta beztłuszczowa uniemożliwia przyswajanie witamin A, E, D, K i powoduje inne, wyżej omówione skutki niedoboru zdrowych tłuszczów.</w:t>
      </w:r>
    </w:p>
    <w:p w14:paraId="1C834633" w14:textId="77777777" w:rsidR="000F2B7A" w:rsidRDefault="000F2B7A">
      <w:pPr>
        <w:rPr>
          <w:ins w:id="742" w:author="Okot" w:date="2019-03-28T17:34:00Z"/>
        </w:rPr>
        <w:pPrChange w:id="743" w:author="Okot" w:date="2019-03-28T17:34:00Z">
          <w:pPr>
            <w:ind w:firstLine="0"/>
            <w:jc w:val="left"/>
          </w:pPr>
        </w:pPrChange>
      </w:pPr>
    </w:p>
    <w:p w14:paraId="7328CC85" w14:textId="798F9228" w:rsidR="009B563A" w:rsidRDefault="009B563A">
      <w:pPr>
        <w:pStyle w:val="Nagwek2"/>
        <w:rPr>
          <w:ins w:id="744" w:author="Okot" w:date="2019-03-30T17:06:00Z"/>
        </w:rPr>
        <w:pPrChange w:id="745" w:author="Okot" w:date="2019-03-28T17:34:00Z">
          <w:pPr>
            <w:ind w:firstLine="0"/>
            <w:jc w:val="left"/>
          </w:pPr>
        </w:pPrChange>
      </w:pPr>
      <w:bookmarkStart w:id="746" w:name="_Toc5963732"/>
      <w:ins w:id="747" w:author="Okot" w:date="2019-03-28T17:34:00Z">
        <w:r>
          <w:t>2.1.3.3. Węglowodany</w:t>
        </w:r>
      </w:ins>
      <w:ins w:id="748" w:author="Okot" w:date="2019-03-30T19:41:00Z">
        <w:r w:rsidR="00B66E9E">
          <w:t xml:space="preserve"> [1</w:t>
        </w:r>
      </w:ins>
      <w:r w:rsidR="00214EE1">
        <w:t>8</w:t>
      </w:r>
      <w:ins w:id="749" w:author="Okot" w:date="2019-03-30T19:41:00Z">
        <w:r w:rsidR="00B66E9E">
          <w:t>,1</w:t>
        </w:r>
      </w:ins>
      <w:r w:rsidR="00214EE1">
        <w:t>9</w:t>
      </w:r>
      <w:ins w:id="750" w:author="Okot" w:date="2019-03-30T19:41:00Z">
        <w:r w:rsidR="00B66E9E">
          <w:t>,</w:t>
        </w:r>
      </w:ins>
      <w:r w:rsidR="00214EE1">
        <w:t>20</w:t>
      </w:r>
      <w:ins w:id="751" w:author="Okot" w:date="2019-03-30T19:41:00Z">
        <w:r w:rsidR="00B66E9E">
          <w:t>]</w:t>
        </w:r>
      </w:ins>
      <w:bookmarkEnd w:id="746"/>
    </w:p>
    <w:p w14:paraId="7F3AFAC8" w14:textId="77777777" w:rsidR="0070269B" w:rsidRDefault="0070269B">
      <w:pPr>
        <w:rPr>
          <w:ins w:id="752" w:author="Okot" w:date="2019-03-30T17:06:00Z"/>
        </w:rPr>
        <w:pPrChange w:id="753" w:author="Okot" w:date="2019-03-30T17:06:00Z">
          <w:pPr>
            <w:ind w:firstLine="0"/>
            <w:jc w:val="left"/>
          </w:pPr>
        </w:pPrChange>
      </w:pPr>
    </w:p>
    <w:p w14:paraId="14B3BD39" w14:textId="77777777" w:rsidR="0039042B" w:rsidRDefault="0070269B">
      <w:pPr>
        <w:rPr>
          <w:ins w:id="754" w:author="Okot" w:date="2019-03-30T18:21:00Z"/>
        </w:rPr>
        <w:pPrChange w:id="755" w:author="Okot" w:date="2019-03-30T17:06:00Z">
          <w:pPr>
            <w:ind w:firstLine="0"/>
            <w:jc w:val="left"/>
          </w:pPr>
        </w:pPrChange>
      </w:pPr>
      <w:ins w:id="756" w:author="Okot" w:date="2019-03-30T17:06:00Z">
        <w:r>
          <w:t>Węglowodany są pods</w:t>
        </w:r>
        <w:r w:rsidR="0039042B">
          <w:t>tawowym źródłem energii dla</w:t>
        </w:r>
        <w:r>
          <w:t xml:space="preserve"> człowieka. </w:t>
        </w:r>
      </w:ins>
      <w:ins w:id="757" w:author="Okot" w:date="2019-03-30T17:39:00Z">
        <w:r w:rsidR="001C4B6E">
          <w:t xml:space="preserve">Potocznie nazywa się je cukrami, co stanowi uproszczenie, ponieważ węglowodany są </w:t>
        </w:r>
      </w:ins>
      <w:r w:rsidR="00396176">
        <w:t xml:space="preserve">de facto </w:t>
      </w:r>
      <w:ins w:id="758" w:author="Okot" w:date="2019-03-30T17:39:00Z">
        <w:r w:rsidR="001C4B6E">
          <w:t xml:space="preserve">budulcem cząsteczek cukrów. </w:t>
        </w:r>
      </w:ins>
      <w:ins w:id="759" w:author="Okot" w:date="2019-03-30T17:38:00Z">
        <w:r w:rsidR="001C4B6E">
          <w:t>Rozróżniamy</w:t>
        </w:r>
      </w:ins>
      <w:ins w:id="760" w:author="Okot" w:date="2019-03-30T17:08:00Z">
        <w:r>
          <w:t xml:space="preserve"> cukry proste i złożone, które powstają z cząsteczek tych pierwszych połączonych wiązaniami glikozydowymi.</w:t>
        </w:r>
      </w:ins>
      <w:r w:rsidR="00DC1715">
        <w:t xml:space="preserve"> </w:t>
      </w:r>
    </w:p>
    <w:p w14:paraId="4E6F0335" w14:textId="77777777" w:rsidR="001A43F6" w:rsidRDefault="0070269B">
      <w:pPr>
        <w:rPr>
          <w:ins w:id="761" w:author="Okot" w:date="2019-03-30T20:18:00Z"/>
        </w:rPr>
        <w:pPrChange w:id="762" w:author="Okot" w:date="2019-03-30T17:06:00Z">
          <w:pPr>
            <w:ind w:firstLine="0"/>
            <w:jc w:val="left"/>
          </w:pPr>
        </w:pPrChange>
      </w:pPr>
      <w:ins w:id="763" w:author="Okot" w:date="2019-03-30T17:12:00Z">
        <w:r>
          <w:t>W naturze rzadko występują monocukry</w:t>
        </w:r>
      </w:ins>
      <w:ins w:id="764" w:author="Okot" w:date="2019-03-30T18:15:00Z">
        <w:r w:rsidR="0039042B">
          <w:t>,</w:t>
        </w:r>
      </w:ins>
      <w:ins w:id="765" w:author="Okot" w:date="2019-03-30T17:12:00Z">
        <w:r>
          <w:t xml:space="preserve"> a </w:t>
        </w:r>
        <w:r w:rsidR="0039042B">
          <w:t xml:space="preserve">w diecie </w:t>
        </w:r>
      </w:ins>
      <w:ins w:id="766" w:author="Okot" w:date="2019-03-30T18:18:00Z">
        <w:r w:rsidR="0039042B">
          <w:t>można się zetknąć z</w:t>
        </w:r>
      </w:ins>
      <w:ins w:id="767" w:author="Okot" w:date="2019-03-30T17:12:00Z">
        <w:r w:rsidR="0039042B">
          <w:t xml:space="preserve"> fruktozą</w:t>
        </w:r>
        <w:r>
          <w:t xml:space="preserve"> (cukier znajdujący się w owocach)</w:t>
        </w:r>
      </w:ins>
      <w:r w:rsidR="00396176">
        <w:t>,</w:t>
      </w:r>
      <w:ins w:id="768" w:author="Okot" w:date="2019-03-30T17:12:00Z">
        <w:r>
          <w:t xml:space="preserve"> glukoz</w:t>
        </w:r>
      </w:ins>
      <w:ins w:id="769" w:author="Okot" w:date="2019-03-30T18:19:00Z">
        <w:r w:rsidR="0039042B">
          <w:t>ą</w:t>
        </w:r>
      </w:ins>
      <w:ins w:id="770" w:author="Okot" w:date="2019-03-30T18:18:00Z">
        <w:r w:rsidR="0039042B">
          <w:t xml:space="preserve"> (obecną we </w:t>
        </w:r>
      </w:ins>
      <w:ins w:id="771" w:author="Okot" w:date="2019-03-30T18:20:00Z">
        <w:r w:rsidR="0039042B">
          <w:t>krwi) i</w:t>
        </w:r>
      </w:ins>
      <w:ins w:id="772" w:author="Okot" w:date="2019-03-30T18:19:00Z">
        <w:r w:rsidR="0039042B">
          <w:t xml:space="preserve"> galaktozą (zawartą </w:t>
        </w:r>
      </w:ins>
      <w:ins w:id="773" w:author="Okot" w:date="2019-03-30T18:20:00Z">
        <w:r w:rsidR="0039042B">
          <w:t>m.in. w</w:t>
        </w:r>
      </w:ins>
      <w:ins w:id="774" w:author="Okot" w:date="2019-03-30T18:19:00Z">
        <w:r w:rsidR="0039042B">
          <w:t xml:space="preserve"> miodzie)</w:t>
        </w:r>
      </w:ins>
      <w:ins w:id="775" w:author="Okot" w:date="2019-03-30T17:12:00Z">
        <w:r>
          <w:t>.</w:t>
        </w:r>
      </w:ins>
      <w:ins w:id="776" w:author="Okot" w:date="2019-03-30T18:21:00Z">
        <w:r w:rsidR="0039042B">
          <w:t xml:space="preserve"> Szeroko rozpowszechnione w pożywieniu są za to dwucukry: sacharoza (</w:t>
        </w:r>
      </w:ins>
      <w:ins w:id="777" w:author="Okot" w:date="2019-03-30T21:11:00Z">
        <w:r w:rsidR="00B8484D">
          <w:t>popularny</w:t>
        </w:r>
      </w:ins>
      <w:ins w:id="778" w:author="Okot" w:date="2019-03-30T18:21:00Z">
        <w:r w:rsidR="0039042B">
          <w:t xml:space="preserve"> </w:t>
        </w:r>
      </w:ins>
      <w:ins w:id="779" w:author="Okot" w:date="2019-03-30T18:22:00Z">
        <w:r w:rsidR="0039042B">
          <w:t>biały</w:t>
        </w:r>
      </w:ins>
      <w:ins w:id="780" w:author="Okot" w:date="2019-03-30T18:21:00Z">
        <w:r w:rsidR="0039042B">
          <w:t xml:space="preserve"> cukier)</w:t>
        </w:r>
      </w:ins>
      <w:ins w:id="781" w:author="Okot" w:date="2019-03-30T18:22:00Z">
        <w:r w:rsidR="0039042B">
          <w:t xml:space="preserve"> czy laktoza (</w:t>
        </w:r>
      </w:ins>
      <w:ins w:id="782" w:author="Okot" w:date="2019-03-30T18:23:00Z">
        <w:r w:rsidR="0039042B">
          <w:t>obecna</w:t>
        </w:r>
      </w:ins>
      <w:ins w:id="783" w:author="Okot" w:date="2019-03-30T18:22:00Z">
        <w:r w:rsidR="0039042B">
          <w:t xml:space="preserve"> w mleku). </w:t>
        </w:r>
      </w:ins>
      <w:ins w:id="784" w:author="Okot" w:date="2019-03-30T18:23:00Z">
        <w:r w:rsidR="008C09DF">
          <w:t xml:space="preserve">Węglowodany </w:t>
        </w:r>
      </w:ins>
      <w:ins w:id="785" w:author="Okot" w:date="2019-03-30T18:24:00Z">
        <w:r w:rsidR="008C09DF">
          <w:t>złożone</w:t>
        </w:r>
        <w:r w:rsidR="00B8484D">
          <w:t>,</w:t>
        </w:r>
      </w:ins>
      <w:ins w:id="786" w:author="Okot" w:date="2019-03-30T21:11:00Z">
        <w:r w:rsidR="00B8484D">
          <w:t xml:space="preserve"> </w:t>
        </w:r>
      </w:ins>
      <w:ins w:id="787" w:author="Okot" w:date="2019-03-30T18:24:00Z">
        <w:r w:rsidR="008C09DF">
          <w:t>czyli składające się z co naj</w:t>
        </w:r>
      </w:ins>
      <w:ins w:id="788" w:author="Okot" w:date="2019-03-30T18:25:00Z">
        <w:r w:rsidR="00B8484D">
          <w:t>mniej trzech cząsteczek cukru,</w:t>
        </w:r>
      </w:ins>
      <w:ins w:id="789" w:author="Okot" w:date="2019-03-30T18:23:00Z">
        <w:r w:rsidR="008C09DF">
          <w:t xml:space="preserve"> </w:t>
        </w:r>
      </w:ins>
      <w:ins w:id="790" w:author="Okot" w:date="2019-03-30T18:24:00Z">
        <w:r w:rsidR="008C09DF">
          <w:t xml:space="preserve">są </w:t>
        </w:r>
      </w:ins>
      <w:ins w:id="791" w:author="Okot" w:date="2019-03-30T18:25:00Z">
        <w:r w:rsidR="008C09DF">
          <w:t>s</w:t>
        </w:r>
      </w:ins>
      <w:ins w:id="792" w:author="Okot" w:date="2019-03-30T17:40:00Z">
        <w:r w:rsidR="008C09DF">
          <w:t>zczególnie istotne</w:t>
        </w:r>
      </w:ins>
      <w:ins w:id="793" w:author="Okot" w:date="2019-03-30T17:13:00Z">
        <w:r>
          <w:t xml:space="preserve"> z dietetycznego punkt</w:t>
        </w:r>
      </w:ins>
      <w:ins w:id="794" w:author="Okot" w:date="2019-03-30T18:25:00Z">
        <w:r w:rsidR="008C09DF">
          <w:t>u</w:t>
        </w:r>
      </w:ins>
      <w:ins w:id="795" w:author="Okot" w:date="2019-03-30T17:13:00Z">
        <w:r>
          <w:t xml:space="preserve"> wid</w:t>
        </w:r>
        <w:r w:rsidR="008C09DF">
          <w:t>zenia</w:t>
        </w:r>
      </w:ins>
      <w:ins w:id="796" w:author="Okot" w:date="2019-03-30T17:14:00Z">
        <w:r>
          <w:t>.</w:t>
        </w:r>
      </w:ins>
      <w:ins w:id="797" w:author="Okot" w:date="2019-03-30T18:25:00Z">
        <w:r w:rsidR="008C09DF">
          <w:t xml:space="preserve"> Z</w:t>
        </w:r>
      </w:ins>
      <w:ins w:id="798" w:author="Okot" w:date="2019-03-30T18:26:00Z">
        <w:r w:rsidR="008C09DF">
          <w:t xml:space="preserve">aliczamy do nich błonnik i skrobię. </w:t>
        </w:r>
      </w:ins>
    </w:p>
    <w:p w14:paraId="13DAD762" w14:textId="2AFE20FB" w:rsidR="001A43F6" w:rsidRDefault="002F7087">
      <w:pPr>
        <w:rPr>
          <w:ins w:id="799" w:author="Okot" w:date="2019-03-30T20:18:00Z"/>
        </w:rPr>
        <w:pPrChange w:id="800" w:author="Okot" w:date="2019-03-30T17:06:00Z">
          <w:pPr>
            <w:ind w:firstLine="0"/>
            <w:jc w:val="left"/>
          </w:pPr>
        </w:pPrChange>
      </w:pPr>
      <w:ins w:id="801" w:author="Okot" w:date="2019-03-30T17:19:00Z">
        <w:r>
          <w:t>Błonnik</w:t>
        </w:r>
      </w:ins>
      <w:ins w:id="802" w:author="Okot" w:date="2019-03-30T20:15:00Z">
        <w:r w:rsidR="001A43F6">
          <w:t>, który można znaleźć jedynie w produktach pochodzenia roślinnego,</w:t>
        </w:r>
      </w:ins>
      <w:ins w:id="803" w:author="Okot" w:date="2019-03-30T17:19:00Z">
        <w:r>
          <w:t xml:space="preserve"> redukuje ryzyko zaparć</w:t>
        </w:r>
      </w:ins>
      <w:ins w:id="804" w:author="Okot" w:date="2019-03-30T17:44:00Z">
        <w:r w:rsidR="00CD7C0F">
          <w:t xml:space="preserve"> wspomagając pracę jelit</w:t>
        </w:r>
      </w:ins>
      <w:ins w:id="805" w:author="Okot" w:date="2019-03-30T17:19:00Z">
        <w:r>
          <w:t xml:space="preserve">, </w:t>
        </w:r>
      </w:ins>
      <w:ins w:id="806" w:author="Okot" w:date="2019-03-30T20:27:00Z">
        <w:r w:rsidR="001B4EBC">
          <w:t xml:space="preserve">obniża ciśnienie, </w:t>
        </w:r>
      </w:ins>
      <w:ins w:id="807" w:author="Okot" w:date="2019-03-30T17:21:00Z">
        <w:r w:rsidR="00CD7C0F">
          <w:t>zmniejsza</w:t>
        </w:r>
      </w:ins>
      <w:ins w:id="808" w:author="Okot" w:date="2019-03-30T17:19:00Z">
        <w:r>
          <w:t xml:space="preserve"> poziom cholesterolu całkowitego</w:t>
        </w:r>
      </w:ins>
      <w:r w:rsidR="00BA56E9">
        <w:t xml:space="preserve"> i</w:t>
      </w:r>
      <w:ins w:id="809" w:author="Okot" w:date="2019-03-30T17:19:00Z">
        <w:r>
          <w:t xml:space="preserve"> LDL</w:t>
        </w:r>
      </w:ins>
      <w:r w:rsidR="00BA56E9">
        <w:t xml:space="preserve"> oraz ryzyko choroby wieńcowej</w:t>
      </w:r>
      <w:ins w:id="810" w:author="Okot" w:date="2019-03-30T17:19:00Z">
        <w:r>
          <w:t>, zapobiega otyłości</w:t>
        </w:r>
      </w:ins>
      <w:ins w:id="811" w:author="Okot" w:date="2019-03-30T17:20:00Z">
        <w:r>
          <w:t xml:space="preserve"> i insulinooporności</w:t>
        </w:r>
      </w:ins>
      <w:ins w:id="812" w:author="Okot" w:date="2019-03-30T17:19:00Z">
        <w:r w:rsidR="00CD7C0F">
          <w:t xml:space="preserve"> stabilizując</w:t>
        </w:r>
      </w:ins>
      <w:ins w:id="813" w:author="Okot" w:date="2019-03-30T17:21:00Z">
        <w:r>
          <w:t xml:space="preserve"> poziom glukozy we krwi po jedzeniu, </w:t>
        </w:r>
      </w:ins>
      <w:ins w:id="814" w:author="Okot" w:date="2019-03-30T17:44:00Z">
        <w:r w:rsidR="00CD7C0F">
          <w:t xml:space="preserve">a także </w:t>
        </w:r>
      </w:ins>
      <w:ins w:id="815" w:author="Okot" w:date="2019-03-30T17:21:00Z">
        <w:r>
          <w:t xml:space="preserve">sprzyja odchudzaniu </w:t>
        </w:r>
      </w:ins>
      <w:ins w:id="816" w:author="Okot" w:date="2019-03-30T17:22:00Z">
        <w:r>
          <w:t>wzmacniając</w:t>
        </w:r>
      </w:ins>
      <w:ins w:id="817" w:author="Okot" w:date="2019-03-30T17:21:00Z">
        <w:r>
          <w:t xml:space="preserve"> </w:t>
        </w:r>
      </w:ins>
      <w:ins w:id="818" w:author="Okot" w:date="2019-03-30T17:22:00Z">
        <w:r>
          <w:t>na dłużej uczucie sytości</w:t>
        </w:r>
      </w:ins>
      <w:ins w:id="819" w:author="Okot" w:date="2019-03-30T20:01:00Z">
        <w:r w:rsidR="001A0FE8">
          <w:t xml:space="preserve"> i zmniejszając apetyt</w:t>
        </w:r>
      </w:ins>
      <w:ins w:id="820" w:author="Okot" w:date="2019-03-30T17:22:00Z">
        <w:r>
          <w:t>.</w:t>
        </w:r>
      </w:ins>
      <w:ins w:id="821" w:author="Okot" w:date="2019-03-30T18:26:00Z">
        <w:r w:rsidR="008C09DF">
          <w:t xml:space="preserve"> </w:t>
        </w:r>
      </w:ins>
      <w:ins w:id="822" w:author="Okot" w:date="2019-03-30T19:59:00Z">
        <w:r w:rsidR="001A0FE8">
          <w:t xml:space="preserve">Jest substancją nietrawioną przez organizm ludzki, ale przechodzi przez cały układ pokarmowy zabierając ze sobą wiele szkodliwych związków. </w:t>
        </w:r>
      </w:ins>
      <w:r w:rsidR="00396176">
        <w:t>Badanie EPIC, j</w:t>
      </w:r>
      <w:ins w:id="823" w:author="Okot" w:date="2019-03-30T20:15:00Z">
        <w:r w:rsidR="001A43F6">
          <w:t>edno z najsłynniejszych badań poświęcony</w:t>
        </w:r>
      </w:ins>
      <w:ins w:id="824" w:author="Okot" w:date="2019-03-30T20:17:00Z">
        <w:r w:rsidR="001A43F6">
          <w:t>c</w:t>
        </w:r>
      </w:ins>
      <w:ins w:id="825" w:author="Okot" w:date="2019-03-30T20:15:00Z">
        <w:r w:rsidR="001A43F6">
          <w:t>h żywieniu</w:t>
        </w:r>
      </w:ins>
      <w:ins w:id="826" w:author="Okot" w:date="2019-03-30T20:44:00Z">
        <w:r w:rsidR="009B004F">
          <w:t xml:space="preserve"> i nowotworom</w:t>
        </w:r>
      </w:ins>
      <w:r w:rsidR="00396176">
        <w:t>,</w:t>
      </w:r>
      <w:ins w:id="827" w:author="Okot" w:date="2019-03-30T20:16:00Z">
        <w:r w:rsidR="001A43F6">
          <w:t xml:space="preserve"> wykazało, że</w:t>
        </w:r>
      </w:ins>
      <w:ins w:id="828" w:author="Okot" w:date="2019-03-30T20:17:00Z">
        <w:r w:rsidR="001A43F6">
          <w:t xml:space="preserve"> spożywanie większych ilości błonnika w pożywieniu jest pozytywnie skorelowane ze zmniejszeniem ryzyka zachorowania na raka jeli</w:t>
        </w:r>
        <w:r w:rsidR="005D4A75">
          <w:t>ta grubego </w:t>
        </w:r>
        <w:r w:rsidR="001A43F6">
          <w:t>[</w:t>
        </w:r>
      </w:ins>
      <w:r w:rsidR="00310A5D">
        <w:t>1</w:t>
      </w:r>
      <w:r w:rsidR="00214EE1">
        <w:t>6</w:t>
      </w:r>
      <w:ins w:id="829" w:author="Okot" w:date="2019-03-30T20:28:00Z">
        <w:r w:rsidR="001B4EBC">
          <w:t>,</w:t>
        </w:r>
      </w:ins>
      <w:r w:rsidR="00EB398E">
        <w:t>1</w:t>
      </w:r>
      <w:r w:rsidR="00214EE1">
        <w:t>7</w:t>
      </w:r>
      <w:ins w:id="830" w:author="Okot" w:date="2019-03-30T20:17:00Z">
        <w:r w:rsidR="001A43F6">
          <w:t xml:space="preserve">]. </w:t>
        </w:r>
      </w:ins>
    </w:p>
    <w:p w14:paraId="4D8576E2" w14:textId="77777777" w:rsidR="008C09DF" w:rsidRDefault="008C09DF">
      <w:pPr>
        <w:rPr>
          <w:ins w:id="831" w:author="Okot" w:date="2019-03-30T18:29:00Z"/>
        </w:rPr>
        <w:pPrChange w:id="832" w:author="Okot" w:date="2019-03-30T17:06:00Z">
          <w:pPr>
            <w:ind w:firstLine="0"/>
            <w:jc w:val="left"/>
          </w:pPr>
        </w:pPrChange>
      </w:pPr>
      <w:ins w:id="833" w:author="Okot" w:date="2019-03-30T18:26:00Z">
        <w:r>
          <w:lastRenderedPageBreak/>
          <w:t>Skrobia jest wspaniałym źródłem energii, a jej szczególna odmiana, skrobia oporna, która nie ulega tr</w:t>
        </w:r>
        <w:r w:rsidR="001A0FE8">
          <w:t>awieniu, działa podobnie</w:t>
        </w:r>
        <w:r>
          <w:t xml:space="preserve"> jak błonnik.</w:t>
        </w:r>
      </w:ins>
    </w:p>
    <w:p w14:paraId="142EA35B" w14:textId="77777777" w:rsidR="00396176" w:rsidRDefault="007E1661">
      <w:pPr>
        <w:pPrChange w:id="834" w:author="Okot" w:date="2019-03-30T17:06:00Z">
          <w:pPr>
            <w:ind w:firstLine="0"/>
            <w:jc w:val="left"/>
          </w:pPr>
        </w:pPrChange>
      </w:pPr>
      <w:ins w:id="835" w:author="Okot" w:date="2019-03-30T18:29:00Z">
        <w:r>
          <w:t xml:space="preserve">Funkcjonuje wiele mitów na temat węglowodanów sprzyjających popularności diet niskowęglowodanowych. Główny z nich mówi, że </w:t>
        </w:r>
      </w:ins>
      <w:ins w:id="836" w:author="Okot" w:date="2019-03-30T18:30:00Z">
        <w:r>
          <w:t>to właśnie ten makroskładnik tuczy.</w:t>
        </w:r>
        <w:r w:rsidR="001B72D1">
          <w:t xml:space="preserve"> J</w:t>
        </w:r>
      </w:ins>
      <w:ins w:id="837" w:author="Okot" w:date="2019-03-30T18:31:00Z">
        <w:r>
          <w:t>ak w każdym micie, jest w nim ziarno prawdy.</w:t>
        </w:r>
      </w:ins>
      <w:ins w:id="838" w:author="Okot" w:date="2019-03-30T18:33:00Z">
        <w:r w:rsidR="007600DA">
          <w:t xml:space="preserve"> </w:t>
        </w:r>
      </w:ins>
    </w:p>
    <w:p w14:paraId="5C3D9912" w14:textId="77777777" w:rsidR="00B81B62" w:rsidRDefault="00062B6C" w:rsidP="00396176">
      <w:pPr>
        <w:rPr>
          <w:ins w:id="839" w:author="Okot" w:date="2019-03-30T18:44:00Z"/>
        </w:rPr>
      </w:pPr>
      <w:ins w:id="840" w:author="Okot" w:date="2019-03-30T18:34:00Z">
        <w:r>
          <w:t>I</w:t>
        </w:r>
      </w:ins>
      <w:ins w:id="841" w:author="Okot" w:date="2019-03-30T18:35:00Z">
        <w:r>
          <w:t>stnieje jeszcze jeden podział węglowodanów i tyczy się on głównie</w:t>
        </w:r>
      </w:ins>
      <w:ins w:id="842" w:author="Okot" w:date="2019-03-30T18:36:00Z">
        <w:r>
          <w:t xml:space="preserve"> tych pochodzenia</w:t>
        </w:r>
      </w:ins>
      <w:ins w:id="843" w:author="Okot" w:date="2019-03-30T19:55:00Z">
        <w:r w:rsidR="001B72D1">
          <w:t xml:space="preserve"> zbożowego</w:t>
        </w:r>
      </w:ins>
      <w:ins w:id="844" w:author="Okot" w:date="2019-03-30T18:35:00Z">
        <w:r>
          <w:t>.</w:t>
        </w:r>
      </w:ins>
      <w:ins w:id="845" w:author="Okot" w:date="2019-03-30T18:36:00Z">
        <w:r>
          <w:t xml:space="preserve"> Wyróżniamy </w:t>
        </w:r>
      </w:ins>
      <w:ins w:id="846" w:author="Okot" w:date="2019-03-30T18:37:00Z">
        <w:r>
          <w:t>węglowodany z</w:t>
        </w:r>
      </w:ins>
      <w:ins w:id="847" w:author="Okot" w:date="2019-03-30T18:36:00Z">
        <w:r>
          <w:t xml:space="preserve"> </w:t>
        </w:r>
      </w:ins>
      <w:ins w:id="848" w:author="Okot" w:date="2019-03-30T18:37:00Z">
        <w:r>
          <w:t xml:space="preserve">produktów </w:t>
        </w:r>
      </w:ins>
      <w:ins w:id="849" w:author="Okot" w:date="2019-03-30T18:35:00Z">
        <w:r>
          <w:t>rafinowanych i pełnoziarnistych</w:t>
        </w:r>
      </w:ins>
      <w:ins w:id="850" w:author="Okot" w:date="2019-03-30T18:38:00Z">
        <w:r>
          <w:t xml:space="preserve">. </w:t>
        </w:r>
      </w:ins>
      <w:ins w:id="851" w:author="Okot" w:date="2019-03-30T19:55:00Z">
        <w:r w:rsidR="001B72D1">
          <w:t>„</w:t>
        </w:r>
      </w:ins>
      <w:ins w:id="852" w:author="Okot" w:date="2019-03-30T18:38:00Z">
        <w:r w:rsidR="001B72D1">
          <w:t>Rafinowany</w:t>
        </w:r>
      </w:ins>
      <w:ins w:id="853" w:author="Okot" w:date="2019-03-30T19:55:00Z">
        <w:r w:rsidR="001B72D1">
          <w:t>”</w:t>
        </w:r>
      </w:ins>
      <w:ins w:id="854" w:author="Okot" w:date="2019-03-30T18:38:00Z">
        <w:r>
          <w:t xml:space="preserve"> oznacza</w:t>
        </w:r>
      </w:ins>
      <w:ins w:id="855" w:author="Okot" w:date="2019-03-30T18:39:00Z">
        <w:r w:rsidR="001B72D1">
          <w:t xml:space="preserve"> pochodzący</w:t>
        </w:r>
        <w:r>
          <w:t xml:space="preserve"> z ziarna</w:t>
        </w:r>
      </w:ins>
      <w:ins w:id="856" w:author="Okot" w:date="2019-03-30T18:38:00Z">
        <w:r>
          <w:t xml:space="preserve"> poddane</w:t>
        </w:r>
      </w:ins>
      <w:ins w:id="857" w:author="Okot" w:date="2019-03-30T18:39:00Z">
        <w:r>
          <w:t>go</w:t>
        </w:r>
      </w:ins>
      <w:ins w:id="858" w:author="Okot" w:date="2019-03-30T18:38:00Z">
        <w:r>
          <w:t xml:space="preserve"> intensywnej obróbce, oczyszc</w:t>
        </w:r>
      </w:ins>
      <w:ins w:id="859" w:author="Okot" w:date="2019-03-30T18:39:00Z">
        <w:r>
          <w:t>z</w:t>
        </w:r>
      </w:ins>
      <w:ins w:id="860" w:author="Okot" w:date="2019-03-30T18:38:00Z">
        <w:r>
          <w:t>aniu.</w:t>
        </w:r>
      </w:ins>
      <w:ins w:id="861" w:author="Okot" w:date="2019-03-30T18:39:00Z">
        <w:r>
          <w:t xml:space="preserve"> Niestety, nie chodzi o usuwanie substancji, które są szkodliwe, tylko zarodka i otrębów, które są źródłem wielu składników odżywczych.</w:t>
        </w:r>
      </w:ins>
      <w:ins w:id="862" w:author="Okot" w:date="2019-03-30T18:40:00Z">
        <w:r>
          <w:t xml:space="preserve"> </w:t>
        </w:r>
      </w:ins>
      <w:ins w:id="863" w:author="Okot" w:date="2019-03-30T18:41:00Z">
        <w:r>
          <w:t xml:space="preserve">Produkt </w:t>
        </w:r>
      </w:ins>
      <w:ins w:id="864" w:author="Okot" w:date="2019-03-30T18:40:00Z">
        <w:r>
          <w:t>pełnoziarnist</w:t>
        </w:r>
      </w:ins>
      <w:ins w:id="865" w:author="Okot" w:date="2019-03-30T18:42:00Z">
        <w:r>
          <w:t>y</w:t>
        </w:r>
      </w:ins>
      <w:ins w:id="866" w:author="Okot" w:date="2019-03-30T18:40:00Z">
        <w:r w:rsidR="001B72D1">
          <w:t>, chociaż</w:t>
        </w:r>
        <w:r>
          <w:t xml:space="preserve"> </w:t>
        </w:r>
      </w:ins>
      <w:ins w:id="867" w:author="Okot" w:date="2019-03-30T18:42:00Z">
        <w:r w:rsidR="001B72D1">
          <w:t>zawiera również</w:t>
        </w:r>
        <w:r>
          <w:t xml:space="preserve"> </w:t>
        </w:r>
      </w:ins>
      <w:ins w:id="868" w:author="Okot" w:date="2019-03-30T18:41:00Z">
        <w:r>
          <w:t>ziarno</w:t>
        </w:r>
      </w:ins>
      <w:ins w:id="869" w:author="Okot" w:date="2019-03-30T19:56:00Z">
        <w:r w:rsidR="001B72D1">
          <w:t xml:space="preserve"> obrobione (zazwyczaj</w:t>
        </w:r>
      </w:ins>
      <w:ins w:id="870" w:author="Okot" w:date="2019-03-30T18:41:00Z">
        <w:r>
          <w:t xml:space="preserve"> zmiażdżone lub </w:t>
        </w:r>
      </w:ins>
      <w:ins w:id="871" w:author="Okot" w:date="2019-03-30T18:43:00Z">
        <w:r>
          <w:t>zmielone</w:t>
        </w:r>
      </w:ins>
      <w:ins w:id="872" w:author="Okot" w:date="2019-03-30T19:56:00Z">
        <w:r w:rsidR="001B72D1">
          <w:t>)</w:t>
        </w:r>
      </w:ins>
      <w:ins w:id="873" w:author="Okot" w:date="2019-03-30T18:43:00Z">
        <w:r w:rsidR="001B72D1">
          <w:t xml:space="preserve">, ma w </w:t>
        </w:r>
      </w:ins>
      <w:ins w:id="874" w:author="Okot" w:date="2019-03-30T19:57:00Z">
        <w:r w:rsidR="001B72D1">
          <w:t>składzie</w:t>
        </w:r>
      </w:ins>
      <w:ins w:id="875" w:author="Okot" w:date="2019-03-30T18:43:00Z">
        <w:r w:rsidR="001B72D1">
          <w:t xml:space="preserve"> </w:t>
        </w:r>
      </w:ins>
      <w:ins w:id="876" w:author="Okot" w:date="2019-03-30T19:57:00Z">
        <w:r w:rsidR="001B72D1">
          <w:t>również</w:t>
        </w:r>
      </w:ins>
      <w:ins w:id="877" w:author="Okot" w:date="2019-03-30T18:42:00Z">
        <w:r>
          <w:t xml:space="preserve"> zarodki i otręby w takiej samej proporcji, w jakiej znajdowały się przed obróbką, d</w:t>
        </w:r>
      </w:ins>
      <w:ins w:id="878" w:author="Okot" w:date="2019-03-30T18:43:00Z">
        <w:r>
          <w:t xml:space="preserve">zięki czemu jest bogatym źródłem nie tylko węglowodanów złożonych, ale też białka, błonnika, witamin i </w:t>
        </w:r>
      </w:ins>
      <w:ins w:id="879" w:author="Okot" w:date="2019-03-30T18:44:00Z">
        <w:r>
          <w:t>składników</w:t>
        </w:r>
      </w:ins>
      <w:ins w:id="880" w:author="Okot" w:date="2019-03-30T18:43:00Z">
        <w:r>
          <w:t xml:space="preserve"> </w:t>
        </w:r>
      </w:ins>
      <w:ins w:id="881" w:author="Okot" w:date="2019-03-30T18:44:00Z">
        <w:r>
          <w:t>mineralnych.</w:t>
        </w:r>
      </w:ins>
    </w:p>
    <w:p w14:paraId="42263E86" w14:textId="77777777" w:rsidR="00396176" w:rsidRDefault="00B81B62">
      <w:pPr>
        <w:pPrChange w:id="882" w:author="Okot" w:date="2019-03-30T17:06:00Z">
          <w:pPr>
            <w:ind w:firstLine="0"/>
            <w:jc w:val="left"/>
          </w:pPr>
        </w:pPrChange>
      </w:pPr>
      <w:ins w:id="883" w:author="Okot" w:date="2019-03-30T18:44:00Z">
        <w:r>
          <w:t>Dieta współczesnego człowieka składa się w duże</w:t>
        </w:r>
        <w:r w:rsidR="005D4A75">
          <w:t>j mierze z produkt</w:t>
        </w:r>
      </w:ins>
      <w:ins w:id="884" w:author="Okot" w:date="2019-03-30T21:12:00Z">
        <w:r w:rsidR="005D4A75">
          <w:t>ów</w:t>
        </w:r>
      </w:ins>
      <w:ins w:id="885" w:author="Okot" w:date="2019-03-30T18:44:00Z">
        <w:r w:rsidR="005D4A75">
          <w:t xml:space="preserve"> rafinowanych </w:t>
        </w:r>
        <w:r>
          <w:t>(białe pieczywo i inne wypieki oparte na</w:t>
        </w:r>
      </w:ins>
      <w:ins w:id="886" w:author="Okot" w:date="2019-03-30T18:45:00Z">
        <w:r>
          <w:t xml:space="preserve"> pszennej</w:t>
        </w:r>
      </w:ins>
      <w:ins w:id="887" w:author="Okot" w:date="2019-03-30T19:57:00Z">
        <w:r w:rsidR="005904BA">
          <w:t xml:space="preserve"> mące</w:t>
        </w:r>
      </w:ins>
      <w:ins w:id="888" w:author="Okot" w:date="2019-03-30T18:45:00Z">
        <w:r w:rsidR="007F7379">
          <w:t>) oraz wszechobecn</w:t>
        </w:r>
      </w:ins>
      <w:ins w:id="889" w:author="Okot" w:date="2019-03-31T14:27:00Z">
        <w:r w:rsidR="007F7379">
          <w:t>ego</w:t>
        </w:r>
      </w:ins>
      <w:ins w:id="890" w:author="Okot" w:date="2019-03-30T18:45:00Z">
        <w:r>
          <w:t xml:space="preserve"> cukru</w:t>
        </w:r>
      </w:ins>
      <w:ins w:id="891" w:author="Okot" w:date="2019-03-30T18:46:00Z">
        <w:r>
          <w:t xml:space="preserve"> (słodzone jogurty,</w:t>
        </w:r>
      </w:ins>
      <w:ins w:id="892" w:author="Okot" w:date="2019-03-30T18:47:00Z">
        <w:r>
          <w:t xml:space="preserve"> bułki,</w:t>
        </w:r>
      </w:ins>
      <w:ins w:id="893" w:author="Okot" w:date="2019-03-30T18:46:00Z">
        <w:r>
          <w:t xml:space="preserve"> batoniki, gotowe sosy, dania w puszce)</w:t>
        </w:r>
      </w:ins>
      <w:ins w:id="894" w:author="Okot" w:date="2019-03-30T18:45:00Z">
        <w:r>
          <w:t>.</w:t>
        </w:r>
      </w:ins>
      <w:ins w:id="895" w:author="Okot" w:date="2019-03-31T14:27:00Z">
        <w:r w:rsidR="007F7379">
          <w:t xml:space="preserve"> </w:t>
        </w:r>
      </w:ins>
      <w:ins w:id="896" w:author="Okot" w:date="2019-03-30T18:48:00Z">
        <w:r>
          <w:t>Jest to pożywienie często wysokokaloryczne, ale są to głównie tak zwane „puste kalorie”</w:t>
        </w:r>
        <w:r w:rsidR="009B004F">
          <w:t>, czyli</w:t>
        </w:r>
      </w:ins>
      <w:ins w:id="897" w:author="Okot" w:date="2019-03-30T20:39:00Z">
        <w:r w:rsidR="009B004F">
          <w:t xml:space="preserve"> </w:t>
        </w:r>
      </w:ins>
      <w:ins w:id="898" w:author="Okot" w:date="2019-03-30T18:48:00Z">
        <w:r w:rsidR="009B004F">
          <w:t>ubogie w substancje odżywcze, wypełniają</w:t>
        </w:r>
      </w:ins>
      <w:ins w:id="899" w:author="Okot" w:date="2019-03-30T20:42:00Z">
        <w:r w:rsidR="009B004F">
          <w:t>ce</w:t>
        </w:r>
      </w:ins>
      <w:ins w:id="900" w:author="Okot" w:date="2019-03-30T18:48:00Z">
        <w:r w:rsidR="009B004F">
          <w:t xml:space="preserve"> żołądek </w:t>
        </w:r>
      </w:ins>
      <w:ins w:id="901" w:author="Okot" w:date="2019-03-30T20:42:00Z">
        <w:r w:rsidR="009B004F">
          <w:t xml:space="preserve">jedynie </w:t>
        </w:r>
      </w:ins>
      <w:ins w:id="902" w:author="Okot" w:date="2019-03-30T18:48:00Z">
        <w:r w:rsidR="009B004F">
          <w:t>na chwilę,</w:t>
        </w:r>
      </w:ins>
      <w:ins w:id="903" w:author="Okot" w:date="2019-03-30T20:39:00Z">
        <w:r w:rsidR="009B004F">
          <w:t xml:space="preserve"> powodując krótkotrwały przyrost energii, ale</w:t>
        </w:r>
      </w:ins>
      <w:ins w:id="904" w:author="Okot" w:date="2019-03-30T18:48:00Z">
        <w:r w:rsidR="009B004F">
          <w:t xml:space="preserve"> nie dając </w:t>
        </w:r>
      </w:ins>
      <w:ins w:id="905" w:author="Okot" w:date="2019-03-30T20:38:00Z">
        <w:r w:rsidR="009B004F">
          <w:t>długotrwałego</w:t>
        </w:r>
      </w:ins>
      <w:ins w:id="906" w:author="Okot" w:date="2019-03-30T18:48:00Z">
        <w:r w:rsidR="009B004F">
          <w:t xml:space="preserve"> </w:t>
        </w:r>
      </w:ins>
      <w:ins w:id="907" w:author="Okot" w:date="2019-03-30T20:38:00Z">
        <w:r w:rsidR="009B004F">
          <w:t xml:space="preserve">uczucia sytości. </w:t>
        </w:r>
      </w:ins>
      <w:ins w:id="908" w:author="Okot" w:date="2019-03-31T14:28:00Z">
        <w:r w:rsidR="007F7379">
          <w:t xml:space="preserve">Dodatkową pułapką są też tak zwane „cukry dodane” (ang. </w:t>
        </w:r>
        <w:r w:rsidR="007F7379">
          <w:rPr>
            <w:i/>
          </w:rPr>
          <w:t>added sugars</w:t>
        </w:r>
        <w:r w:rsidR="007F7379">
          <w:t>). Są to</w:t>
        </w:r>
      </w:ins>
      <w:ins w:id="909" w:author="Okot" w:date="2019-03-31T14:30:00Z">
        <w:r w:rsidR="007F7379">
          <w:t xml:space="preserve"> nadprogramowe</w:t>
        </w:r>
      </w:ins>
      <w:ins w:id="910" w:author="Okot" w:date="2019-03-31T14:28:00Z">
        <w:r w:rsidR="007F7379">
          <w:t xml:space="preserve"> węglowodany dodawane do żywności w procesie jej </w:t>
        </w:r>
      </w:ins>
      <w:ins w:id="911" w:author="Okot" w:date="2019-03-31T14:32:00Z">
        <w:r w:rsidR="007F7379">
          <w:t>przygotowania pod</w:t>
        </w:r>
      </w:ins>
      <w:ins w:id="912" w:author="Okot" w:date="2019-03-31T14:30:00Z">
        <w:r w:rsidR="007F7379">
          <w:t xml:space="preserve"> postacią </w:t>
        </w:r>
      </w:ins>
      <w:ins w:id="913" w:author="Okot" w:date="2019-03-31T14:31:00Z">
        <w:r w:rsidR="007F7379">
          <w:t>m.in</w:t>
        </w:r>
      </w:ins>
      <w:ins w:id="914" w:author="Okot" w:date="2019-03-31T14:30:00Z">
        <w:r w:rsidR="007F7379">
          <w:t>.</w:t>
        </w:r>
      </w:ins>
      <w:ins w:id="915" w:author="Okot" w:date="2019-03-31T14:31:00Z">
        <w:r w:rsidR="007F7379">
          <w:t xml:space="preserve">: białego i brązowego cukru, syropów: kukurydzianego, klonowego, fruktozowego, z agawy, melasy różnego pochodzenia, maltozy, </w:t>
        </w:r>
      </w:ins>
      <w:r w:rsidR="00396176">
        <w:t xml:space="preserve">dekstrozy. </w:t>
      </w:r>
      <w:ins w:id="916" w:author="Okot" w:date="2019-03-31T14:33:00Z">
        <w:r w:rsidR="00396176">
          <w:t>Chociaż w tabeli z wartością energetyczn</w:t>
        </w:r>
      </w:ins>
      <w:r w:rsidR="00396176">
        <w:t>ą</w:t>
      </w:r>
      <w:ins w:id="917" w:author="Okot" w:date="2019-03-31T14:33:00Z">
        <w:r w:rsidR="00396176">
          <w:t xml:space="preserve"> często można spotkać się z zapisem </w:t>
        </w:r>
      </w:ins>
      <w:ins w:id="918" w:author="Okot" w:date="2019-03-31T14:34:00Z">
        <w:r w:rsidR="00396176">
          <w:t>„węglowodany</w:t>
        </w:r>
      </w:ins>
      <w:ins w:id="919" w:author="Okot" w:date="2019-03-31T14:35:00Z">
        <w:r w:rsidR="00396176">
          <w:t xml:space="preserve"> -</w:t>
        </w:r>
      </w:ins>
      <w:ins w:id="920" w:author="Okot" w:date="2019-03-31T14:34:00Z">
        <w:r w:rsidR="00396176">
          <w:t xml:space="preserve"> </w:t>
        </w:r>
        <w:r w:rsidR="00396176" w:rsidRPr="007F7379">
          <w:rPr>
            <w:i/>
            <w:rPrChange w:id="921" w:author="Okot" w:date="2019-03-31T14:35:00Z">
              <w:rPr/>
            </w:rPrChange>
          </w:rPr>
          <w:t>X</w:t>
        </w:r>
        <w:r w:rsidR="00396176">
          <w:t> g w tym</w:t>
        </w:r>
      </w:ins>
      <w:ins w:id="922" w:author="Okot" w:date="2019-03-31T14:33:00Z">
        <w:r w:rsidR="00396176">
          <w:t xml:space="preserve"> </w:t>
        </w:r>
      </w:ins>
      <w:ins w:id="923" w:author="Okot" w:date="2019-03-31T14:34:00Z">
        <w:r w:rsidR="00396176">
          <w:t>cukry</w:t>
        </w:r>
      </w:ins>
      <w:ins w:id="924" w:author="Okot" w:date="2019-03-31T14:35:00Z">
        <w:r w:rsidR="00396176">
          <w:t xml:space="preserve"> -</w:t>
        </w:r>
      </w:ins>
      <w:ins w:id="925" w:author="Okot" w:date="2019-03-31T14:34:00Z">
        <w:r w:rsidR="00396176">
          <w:t xml:space="preserve"> </w:t>
        </w:r>
        <w:r w:rsidR="00396176" w:rsidRPr="007F7379">
          <w:rPr>
            <w:i/>
            <w:rPrChange w:id="926" w:author="Okot" w:date="2019-03-31T14:35:00Z">
              <w:rPr/>
            </w:rPrChange>
          </w:rPr>
          <w:t>Y</w:t>
        </w:r>
        <w:r w:rsidR="00396176">
          <w:t> g”</w:t>
        </w:r>
      </w:ins>
      <w:ins w:id="927" w:author="Okot" w:date="2019-03-31T14:35:00Z">
        <w:r w:rsidR="00396176">
          <w:t xml:space="preserve">, to </w:t>
        </w:r>
        <w:r w:rsidR="00396176">
          <w:rPr>
            <w:i/>
          </w:rPr>
          <w:t xml:space="preserve">Y </w:t>
        </w:r>
        <w:r w:rsidR="00396176">
          <w:t xml:space="preserve">jest łączną sumą </w:t>
        </w:r>
      </w:ins>
      <w:ins w:id="928" w:author="Okot" w:date="2019-03-31T14:36:00Z">
        <w:r w:rsidR="00396176">
          <w:t xml:space="preserve">zawartości </w:t>
        </w:r>
      </w:ins>
      <w:ins w:id="929" w:author="Okot" w:date="2019-03-31T14:35:00Z">
        <w:r w:rsidR="00396176">
          <w:t xml:space="preserve">cukrów: tych </w:t>
        </w:r>
      </w:ins>
      <w:ins w:id="930" w:author="Okot" w:date="2019-03-31T14:36:00Z">
        <w:r w:rsidR="00396176">
          <w:t>występujących</w:t>
        </w:r>
      </w:ins>
      <w:ins w:id="931" w:author="Okot" w:date="2019-03-31T14:35:00Z">
        <w:r w:rsidR="00396176">
          <w:t xml:space="preserve"> </w:t>
        </w:r>
      </w:ins>
      <w:ins w:id="932" w:author="Okot" w:date="2019-03-31T14:36:00Z">
        <w:r w:rsidR="00396176">
          <w:t>naturalnie produkcie i dodanych.</w:t>
        </w:r>
      </w:ins>
      <w:r w:rsidR="00396176">
        <w:t xml:space="preserve"> Dlatego, chcąc</w:t>
      </w:r>
      <w:ins w:id="933" w:author="Okot" w:date="2019-03-31T14:33:00Z">
        <w:r w:rsidR="007F7379">
          <w:t xml:space="preserve"> się wystrzegać</w:t>
        </w:r>
      </w:ins>
      <w:r w:rsidR="00396176">
        <w:t xml:space="preserve"> cukrów dodanych,</w:t>
      </w:r>
      <w:ins w:id="934" w:author="Okot" w:date="2019-03-31T14:33:00Z">
        <w:r w:rsidR="007F7379">
          <w:t xml:space="preserve"> należy uważnie czytać skład produktu na etykiecie</w:t>
        </w:r>
      </w:ins>
      <w:r w:rsidR="00396176">
        <w:t>.</w:t>
      </w:r>
    </w:p>
    <w:p w14:paraId="5039859A" w14:textId="77777777" w:rsidR="00396176" w:rsidRDefault="00396176" w:rsidP="00396176">
      <w:r>
        <w:t>Wracając do przytaczanego mitu, to właśnie cukry dodane i rafinowane są w nim ziarnem prawdy.</w:t>
      </w:r>
      <w:r w:rsidR="009C047A">
        <w:t xml:space="preserve"> Światowa Organizacja Zdrowia już od pewnego czasu ostrzega o korelacji pomiędzy ilością tych cukrów w diecie, a zwiększaniem masy ciała</w:t>
      </w:r>
      <w:r w:rsidR="00F52008">
        <w:t>. Zalecania z 2015 r. mówią, że spożycie cukrów dodanych powinno wynosić mniej niż 10% całkowitej podaży energii, a obniżenie dostarczanej ilości cukrów poniżej 5% przynosi wyraźne pozytywny skutki zdrowotne m.in.: zdrowsze zęby z mniejszą ilością ubytków.</w:t>
      </w:r>
      <w:r w:rsidR="009C047A">
        <w:t> [</w:t>
      </w:r>
      <w:r w:rsidR="00F52008">
        <w:t>14</w:t>
      </w:r>
      <w:r w:rsidR="009C047A">
        <w:t>].</w:t>
      </w:r>
    </w:p>
    <w:p w14:paraId="49C74680" w14:textId="363A5520" w:rsidR="001A0FE8" w:rsidRDefault="002F7087" w:rsidP="00396176">
      <w:pPr>
        <w:rPr>
          <w:ins w:id="935" w:author="Okot" w:date="2019-03-30T20:07:00Z"/>
        </w:rPr>
      </w:pPr>
      <w:ins w:id="936" w:author="Okot" w:date="2019-03-30T17:22:00Z">
        <w:r>
          <w:lastRenderedPageBreak/>
          <w:t xml:space="preserve">Ponieważ węglowodany są głównym źródłem zasilania </w:t>
        </w:r>
      </w:ins>
      <w:ins w:id="937" w:author="Okot" w:date="2019-03-30T17:23:00Z">
        <w:r>
          <w:t>ludzkiego</w:t>
        </w:r>
      </w:ins>
      <w:ins w:id="938" w:author="Okot" w:date="2019-03-30T17:22:00Z">
        <w:r>
          <w:t xml:space="preserve"> </w:t>
        </w:r>
      </w:ins>
      <w:ins w:id="939" w:author="Okot" w:date="2019-03-30T17:23:00Z">
        <w:r>
          <w:t>organizmu</w:t>
        </w:r>
      </w:ins>
      <w:r w:rsidR="00396176">
        <w:t>,</w:t>
      </w:r>
      <w:ins w:id="940" w:author="Okot" w:date="2019-03-30T17:23:00Z">
        <w:r>
          <w:t xml:space="preserve"> powinny stanowić podstawę diety. </w:t>
        </w:r>
      </w:ins>
      <w:ins w:id="941" w:author="Okot" w:date="2019-03-30T17:40:00Z">
        <w:r w:rsidR="001C4B6E">
          <w:t>Jak wspominano wcześniej, organizm w razie potrzeby jest w stanie czerpać energię z tłuszczu lub biał</w:t>
        </w:r>
      </w:ins>
      <w:ins w:id="942" w:author="Okot" w:date="2019-03-30T18:54:00Z">
        <w:r w:rsidR="00582840">
          <w:t>k</w:t>
        </w:r>
      </w:ins>
      <w:ins w:id="943" w:author="Okot" w:date="2019-03-30T17:41:00Z">
        <w:r w:rsidR="001C4B6E">
          <w:t>a, ale jedynie węglowodany</w:t>
        </w:r>
      </w:ins>
      <w:ins w:id="944" w:author="Okot" w:date="2019-03-31T14:38:00Z">
        <w:r w:rsidR="005D7BA0">
          <w:t>, a dokładniej glukoza,</w:t>
        </w:r>
      </w:ins>
      <w:ins w:id="945" w:author="Okot" w:date="2019-03-30T17:41:00Z">
        <w:r w:rsidR="001C4B6E">
          <w:t xml:space="preserve"> są wykorzystywane przez mózg. Dlatego stosowanie przez dłuższy czas diety niskowęglowodanowej </w:t>
        </w:r>
      </w:ins>
      <w:ins w:id="946" w:author="Okot" w:date="2019-03-30T18:54:00Z">
        <w:r w:rsidR="00582840">
          <w:t xml:space="preserve">jest </w:t>
        </w:r>
      </w:ins>
      <w:ins w:id="947" w:author="Okot" w:date="2019-03-30T17:41:00Z">
        <w:r w:rsidR="001C4B6E">
          <w:t>niebezpieczne.</w:t>
        </w:r>
      </w:ins>
      <w:ins w:id="948" w:author="Okot" w:date="2019-03-30T20:06:00Z">
        <w:r w:rsidR="001A0FE8">
          <w:t xml:space="preserve"> Wystarczy zresztą przyjrzeć się skutkom jednej z popularniejszych diet niskowęglowodanowych </w:t>
        </w:r>
      </w:ins>
      <w:ins w:id="949" w:author="Okot" w:date="2019-03-30T20:07:00Z">
        <w:r w:rsidR="001A0FE8">
          <w:t>–</w:t>
        </w:r>
      </w:ins>
      <w:ins w:id="950" w:author="Okot" w:date="2019-03-30T20:06:00Z">
        <w:r w:rsidR="00616BEB">
          <w:t xml:space="preserve"> diety</w:t>
        </w:r>
        <w:r w:rsidR="001A0FE8">
          <w:t xml:space="preserve"> </w:t>
        </w:r>
      </w:ins>
      <w:ins w:id="951" w:author="Okot" w:date="2019-03-30T20:07:00Z">
        <w:r w:rsidR="001A0FE8">
          <w:t>Atkinsa. Według sporządzonego na zlecenie Atkins Center for Complementary Medicine badania</w:t>
        </w:r>
      </w:ins>
      <w:ins w:id="952" w:author="Okot" w:date="2019-03-30T20:08:00Z">
        <w:r w:rsidR="001A0FE8">
          <w:t xml:space="preserve"> dieta była skuteczna – pacjenci chudli średnio 9</w:t>
        </w:r>
        <w:r w:rsidR="00A66E93">
          <w:t> </w:t>
        </w:r>
        <w:r w:rsidR="001A0FE8">
          <w:t>kg</w:t>
        </w:r>
      </w:ins>
      <w:ins w:id="953" w:author="Okot" w:date="2019-03-30T21:12:00Z">
        <w:r w:rsidR="00A66E93">
          <w:t> </w:t>
        </w:r>
      </w:ins>
      <w:ins w:id="954" w:author="Okot" w:date="2019-03-30T20:08:00Z">
        <w:r w:rsidR="001A0FE8">
          <w:t xml:space="preserve">miesięcznie. </w:t>
        </w:r>
      </w:ins>
      <w:ins w:id="955" w:author="Okot" w:date="2019-03-30T20:09:00Z">
        <w:r w:rsidR="001A0FE8">
          <w:t>Skarżyli się jednak na takie skutki uboczne jak: zaparcia, nieprzyjemny oddech, bóle głowy, utrata włosów</w:t>
        </w:r>
      </w:ins>
      <w:ins w:id="956" w:author="Okot" w:date="2019-03-30T20:10:00Z">
        <w:r w:rsidR="004A2665">
          <w:t xml:space="preserve">. Inne, australijskie badanie ostrzegało przed </w:t>
        </w:r>
      </w:ins>
      <w:ins w:id="957" w:author="Okot" w:date="2019-03-30T20:11:00Z">
        <w:r w:rsidR="004A2665">
          <w:t xml:space="preserve">m.in. przed </w:t>
        </w:r>
      </w:ins>
      <w:ins w:id="958" w:author="Okot" w:date="2019-03-30T20:10:00Z">
        <w:r w:rsidR="004A2665">
          <w:t>arytmią, osteoporozą, uszkodzeniem nerek</w:t>
        </w:r>
      </w:ins>
      <w:ins w:id="959" w:author="Okot" w:date="2019-03-30T20:11:00Z">
        <w:r w:rsidR="004A2665">
          <w:t xml:space="preserve">. Sam Atkins przyznał, że niektórzy jego </w:t>
        </w:r>
        <w:r w:rsidR="00A66E93">
          <w:t>pacjenci muszą zażywać nawet 30 </w:t>
        </w:r>
        <w:r w:rsidR="004A2665">
          <w:t xml:space="preserve">tabletek dziennie z witaminami i </w:t>
        </w:r>
        <w:r w:rsidR="004A2665" w:rsidRPr="00EB398E">
          <w:t>suplementami</w:t>
        </w:r>
      </w:ins>
      <w:ins w:id="960" w:author="Okot" w:date="2019-03-30T21:13:00Z">
        <w:r w:rsidR="00A66E93" w:rsidRPr="00EB398E">
          <w:t> </w:t>
        </w:r>
      </w:ins>
      <w:ins w:id="961" w:author="Okot" w:date="2019-03-30T20:13:00Z">
        <w:r w:rsidR="004A2665" w:rsidRPr="00EB398E">
          <w:t>[</w:t>
        </w:r>
      </w:ins>
      <w:r w:rsidR="00F90F4F">
        <w:t>1</w:t>
      </w:r>
      <w:r w:rsidR="00214EE1">
        <w:t>6</w:t>
      </w:r>
      <w:ins w:id="962" w:author="Okot" w:date="2019-03-30T20:13:00Z">
        <w:r w:rsidR="004A2665" w:rsidRPr="00EB398E">
          <w:t>]</w:t>
        </w:r>
        <w:r w:rsidR="004A2665">
          <w:t xml:space="preserve"> – taka sytuacja nie ma prawa mieć miejsca przy prawidłowo zbilansowanej diecie. </w:t>
        </w:r>
      </w:ins>
    </w:p>
    <w:p w14:paraId="7CE8895E" w14:textId="77777777" w:rsidR="002F7087" w:rsidRDefault="004A2665">
      <w:pPr>
        <w:rPr>
          <w:ins w:id="963" w:author="Okot" w:date="2019-03-30T17:11:00Z"/>
        </w:rPr>
        <w:pPrChange w:id="964" w:author="Okot" w:date="2019-03-30T17:06:00Z">
          <w:pPr>
            <w:ind w:firstLine="0"/>
            <w:jc w:val="left"/>
          </w:pPr>
        </w:pPrChange>
      </w:pPr>
      <w:ins w:id="965" w:author="Okot" w:date="2019-03-30T17:43:00Z">
        <w:r>
          <w:t xml:space="preserve"> Chcąc uniknąć nadmiernego przybierania na wadze,</w:t>
        </w:r>
        <w:r w:rsidR="001C4B6E">
          <w:t xml:space="preserve"> n</w:t>
        </w:r>
      </w:ins>
      <w:ins w:id="966" w:author="Okot" w:date="2019-03-30T17:23:00Z">
        <w:r w:rsidR="002F7087">
          <w:t xml:space="preserve">ależy jedynie pilnować, żeby </w:t>
        </w:r>
      </w:ins>
      <w:ins w:id="967" w:author="Okot" w:date="2019-03-30T17:24:00Z">
        <w:r w:rsidR="002F7087">
          <w:t xml:space="preserve">spożywane </w:t>
        </w:r>
      </w:ins>
      <w:ins w:id="968" w:author="Okot" w:date="2019-03-30T17:23:00Z">
        <w:r w:rsidR="002F7087">
          <w:t>produkty</w:t>
        </w:r>
      </w:ins>
      <w:ins w:id="969" w:author="Okot" w:date="2019-03-30T17:24:00Z">
        <w:r w:rsidR="002F7087">
          <w:t xml:space="preserve"> zawierały jak najwięcej naturalnie występujących cukrów, a</w:t>
        </w:r>
      </w:ins>
      <w:ins w:id="970" w:author="Okot" w:date="2019-03-30T17:25:00Z">
        <w:r w:rsidR="002F7087">
          <w:t xml:space="preserve"> </w:t>
        </w:r>
      </w:ins>
      <w:ins w:id="971" w:author="Okot" w:date="2019-03-30T17:24:00Z">
        <w:r w:rsidR="002F7087">
          <w:t>nie</w:t>
        </w:r>
      </w:ins>
      <w:ins w:id="972" w:author="Okot" w:date="2019-03-30T17:25:00Z">
        <w:r w:rsidR="002F7087">
          <w:t xml:space="preserve"> </w:t>
        </w:r>
        <w:r w:rsidR="008E15C5">
          <w:t>cukry dodane</w:t>
        </w:r>
      </w:ins>
      <w:ins w:id="973" w:author="Okot" w:date="2019-03-30T17:45:00Z">
        <w:r w:rsidR="00CD7C0F">
          <w:t>, przedkładać produkty nieprzetworzone nad rafinowane</w:t>
        </w:r>
      </w:ins>
      <w:ins w:id="974" w:author="Okot" w:date="2019-03-30T17:43:00Z">
        <w:r w:rsidR="001C4B6E">
          <w:t xml:space="preserve"> oraz zadbać o odpowiednią podaż błonnika</w:t>
        </w:r>
      </w:ins>
      <w:ins w:id="975" w:author="Okot" w:date="2019-03-30T17:26:00Z">
        <w:r w:rsidR="00990739">
          <w:t>.</w:t>
        </w:r>
      </w:ins>
      <w:ins w:id="976" w:author="Okot" w:date="2019-03-30T17:23:00Z">
        <w:r w:rsidR="002F7087">
          <w:t xml:space="preserve"> </w:t>
        </w:r>
      </w:ins>
    </w:p>
    <w:p w14:paraId="7FEAD86D" w14:textId="77777777" w:rsidR="009B563A" w:rsidRDefault="009B563A">
      <w:pPr>
        <w:rPr>
          <w:ins w:id="977" w:author="Okot" w:date="2019-03-28T17:35:00Z"/>
        </w:rPr>
        <w:pPrChange w:id="978" w:author="Okot" w:date="2019-03-28T17:35:00Z">
          <w:pPr>
            <w:ind w:firstLine="0"/>
            <w:jc w:val="left"/>
          </w:pPr>
        </w:pPrChange>
      </w:pPr>
    </w:p>
    <w:p w14:paraId="6F7DC269" w14:textId="3C4B2EEE" w:rsidR="009B563A" w:rsidRDefault="009B563A">
      <w:pPr>
        <w:pStyle w:val="Nagwek2"/>
        <w:rPr>
          <w:ins w:id="979" w:author="Okot" w:date="2019-03-28T17:35:00Z"/>
        </w:rPr>
        <w:pPrChange w:id="980" w:author="Okot" w:date="2019-03-28T17:35:00Z">
          <w:pPr>
            <w:ind w:firstLine="0"/>
            <w:jc w:val="left"/>
          </w:pPr>
        </w:pPrChange>
      </w:pPr>
      <w:bookmarkStart w:id="981" w:name="_Toc5963733"/>
      <w:ins w:id="982" w:author="Okot" w:date="2019-03-28T17:35:00Z">
        <w:r>
          <w:t>2.1.3.4. Zapotrzebowanie na makroskładniki</w:t>
        </w:r>
      </w:ins>
      <w:ins w:id="983" w:author="Okot" w:date="2019-03-30T19:41:00Z">
        <w:r w:rsidR="00B66E9E">
          <w:t xml:space="preserve"> [1</w:t>
        </w:r>
      </w:ins>
      <w:r w:rsidR="00214EE1">
        <w:t>8</w:t>
      </w:r>
      <w:ins w:id="984" w:author="Okot" w:date="2019-03-30T19:41:00Z">
        <w:r w:rsidR="00B66E9E">
          <w:t>,1</w:t>
        </w:r>
      </w:ins>
      <w:r w:rsidR="00214EE1">
        <w:t>9</w:t>
      </w:r>
      <w:ins w:id="985" w:author="Okot" w:date="2019-03-30T19:41:00Z">
        <w:r w:rsidR="00B66E9E">
          <w:t>,</w:t>
        </w:r>
      </w:ins>
      <w:r w:rsidR="00214EE1">
        <w:t>20</w:t>
      </w:r>
      <w:ins w:id="986" w:author="Okot" w:date="2019-03-30T19:41:00Z">
        <w:r w:rsidR="00B66E9E">
          <w:t>]</w:t>
        </w:r>
      </w:ins>
      <w:bookmarkEnd w:id="981"/>
    </w:p>
    <w:p w14:paraId="469816E0" w14:textId="77777777" w:rsidR="009B563A" w:rsidRDefault="009B563A">
      <w:pPr>
        <w:rPr>
          <w:ins w:id="987" w:author="Okot" w:date="2019-03-28T17:35:00Z"/>
        </w:rPr>
        <w:pPrChange w:id="988" w:author="Okot" w:date="2019-03-28T17:35:00Z">
          <w:pPr>
            <w:ind w:firstLine="0"/>
            <w:jc w:val="left"/>
          </w:pPr>
        </w:pPrChange>
      </w:pPr>
    </w:p>
    <w:p w14:paraId="53B27C65" w14:textId="77777777" w:rsidR="009B563A" w:rsidRDefault="005D7BA0">
      <w:pPr>
        <w:rPr>
          <w:ins w:id="989" w:author="Okot" w:date="2019-03-28T23:37:00Z"/>
        </w:rPr>
        <w:pPrChange w:id="990" w:author="Okot" w:date="2019-03-28T17:35:00Z">
          <w:pPr>
            <w:ind w:firstLine="0"/>
            <w:jc w:val="left"/>
          </w:pPr>
        </w:pPrChange>
      </w:pPr>
      <w:ins w:id="991" w:author="Okot" w:date="2019-03-31T14:40:00Z">
        <w:r>
          <w:t xml:space="preserve">Punkty poświęcone poszczególnym makroskładnikom </w:t>
        </w:r>
      </w:ins>
      <w:ins w:id="992" w:author="Okot" w:date="2019-03-31T14:41:00Z">
        <w:r>
          <w:t>mówił</w:t>
        </w:r>
      </w:ins>
      <w:ins w:id="993" w:author="Okot" w:date="2019-03-31T14:40:00Z">
        <w:r>
          <w:t xml:space="preserve">y o ich roli w </w:t>
        </w:r>
      </w:ins>
      <w:ins w:id="994" w:author="Okot" w:date="2019-03-31T14:41:00Z">
        <w:r>
          <w:t>organizmie</w:t>
        </w:r>
      </w:ins>
      <w:ins w:id="995" w:author="Okot" w:date="2019-03-31T14:40:00Z">
        <w:r>
          <w:t>,</w:t>
        </w:r>
      </w:ins>
      <w:ins w:id="996" w:author="Okot" w:date="2019-03-31T14:41:00Z">
        <w:r>
          <w:t xml:space="preserve"> tłumacząc dlaczego człowiek potrzebuje wszystkich trzech w swojej diecie.</w:t>
        </w:r>
      </w:ins>
      <w:ins w:id="997" w:author="Okot" w:date="2019-03-28T17:50:00Z">
        <w:r w:rsidR="00A9664B">
          <w:t xml:space="preserve"> W niniejszym punkcie zostanie </w:t>
        </w:r>
        <w:r w:rsidR="005E2604">
          <w:t xml:space="preserve">przedstawione ile </w:t>
        </w:r>
        <w:r w:rsidR="00A9664B">
          <w:t>wynosi</w:t>
        </w:r>
      </w:ins>
      <w:ins w:id="998" w:author="Okot" w:date="2019-03-31T14:41:00Z">
        <w:r>
          <w:t xml:space="preserve"> zapotrzebowanie na poszczególne elementy</w:t>
        </w:r>
      </w:ins>
      <w:ins w:id="999" w:author="Okot" w:date="2019-03-28T17:50:00Z">
        <w:r w:rsidR="00A9664B">
          <w:t>.</w:t>
        </w:r>
      </w:ins>
    </w:p>
    <w:p w14:paraId="015B138D" w14:textId="56313177" w:rsidR="00C75CF5" w:rsidRDefault="00C75CF5">
      <w:pPr>
        <w:rPr>
          <w:ins w:id="1000" w:author="Okot" w:date="2019-03-28T23:43:00Z"/>
        </w:rPr>
        <w:pPrChange w:id="1001" w:author="Okot" w:date="2019-03-28T17:35:00Z">
          <w:pPr>
            <w:ind w:firstLine="0"/>
            <w:jc w:val="left"/>
          </w:pPr>
        </w:pPrChange>
      </w:pPr>
      <w:ins w:id="1002" w:author="Okot" w:date="2019-03-28T23:37:00Z">
        <w:r>
          <w:t>Większość instytucji na świecie</w:t>
        </w:r>
      </w:ins>
      <w:ins w:id="1003" w:author="Okot" w:date="2019-03-28T23:38:00Z">
        <w:r>
          <w:t xml:space="preserve"> </w:t>
        </w:r>
      </w:ins>
      <w:ins w:id="1004" w:author="Okot" w:date="2019-03-28T23:37:00Z">
        <w:r>
          <w:t>zajmujących się żywnością i ż</w:t>
        </w:r>
      </w:ins>
      <w:ins w:id="1005" w:author="Okot" w:date="2019-03-28T23:38:00Z">
        <w:r>
          <w:t>ywieniem ustala własne normy na spożycie składników odżywczych</w:t>
        </w:r>
      </w:ins>
      <w:r w:rsidR="00293130">
        <w:t>,</w:t>
      </w:r>
      <w:ins w:id="1006" w:author="Okot" w:date="2019-03-28T23:38:00Z">
        <w:r>
          <w:t xml:space="preserve"> często bazując na badaniach prowadzonych na terenie kraju, w którym </w:t>
        </w:r>
      </w:ins>
      <w:ins w:id="1007" w:author="Okot" w:date="2019-03-28T23:39:00Z">
        <w:r>
          <w:t>się</w:t>
        </w:r>
      </w:ins>
      <w:ins w:id="1008" w:author="Okot" w:date="2019-03-28T23:38:00Z">
        <w:r>
          <w:t xml:space="preserve"> </w:t>
        </w:r>
      </w:ins>
      <w:ins w:id="1009" w:author="Okot" w:date="2019-03-28T23:39:00Z">
        <w:r>
          <w:t xml:space="preserve">znajdują. Efekty tych ustaleń często </w:t>
        </w:r>
      </w:ins>
      <w:ins w:id="1010" w:author="Okot" w:date="2019-03-28T23:40:00Z">
        <w:r>
          <w:t>się</w:t>
        </w:r>
      </w:ins>
      <w:ins w:id="1011" w:author="Okot" w:date="2019-03-28T23:39:00Z">
        <w:r>
          <w:t xml:space="preserve"> </w:t>
        </w:r>
      </w:ins>
      <w:ins w:id="1012" w:author="Okot" w:date="2019-03-28T23:40:00Z">
        <w:r>
          <w:t>pokrywają</w:t>
        </w:r>
      </w:ins>
      <w:ins w:id="1013" w:author="Okot" w:date="2019-03-28T23:42:00Z">
        <w:r>
          <w:t xml:space="preserve"> albo niewiele różnią. </w:t>
        </w:r>
      </w:ins>
      <w:ins w:id="1014" w:author="Okot" w:date="2019-03-28T23:40:00Z">
        <w:r>
          <w:t>Na przykład zalecane spożyci</w:t>
        </w:r>
      </w:ins>
      <w:r w:rsidR="00293130">
        <w:t>e</w:t>
      </w:r>
      <w:ins w:id="1015" w:author="Okot" w:date="2019-03-28T23:40:00Z">
        <w:r>
          <w:t xml:space="preserve"> biał</w:t>
        </w:r>
      </w:ins>
      <w:ins w:id="1016" w:author="Okot" w:date="2019-03-31T14:42:00Z">
        <w:r w:rsidR="00834FF1">
          <w:t>k</w:t>
        </w:r>
      </w:ins>
      <w:ins w:id="1017" w:author="Okot" w:date="2019-03-28T23:40:00Z">
        <w:r>
          <w:t>a według ustaleń USDA i IŻŻ różni się</w:t>
        </w:r>
      </w:ins>
      <w:ins w:id="1018" w:author="Okot" w:date="2019-03-28T23:42:00Z">
        <w:r>
          <w:t xml:space="preserve"> </w:t>
        </w:r>
      </w:ins>
      <w:ins w:id="1019" w:author="Okot" w:date="2019-03-30T21:13:00Z">
        <w:r w:rsidR="00387236">
          <w:t xml:space="preserve">nieznacznie </w:t>
        </w:r>
      </w:ins>
      <w:ins w:id="1020" w:author="Okot" w:date="2019-03-28T23:40:00Z">
        <w:r>
          <w:t>jedynie z</w:t>
        </w:r>
      </w:ins>
      <w:ins w:id="1021" w:author="Okot" w:date="2019-03-28T23:41:00Z">
        <w:r>
          <w:t>aleceni</w:t>
        </w:r>
        <w:r w:rsidR="00387236">
          <w:t>ami dla młodzieży w wieku 14-15 </w:t>
        </w:r>
        <w:r>
          <w:t>lat</w:t>
        </w:r>
      </w:ins>
      <w:ins w:id="1022" w:author="Okot" w:date="2019-03-30T15:42:00Z">
        <w:r w:rsidR="00387236">
          <w:t> </w:t>
        </w:r>
        <w:r w:rsidR="004E3892">
          <w:t>[</w:t>
        </w:r>
      </w:ins>
      <w:ins w:id="1023" w:author="Okot" w:date="2019-03-30T15:43:00Z">
        <w:r w:rsidR="000F2B7A">
          <w:t>1</w:t>
        </w:r>
      </w:ins>
      <w:r w:rsidR="00214EE1">
        <w:t>9</w:t>
      </w:r>
      <w:ins w:id="1024" w:author="Okot" w:date="2019-03-30T15:42:00Z">
        <w:r w:rsidR="004E3892">
          <w:t>]</w:t>
        </w:r>
      </w:ins>
      <w:ins w:id="1025" w:author="Okot" w:date="2019-03-28T23:42:00Z">
        <w:r>
          <w:t xml:space="preserve">. </w:t>
        </w:r>
      </w:ins>
    </w:p>
    <w:p w14:paraId="1E09A812" w14:textId="77777777" w:rsidR="00C75CF5" w:rsidRDefault="00C75CF5">
      <w:pPr>
        <w:rPr>
          <w:ins w:id="1026" w:author="Okot" w:date="2019-03-28T23:37:00Z"/>
        </w:rPr>
        <w:pPrChange w:id="1027" w:author="Okot" w:date="2019-03-28T17:35:00Z">
          <w:pPr>
            <w:ind w:firstLine="0"/>
            <w:jc w:val="left"/>
          </w:pPr>
        </w:pPrChange>
      </w:pPr>
      <w:ins w:id="1028" w:author="Okot" w:date="2019-03-28T23:42:00Z">
        <w:r>
          <w:t>W niniejszej pracy będą przytaczane</w:t>
        </w:r>
      </w:ins>
      <w:ins w:id="1029" w:author="Okot" w:date="2019-03-28T23:44:00Z">
        <w:r w:rsidR="00132B76">
          <w:t xml:space="preserve"> w miarę możliwości</w:t>
        </w:r>
      </w:ins>
      <w:ins w:id="1030" w:author="Okot" w:date="2019-03-28T23:42:00Z">
        <w:r>
          <w:t xml:space="preserve"> zalecenia polskiego </w:t>
        </w:r>
      </w:ins>
      <w:ins w:id="1031" w:author="Okot" w:date="2019-03-28T23:44:00Z">
        <w:r w:rsidR="00132B76">
          <w:t>Instytutu</w:t>
        </w:r>
        <w:r>
          <w:t xml:space="preserve"> Żywności i Żywienia</w:t>
        </w:r>
        <w:r w:rsidR="00132B76">
          <w:t xml:space="preserve"> ze względu na to, że praca i jej produkt kierowane są do polskich odbiorców.</w:t>
        </w:r>
      </w:ins>
    </w:p>
    <w:p w14:paraId="73817595" w14:textId="4BAFFCF2" w:rsidR="0073419C" w:rsidRDefault="0073419C">
      <w:pPr>
        <w:spacing w:after="160" w:line="259" w:lineRule="auto"/>
        <w:ind w:firstLine="0"/>
        <w:jc w:val="left"/>
      </w:pPr>
      <w:r>
        <w:br w:type="page"/>
      </w:r>
    </w:p>
    <w:p w14:paraId="4888BF90" w14:textId="77777777" w:rsidR="006A1FF6" w:rsidRDefault="00567A53">
      <w:pPr>
        <w:ind w:firstLine="0"/>
        <w:rPr>
          <w:ins w:id="1032" w:author="Okot" w:date="2019-03-28T23:28:00Z"/>
        </w:rPr>
        <w:pPrChange w:id="1033" w:author="Okot" w:date="2019-03-28T17:45:00Z">
          <w:pPr>
            <w:ind w:firstLine="0"/>
            <w:jc w:val="left"/>
          </w:pPr>
        </w:pPrChange>
      </w:pPr>
      <w:ins w:id="1034" w:author="Okot" w:date="2019-03-28T17:45:00Z">
        <w:r>
          <w:lastRenderedPageBreak/>
          <w:t>Tabela 2.7</w:t>
        </w:r>
        <w:r w:rsidR="00A9664B">
          <w:t xml:space="preserve">. </w:t>
        </w:r>
      </w:ins>
    </w:p>
    <w:p w14:paraId="4129E53C" w14:textId="1442BEF1" w:rsidR="00A9664B" w:rsidRDefault="00DE1533">
      <w:pPr>
        <w:ind w:firstLine="0"/>
        <w:rPr>
          <w:ins w:id="1035" w:author="Okot" w:date="2019-03-28T17:58:00Z"/>
        </w:rPr>
        <w:pPrChange w:id="1036" w:author="Okot" w:date="2019-03-28T17:45:00Z">
          <w:pPr>
            <w:ind w:firstLine="0"/>
            <w:jc w:val="left"/>
          </w:pPr>
        </w:pPrChange>
      </w:pPr>
      <w:ins w:id="1037" w:author="Okot" w:date="2019-03-28T17:45:00Z">
        <w:r>
          <w:t xml:space="preserve">Zalecane </w:t>
        </w:r>
      </w:ins>
      <w:ins w:id="1038" w:author="Okot" w:date="2019-03-28T23:33:00Z">
        <w:r>
          <w:t>spożycie</w:t>
        </w:r>
      </w:ins>
      <w:ins w:id="1039" w:author="Okot" w:date="2019-03-28T17:45:00Z">
        <w:r>
          <w:t xml:space="preserve"> </w:t>
        </w:r>
      </w:ins>
      <w:ins w:id="1040" w:author="Okot" w:date="2019-03-28T23:33:00Z">
        <w:r>
          <w:t>białka wg IŻŻ</w:t>
        </w:r>
      </w:ins>
      <w:ins w:id="1041" w:author="Okot" w:date="2019-03-28T17:58:00Z">
        <w:r>
          <w:t xml:space="preserve"> [1</w:t>
        </w:r>
      </w:ins>
      <w:r w:rsidR="00214EE1">
        <w:t>9</w:t>
      </w:r>
      <w:ins w:id="1042" w:author="Okot" w:date="2019-03-28T17:58:00Z">
        <w:r w:rsidR="001648EA">
          <w:t>].</w:t>
        </w:r>
      </w:ins>
    </w:p>
    <w:tbl>
      <w:tblPr>
        <w:tblStyle w:val="Tabela-Siatka"/>
        <w:tblW w:w="0" w:type="auto"/>
        <w:tblLook w:val="04A0" w:firstRow="1" w:lastRow="0" w:firstColumn="1" w:lastColumn="0" w:noHBand="0" w:noVBand="1"/>
      </w:tblPr>
      <w:tblGrid>
        <w:gridCol w:w="4530"/>
        <w:gridCol w:w="4531"/>
      </w:tblGrid>
      <w:tr w:rsidR="001648EA" w14:paraId="726DBFC7" w14:textId="77777777" w:rsidTr="001648EA">
        <w:trPr>
          <w:ins w:id="1043" w:author="Okot" w:date="2019-03-28T17:59:00Z"/>
        </w:trPr>
        <w:tc>
          <w:tcPr>
            <w:tcW w:w="4530" w:type="dxa"/>
          </w:tcPr>
          <w:p w14:paraId="7F4BF42D" w14:textId="77777777" w:rsidR="001648EA" w:rsidRPr="001648EA" w:rsidRDefault="001648EA">
            <w:pPr>
              <w:ind w:firstLine="0"/>
              <w:jc w:val="center"/>
              <w:rPr>
                <w:ins w:id="1044" w:author="Okot" w:date="2019-03-28T17:59:00Z"/>
                <w:b/>
                <w:rPrChange w:id="1045" w:author="Okot" w:date="2019-03-28T17:59:00Z">
                  <w:rPr>
                    <w:ins w:id="1046" w:author="Okot" w:date="2019-03-28T17:59:00Z"/>
                  </w:rPr>
                </w:rPrChange>
              </w:rPr>
              <w:pPrChange w:id="1047" w:author="Okot" w:date="2019-03-28T17:59:00Z">
                <w:pPr>
                  <w:ind w:firstLine="0"/>
                </w:pPr>
              </w:pPrChange>
            </w:pPr>
            <w:ins w:id="1048" w:author="Okot" w:date="2019-03-28T17:59:00Z">
              <w:r>
                <w:rPr>
                  <w:b/>
                </w:rPr>
                <w:t xml:space="preserve">Grupa </w:t>
              </w:r>
            </w:ins>
            <w:ins w:id="1049" w:author="Okot" w:date="2019-03-31T14:56:00Z">
              <w:r w:rsidR="001229B3">
                <w:rPr>
                  <w:b/>
                </w:rPr>
                <w:t>populacji</w:t>
              </w:r>
            </w:ins>
          </w:p>
        </w:tc>
        <w:tc>
          <w:tcPr>
            <w:tcW w:w="4531" w:type="dxa"/>
          </w:tcPr>
          <w:p w14:paraId="1FE36A32" w14:textId="77777777" w:rsidR="001648EA" w:rsidRPr="001648EA" w:rsidRDefault="001648EA">
            <w:pPr>
              <w:ind w:firstLine="0"/>
              <w:jc w:val="center"/>
              <w:rPr>
                <w:ins w:id="1050" w:author="Okot" w:date="2019-03-28T17:59:00Z"/>
                <w:b/>
                <w:rPrChange w:id="1051" w:author="Okot" w:date="2019-03-28T18:00:00Z">
                  <w:rPr>
                    <w:ins w:id="1052" w:author="Okot" w:date="2019-03-28T17:59:00Z"/>
                  </w:rPr>
                </w:rPrChange>
              </w:rPr>
              <w:pPrChange w:id="1053" w:author="Okot" w:date="2019-03-28T17:59:00Z">
                <w:pPr>
                  <w:ind w:firstLine="0"/>
                </w:pPr>
              </w:pPrChange>
            </w:pPr>
            <w:ins w:id="1054" w:author="Okot" w:date="2019-03-28T17:59:00Z">
              <w:r>
                <w:rPr>
                  <w:b/>
                </w:rPr>
                <w:t>Zapotrzebowanie</w:t>
              </w:r>
              <w:r w:rsidRPr="001648EA">
                <w:rPr>
                  <w:b/>
                  <w:rPrChange w:id="1055" w:author="Okot" w:date="2019-03-28T18:00:00Z">
                    <w:rPr/>
                  </w:rPrChange>
                </w:rPr>
                <w:t xml:space="preserve"> (g/kg.m.c./dz)</w:t>
              </w:r>
            </w:ins>
          </w:p>
        </w:tc>
      </w:tr>
      <w:tr w:rsidR="001648EA" w14:paraId="1D209EBB" w14:textId="77777777" w:rsidTr="001648EA">
        <w:trPr>
          <w:ins w:id="1056" w:author="Okot" w:date="2019-03-28T17:59:00Z"/>
        </w:trPr>
        <w:tc>
          <w:tcPr>
            <w:tcW w:w="4530" w:type="dxa"/>
          </w:tcPr>
          <w:p w14:paraId="7763174C" w14:textId="77777777" w:rsidR="001648EA" w:rsidRDefault="001648EA">
            <w:pPr>
              <w:ind w:firstLine="0"/>
              <w:jc w:val="center"/>
              <w:rPr>
                <w:ins w:id="1057" w:author="Okot" w:date="2019-03-28T17:59:00Z"/>
              </w:rPr>
              <w:pPrChange w:id="1058" w:author="Okot" w:date="2019-03-28T18:00:00Z">
                <w:pPr>
                  <w:ind w:firstLine="0"/>
                </w:pPr>
              </w:pPrChange>
            </w:pPr>
            <w:ins w:id="1059" w:author="Okot" w:date="2019-03-28T18:00:00Z">
              <w:r>
                <w:t>Wiek 1-3</w:t>
              </w:r>
            </w:ins>
            <w:ins w:id="1060" w:author="Okot" w:date="2019-03-31T14:57:00Z">
              <w:r w:rsidR="001229B3">
                <w:t xml:space="preserve"> lat</w:t>
              </w:r>
            </w:ins>
          </w:p>
        </w:tc>
        <w:tc>
          <w:tcPr>
            <w:tcW w:w="4531" w:type="dxa"/>
          </w:tcPr>
          <w:p w14:paraId="2F81AEEE" w14:textId="77777777" w:rsidR="001648EA" w:rsidRDefault="001648EA">
            <w:pPr>
              <w:ind w:firstLine="0"/>
              <w:jc w:val="center"/>
              <w:rPr>
                <w:ins w:id="1061" w:author="Okot" w:date="2019-03-28T17:59:00Z"/>
              </w:rPr>
              <w:pPrChange w:id="1062" w:author="Okot" w:date="2019-03-28T18:00:00Z">
                <w:pPr>
                  <w:ind w:firstLine="0"/>
                </w:pPr>
              </w:pPrChange>
            </w:pPr>
            <w:ins w:id="1063" w:author="Okot" w:date="2019-03-28T18:00:00Z">
              <w:r>
                <w:t>1,05</w:t>
              </w:r>
            </w:ins>
          </w:p>
        </w:tc>
      </w:tr>
      <w:tr w:rsidR="001648EA" w14:paraId="6520BC7C" w14:textId="77777777" w:rsidTr="001648EA">
        <w:trPr>
          <w:ins w:id="1064" w:author="Okot" w:date="2019-03-28T17:59:00Z"/>
        </w:trPr>
        <w:tc>
          <w:tcPr>
            <w:tcW w:w="4530" w:type="dxa"/>
          </w:tcPr>
          <w:p w14:paraId="07761D3D" w14:textId="77777777" w:rsidR="001648EA" w:rsidRDefault="00C75CF5">
            <w:pPr>
              <w:ind w:firstLine="0"/>
              <w:jc w:val="center"/>
              <w:rPr>
                <w:ins w:id="1065" w:author="Okot" w:date="2019-03-28T17:59:00Z"/>
              </w:rPr>
              <w:pPrChange w:id="1066" w:author="Okot" w:date="2019-03-28T18:00:00Z">
                <w:pPr>
                  <w:ind w:firstLine="0"/>
                </w:pPr>
              </w:pPrChange>
            </w:pPr>
            <w:ins w:id="1067" w:author="Okot" w:date="2019-03-28T18:00:00Z">
              <w:r>
                <w:t>Wiek 4-15</w:t>
              </w:r>
            </w:ins>
            <w:ins w:id="1068" w:author="Okot" w:date="2019-03-31T14:57:00Z">
              <w:r w:rsidR="001229B3">
                <w:t xml:space="preserve"> lat</w:t>
              </w:r>
            </w:ins>
          </w:p>
        </w:tc>
        <w:tc>
          <w:tcPr>
            <w:tcW w:w="4531" w:type="dxa"/>
          </w:tcPr>
          <w:p w14:paraId="594C7491" w14:textId="77777777" w:rsidR="001648EA" w:rsidRDefault="001648EA">
            <w:pPr>
              <w:ind w:firstLine="0"/>
              <w:jc w:val="center"/>
              <w:rPr>
                <w:ins w:id="1069" w:author="Okot" w:date="2019-03-28T17:59:00Z"/>
              </w:rPr>
              <w:pPrChange w:id="1070" w:author="Okot" w:date="2019-03-28T18:00:00Z">
                <w:pPr>
                  <w:ind w:firstLine="0"/>
                </w:pPr>
              </w:pPrChange>
            </w:pPr>
            <w:ins w:id="1071" w:author="Okot" w:date="2019-03-28T18:00:00Z">
              <w:r>
                <w:t>0,95</w:t>
              </w:r>
            </w:ins>
          </w:p>
        </w:tc>
      </w:tr>
      <w:tr w:rsidR="001648EA" w14:paraId="539090ED" w14:textId="77777777" w:rsidTr="001648EA">
        <w:trPr>
          <w:ins w:id="1072" w:author="Okot" w:date="2019-03-28T17:59:00Z"/>
        </w:trPr>
        <w:tc>
          <w:tcPr>
            <w:tcW w:w="4530" w:type="dxa"/>
          </w:tcPr>
          <w:p w14:paraId="33EBCAC6" w14:textId="77777777" w:rsidR="001648EA" w:rsidRDefault="00C75CF5">
            <w:pPr>
              <w:ind w:firstLine="0"/>
              <w:jc w:val="center"/>
              <w:rPr>
                <w:ins w:id="1073" w:author="Okot" w:date="2019-03-28T17:59:00Z"/>
              </w:rPr>
              <w:pPrChange w:id="1074" w:author="Okot" w:date="2019-03-28T18:00:00Z">
                <w:pPr>
                  <w:ind w:firstLine="0"/>
                </w:pPr>
              </w:pPrChange>
            </w:pPr>
            <w:ins w:id="1075" w:author="Okot" w:date="2019-03-28T18:00:00Z">
              <w:r>
                <w:t>Wiek 16</w:t>
              </w:r>
              <w:r w:rsidR="001648EA">
                <w:t>-18</w:t>
              </w:r>
            </w:ins>
            <w:ins w:id="1076" w:author="Okot" w:date="2019-03-31T14:57:00Z">
              <w:r w:rsidR="001229B3">
                <w:t xml:space="preserve"> lat</w:t>
              </w:r>
            </w:ins>
          </w:p>
        </w:tc>
        <w:tc>
          <w:tcPr>
            <w:tcW w:w="4531" w:type="dxa"/>
          </w:tcPr>
          <w:p w14:paraId="77CECCB7" w14:textId="77777777" w:rsidR="001648EA" w:rsidRDefault="001648EA">
            <w:pPr>
              <w:ind w:firstLine="0"/>
              <w:jc w:val="center"/>
              <w:rPr>
                <w:ins w:id="1077" w:author="Okot" w:date="2019-03-28T17:59:00Z"/>
              </w:rPr>
              <w:pPrChange w:id="1078" w:author="Okot" w:date="2019-03-28T18:00:00Z">
                <w:pPr>
                  <w:ind w:firstLine="0"/>
                </w:pPr>
              </w:pPrChange>
            </w:pPr>
            <w:ins w:id="1079" w:author="Okot" w:date="2019-03-28T18:00:00Z">
              <w:r>
                <w:t>0,85</w:t>
              </w:r>
            </w:ins>
          </w:p>
        </w:tc>
      </w:tr>
      <w:tr w:rsidR="001648EA" w14:paraId="18167F37" w14:textId="77777777" w:rsidTr="001648EA">
        <w:trPr>
          <w:ins w:id="1080" w:author="Okot" w:date="2019-03-28T17:59:00Z"/>
        </w:trPr>
        <w:tc>
          <w:tcPr>
            <w:tcW w:w="4530" w:type="dxa"/>
          </w:tcPr>
          <w:p w14:paraId="6C14A518" w14:textId="77777777" w:rsidR="001648EA" w:rsidRDefault="001648EA">
            <w:pPr>
              <w:ind w:firstLine="0"/>
              <w:jc w:val="center"/>
              <w:rPr>
                <w:ins w:id="1081" w:author="Okot" w:date="2019-03-28T17:59:00Z"/>
              </w:rPr>
              <w:pPrChange w:id="1082" w:author="Okot" w:date="2019-03-28T18:00:00Z">
                <w:pPr>
                  <w:ind w:firstLine="0"/>
                </w:pPr>
              </w:pPrChange>
            </w:pPr>
            <w:ins w:id="1083" w:author="Okot" w:date="2019-03-28T18:00:00Z">
              <w:r>
                <w:t xml:space="preserve">Dorośli </w:t>
              </w:r>
            </w:ins>
            <w:ins w:id="1084" w:author="Okot" w:date="2019-03-28T18:01:00Z">
              <w:r>
                <w:t>≥</w:t>
              </w:r>
            </w:ins>
            <w:ins w:id="1085" w:author="Okot" w:date="2019-03-28T18:00:00Z">
              <w:r>
                <w:t xml:space="preserve"> 19 lat</w:t>
              </w:r>
            </w:ins>
          </w:p>
        </w:tc>
        <w:tc>
          <w:tcPr>
            <w:tcW w:w="4531" w:type="dxa"/>
          </w:tcPr>
          <w:p w14:paraId="6F0E711E" w14:textId="77777777" w:rsidR="001648EA" w:rsidRDefault="001648EA">
            <w:pPr>
              <w:ind w:firstLine="0"/>
              <w:jc w:val="center"/>
              <w:rPr>
                <w:ins w:id="1086" w:author="Okot" w:date="2019-03-28T17:59:00Z"/>
              </w:rPr>
              <w:pPrChange w:id="1087" w:author="Okot" w:date="2019-03-28T18:01:00Z">
                <w:pPr>
                  <w:ind w:firstLine="0"/>
                </w:pPr>
              </w:pPrChange>
            </w:pPr>
            <w:ins w:id="1088" w:author="Okot" w:date="2019-03-28T18:01:00Z">
              <w:r>
                <w:t>0,8</w:t>
              </w:r>
            </w:ins>
          </w:p>
        </w:tc>
      </w:tr>
      <w:tr w:rsidR="001648EA" w14:paraId="5480CF1F" w14:textId="77777777" w:rsidTr="001648EA">
        <w:trPr>
          <w:ins w:id="1089" w:author="Okot" w:date="2019-03-28T18:01:00Z"/>
        </w:trPr>
        <w:tc>
          <w:tcPr>
            <w:tcW w:w="4530" w:type="dxa"/>
          </w:tcPr>
          <w:p w14:paraId="321B2970" w14:textId="77777777" w:rsidR="001648EA" w:rsidRDefault="001229B3" w:rsidP="00BE3C41">
            <w:pPr>
              <w:ind w:firstLine="0"/>
              <w:jc w:val="center"/>
              <w:rPr>
                <w:ins w:id="1090" w:author="Okot" w:date="2019-03-28T18:01:00Z"/>
              </w:rPr>
            </w:pPr>
            <w:ins w:id="1091" w:author="Okot" w:date="2019-03-31T14:59:00Z">
              <w:r>
                <w:t xml:space="preserve">Kobiety w </w:t>
              </w:r>
            </w:ins>
            <w:ins w:id="1092" w:author="Okot" w:date="2019-03-28T18:01:00Z">
              <w:r>
                <w:t>ciąży</w:t>
              </w:r>
            </w:ins>
          </w:p>
        </w:tc>
        <w:tc>
          <w:tcPr>
            <w:tcW w:w="4531" w:type="dxa"/>
          </w:tcPr>
          <w:p w14:paraId="571179F7" w14:textId="77777777" w:rsidR="001648EA" w:rsidRDefault="001648EA" w:rsidP="00BE3C41">
            <w:pPr>
              <w:ind w:firstLine="0"/>
              <w:jc w:val="center"/>
              <w:rPr>
                <w:ins w:id="1093" w:author="Okot" w:date="2019-03-28T18:01:00Z"/>
              </w:rPr>
            </w:pPr>
            <w:ins w:id="1094" w:author="Okot" w:date="2019-03-28T18:01:00Z">
              <w:r>
                <w:t>1,1</w:t>
              </w:r>
            </w:ins>
          </w:p>
        </w:tc>
      </w:tr>
      <w:tr w:rsidR="001648EA" w14:paraId="6FD2FF32" w14:textId="77777777" w:rsidTr="001648EA">
        <w:trPr>
          <w:ins w:id="1095" w:author="Okot" w:date="2019-03-28T18:01:00Z"/>
        </w:trPr>
        <w:tc>
          <w:tcPr>
            <w:tcW w:w="4530" w:type="dxa"/>
          </w:tcPr>
          <w:p w14:paraId="6C96C2A8" w14:textId="77777777" w:rsidR="001648EA" w:rsidRDefault="001229B3" w:rsidP="00BE3C41">
            <w:pPr>
              <w:ind w:firstLine="0"/>
              <w:jc w:val="center"/>
              <w:rPr>
                <w:ins w:id="1096" w:author="Okot" w:date="2019-03-28T18:01:00Z"/>
              </w:rPr>
            </w:pPr>
            <w:ins w:id="1097" w:author="Okot" w:date="2019-03-31T14:59:00Z">
              <w:r>
                <w:t xml:space="preserve">Kobiety w trakcie </w:t>
              </w:r>
            </w:ins>
            <w:ins w:id="1098" w:author="Okot" w:date="2019-03-28T18:01:00Z">
              <w:r>
                <w:t>laktacji</w:t>
              </w:r>
            </w:ins>
          </w:p>
        </w:tc>
        <w:tc>
          <w:tcPr>
            <w:tcW w:w="4531" w:type="dxa"/>
          </w:tcPr>
          <w:p w14:paraId="6EB6A489" w14:textId="77777777" w:rsidR="001648EA" w:rsidRDefault="001648EA" w:rsidP="00BE3C41">
            <w:pPr>
              <w:ind w:firstLine="0"/>
              <w:jc w:val="center"/>
              <w:rPr>
                <w:ins w:id="1099" w:author="Okot" w:date="2019-03-28T18:01:00Z"/>
              </w:rPr>
            </w:pPr>
            <w:ins w:id="1100" w:author="Okot" w:date="2019-03-28T18:01:00Z">
              <w:r>
                <w:t>1,3</w:t>
              </w:r>
            </w:ins>
          </w:p>
        </w:tc>
      </w:tr>
    </w:tbl>
    <w:p w14:paraId="0C9522DE" w14:textId="77777777" w:rsidR="00A9664B" w:rsidRDefault="00A9664B">
      <w:pPr>
        <w:ind w:firstLine="0"/>
        <w:rPr>
          <w:ins w:id="1101" w:author="Okot" w:date="2019-03-28T17:45:00Z"/>
        </w:rPr>
        <w:pPrChange w:id="1102" w:author="Okot" w:date="2019-03-28T17:45:00Z">
          <w:pPr>
            <w:ind w:firstLine="0"/>
            <w:jc w:val="left"/>
          </w:pPr>
        </w:pPrChange>
      </w:pPr>
    </w:p>
    <w:p w14:paraId="5067624F" w14:textId="77777777" w:rsidR="000F2B7A" w:rsidRDefault="000F2B7A">
      <w:pPr>
        <w:rPr>
          <w:ins w:id="1103" w:author="Okot" w:date="2019-03-30T15:45:00Z"/>
        </w:rPr>
        <w:pPrChange w:id="1104" w:author="Okot" w:date="2019-03-28T17:45:00Z">
          <w:pPr>
            <w:ind w:firstLine="0"/>
            <w:jc w:val="left"/>
          </w:pPr>
        </w:pPrChange>
      </w:pPr>
      <w:ins w:id="1105" w:author="Okot" w:date="2019-03-30T15:45:00Z">
        <w:r>
          <w:t>Jak łatwo można p</w:t>
        </w:r>
        <w:r w:rsidR="0010307F">
          <w:t>oliczyć</w:t>
        </w:r>
      </w:ins>
      <w:r w:rsidR="00293130">
        <w:t>,</w:t>
      </w:r>
      <w:ins w:id="1106" w:author="Okot" w:date="2019-03-30T15:45:00Z">
        <w:r w:rsidR="0010307F">
          <w:t xml:space="preserve"> osoba dorosła ważąca 60 kg potrzebuje spożywać 48 g </w:t>
        </w:r>
        <w:r>
          <w:t>białka</w:t>
        </w:r>
      </w:ins>
      <w:ins w:id="1107" w:author="Okot" w:date="2019-03-30T15:46:00Z">
        <w:r>
          <w:t xml:space="preserve"> dziennie</w:t>
        </w:r>
      </w:ins>
      <w:ins w:id="1108" w:author="Okot" w:date="2019-03-30T15:45:00Z">
        <w:r>
          <w:t>.</w:t>
        </w:r>
      </w:ins>
    </w:p>
    <w:p w14:paraId="29334B5D" w14:textId="7006C024" w:rsidR="00A9664B" w:rsidRDefault="00A9664B">
      <w:pPr>
        <w:rPr>
          <w:ins w:id="1109" w:author="Okot" w:date="2019-03-28T23:50:00Z"/>
        </w:rPr>
        <w:pPrChange w:id="1110" w:author="Okot" w:date="2019-03-28T17:45:00Z">
          <w:pPr>
            <w:ind w:firstLine="0"/>
            <w:jc w:val="left"/>
          </w:pPr>
        </w:pPrChange>
      </w:pPr>
      <w:ins w:id="1111" w:author="Okot" w:date="2019-03-28T17:45:00Z">
        <w:r>
          <w:t>Chociaż często mówi się, że białko ze względu na swoją rolę w rozwoju organizmu jest najważniejszym makroskładnikiem, nie oznacza to, że należy go spożywać najwięc</w:t>
        </w:r>
        <w:r w:rsidR="00741654">
          <w:t>ej ze wszystkich</w:t>
        </w:r>
        <w:r>
          <w:t xml:space="preserve">. </w:t>
        </w:r>
      </w:ins>
      <w:ins w:id="1112" w:author="Okot" w:date="2019-03-28T17:47:00Z">
        <w:r>
          <w:t xml:space="preserve">W zależności od źródła </w:t>
        </w:r>
      </w:ins>
      <w:ins w:id="1113" w:author="Okot" w:date="2019-03-28T17:48:00Z">
        <w:r>
          <w:t xml:space="preserve">można się dowiedzieć, że powinno ono stanowić 10-35% całkowitego dziennego spożycia </w:t>
        </w:r>
        <w:r w:rsidRPr="00293130">
          <w:t>kalorii</w:t>
        </w:r>
        <w:r>
          <w:t xml:space="preserve"> (ustalenia Rady </w:t>
        </w:r>
      </w:ins>
      <w:ins w:id="1114" w:author="Okot" w:date="2019-03-28T17:49:00Z">
        <w:r>
          <w:t>ds</w:t>
        </w:r>
      </w:ins>
      <w:ins w:id="1115" w:author="Okot" w:date="2019-03-28T17:48:00Z">
        <w:r>
          <w:t>.</w:t>
        </w:r>
      </w:ins>
      <w:ins w:id="1116" w:author="Okot" w:date="2019-03-28T17:49:00Z">
        <w:r>
          <w:t xml:space="preserve"> Żywności i Żywienia Instytutu Medycyny USA)</w:t>
        </w:r>
      </w:ins>
      <w:ins w:id="1117" w:author="Okot" w:date="2019-03-28T22:56:00Z">
        <w:r w:rsidR="0010307F">
          <w:t> </w:t>
        </w:r>
      </w:ins>
      <w:ins w:id="1118" w:author="Okot" w:date="2019-03-28T17:51:00Z">
        <w:r>
          <w:t>[1</w:t>
        </w:r>
      </w:ins>
      <w:r w:rsidR="00A03EAC">
        <w:t>1</w:t>
      </w:r>
      <w:ins w:id="1119" w:author="Okot" w:date="2019-03-28T17:51:00Z">
        <w:r>
          <w:t>]</w:t>
        </w:r>
      </w:ins>
      <w:ins w:id="1120" w:author="Okot" w:date="2019-03-28T17:49:00Z">
        <w:r w:rsidR="00741654">
          <w:t xml:space="preserve"> lub</w:t>
        </w:r>
      </w:ins>
      <w:ins w:id="1121" w:author="Okot" w:date="2019-03-28T17:51:00Z">
        <w:r>
          <w:t xml:space="preserve"> 10-20%</w:t>
        </w:r>
      </w:ins>
      <w:ins w:id="1122" w:author="Okot" w:date="2019-03-28T23:10:00Z">
        <w:r w:rsidR="0098475B">
          <w:t xml:space="preserve"> (Nordic Nutrition Recommendations z 2004 r</w:t>
        </w:r>
      </w:ins>
      <w:ins w:id="1123" w:author="Okot" w:date="2019-03-30T21:14:00Z">
        <w:r w:rsidR="0010307F">
          <w:t>.</w:t>
        </w:r>
      </w:ins>
      <w:ins w:id="1124" w:author="Okot" w:date="2019-03-28T23:10:00Z">
        <w:r w:rsidR="0098475B">
          <w:t>)</w:t>
        </w:r>
      </w:ins>
      <w:ins w:id="1125" w:author="Okot" w:date="2019-03-30T21:14:00Z">
        <w:r w:rsidR="0010307F">
          <w:t> </w:t>
        </w:r>
      </w:ins>
      <w:ins w:id="1126" w:author="Okot" w:date="2019-03-28T17:51:00Z">
        <w:r>
          <w:t>[</w:t>
        </w:r>
      </w:ins>
      <w:ins w:id="1127" w:author="Okot" w:date="2019-03-28T22:55:00Z">
        <w:r w:rsidR="0098475B">
          <w:t>1</w:t>
        </w:r>
      </w:ins>
      <w:r w:rsidR="00C617E3">
        <w:t>8</w:t>
      </w:r>
      <w:ins w:id="1128" w:author="Okot" w:date="2019-03-28T17:51:00Z">
        <w:r>
          <w:t>]</w:t>
        </w:r>
      </w:ins>
      <w:ins w:id="1129" w:author="Okot" w:date="2019-03-28T17:52:00Z">
        <w:r>
          <w:t>. Jed</w:t>
        </w:r>
        <w:r w:rsidR="0010307F">
          <w:t xml:space="preserve">nak istnieją przełomowe </w:t>
        </w:r>
        <w:r w:rsidR="0010307F" w:rsidRPr="00EB398E">
          <w:t>badania</w:t>
        </w:r>
        <w:r w:rsidRPr="00EB398E">
          <w:t>, z</w:t>
        </w:r>
        <w:r>
          <w:t xml:space="preserve"> których wynikami zgadzają się FAO i WHO, wykazujące, że w rzeczywistości zdrowemu organizmowi wystarczy jedynie 5-6%</w:t>
        </w:r>
      </w:ins>
      <w:ins w:id="1130" w:author="Okot" w:date="2019-03-28T17:54:00Z">
        <w:r>
          <w:t>, a dzienne spożycie tego makroskładnika nie powinno prze</w:t>
        </w:r>
        <w:r w:rsidR="001648EA">
          <w:t>kraczać 10% całkowitej liczby skonsumowanych kalorii</w:t>
        </w:r>
      </w:ins>
      <w:ins w:id="1131" w:author="Okot" w:date="2019-03-28T22:56:00Z">
        <w:r w:rsidR="00741654">
          <w:t>,</w:t>
        </w:r>
      </w:ins>
      <w:ins w:id="1132" w:author="Okot" w:date="2019-03-28T17:54:00Z">
        <w:r w:rsidR="001648EA">
          <w:t xml:space="preserve"> zwłaszcza jeśli</w:t>
        </w:r>
      </w:ins>
      <w:ins w:id="1133" w:author="Okot" w:date="2019-03-28T17:55:00Z">
        <w:r w:rsidR="001648EA">
          <w:t xml:space="preserve"> spożywane jest głównie </w:t>
        </w:r>
      </w:ins>
      <w:ins w:id="1134" w:author="Okot" w:date="2019-03-28T17:56:00Z">
        <w:r w:rsidR="001648EA">
          <w:t>białko</w:t>
        </w:r>
      </w:ins>
      <w:ins w:id="1135" w:author="Okot" w:date="2019-03-28T17:55:00Z">
        <w:r w:rsidR="001648EA">
          <w:t xml:space="preserve"> pochodzenia zwierzęcego</w:t>
        </w:r>
      </w:ins>
      <w:r w:rsidR="00293130">
        <w:t> [13]</w:t>
      </w:r>
      <w:ins w:id="1136" w:author="Okot" w:date="2019-03-28T17:55:00Z">
        <w:r w:rsidR="001648EA">
          <w:t>.</w:t>
        </w:r>
      </w:ins>
      <w:ins w:id="1137" w:author="Okot" w:date="2019-03-28T17:54:00Z">
        <w:r w:rsidR="001648EA">
          <w:t xml:space="preserve"> </w:t>
        </w:r>
      </w:ins>
      <w:ins w:id="1138" w:author="Okot" w:date="2019-03-28T17:52:00Z">
        <w:r>
          <w:t xml:space="preserve"> </w:t>
        </w:r>
      </w:ins>
    </w:p>
    <w:p w14:paraId="2FDF0062" w14:textId="77777777" w:rsidR="009C414A" w:rsidRDefault="00614F36">
      <w:pPr>
        <w:rPr>
          <w:ins w:id="1139" w:author="Okot" w:date="2019-03-30T17:03:00Z"/>
        </w:rPr>
        <w:pPrChange w:id="1140" w:author="Okot" w:date="2019-03-28T13:48:00Z">
          <w:pPr>
            <w:ind w:firstLine="0"/>
            <w:jc w:val="left"/>
          </w:pPr>
        </w:pPrChange>
      </w:pPr>
      <w:ins w:id="1141" w:author="Okot" w:date="2019-03-28T23:50:00Z">
        <w:r>
          <w:t>W części</w:t>
        </w:r>
      </w:ins>
      <w:ins w:id="1142" w:author="Okot" w:date="2019-03-28T23:51:00Z">
        <w:r>
          <w:t xml:space="preserve"> 2.1.3.1. była mowa o</w:t>
        </w:r>
        <w:r w:rsidR="00834FF1">
          <w:t xml:space="preserve"> negatywnych skutkach pochłaniania</w:t>
        </w:r>
        <w:r>
          <w:t xml:space="preserve"> dużych ilości białka. Ze względu na ryzyko </w:t>
        </w:r>
      </w:ins>
      <w:ins w:id="1143" w:author="Okot" w:date="2019-03-28T23:52:00Z">
        <w:r>
          <w:t>szkód dla zdrowia</w:t>
        </w:r>
      </w:ins>
      <w:ins w:id="1144" w:author="Okot" w:date="2019-03-28T23:53:00Z">
        <w:r>
          <w:t xml:space="preserve"> IŻŻ sugeruje, żeby dorośli nie spożywali więcej niż 2 g białka/kg.m.c. Sportowcy</w:t>
        </w:r>
      </w:ins>
      <w:ins w:id="1145" w:author="Okot" w:date="2019-03-28T23:54:00Z">
        <w:r>
          <w:t xml:space="preserve"> mogą przesunąć tę granicę do 1,2-1,4 g/kg.m.c.</w:t>
        </w:r>
        <w:r w:rsidR="00E941AA">
          <w:t>, a w skrajnych przypadkach</w:t>
        </w:r>
      </w:ins>
      <w:ins w:id="1146" w:author="Okot" w:date="2019-03-28T23:53:00Z">
        <w:r>
          <w:t xml:space="preserve"> </w:t>
        </w:r>
      </w:ins>
      <w:ins w:id="1147" w:author="Okot" w:date="2019-03-28T23:54:00Z">
        <w:r w:rsidR="00E941AA">
          <w:t>uprawiania sportów wytrzymałościowych do 3</w:t>
        </w:r>
      </w:ins>
      <w:ins w:id="1148" w:author="Okot" w:date="2019-03-28T23:55:00Z">
        <w:r w:rsidR="00E941AA">
          <w:t> g/kg.m.c.</w:t>
        </w:r>
      </w:ins>
    </w:p>
    <w:p w14:paraId="191E8206" w14:textId="77777777" w:rsidR="00B66E9E" w:rsidRDefault="00B81B62">
      <w:pPr>
        <w:rPr>
          <w:ins w:id="1149" w:author="Okot" w:date="2019-03-31T13:54:00Z"/>
        </w:rPr>
        <w:pPrChange w:id="1150" w:author="Okot" w:date="2019-03-28T13:48:00Z">
          <w:pPr>
            <w:ind w:firstLine="0"/>
            <w:jc w:val="left"/>
          </w:pPr>
        </w:pPrChange>
      </w:pPr>
      <w:ins w:id="1151" w:author="Okot" w:date="2019-03-30T18:52:00Z">
        <w:r>
          <w:t>Wiele kontrowersji wiąże się z wytyczny</w:t>
        </w:r>
        <w:r w:rsidR="00834FF1">
          <w:t>mi odnośnie spożycia tłuszcz</w:t>
        </w:r>
      </w:ins>
      <w:r w:rsidR="00293130">
        <w:t>ów</w:t>
      </w:r>
      <w:ins w:id="1152" w:author="Okot" w:date="2019-03-30T18:52:00Z">
        <w:r w:rsidR="00834FF1">
          <w:t>.</w:t>
        </w:r>
      </w:ins>
      <w:ins w:id="1153" w:author="Okot" w:date="2019-03-31T14:44:00Z">
        <w:r w:rsidR="00834FF1">
          <w:t xml:space="preserve"> Większość instytucji</w:t>
        </w:r>
      </w:ins>
      <w:ins w:id="1154" w:author="Okot" w:date="2019-03-30T18:53:00Z">
        <w:r>
          <w:t xml:space="preserve"> </w:t>
        </w:r>
      </w:ins>
      <w:ins w:id="1155" w:author="Okot" w:date="2019-03-30T18:55:00Z">
        <w:r w:rsidR="00834FF1">
          <w:t>nie ustaliła</w:t>
        </w:r>
        <w:r w:rsidR="00582840">
          <w:t xml:space="preserve"> konkretnego zapotrzebowa</w:t>
        </w:r>
        <w:r w:rsidR="00834FF1">
          <w:t>nia, jedynie zakres dystrybucji.</w:t>
        </w:r>
      </w:ins>
      <w:ins w:id="1156" w:author="Okot" w:date="2019-03-31T14:44:00Z">
        <w:r w:rsidR="00834FF1">
          <w:t xml:space="preserve"> Według</w:t>
        </w:r>
      </w:ins>
      <w:ins w:id="1157" w:author="Okot" w:date="2019-03-30T18:55:00Z">
        <w:r w:rsidR="00582840">
          <w:t xml:space="preserve"> </w:t>
        </w:r>
      </w:ins>
      <w:ins w:id="1158" w:author="Okot" w:date="2019-03-31T14:44:00Z">
        <w:r w:rsidR="00834FF1">
          <w:t>USDA</w:t>
        </w:r>
      </w:ins>
      <w:ins w:id="1159" w:author="Okot" w:date="2019-03-30T18:55:00Z">
        <w:r w:rsidR="00582840">
          <w:t xml:space="preserve"> dla dorosłych wynosi</w:t>
        </w:r>
      </w:ins>
      <w:ins w:id="1160" w:author="Okot" w:date="2019-03-31T14:45:00Z">
        <w:r w:rsidR="00834FF1">
          <w:t xml:space="preserve"> on</w:t>
        </w:r>
      </w:ins>
      <w:ins w:id="1161" w:author="Okot" w:date="2019-03-30T18:55:00Z">
        <w:r w:rsidR="00582840">
          <w:t xml:space="preserve"> 20-35% całkowitej dziennej podaży </w:t>
        </w:r>
      </w:ins>
      <w:ins w:id="1162" w:author="Okot" w:date="2019-03-30T18:56:00Z">
        <w:r w:rsidR="00582840">
          <w:t>energii</w:t>
        </w:r>
      </w:ins>
      <w:ins w:id="1163" w:author="Okot" w:date="2019-03-30T18:55:00Z">
        <w:r w:rsidR="00582840">
          <w:t>.</w:t>
        </w:r>
      </w:ins>
      <w:ins w:id="1164" w:author="Okot" w:date="2019-03-30T18:56:00Z">
        <w:r w:rsidR="00582840">
          <w:t xml:space="preserve"> Jednak wiele badań wskazuje na to, że są to wartości wygórowane, biorąc pod uwagę szkodliwe działania tłuszczów </w:t>
        </w:r>
      </w:ins>
      <w:ins w:id="1165" w:author="Okot" w:date="2019-03-30T18:57:00Z">
        <w:r w:rsidR="00582840">
          <w:t>nasyconych</w:t>
        </w:r>
      </w:ins>
      <w:ins w:id="1166" w:author="Okot" w:date="2019-03-30T18:56:00Z">
        <w:r w:rsidR="00582840">
          <w:t xml:space="preserve">, które dla </w:t>
        </w:r>
      </w:ins>
      <w:ins w:id="1167" w:author="Okot" w:date="2019-03-30T18:57:00Z">
        <w:r w:rsidR="00582840">
          <w:t xml:space="preserve">wielu ludzi stanowią </w:t>
        </w:r>
      </w:ins>
      <w:ins w:id="1168" w:author="Okot" w:date="2019-03-31T14:09:00Z">
        <w:r w:rsidR="000B1407">
          <w:t>naj</w:t>
        </w:r>
      </w:ins>
      <w:ins w:id="1169" w:author="Okot" w:date="2019-03-30T18:57:00Z">
        <w:r w:rsidR="00582840">
          <w:t>większą czę</w:t>
        </w:r>
        <w:r w:rsidR="00B66E9E">
          <w:t>ść spożycia tego makroskładnika i należy je zmniejszyć do 15-25%.</w:t>
        </w:r>
      </w:ins>
      <w:ins w:id="1170" w:author="Okot" w:date="2019-03-30T19:43:00Z">
        <w:r w:rsidR="00B66E9E">
          <w:t xml:space="preserve"> Bardziej radykalni eksperci sugerują, że już 10% będzie wystarczające.</w:t>
        </w:r>
      </w:ins>
      <w:ins w:id="1171" w:author="Okot" w:date="2019-03-31T14:05:00Z">
        <w:r w:rsidR="000B1407">
          <w:t xml:space="preserve"> Z kolei raport WHO z 2005 r.</w:t>
        </w:r>
      </w:ins>
      <w:ins w:id="1172" w:author="Okot" w:date="2019-03-31T14:06:00Z">
        <w:r w:rsidR="000B1407">
          <w:t xml:space="preserve"> przyznaje co prawda, że należy pobierać nie więcej niż 30% energii z</w:t>
        </w:r>
      </w:ins>
      <w:ins w:id="1173" w:author="Okot" w:date="2019-03-31T14:07:00Z">
        <w:r w:rsidR="000B1407">
          <w:t xml:space="preserve"> tłuszczów, twierdzi jednak też, że ilość ta nie powinna się zmniejszać poniżej 15%.</w:t>
        </w:r>
      </w:ins>
      <w:ins w:id="1174" w:author="Okot" w:date="2019-03-31T14:06:00Z">
        <w:r w:rsidR="000B1407">
          <w:t xml:space="preserve"> </w:t>
        </w:r>
      </w:ins>
      <w:ins w:id="1175" w:author="Okot" w:date="2019-03-31T14:47:00Z">
        <w:r w:rsidR="00834FF1">
          <w:t>Z tymi ostatnimi ustaleniami pokrywają się rekomendacje IŻŻ.</w:t>
        </w:r>
      </w:ins>
    </w:p>
    <w:p w14:paraId="426EF287" w14:textId="77777777" w:rsidR="00C548B3" w:rsidRDefault="00B66E9E">
      <w:pPr>
        <w:rPr>
          <w:ins w:id="1176" w:author="Okot" w:date="2019-03-31T13:54:00Z"/>
        </w:rPr>
        <w:pPrChange w:id="1177" w:author="Okot" w:date="2019-03-28T13:48:00Z">
          <w:pPr>
            <w:ind w:firstLine="0"/>
            <w:jc w:val="left"/>
          </w:pPr>
        </w:pPrChange>
      </w:pPr>
      <w:ins w:id="1178" w:author="Okot" w:date="2019-03-30T19:44:00Z">
        <w:r>
          <w:lastRenderedPageBreak/>
          <w:t>O ile brak jednoznacznej konkluzji dotyczy całkowitej podaży</w:t>
        </w:r>
      </w:ins>
      <w:r w:rsidR="00293130">
        <w:t xml:space="preserve"> tłuszczów</w:t>
      </w:r>
      <w:ins w:id="1179" w:author="Okot" w:date="2019-03-30T19:44:00Z">
        <w:r>
          <w:t xml:space="preserve">, to ustalono </w:t>
        </w:r>
      </w:ins>
      <w:r w:rsidR="00416B5E">
        <w:t>sugerowaną</w:t>
      </w:r>
      <w:r w:rsidR="00293130">
        <w:t xml:space="preserve"> </w:t>
      </w:r>
      <w:ins w:id="1180" w:author="Okot" w:date="2019-03-30T19:44:00Z">
        <w:r>
          <w:t>dzienną dawkę</w:t>
        </w:r>
      </w:ins>
      <w:r w:rsidR="00293130">
        <w:t xml:space="preserve"> kwasów</w:t>
      </w:r>
      <w:ins w:id="1181" w:author="Okot" w:date="2019-03-30T19:44:00Z">
        <w:r>
          <w:t xml:space="preserve"> omega-3</w:t>
        </w:r>
      </w:ins>
      <w:r w:rsidR="00293130">
        <w:t>, która</w:t>
      </w:r>
      <w:ins w:id="1182" w:author="Okot" w:date="2019-03-30T19:44:00Z">
        <w:r>
          <w:t xml:space="preserve"> wynosi co najmniej 1,6</w:t>
        </w:r>
      </w:ins>
      <w:ins w:id="1183" w:author="Okot" w:date="2019-03-30T21:14:00Z">
        <w:r w:rsidR="00573BBB">
          <w:t> </w:t>
        </w:r>
      </w:ins>
      <w:ins w:id="1184" w:author="Okot" w:date="2019-03-30T19:44:00Z">
        <w:r w:rsidR="00573BBB">
          <w:t>g d</w:t>
        </w:r>
        <w:r>
          <w:t xml:space="preserve">la mężczyzn </w:t>
        </w:r>
        <w:r w:rsidR="00573BBB">
          <w:t>i</w:t>
        </w:r>
      </w:ins>
      <w:r w:rsidR="00293130">
        <w:t> </w:t>
      </w:r>
      <w:ins w:id="1185" w:author="Okot" w:date="2019-03-30T19:44:00Z">
        <w:r w:rsidR="00573BBB">
          <w:t>1,1 g </w:t>
        </w:r>
        <w:r>
          <w:t>dla kobiet.</w:t>
        </w:r>
      </w:ins>
      <w:ins w:id="1186" w:author="Okot" w:date="2019-03-30T19:46:00Z">
        <w:r>
          <w:t xml:space="preserve"> </w:t>
        </w:r>
      </w:ins>
      <w:ins w:id="1187" w:author="Okot" w:date="2019-03-30T17:03:00Z">
        <w:r w:rsidR="0070269B">
          <w:t>Zaleca się</w:t>
        </w:r>
      </w:ins>
      <w:ins w:id="1188" w:author="Okot" w:date="2019-03-30T19:47:00Z">
        <w:r>
          <w:t xml:space="preserve"> też</w:t>
        </w:r>
      </w:ins>
      <w:ins w:id="1189" w:author="Okot" w:date="2019-03-30T17:03:00Z">
        <w:r w:rsidR="0070269B">
          <w:t>, żeby zawartość</w:t>
        </w:r>
        <w:r w:rsidR="00C548B3">
          <w:t xml:space="preserve"> kwasu alfa-lino</w:t>
        </w:r>
      </w:ins>
      <w:ins w:id="1190" w:author="Okot" w:date="2019-03-30T17:04:00Z">
        <w:r w:rsidR="00C548B3">
          <w:t>lenowego</w:t>
        </w:r>
      </w:ins>
      <w:ins w:id="1191" w:author="Okot" w:date="2019-03-30T17:15:00Z">
        <w:r w:rsidR="0070269B">
          <w:t xml:space="preserve"> mierzona w kaloriach </w:t>
        </w:r>
      </w:ins>
      <w:ins w:id="1192" w:author="Okot" w:date="2019-03-30T17:04:00Z">
        <w:r w:rsidR="00C548B3">
          <w:t xml:space="preserve">kształtowała </w:t>
        </w:r>
      </w:ins>
      <w:ins w:id="1193" w:author="Okot" w:date="2019-03-30T17:05:00Z">
        <w:r w:rsidR="00C548B3">
          <w:t>się</w:t>
        </w:r>
      </w:ins>
      <w:ins w:id="1194" w:author="Okot" w:date="2019-03-30T17:04:00Z">
        <w:r w:rsidR="00C548B3">
          <w:t xml:space="preserve"> </w:t>
        </w:r>
      </w:ins>
      <w:ins w:id="1195" w:author="Okot" w:date="2019-03-30T17:05:00Z">
        <w:r w:rsidR="00C548B3">
          <w:t xml:space="preserve">na poziomie 0,5% całkowitej dziennej podaży energii. </w:t>
        </w:r>
      </w:ins>
    </w:p>
    <w:p w14:paraId="355AF06C" w14:textId="77777777" w:rsidR="007C5664" w:rsidRDefault="000266A6" w:rsidP="006F5DB1">
      <w:pPr>
        <w:rPr>
          <w:ins w:id="1196" w:author="Okot" w:date="2019-03-30T17:26:00Z"/>
        </w:rPr>
      </w:pPr>
      <w:ins w:id="1197" w:author="Okot" w:date="2019-03-31T13:54:00Z">
        <w:r>
          <w:t>Brak jest również ustalonych norm spożyci</w:t>
        </w:r>
      </w:ins>
      <w:r w:rsidR="00FD1C88">
        <w:t>a</w:t>
      </w:r>
      <w:ins w:id="1198" w:author="Okot" w:date="2019-03-31T13:54:00Z">
        <w:r>
          <w:t xml:space="preserve"> tłuszczów nasyconych. </w:t>
        </w:r>
      </w:ins>
      <w:ins w:id="1199" w:author="Okot" w:date="2019-03-31T13:55:00Z">
        <w:r>
          <w:t xml:space="preserve">W świetle </w:t>
        </w:r>
      </w:ins>
      <w:ins w:id="1200" w:author="Okot" w:date="2019-03-31T13:59:00Z">
        <w:r w:rsidR="00FD3B11">
          <w:t xml:space="preserve">aktualnych </w:t>
        </w:r>
      </w:ins>
      <w:ins w:id="1201" w:author="Okot" w:date="2019-03-31T13:55:00Z">
        <w:r>
          <w:t>badań</w:t>
        </w:r>
      </w:ins>
      <w:ins w:id="1202" w:author="Okot" w:date="2019-03-31T13:58:00Z">
        <w:r w:rsidR="00FD3B11">
          <w:t xml:space="preserve"> każda </w:t>
        </w:r>
      </w:ins>
      <w:ins w:id="1203" w:author="Okot" w:date="2019-03-31T13:59:00Z">
        <w:r w:rsidR="00FD3B11">
          <w:t xml:space="preserve">ilość </w:t>
        </w:r>
      </w:ins>
      <w:ins w:id="1204" w:author="Okot" w:date="2019-03-31T13:58:00Z">
        <w:r w:rsidR="00FD3B11">
          <w:t>SFA w pożywieniu podnosi ryzyko chorób serca.</w:t>
        </w:r>
      </w:ins>
      <w:ins w:id="1205" w:author="Okot" w:date="2019-03-31T13:59:00Z">
        <w:r w:rsidR="00FD3B11">
          <w:t xml:space="preserve"> Jednak nie znaleziono jeszcze metody całkowitej ich eliminacji z diety.</w:t>
        </w:r>
      </w:ins>
    </w:p>
    <w:p w14:paraId="7CC62EBB" w14:textId="77777777" w:rsidR="00567A53" w:rsidRDefault="00866AD1">
      <w:pPr>
        <w:rPr>
          <w:ins w:id="1206" w:author="Okot" w:date="2019-03-31T14:52:00Z"/>
        </w:rPr>
      </w:pPr>
      <w:ins w:id="1207" w:author="Okot" w:date="2019-03-30T17:26:00Z">
        <w:r>
          <w:t>Ustalone są normy zapotrzebowania na białko oraz limit tłuszczów w diecie.</w:t>
        </w:r>
      </w:ins>
      <w:ins w:id="1208" w:author="Okot" w:date="2019-03-30T17:27:00Z">
        <w:r>
          <w:t xml:space="preserve"> Cała reszta energii powinna </w:t>
        </w:r>
      </w:ins>
      <w:ins w:id="1209" w:author="Okot" w:date="2019-03-30T17:28:00Z">
        <w:r>
          <w:t>pochodzić z węglowodanów. Jak powiedziano w punkcie 2.1.3.3.</w:t>
        </w:r>
      </w:ins>
      <w:ins w:id="1210" w:author="Okot" w:date="2019-03-30T21:15:00Z">
        <w:r w:rsidR="00E67072">
          <w:t>,</w:t>
        </w:r>
      </w:ins>
      <w:ins w:id="1211" w:author="Okot" w:date="2019-03-30T17:28:00Z">
        <w:r>
          <w:t xml:space="preserve"> węglowodany to główne źródło zasilania człowieka, dlatego </w:t>
        </w:r>
      </w:ins>
      <w:r w:rsidR="00FD1C88">
        <w:t xml:space="preserve">ich </w:t>
      </w:r>
      <w:ins w:id="1212" w:author="Okot" w:date="2019-03-30T17:28:00Z">
        <w:r>
          <w:t xml:space="preserve">zawartość w diecie powinna być procentowo największa i </w:t>
        </w:r>
      </w:ins>
      <w:ins w:id="1213" w:author="Okot" w:date="2019-03-30T17:29:00Z">
        <w:r>
          <w:t>oscylować</w:t>
        </w:r>
      </w:ins>
      <w:ins w:id="1214" w:author="Okot" w:date="2019-03-30T17:28:00Z">
        <w:r>
          <w:t xml:space="preserve"> </w:t>
        </w:r>
      </w:ins>
      <w:ins w:id="1215" w:author="Okot" w:date="2019-03-30T17:29:00Z">
        <w:r w:rsidR="00567A53">
          <w:t>w okolicy 45-75</w:t>
        </w:r>
        <w:r>
          <w:t>%</w:t>
        </w:r>
      </w:ins>
      <w:ins w:id="1216" w:author="Okot" w:date="2019-03-30T17:30:00Z">
        <w:r>
          <w:t xml:space="preserve"> dziennego spożycia kalorii</w:t>
        </w:r>
      </w:ins>
      <w:ins w:id="1217" w:author="Okot" w:date="2019-03-30T17:32:00Z">
        <w:r>
          <w:t>,</w:t>
        </w:r>
      </w:ins>
      <w:ins w:id="1218" w:author="Okot" w:date="2019-03-30T17:30:00Z">
        <w:r>
          <w:t xml:space="preserve"> przy czym nie więcej niż 10% energii (dziennej, a nie jedynie pochodzącej z węglowodanów)</w:t>
        </w:r>
      </w:ins>
      <w:ins w:id="1219" w:author="Okot" w:date="2019-03-30T17:32:00Z">
        <w:r>
          <w:t xml:space="preserve"> powinno pochodzić z cukrów dodanych</w:t>
        </w:r>
      </w:ins>
      <w:ins w:id="1220" w:author="Okot" w:date="2019-03-30T17:29:00Z">
        <w:r>
          <w:t>.</w:t>
        </w:r>
      </w:ins>
      <w:ins w:id="1221" w:author="Okot" w:date="2019-03-30T17:26:00Z">
        <w:r>
          <w:t xml:space="preserve"> </w:t>
        </w:r>
      </w:ins>
      <w:ins w:id="1222" w:author="Okot" w:date="2019-03-31T15:00:00Z">
        <w:r w:rsidR="00CB64A1">
          <w:t>Jednocześnie w</w:t>
        </w:r>
      </w:ins>
      <w:ins w:id="1223" w:author="Okot" w:date="2019-03-31T14:50:00Z">
        <w:r w:rsidR="00567A53">
          <w:t>yznacznikiem zapotrzebowania na węglowodany jest ilość glukozy wymagana przez komórki mózgowe.</w:t>
        </w:r>
      </w:ins>
    </w:p>
    <w:p w14:paraId="59FBB16B" w14:textId="77777777" w:rsidR="00567A53" w:rsidRDefault="00567A53">
      <w:pPr>
        <w:rPr>
          <w:ins w:id="1224" w:author="Okot" w:date="2019-03-31T14:52:00Z"/>
        </w:rPr>
      </w:pPr>
    </w:p>
    <w:p w14:paraId="27D24EE2" w14:textId="77777777" w:rsidR="00567A53" w:rsidRDefault="00567A53">
      <w:pPr>
        <w:ind w:firstLine="0"/>
        <w:rPr>
          <w:ins w:id="1225" w:author="Okot" w:date="2019-03-31T14:55:00Z"/>
        </w:rPr>
        <w:pPrChange w:id="1226" w:author="Okot" w:date="2019-03-31T14:52:00Z">
          <w:pPr/>
        </w:pPrChange>
      </w:pPr>
      <w:ins w:id="1227" w:author="Okot" w:date="2019-03-31T14:52:00Z">
        <w:r>
          <w:t>Tabela</w:t>
        </w:r>
      </w:ins>
      <w:ins w:id="1228" w:author="Okot" w:date="2019-03-31T14:55:00Z">
        <w:r w:rsidR="001229B3">
          <w:t xml:space="preserve"> 2.</w:t>
        </w:r>
      </w:ins>
      <w:r w:rsidR="0024444E">
        <w:t>8</w:t>
      </w:r>
      <w:ins w:id="1229" w:author="Okot" w:date="2019-03-31T14:55:00Z">
        <w:r w:rsidR="001229B3">
          <w:t>.</w:t>
        </w:r>
      </w:ins>
    </w:p>
    <w:p w14:paraId="4A28F4FD" w14:textId="58F71930" w:rsidR="001229B3" w:rsidRDefault="001229B3">
      <w:pPr>
        <w:ind w:firstLine="0"/>
        <w:rPr>
          <w:ins w:id="1230" w:author="Okot" w:date="2019-03-31T14:56:00Z"/>
        </w:rPr>
        <w:pPrChange w:id="1231" w:author="Okot" w:date="2019-03-31T14:52:00Z">
          <w:pPr/>
        </w:pPrChange>
      </w:pPr>
      <w:ins w:id="1232" w:author="Okot" w:date="2019-03-31T14:55:00Z">
        <w:r>
          <w:t>Zalecane spożycie węglowodanów ze względu na potrzeby mózgu [</w:t>
        </w:r>
      </w:ins>
      <w:ins w:id="1233" w:author="Okot" w:date="2019-03-31T14:56:00Z">
        <w:r>
          <w:t>1</w:t>
        </w:r>
      </w:ins>
      <w:r w:rsidR="00C617E3">
        <w:t>9</w:t>
      </w:r>
      <w:ins w:id="1234" w:author="Okot" w:date="2019-03-31T14:55:00Z">
        <w:r>
          <w:t>]</w:t>
        </w:r>
      </w:ins>
      <w:ins w:id="1235" w:author="Okot" w:date="2019-03-31T14:56:00Z">
        <w:r>
          <w:t>.</w:t>
        </w:r>
      </w:ins>
    </w:p>
    <w:tbl>
      <w:tblPr>
        <w:tblStyle w:val="Tabela-Siatka"/>
        <w:tblW w:w="0" w:type="auto"/>
        <w:tblLook w:val="04A0" w:firstRow="1" w:lastRow="0" w:firstColumn="1" w:lastColumn="0" w:noHBand="0" w:noVBand="1"/>
      </w:tblPr>
      <w:tblGrid>
        <w:gridCol w:w="4530"/>
        <w:gridCol w:w="4531"/>
      </w:tblGrid>
      <w:tr w:rsidR="001229B3" w14:paraId="5B3D75C9" w14:textId="77777777" w:rsidTr="001229B3">
        <w:trPr>
          <w:ins w:id="1236" w:author="Okot" w:date="2019-03-31T14:56:00Z"/>
        </w:trPr>
        <w:tc>
          <w:tcPr>
            <w:tcW w:w="4530" w:type="dxa"/>
          </w:tcPr>
          <w:p w14:paraId="204B734A" w14:textId="77777777" w:rsidR="001229B3" w:rsidRDefault="001229B3">
            <w:pPr>
              <w:ind w:firstLine="0"/>
              <w:jc w:val="center"/>
              <w:rPr>
                <w:ins w:id="1237" w:author="Okot" w:date="2019-03-31T14:56:00Z"/>
              </w:rPr>
              <w:pPrChange w:id="1238" w:author="Okot" w:date="2019-03-31T14:56:00Z">
                <w:pPr>
                  <w:ind w:firstLine="0"/>
                </w:pPr>
              </w:pPrChange>
            </w:pPr>
            <w:ins w:id="1239" w:author="Okot" w:date="2019-03-31T14:56:00Z">
              <w:r>
                <w:rPr>
                  <w:b/>
                </w:rPr>
                <w:t>Grupa populacji</w:t>
              </w:r>
            </w:ins>
          </w:p>
        </w:tc>
        <w:tc>
          <w:tcPr>
            <w:tcW w:w="4531" w:type="dxa"/>
          </w:tcPr>
          <w:p w14:paraId="0992AE82" w14:textId="77777777" w:rsidR="001229B3" w:rsidRDefault="001229B3">
            <w:pPr>
              <w:ind w:firstLine="0"/>
              <w:jc w:val="center"/>
              <w:rPr>
                <w:ins w:id="1240" w:author="Okot" w:date="2019-03-31T14:56:00Z"/>
              </w:rPr>
              <w:pPrChange w:id="1241" w:author="Okot" w:date="2019-03-31T14:56:00Z">
                <w:pPr>
                  <w:ind w:firstLine="0"/>
                </w:pPr>
              </w:pPrChange>
            </w:pPr>
            <w:ins w:id="1242" w:author="Okot" w:date="2019-03-31T14:56:00Z">
              <w:r>
                <w:rPr>
                  <w:b/>
                </w:rPr>
                <w:t>Zapotrzebowanie (g/</w:t>
              </w:r>
              <w:r w:rsidRPr="00877302">
                <w:rPr>
                  <w:b/>
                </w:rPr>
                <w:t>dz</w:t>
              </w:r>
            </w:ins>
            <w:r w:rsidR="00A03EAC">
              <w:rPr>
                <w:b/>
              </w:rPr>
              <w:t>.</w:t>
            </w:r>
            <w:ins w:id="1243" w:author="Okot" w:date="2019-03-31T14:56:00Z">
              <w:r w:rsidRPr="00877302">
                <w:rPr>
                  <w:b/>
                </w:rPr>
                <w:t>)</w:t>
              </w:r>
            </w:ins>
          </w:p>
        </w:tc>
      </w:tr>
      <w:tr w:rsidR="001229B3" w14:paraId="75604158" w14:textId="77777777" w:rsidTr="001229B3">
        <w:trPr>
          <w:ins w:id="1244" w:author="Okot" w:date="2019-03-31T14:56:00Z"/>
        </w:trPr>
        <w:tc>
          <w:tcPr>
            <w:tcW w:w="4530" w:type="dxa"/>
          </w:tcPr>
          <w:p w14:paraId="5FDC8193" w14:textId="77777777" w:rsidR="001229B3" w:rsidRDefault="001229B3">
            <w:pPr>
              <w:ind w:firstLine="0"/>
              <w:jc w:val="center"/>
              <w:rPr>
                <w:ins w:id="1245" w:author="Okot" w:date="2019-03-31T14:56:00Z"/>
              </w:rPr>
              <w:pPrChange w:id="1246" w:author="Okot" w:date="2019-03-31T14:57:00Z">
                <w:pPr>
                  <w:ind w:firstLine="0"/>
                </w:pPr>
              </w:pPrChange>
            </w:pPr>
            <w:ins w:id="1247" w:author="Okot" w:date="2019-03-31T14:57:00Z">
              <w:r>
                <w:t>Wiek 0-0,5 roku</w:t>
              </w:r>
            </w:ins>
          </w:p>
        </w:tc>
        <w:tc>
          <w:tcPr>
            <w:tcW w:w="4531" w:type="dxa"/>
          </w:tcPr>
          <w:p w14:paraId="2963D146" w14:textId="77777777" w:rsidR="001229B3" w:rsidRDefault="001229B3">
            <w:pPr>
              <w:ind w:firstLine="0"/>
              <w:jc w:val="center"/>
              <w:rPr>
                <w:ins w:id="1248" w:author="Okot" w:date="2019-03-31T14:56:00Z"/>
              </w:rPr>
              <w:pPrChange w:id="1249" w:author="Okot" w:date="2019-03-31T14:57:00Z">
                <w:pPr>
                  <w:ind w:firstLine="0"/>
                </w:pPr>
              </w:pPrChange>
            </w:pPr>
            <w:ins w:id="1250" w:author="Okot" w:date="2019-03-31T14:57:00Z">
              <w:r>
                <w:t>60</w:t>
              </w:r>
            </w:ins>
          </w:p>
        </w:tc>
      </w:tr>
      <w:tr w:rsidR="001229B3" w14:paraId="56A620E9" w14:textId="77777777" w:rsidTr="001229B3">
        <w:trPr>
          <w:ins w:id="1251" w:author="Okot" w:date="2019-03-31T14:56:00Z"/>
        </w:trPr>
        <w:tc>
          <w:tcPr>
            <w:tcW w:w="4530" w:type="dxa"/>
          </w:tcPr>
          <w:p w14:paraId="08B7C1C9" w14:textId="77777777" w:rsidR="001229B3" w:rsidRDefault="001229B3">
            <w:pPr>
              <w:ind w:firstLine="0"/>
              <w:jc w:val="center"/>
              <w:rPr>
                <w:ins w:id="1252" w:author="Okot" w:date="2019-03-31T14:56:00Z"/>
              </w:rPr>
              <w:pPrChange w:id="1253" w:author="Okot" w:date="2019-03-31T14:57:00Z">
                <w:pPr>
                  <w:ind w:firstLine="0"/>
                </w:pPr>
              </w:pPrChange>
            </w:pPr>
            <w:ins w:id="1254" w:author="Okot" w:date="2019-03-31T14:57:00Z">
              <w:r>
                <w:t>Wiek 0,6-1 rok</w:t>
              </w:r>
            </w:ins>
          </w:p>
        </w:tc>
        <w:tc>
          <w:tcPr>
            <w:tcW w:w="4531" w:type="dxa"/>
          </w:tcPr>
          <w:p w14:paraId="0C91F664" w14:textId="77777777" w:rsidR="001229B3" w:rsidRDefault="001229B3">
            <w:pPr>
              <w:ind w:firstLine="0"/>
              <w:jc w:val="center"/>
              <w:rPr>
                <w:ins w:id="1255" w:author="Okot" w:date="2019-03-31T14:56:00Z"/>
              </w:rPr>
              <w:pPrChange w:id="1256" w:author="Okot" w:date="2019-03-31T14:58:00Z">
                <w:pPr>
                  <w:ind w:firstLine="0"/>
                </w:pPr>
              </w:pPrChange>
            </w:pPr>
            <w:ins w:id="1257" w:author="Okot" w:date="2019-03-31T14:58:00Z">
              <w:r>
                <w:t>95</w:t>
              </w:r>
            </w:ins>
          </w:p>
        </w:tc>
      </w:tr>
      <w:tr w:rsidR="001229B3" w14:paraId="14025455" w14:textId="77777777" w:rsidTr="001229B3">
        <w:trPr>
          <w:ins w:id="1258" w:author="Okot" w:date="2019-03-31T14:58:00Z"/>
        </w:trPr>
        <w:tc>
          <w:tcPr>
            <w:tcW w:w="4530" w:type="dxa"/>
          </w:tcPr>
          <w:p w14:paraId="3E496888" w14:textId="77777777" w:rsidR="001229B3" w:rsidRDefault="001229B3" w:rsidP="00405B12">
            <w:pPr>
              <w:ind w:firstLine="0"/>
              <w:jc w:val="center"/>
              <w:rPr>
                <w:ins w:id="1259" w:author="Okot" w:date="2019-03-31T14:58:00Z"/>
              </w:rPr>
            </w:pPr>
            <w:ins w:id="1260" w:author="Okot" w:date="2019-03-31T14:58:00Z">
              <w:r>
                <w:t>Wiek ≥ 1 roku</w:t>
              </w:r>
            </w:ins>
          </w:p>
        </w:tc>
        <w:tc>
          <w:tcPr>
            <w:tcW w:w="4531" w:type="dxa"/>
          </w:tcPr>
          <w:p w14:paraId="213BF3BD" w14:textId="77777777" w:rsidR="001229B3" w:rsidRDefault="001229B3" w:rsidP="00405B12">
            <w:pPr>
              <w:ind w:firstLine="0"/>
              <w:jc w:val="center"/>
              <w:rPr>
                <w:ins w:id="1261" w:author="Okot" w:date="2019-03-31T14:58:00Z"/>
              </w:rPr>
            </w:pPr>
            <w:ins w:id="1262" w:author="Okot" w:date="2019-03-31T14:58:00Z">
              <w:r>
                <w:t>130</w:t>
              </w:r>
            </w:ins>
          </w:p>
        </w:tc>
      </w:tr>
      <w:tr w:rsidR="001229B3" w14:paraId="7AF328BF" w14:textId="77777777" w:rsidTr="001229B3">
        <w:trPr>
          <w:ins w:id="1263" w:author="Okot" w:date="2019-03-31T14:58:00Z"/>
        </w:trPr>
        <w:tc>
          <w:tcPr>
            <w:tcW w:w="4530" w:type="dxa"/>
          </w:tcPr>
          <w:p w14:paraId="3869FCF9" w14:textId="77777777" w:rsidR="001229B3" w:rsidRDefault="001229B3" w:rsidP="001229B3">
            <w:pPr>
              <w:ind w:firstLine="0"/>
              <w:jc w:val="center"/>
              <w:rPr>
                <w:ins w:id="1264" w:author="Okot" w:date="2019-03-31T14:58:00Z"/>
              </w:rPr>
            </w:pPr>
            <w:ins w:id="1265" w:author="Okot" w:date="2019-03-31T14:59:00Z">
              <w:r>
                <w:t>Kobiety w ciąży</w:t>
              </w:r>
            </w:ins>
          </w:p>
        </w:tc>
        <w:tc>
          <w:tcPr>
            <w:tcW w:w="4531" w:type="dxa"/>
          </w:tcPr>
          <w:p w14:paraId="551AA9DB" w14:textId="77777777" w:rsidR="001229B3" w:rsidRDefault="001229B3" w:rsidP="001229B3">
            <w:pPr>
              <w:ind w:firstLine="0"/>
              <w:jc w:val="center"/>
              <w:rPr>
                <w:ins w:id="1266" w:author="Okot" w:date="2019-03-31T14:58:00Z"/>
              </w:rPr>
            </w:pPr>
            <w:ins w:id="1267" w:author="Okot" w:date="2019-03-31T14:58:00Z">
              <w:r>
                <w:t>175</w:t>
              </w:r>
            </w:ins>
          </w:p>
        </w:tc>
      </w:tr>
      <w:tr w:rsidR="001229B3" w14:paraId="1DB2EF5D" w14:textId="77777777" w:rsidTr="001229B3">
        <w:trPr>
          <w:ins w:id="1268" w:author="Okot" w:date="2019-03-31T14:59:00Z"/>
        </w:trPr>
        <w:tc>
          <w:tcPr>
            <w:tcW w:w="4530" w:type="dxa"/>
          </w:tcPr>
          <w:p w14:paraId="5D6F20B2" w14:textId="77777777" w:rsidR="001229B3" w:rsidRDefault="001229B3" w:rsidP="001229B3">
            <w:pPr>
              <w:ind w:firstLine="0"/>
              <w:jc w:val="center"/>
              <w:rPr>
                <w:ins w:id="1269" w:author="Okot" w:date="2019-03-31T14:59:00Z"/>
              </w:rPr>
            </w:pPr>
            <w:ins w:id="1270" w:author="Okot" w:date="2019-03-31T14:59:00Z">
              <w:r>
                <w:t>Kobiety w trakcie laktacji</w:t>
              </w:r>
            </w:ins>
          </w:p>
        </w:tc>
        <w:tc>
          <w:tcPr>
            <w:tcW w:w="4531" w:type="dxa"/>
          </w:tcPr>
          <w:p w14:paraId="0B462981" w14:textId="77777777" w:rsidR="001229B3" w:rsidRDefault="001229B3" w:rsidP="001229B3">
            <w:pPr>
              <w:ind w:firstLine="0"/>
              <w:jc w:val="center"/>
              <w:rPr>
                <w:ins w:id="1271" w:author="Okot" w:date="2019-03-31T14:59:00Z"/>
              </w:rPr>
            </w:pPr>
            <w:ins w:id="1272" w:author="Okot" w:date="2019-03-31T14:59:00Z">
              <w:r>
                <w:t>210</w:t>
              </w:r>
            </w:ins>
          </w:p>
        </w:tc>
      </w:tr>
    </w:tbl>
    <w:p w14:paraId="749590C8" w14:textId="77777777" w:rsidR="001229B3" w:rsidRDefault="001229B3">
      <w:pPr>
        <w:ind w:firstLine="0"/>
        <w:rPr>
          <w:ins w:id="1273" w:author="Okot" w:date="2019-03-31T14:56:00Z"/>
        </w:rPr>
        <w:pPrChange w:id="1274" w:author="Okot" w:date="2019-03-31T14:52:00Z">
          <w:pPr/>
        </w:pPrChange>
      </w:pPr>
    </w:p>
    <w:p w14:paraId="28E04C3B" w14:textId="77777777" w:rsidR="00335CA6" w:rsidRDefault="00866AD1">
      <w:pPr>
        <w:rPr>
          <w:ins w:id="1275" w:author="Okot" w:date="2019-03-31T15:09:00Z"/>
        </w:rPr>
      </w:pPr>
      <w:ins w:id="1276" w:author="Okot" w:date="2019-03-30T17:32:00Z">
        <w:r>
          <w:t>Bardziej precyzyjne są rekomendacje odnośnie błonnika pokarmowego: z</w:t>
        </w:r>
      </w:ins>
      <w:ins w:id="1277" w:author="Okot" w:date="2019-03-30T17:17:00Z">
        <w:r>
          <w:t>alecane spożycie</w:t>
        </w:r>
        <w:r w:rsidR="00335CA6">
          <w:t xml:space="preserve"> dla</w:t>
        </w:r>
        <w:r w:rsidR="00E67072">
          <w:t xml:space="preserve"> osoby dorosłej to </w:t>
        </w:r>
      </w:ins>
      <w:r w:rsidR="00FD1C88">
        <w:t xml:space="preserve">minimum </w:t>
      </w:r>
      <w:ins w:id="1278" w:author="Okot" w:date="2019-03-30T17:17:00Z">
        <w:r w:rsidR="00E67072">
          <w:t>25 g. </w:t>
        </w:r>
        <w:r w:rsidR="00335CA6">
          <w:t>D</w:t>
        </w:r>
        <w:r w:rsidR="00E67072">
          <w:t>zieci i młodzież między 10</w:t>
        </w:r>
      </w:ins>
      <w:ins w:id="1279" w:author="Okot" w:date="2019-03-30T21:15:00Z">
        <w:r w:rsidR="00E67072">
          <w:t> </w:t>
        </w:r>
      </w:ins>
      <w:ins w:id="1280" w:author="Okot" w:date="2019-03-30T17:17:00Z">
        <w:r w:rsidR="00E67072">
          <w:t>a</w:t>
        </w:r>
      </w:ins>
      <w:ins w:id="1281" w:author="Okot" w:date="2019-03-30T21:15:00Z">
        <w:r w:rsidR="00E67072">
          <w:t> </w:t>
        </w:r>
      </w:ins>
      <w:ins w:id="1282" w:author="Okot" w:date="2019-03-30T17:17:00Z">
        <w:r w:rsidR="00E67072">
          <w:t>18 </w:t>
        </w:r>
        <w:r w:rsidR="00335CA6">
          <w:t>rokiem życia powinny spożyw</w:t>
        </w:r>
        <w:r w:rsidR="00E67072">
          <w:t>ać niewiele mniej: pomiędzy 19 a 21 </w:t>
        </w:r>
        <w:r w:rsidR="00335CA6">
          <w:t>g.</w:t>
        </w:r>
      </w:ins>
    </w:p>
    <w:p w14:paraId="3FD94BC6" w14:textId="77777777" w:rsidR="00405B12" w:rsidRDefault="00405B12">
      <w:pPr>
        <w:rPr>
          <w:ins w:id="1283" w:author="Okot" w:date="2019-03-31T15:18:00Z"/>
        </w:rPr>
      </w:pPr>
      <w:ins w:id="1284" w:author="Okot" w:date="2019-03-31T15:12:00Z">
        <w:r>
          <w:t xml:space="preserve">Jak można </w:t>
        </w:r>
      </w:ins>
      <w:ins w:id="1285" w:author="Okot" w:date="2019-03-31T15:14:00Z">
        <w:r>
          <w:t>było</w:t>
        </w:r>
      </w:ins>
      <w:ins w:id="1286" w:author="Okot" w:date="2019-03-31T15:12:00Z">
        <w:r>
          <w:t xml:space="preserve"> </w:t>
        </w:r>
      </w:ins>
      <w:ins w:id="1287" w:author="Okot" w:date="2019-03-31T15:14:00Z">
        <w:r>
          <w:t>przeczytać w</w:t>
        </w:r>
      </w:ins>
      <w:ins w:id="1288" w:author="Okot" w:date="2019-03-31T15:17:00Z">
        <w:r>
          <w:t xml:space="preserve"> punktach poświęconych </w:t>
        </w:r>
      </w:ins>
      <w:ins w:id="1289" w:author="Okot" w:date="2019-03-31T15:18:00Z">
        <w:r>
          <w:t>makroskładnikom</w:t>
        </w:r>
      </w:ins>
      <w:ins w:id="1290" w:author="Okot" w:date="2019-03-31T15:17:00Z">
        <w:r>
          <w:t>, ich</w:t>
        </w:r>
      </w:ins>
      <w:ins w:id="1291" w:author="Okot" w:date="2019-03-31T15:14:00Z">
        <w:r>
          <w:t xml:space="preserve"> </w:t>
        </w:r>
      </w:ins>
      <w:ins w:id="1292" w:author="Okot" w:date="2019-03-31T15:17:00Z">
        <w:r>
          <w:t>właściwa dystrybucja</w:t>
        </w:r>
      </w:ins>
      <w:ins w:id="1293" w:author="Okot" w:date="2019-03-31T15:12:00Z">
        <w:r>
          <w:t xml:space="preserve"> </w:t>
        </w:r>
      </w:ins>
      <w:ins w:id="1294" w:author="Okot" w:date="2019-03-31T15:13:00Z">
        <w:r>
          <w:t>jest istotn</w:t>
        </w:r>
      </w:ins>
      <w:ins w:id="1295" w:author="Okot" w:date="2019-03-31T15:17:00Z">
        <w:r>
          <w:t>a</w:t>
        </w:r>
      </w:ins>
      <w:ins w:id="1296" w:author="Okot" w:date="2019-03-31T15:13:00Z">
        <w:r>
          <w:t xml:space="preserve"> dla bezproblemowego funkcjonowa</w:t>
        </w:r>
      </w:ins>
      <w:ins w:id="1297" w:author="Okot" w:date="2019-03-31T15:14:00Z">
        <w:r>
          <w:t>nia organizmu, dlatego</w:t>
        </w:r>
      </w:ins>
      <w:ins w:id="1298" w:author="Okot" w:date="2019-03-31T15:18:00Z">
        <w:r>
          <w:t xml:space="preserve"> </w:t>
        </w:r>
      </w:ins>
      <w:r w:rsidR="00FD1C88">
        <w:t>najważniejsze</w:t>
      </w:r>
      <w:ins w:id="1299" w:author="Okot" w:date="2019-03-31T15:18:00Z">
        <w:r>
          <w:t xml:space="preserve"> informacje dotyczące rozkładu energii w diecie zostały </w:t>
        </w:r>
      </w:ins>
      <w:r w:rsidR="00FD1C88">
        <w:t>zebrane poniżej w czytelnej formie tabelarycznej.</w:t>
      </w:r>
    </w:p>
    <w:p w14:paraId="0E3CCAB1" w14:textId="77777777" w:rsidR="00405B12" w:rsidRDefault="00405B12">
      <w:pPr>
        <w:rPr>
          <w:ins w:id="1300" w:author="Okot" w:date="2019-03-31T15:20:00Z"/>
        </w:rPr>
      </w:pPr>
    </w:p>
    <w:p w14:paraId="4D38A105" w14:textId="77777777" w:rsidR="00405B12" w:rsidRDefault="00405B12">
      <w:pPr>
        <w:ind w:firstLine="0"/>
        <w:rPr>
          <w:ins w:id="1301" w:author="Okot" w:date="2019-03-31T15:20:00Z"/>
        </w:rPr>
        <w:pPrChange w:id="1302" w:author="Okot" w:date="2019-03-31T15:20:00Z">
          <w:pPr/>
        </w:pPrChange>
      </w:pPr>
      <w:ins w:id="1303" w:author="Okot" w:date="2019-03-31T15:20:00Z">
        <w:r>
          <w:t>Tabela 2</w:t>
        </w:r>
      </w:ins>
      <w:r w:rsidR="0024444E">
        <w:t>.9</w:t>
      </w:r>
      <w:ins w:id="1304" w:author="Okot" w:date="2019-03-31T15:20:00Z">
        <w:r>
          <w:t>.</w:t>
        </w:r>
      </w:ins>
    </w:p>
    <w:p w14:paraId="108629EA" w14:textId="5884C075" w:rsidR="005E2604" w:rsidRDefault="008511DF">
      <w:pPr>
        <w:ind w:firstLine="0"/>
        <w:rPr>
          <w:ins w:id="1305" w:author="Okot" w:date="2019-03-31T15:21:00Z"/>
        </w:rPr>
        <w:pPrChange w:id="1306" w:author="Okot" w:date="2019-03-31T15:20:00Z">
          <w:pPr/>
        </w:pPrChange>
      </w:pPr>
      <w:ins w:id="1307" w:author="Okot" w:date="2019-03-31T15:21:00Z">
        <w:r>
          <w:t>Zalecana d</w:t>
        </w:r>
      </w:ins>
      <w:ins w:id="1308" w:author="Okot" w:date="2019-03-31T15:20:00Z">
        <w:r>
          <w:t>ystrybucja makro</w:t>
        </w:r>
      </w:ins>
      <w:r w:rsidR="00D502A8">
        <w:t>składników</w:t>
      </w:r>
      <w:ins w:id="1309" w:author="Okot" w:date="2019-03-31T15:20:00Z">
        <w:r>
          <w:t xml:space="preserve"> w diecie</w:t>
        </w:r>
      </w:ins>
      <w:ins w:id="1310" w:author="Okot" w:date="2019-03-31T15:18:00Z">
        <w:r w:rsidR="00405B12">
          <w:t xml:space="preserve"> </w:t>
        </w:r>
      </w:ins>
      <w:ins w:id="1311" w:author="Okot" w:date="2019-03-31T15:21:00Z">
        <w:r>
          <w:t>wg IŻŻ [1</w:t>
        </w:r>
      </w:ins>
      <w:r w:rsidR="00C617E3">
        <w:t>9</w:t>
      </w:r>
      <w:ins w:id="1312" w:author="Okot" w:date="2019-03-31T15:21:00Z">
        <w:r>
          <w:t>].</w:t>
        </w:r>
      </w:ins>
    </w:p>
    <w:tbl>
      <w:tblPr>
        <w:tblStyle w:val="Tabela-Siatka"/>
        <w:tblW w:w="0" w:type="auto"/>
        <w:tblLook w:val="04A0" w:firstRow="1" w:lastRow="0" w:firstColumn="1" w:lastColumn="0" w:noHBand="0" w:noVBand="1"/>
      </w:tblPr>
      <w:tblGrid>
        <w:gridCol w:w="3964"/>
        <w:gridCol w:w="5097"/>
      </w:tblGrid>
      <w:tr w:rsidR="008511DF" w14:paraId="469370FE" w14:textId="77777777" w:rsidTr="005A5C0B">
        <w:trPr>
          <w:ins w:id="1313" w:author="Okot" w:date="2019-03-31T15:22:00Z"/>
        </w:trPr>
        <w:tc>
          <w:tcPr>
            <w:tcW w:w="3964" w:type="dxa"/>
          </w:tcPr>
          <w:p w14:paraId="0602BB78" w14:textId="77777777" w:rsidR="008511DF" w:rsidRPr="008511DF" w:rsidRDefault="008511DF">
            <w:pPr>
              <w:ind w:firstLine="0"/>
              <w:jc w:val="center"/>
              <w:rPr>
                <w:ins w:id="1314" w:author="Okot" w:date="2019-03-31T15:22:00Z"/>
                <w:b/>
                <w:rPrChange w:id="1315" w:author="Okot" w:date="2019-03-31T15:22:00Z">
                  <w:rPr>
                    <w:ins w:id="1316" w:author="Okot" w:date="2019-03-31T15:22:00Z"/>
                  </w:rPr>
                </w:rPrChange>
              </w:rPr>
              <w:pPrChange w:id="1317" w:author="Okot" w:date="2019-03-31T15:22:00Z">
                <w:pPr>
                  <w:ind w:firstLine="0"/>
                </w:pPr>
              </w:pPrChange>
            </w:pPr>
            <w:ins w:id="1318" w:author="Okot" w:date="2019-03-31T15:22:00Z">
              <w:r>
                <w:rPr>
                  <w:b/>
                </w:rPr>
                <w:lastRenderedPageBreak/>
                <w:t>Makroelementy</w:t>
              </w:r>
            </w:ins>
          </w:p>
        </w:tc>
        <w:tc>
          <w:tcPr>
            <w:tcW w:w="5097" w:type="dxa"/>
          </w:tcPr>
          <w:p w14:paraId="31DEACAF" w14:textId="77777777" w:rsidR="008511DF" w:rsidRPr="008511DF" w:rsidRDefault="008511DF">
            <w:pPr>
              <w:ind w:firstLine="0"/>
              <w:jc w:val="center"/>
              <w:rPr>
                <w:ins w:id="1319" w:author="Okot" w:date="2019-03-31T15:22:00Z"/>
                <w:b/>
                <w:rPrChange w:id="1320" w:author="Okot" w:date="2019-03-31T15:23:00Z">
                  <w:rPr>
                    <w:ins w:id="1321" w:author="Okot" w:date="2019-03-31T15:22:00Z"/>
                  </w:rPr>
                </w:rPrChange>
              </w:rPr>
              <w:pPrChange w:id="1322" w:author="Okot" w:date="2019-03-31T15:23:00Z">
                <w:pPr>
                  <w:ind w:firstLine="0"/>
                </w:pPr>
              </w:pPrChange>
            </w:pPr>
            <w:ins w:id="1323" w:author="Okot" w:date="2019-03-31T15:23:00Z">
              <w:r>
                <w:rPr>
                  <w:b/>
                </w:rPr>
                <w:t>Zalecenia (procent energii)</w:t>
              </w:r>
            </w:ins>
          </w:p>
        </w:tc>
      </w:tr>
      <w:tr w:rsidR="00363FD6" w:rsidRPr="008511DF" w14:paraId="7070A658" w14:textId="77777777" w:rsidTr="005A5C0B">
        <w:tc>
          <w:tcPr>
            <w:tcW w:w="3964" w:type="dxa"/>
          </w:tcPr>
          <w:p w14:paraId="21629BB0" w14:textId="77777777" w:rsidR="00363FD6" w:rsidRPr="00AC0770" w:rsidRDefault="00363FD6">
            <w:pPr>
              <w:ind w:firstLine="0"/>
              <w:jc w:val="center"/>
              <w:rPr>
                <w:ins w:id="1324" w:author="Okot" w:date="2019-03-31T15:22:00Z"/>
                <w:b/>
                <w:rPrChange w:id="1325" w:author="Okot" w:date="2019-03-31T15:22:00Z">
                  <w:rPr>
                    <w:ins w:id="1326" w:author="Okot" w:date="2019-03-31T15:22:00Z"/>
                  </w:rPr>
                </w:rPrChange>
              </w:rPr>
              <w:pPrChange w:id="1327" w:author="Okot" w:date="2019-03-31T15:22:00Z">
                <w:pPr>
                  <w:ind w:firstLine="0"/>
                </w:pPr>
              </w:pPrChange>
            </w:pPr>
            <w:r w:rsidRPr="00AC0770">
              <w:rPr>
                <w:b/>
              </w:rPr>
              <w:t>Białko</w:t>
            </w:r>
          </w:p>
        </w:tc>
        <w:tc>
          <w:tcPr>
            <w:tcW w:w="5097" w:type="dxa"/>
          </w:tcPr>
          <w:p w14:paraId="5EFB797D" w14:textId="77777777" w:rsidR="00363FD6" w:rsidRPr="00AC0770" w:rsidRDefault="00363FD6">
            <w:pPr>
              <w:ind w:firstLine="0"/>
              <w:jc w:val="center"/>
              <w:rPr>
                <w:ins w:id="1328" w:author="Okot" w:date="2019-03-31T15:22:00Z"/>
              </w:rPr>
              <w:pPrChange w:id="1329" w:author="Okot" w:date="2019-03-31T15:23:00Z">
                <w:pPr>
                  <w:ind w:firstLine="0"/>
                </w:pPr>
              </w:pPrChange>
            </w:pPr>
            <w:r>
              <w:t>10-15</w:t>
            </w:r>
          </w:p>
        </w:tc>
      </w:tr>
      <w:tr w:rsidR="00363FD6" w:rsidRPr="008511DF" w14:paraId="3BEE4AC2" w14:textId="77777777" w:rsidTr="005A5C0B">
        <w:tc>
          <w:tcPr>
            <w:tcW w:w="3964" w:type="dxa"/>
          </w:tcPr>
          <w:p w14:paraId="2CAA7A6D" w14:textId="77777777" w:rsidR="00363FD6" w:rsidRPr="00AC0770" w:rsidRDefault="00363FD6">
            <w:pPr>
              <w:ind w:firstLine="0"/>
              <w:jc w:val="center"/>
              <w:rPr>
                <w:ins w:id="1330" w:author="Okot" w:date="2019-03-31T15:22:00Z"/>
                <w:b/>
                <w:rPrChange w:id="1331" w:author="Okot" w:date="2019-03-31T15:22:00Z">
                  <w:rPr>
                    <w:ins w:id="1332" w:author="Okot" w:date="2019-03-31T15:22:00Z"/>
                  </w:rPr>
                </w:rPrChange>
              </w:rPr>
              <w:pPrChange w:id="1333" w:author="Okot" w:date="2019-03-31T15:22:00Z">
                <w:pPr>
                  <w:ind w:firstLine="0"/>
                </w:pPr>
              </w:pPrChange>
            </w:pPr>
            <w:r w:rsidRPr="00AC0770">
              <w:rPr>
                <w:b/>
              </w:rPr>
              <w:t>Tłuszcze ogółem</w:t>
            </w:r>
          </w:p>
        </w:tc>
        <w:tc>
          <w:tcPr>
            <w:tcW w:w="5097" w:type="dxa"/>
          </w:tcPr>
          <w:p w14:paraId="23277633" w14:textId="77777777" w:rsidR="00363FD6" w:rsidRPr="00AC0770" w:rsidRDefault="00363FD6">
            <w:pPr>
              <w:ind w:firstLine="0"/>
              <w:jc w:val="center"/>
              <w:pPrChange w:id="1334" w:author="Okot" w:date="2019-03-31T15:23:00Z">
                <w:pPr>
                  <w:ind w:firstLine="0"/>
                </w:pPr>
              </w:pPrChange>
            </w:pPr>
            <w:r>
              <w:t>15-30</w:t>
            </w:r>
          </w:p>
        </w:tc>
      </w:tr>
      <w:tr w:rsidR="00363FD6" w:rsidRPr="008511DF" w14:paraId="3C6AD9C9" w14:textId="77777777" w:rsidTr="005A5C0B">
        <w:tc>
          <w:tcPr>
            <w:tcW w:w="3964" w:type="dxa"/>
          </w:tcPr>
          <w:p w14:paraId="3FB6D236" w14:textId="77777777" w:rsidR="00363FD6" w:rsidRPr="00AC0770" w:rsidRDefault="00363FD6" w:rsidP="00363FD6">
            <w:pPr>
              <w:ind w:firstLine="0"/>
              <w:jc w:val="center"/>
            </w:pPr>
            <w:r>
              <w:t>SFA</w:t>
            </w:r>
          </w:p>
        </w:tc>
        <w:tc>
          <w:tcPr>
            <w:tcW w:w="5097" w:type="dxa"/>
          </w:tcPr>
          <w:p w14:paraId="63AB445F" w14:textId="77777777" w:rsidR="00363FD6" w:rsidRDefault="00363FD6" w:rsidP="00363FD6">
            <w:pPr>
              <w:ind w:firstLine="0"/>
              <w:jc w:val="center"/>
            </w:pPr>
            <w:r>
              <w:t>&lt; 10</w:t>
            </w:r>
          </w:p>
        </w:tc>
      </w:tr>
      <w:tr w:rsidR="00363FD6" w:rsidRPr="008511DF" w14:paraId="19F00921" w14:textId="77777777" w:rsidTr="005A5C0B">
        <w:tc>
          <w:tcPr>
            <w:tcW w:w="3964" w:type="dxa"/>
          </w:tcPr>
          <w:p w14:paraId="6A31D5B9" w14:textId="77777777" w:rsidR="00363FD6" w:rsidRPr="00AC0770" w:rsidRDefault="00363FD6" w:rsidP="00363FD6">
            <w:pPr>
              <w:ind w:firstLine="0"/>
              <w:jc w:val="center"/>
            </w:pPr>
            <w:r>
              <w:t>WNKT</w:t>
            </w:r>
          </w:p>
        </w:tc>
        <w:tc>
          <w:tcPr>
            <w:tcW w:w="5097" w:type="dxa"/>
          </w:tcPr>
          <w:p w14:paraId="14E11504" w14:textId="77777777" w:rsidR="00363FD6" w:rsidRDefault="00363FD6" w:rsidP="00363FD6">
            <w:pPr>
              <w:ind w:firstLine="0"/>
              <w:jc w:val="center"/>
            </w:pPr>
            <w:r>
              <w:t>6-10</w:t>
            </w:r>
          </w:p>
        </w:tc>
      </w:tr>
      <w:tr w:rsidR="00B037AF" w:rsidRPr="008511DF" w14:paraId="3A1E8ADA" w14:textId="77777777" w:rsidTr="005A5C0B">
        <w:tc>
          <w:tcPr>
            <w:tcW w:w="3964" w:type="dxa"/>
          </w:tcPr>
          <w:p w14:paraId="289B0630" w14:textId="77777777" w:rsidR="00B037AF" w:rsidRDefault="00B037AF" w:rsidP="00B037AF">
            <w:pPr>
              <w:ind w:firstLine="0"/>
              <w:jc w:val="center"/>
            </w:pPr>
            <w:r>
              <w:t>ALA</w:t>
            </w:r>
          </w:p>
        </w:tc>
        <w:tc>
          <w:tcPr>
            <w:tcW w:w="5097" w:type="dxa"/>
          </w:tcPr>
          <w:p w14:paraId="5E49390D" w14:textId="77777777" w:rsidR="00B037AF" w:rsidRDefault="00B037AF" w:rsidP="00B037AF">
            <w:pPr>
              <w:ind w:firstLine="0"/>
              <w:jc w:val="center"/>
            </w:pPr>
            <w:r>
              <w:t>0,5</w:t>
            </w:r>
          </w:p>
        </w:tc>
      </w:tr>
      <w:tr w:rsidR="00B037AF" w:rsidRPr="008511DF" w14:paraId="70A51C8E" w14:textId="77777777" w:rsidTr="005A5C0B">
        <w:tc>
          <w:tcPr>
            <w:tcW w:w="3964" w:type="dxa"/>
          </w:tcPr>
          <w:p w14:paraId="40C1B2F3" w14:textId="77777777" w:rsidR="00B037AF" w:rsidRDefault="00B037AF" w:rsidP="00B037AF">
            <w:pPr>
              <w:ind w:firstLine="0"/>
              <w:jc w:val="center"/>
            </w:pPr>
            <w:r>
              <w:t>Tłuszcze trans</w:t>
            </w:r>
          </w:p>
        </w:tc>
        <w:tc>
          <w:tcPr>
            <w:tcW w:w="5097" w:type="dxa"/>
          </w:tcPr>
          <w:p w14:paraId="61FAE160" w14:textId="77777777" w:rsidR="00B037AF" w:rsidRDefault="00B037AF" w:rsidP="00B037AF">
            <w:pPr>
              <w:ind w:firstLine="0"/>
              <w:jc w:val="center"/>
            </w:pPr>
            <w:r>
              <w:t>&lt; 1</w:t>
            </w:r>
          </w:p>
        </w:tc>
      </w:tr>
      <w:tr w:rsidR="00B037AF" w:rsidRPr="008511DF" w14:paraId="2A4A6A93" w14:textId="77777777" w:rsidTr="005A5C0B">
        <w:tc>
          <w:tcPr>
            <w:tcW w:w="3964" w:type="dxa"/>
          </w:tcPr>
          <w:p w14:paraId="09455705" w14:textId="77777777" w:rsidR="00B037AF" w:rsidRDefault="00B037AF" w:rsidP="00B037AF">
            <w:pPr>
              <w:ind w:firstLine="0"/>
              <w:jc w:val="center"/>
            </w:pPr>
            <w:r>
              <w:t>JNKT</w:t>
            </w:r>
          </w:p>
        </w:tc>
        <w:tc>
          <w:tcPr>
            <w:tcW w:w="5097" w:type="dxa"/>
          </w:tcPr>
          <w:p w14:paraId="44280FCA" w14:textId="77777777" w:rsidR="00B037AF" w:rsidRDefault="00B037AF" w:rsidP="00B037AF">
            <w:pPr>
              <w:ind w:firstLine="0"/>
              <w:jc w:val="center"/>
            </w:pPr>
            <w:r>
              <w:t xml:space="preserve">Pozostała część </w:t>
            </w:r>
          </w:p>
          <w:p w14:paraId="4FF2A255" w14:textId="77777777" w:rsidR="00B037AF" w:rsidRDefault="00B037AF" w:rsidP="00B037AF">
            <w:pPr>
              <w:ind w:firstLine="0"/>
              <w:jc w:val="center"/>
            </w:pPr>
            <w:r>
              <w:t>(Tłuszcze ogółem - SFA - WNKT - trans - ALA)</w:t>
            </w:r>
          </w:p>
        </w:tc>
      </w:tr>
      <w:tr w:rsidR="00B037AF" w:rsidRPr="008511DF" w14:paraId="4AE77E91" w14:textId="77777777" w:rsidTr="005A5C0B">
        <w:tc>
          <w:tcPr>
            <w:tcW w:w="3964" w:type="dxa"/>
          </w:tcPr>
          <w:p w14:paraId="03E75F20" w14:textId="77777777" w:rsidR="00B037AF" w:rsidRPr="00AC0770" w:rsidRDefault="00B037AF">
            <w:pPr>
              <w:ind w:firstLine="0"/>
              <w:jc w:val="center"/>
              <w:rPr>
                <w:b/>
                <w:rPrChange w:id="1335" w:author="Okot" w:date="2019-03-31T15:22:00Z">
                  <w:rPr/>
                </w:rPrChange>
              </w:rPr>
              <w:pPrChange w:id="1336" w:author="Okot" w:date="2019-03-31T15:22:00Z">
                <w:pPr>
                  <w:ind w:firstLine="0"/>
                </w:pPr>
              </w:pPrChange>
            </w:pPr>
            <w:r w:rsidRPr="00AC0770">
              <w:rPr>
                <w:b/>
              </w:rPr>
              <w:t>Węglowodany</w:t>
            </w:r>
            <w:r>
              <w:rPr>
                <w:b/>
              </w:rPr>
              <w:t xml:space="preserve"> ogółem</w:t>
            </w:r>
          </w:p>
        </w:tc>
        <w:tc>
          <w:tcPr>
            <w:tcW w:w="5097" w:type="dxa"/>
          </w:tcPr>
          <w:p w14:paraId="5E38FA4F" w14:textId="77777777" w:rsidR="00B037AF" w:rsidRPr="00AC0770" w:rsidRDefault="00B037AF">
            <w:pPr>
              <w:ind w:firstLine="0"/>
              <w:jc w:val="center"/>
              <w:rPr>
                <w:ins w:id="1337" w:author="Okot" w:date="2019-03-31T15:22:00Z"/>
              </w:rPr>
              <w:pPrChange w:id="1338" w:author="Okot" w:date="2019-03-31T15:23:00Z">
                <w:pPr>
                  <w:ind w:firstLine="0"/>
                </w:pPr>
              </w:pPrChange>
            </w:pPr>
            <w:r>
              <w:t>55-75</w:t>
            </w:r>
          </w:p>
        </w:tc>
      </w:tr>
      <w:tr w:rsidR="00B037AF" w:rsidRPr="008511DF" w14:paraId="0B9FFD8D" w14:textId="77777777" w:rsidTr="005A5C0B">
        <w:tc>
          <w:tcPr>
            <w:tcW w:w="3964" w:type="dxa"/>
          </w:tcPr>
          <w:p w14:paraId="2DEF60A9" w14:textId="77777777" w:rsidR="00B037AF" w:rsidRPr="000C3FBD" w:rsidRDefault="00B037AF" w:rsidP="00B037AF">
            <w:pPr>
              <w:ind w:firstLine="0"/>
              <w:jc w:val="center"/>
            </w:pPr>
            <w:r>
              <w:t>Cukry dodane</w:t>
            </w:r>
          </w:p>
        </w:tc>
        <w:tc>
          <w:tcPr>
            <w:tcW w:w="5097" w:type="dxa"/>
          </w:tcPr>
          <w:p w14:paraId="535C0105" w14:textId="77777777" w:rsidR="00B037AF" w:rsidRDefault="00B037AF" w:rsidP="00B037AF">
            <w:pPr>
              <w:ind w:firstLine="0"/>
              <w:jc w:val="center"/>
            </w:pPr>
            <w:r>
              <w:t>&lt; 10</w:t>
            </w:r>
          </w:p>
        </w:tc>
      </w:tr>
    </w:tbl>
    <w:p w14:paraId="13CED0CF" w14:textId="77777777" w:rsidR="00AC0770" w:rsidRDefault="00AC0770" w:rsidP="004B514A">
      <w:pPr>
        <w:ind w:firstLine="0"/>
      </w:pPr>
    </w:p>
    <w:p w14:paraId="002D4CBA" w14:textId="77777777" w:rsidR="004B514A" w:rsidRDefault="003B3440">
      <w:r>
        <w:t>Prawidłowe</w:t>
      </w:r>
      <w:r w:rsidR="004B514A">
        <w:t xml:space="preserve"> odżywianie to nie tylko właściwy balans makroskładników. Istnieje wiele niezbędnych składników odżywczych, które należy dostarczyć organizmowi do właściwego funkcjonowania i im zostanie poświęcony kolejny punkt.</w:t>
      </w:r>
    </w:p>
    <w:p w14:paraId="64E51F89" w14:textId="77777777" w:rsidR="004B514A" w:rsidRDefault="004B514A" w:rsidP="004B514A">
      <w:pPr>
        <w:rPr>
          <w:ins w:id="1339" w:author="Okot" w:date="2019-03-31T15:10:00Z"/>
        </w:rPr>
      </w:pPr>
    </w:p>
    <w:p w14:paraId="44F7ABCE" w14:textId="0BC4FF77" w:rsidR="006F5DB1" w:rsidRDefault="006F5DB1" w:rsidP="006F5DB1">
      <w:pPr>
        <w:pStyle w:val="Nagwek2"/>
      </w:pPr>
      <w:bookmarkStart w:id="1340" w:name="_Toc5963734"/>
      <w:r>
        <w:t>2.1.4. Witaminy i składniki mineralne</w:t>
      </w:r>
      <w:r w:rsidR="00EB398E">
        <w:t xml:space="preserve"> [1</w:t>
      </w:r>
      <w:r w:rsidR="00C617E3">
        <w:t>8</w:t>
      </w:r>
      <w:r w:rsidR="00DA1886">
        <w:t>,1</w:t>
      </w:r>
      <w:r w:rsidR="00C617E3">
        <w:t>9,20,21</w:t>
      </w:r>
      <w:r w:rsidR="00DA1886">
        <w:t>]</w:t>
      </w:r>
      <w:bookmarkEnd w:id="1340"/>
    </w:p>
    <w:p w14:paraId="6C86C850" w14:textId="77777777" w:rsidR="003B3440" w:rsidRDefault="003B3440" w:rsidP="003B3440"/>
    <w:p w14:paraId="09BF9409" w14:textId="6C08544E" w:rsidR="00F97737" w:rsidRDefault="009F0FF4" w:rsidP="003B3440">
      <w:r>
        <w:t>W kontek</w:t>
      </w:r>
      <w:r w:rsidR="003F0612">
        <w:t xml:space="preserve">ście diety często mówi się o „niezbędnych składnikach odżywczych”. Zgodnie z definicją są to takie związki chemiczne, które są dostarczane z pożywieniem, pozwalają na prawidłowe funkcjonowanie organizmu oraz organizm nie jest ich w stanie samodzielnie </w:t>
      </w:r>
      <w:r w:rsidR="003F0612" w:rsidRPr="00EB398E">
        <w:t>produkować</w:t>
      </w:r>
      <w:r w:rsidR="00FF3D1F" w:rsidRPr="00EB398E">
        <w:t> [</w:t>
      </w:r>
      <w:r w:rsidR="00C617E3">
        <w:t>16</w:t>
      </w:r>
      <w:r w:rsidR="00FF3D1F" w:rsidRPr="00EB398E">
        <w:t>]</w:t>
      </w:r>
      <w:r w:rsidR="003F0612" w:rsidRPr="00EB398E">
        <w:t>.</w:t>
      </w:r>
      <w:r w:rsidR="003F0612">
        <w:t xml:space="preserve"> Większość witamin i minerałów </w:t>
      </w:r>
      <w:r w:rsidR="00B04A0C">
        <w:t xml:space="preserve">spełnia tę definicję. </w:t>
      </w:r>
    </w:p>
    <w:p w14:paraId="159ED133" w14:textId="77777777" w:rsidR="00F97737" w:rsidRDefault="005E51B4" w:rsidP="003B3440">
      <w:r>
        <w:t xml:space="preserve">Witaminy są niezbędne człowiekowi do wzrostu i utrzymania przy zdrowiu i życiu, ale nie są dla organizmu źródłem energii ani budulcem. </w:t>
      </w:r>
      <w:r w:rsidR="001D68D7">
        <w:t>Ludzki</w:t>
      </w:r>
      <w:r w:rsidR="00F97737">
        <w:t xml:space="preserve"> organizm potrzebuje 13 witamin, z czego 4 są rozpuszczalne</w:t>
      </w:r>
      <w:r w:rsidR="00DC1715">
        <w:t xml:space="preserve"> w</w:t>
      </w:r>
      <w:r w:rsidR="00F97737">
        <w:t xml:space="preserve"> tłuszczach, a pozostałe w wodzie. Witaminy rozpuszczalne w wodz</w:t>
      </w:r>
      <w:r w:rsidR="00DC1715">
        <w:t>i</w:t>
      </w:r>
      <w:r w:rsidR="00F97737">
        <w:t>e należy codziennie uzupełniać. Witaminy rozpuszczalne w tłuszczach mogą być magazynowane w tkankach, dzięki czemu dzienna podaż jest mniej ważna, ale łatwiej o negatywne skutki przekraczania norm zapotrzebowania.</w:t>
      </w:r>
      <w:r>
        <w:t xml:space="preserve"> </w:t>
      </w:r>
    </w:p>
    <w:p w14:paraId="08CC4049" w14:textId="77777777" w:rsidR="00A0665F" w:rsidRDefault="00A0665F" w:rsidP="003B3440">
      <w:r>
        <w:t>Składniki mineralne można podzielić na makroelementy</w:t>
      </w:r>
      <w:r w:rsidR="001C30D6">
        <w:t xml:space="preserve">, czyli składniki </w:t>
      </w:r>
      <w:r w:rsidR="00C1585D">
        <w:t xml:space="preserve">zajmujące w ciele człowieka ponad 0,01% masy ciała </w:t>
      </w:r>
      <w:r w:rsidR="001C30D6">
        <w:t>oraz</w:t>
      </w:r>
      <w:r>
        <w:t xml:space="preserve"> mikroelementy</w:t>
      </w:r>
      <w:r w:rsidR="00C1585D">
        <w:t xml:space="preserve"> zwane też pierwiastkami śladowymi, których zawartość jest mniejsza niż 0,01% wagi</w:t>
      </w:r>
      <w:r>
        <w:t xml:space="preserve">. </w:t>
      </w:r>
      <w:r w:rsidR="00C1585D">
        <w:t xml:space="preserve">Wyszczególniono </w:t>
      </w:r>
      <w:r>
        <w:t>1</w:t>
      </w:r>
      <w:r w:rsidR="00C1585D">
        <w:t>7</w:t>
      </w:r>
      <w:r>
        <w:t xml:space="preserve"> składni</w:t>
      </w:r>
      <w:r w:rsidR="00C1585D">
        <w:t xml:space="preserve">ków dietozależnych niezbędnych od prawidłowego funkcjonowania organizmu: </w:t>
      </w:r>
      <w:r>
        <w:t>chlor, chrom,</w:t>
      </w:r>
      <w:r w:rsidR="00C1585D">
        <w:t xml:space="preserve"> cynk, fluor, fosfor, jod, kobalt</w:t>
      </w:r>
      <w:r>
        <w:t>, magnez, mangan, molibden</w:t>
      </w:r>
      <w:r w:rsidR="00C1585D">
        <w:t>, miedź,</w:t>
      </w:r>
      <w:r>
        <w:t xml:space="preserve"> potas, selen, si</w:t>
      </w:r>
      <w:r w:rsidR="00C1585D">
        <w:t>arka, sód,</w:t>
      </w:r>
      <w:r w:rsidR="002C0B35">
        <w:t xml:space="preserve"> wapń i żelazo, z czego na 12</w:t>
      </w:r>
      <w:r w:rsidR="001C30D6">
        <w:t xml:space="preserve"> udało </w:t>
      </w:r>
      <w:r w:rsidR="002C0B35">
        <w:t xml:space="preserve">się </w:t>
      </w:r>
      <w:r w:rsidR="001C30D6">
        <w:t>ustalić dzienne zapotrzebowanie.</w:t>
      </w:r>
    </w:p>
    <w:p w14:paraId="1ECAF12F" w14:textId="77777777" w:rsidR="009F0FF4" w:rsidRDefault="00F97737" w:rsidP="003B3440">
      <w:r>
        <w:lastRenderedPageBreak/>
        <w:t xml:space="preserve"> </w:t>
      </w:r>
      <w:r w:rsidR="00B04A0C">
        <w:t xml:space="preserve">W niniejszym </w:t>
      </w:r>
      <w:r w:rsidR="001C30D6">
        <w:t>punkcie zostaną</w:t>
      </w:r>
      <w:r w:rsidR="00B04A0C">
        <w:t xml:space="preserve"> skrótowo omówione</w:t>
      </w:r>
      <w:r w:rsidR="001C30D6">
        <w:t xml:space="preserve"> najważniejsze witaminy i minerały</w:t>
      </w:r>
      <w:r w:rsidR="00B04A0C">
        <w:t>, jak</w:t>
      </w:r>
      <w:r w:rsidR="001C30D6">
        <w:t>a</w:t>
      </w:r>
      <w:r w:rsidR="00B04A0C">
        <w:t xml:space="preserve"> jest ich rola w organizmie oraz dlaczego należy zadbać o ich właściwą podaż z</w:t>
      </w:r>
      <w:r w:rsidR="002C0B35">
        <w:t> </w:t>
      </w:r>
      <w:r w:rsidR="00B04A0C">
        <w:t>dietą.</w:t>
      </w:r>
    </w:p>
    <w:p w14:paraId="6A93688C" w14:textId="77777777" w:rsidR="00763621" w:rsidRDefault="00763621" w:rsidP="003B3440"/>
    <w:p w14:paraId="341E9FD9" w14:textId="77777777" w:rsidR="001140FC" w:rsidRDefault="001140FC" w:rsidP="001140FC">
      <w:pPr>
        <w:pStyle w:val="Nagwek2"/>
      </w:pPr>
      <w:bookmarkStart w:id="1341" w:name="_Toc5963735"/>
      <w:r>
        <w:t xml:space="preserve">2.1.4.1. </w:t>
      </w:r>
      <w:r w:rsidR="00BE5A3D">
        <w:t>Cynk</w:t>
      </w:r>
      <w:bookmarkEnd w:id="1341"/>
    </w:p>
    <w:p w14:paraId="15E70B45" w14:textId="77777777" w:rsidR="001C30D6" w:rsidRPr="001C30D6" w:rsidRDefault="001C30D6" w:rsidP="001C30D6"/>
    <w:p w14:paraId="5BA81BD3" w14:textId="77777777" w:rsidR="008C41AA" w:rsidRDefault="008C41AA" w:rsidP="008C41AA">
      <w:r>
        <w:t>Cynk</w:t>
      </w:r>
      <w:r w:rsidR="00133DC5">
        <w:t xml:space="preserve"> jako katalizator</w:t>
      </w:r>
      <w:r>
        <w:t xml:space="preserve"> współpracuje w organizmie z wieloma enzymami</w:t>
      </w:r>
      <w:r w:rsidR="001C30D6">
        <w:t>, wspomaga układ odporności</w:t>
      </w:r>
      <w:r w:rsidR="00DC1715">
        <w:t>owy, przyśpiesza gojenie się ran</w:t>
      </w:r>
      <w:r w:rsidR="00BF3437">
        <w:t xml:space="preserve"> oraz wpływa na</w:t>
      </w:r>
      <w:r w:rsidR="00133DC5">
        <w:t xml:space="preserve"> produkcję testosteronu oraz</w:t>
      </w:r>
      <w:r w:rsidR="00BF3437">
        <w:t xml:space="preserve"> kontrolę wydzielania hormonów trzustki, w związku z czym jego nadmiar lub niedobór mogą rozregulować pracę tego narządu</w:t>
      </w:r>
      <w:r>
        <w:t>.</w:t>
      </w:r>
    </w:p>
    <w:p w14:paraId="5B404B9C" w14:textId="77777777" w:rsidR="008C41AA" w:rsidRDefault="008C41AA" w:rsidP="008C41AA">
      <w:r>
        <w:t xml:space="preserve">O właściwą </w:t>
      </w:r>
      <w:r w:rsidR="00874E80">
        <w:t xml:space="preserve">dzienną </w:t>
      </w:r>
      <w:r>
        <w:t xml:space="preserve">podaż cynku należy </w:t>
      </w:r>
      <w:r w:rsidR="00BF3437">
        <w:t xml:space="preserve">tym bardziej </w:t>
      </w:r>
      <w:r>
        <w:t>dbać, ponieważ</w:t>
      </w:r>
      <w:r w:rsidR="001C30D6">
        <w:t xml:space="preserve"> nie istnieją mechanizmy magazynowania cynku w organizmie, a</w:t>
      </w:r>
      <w:r>
        <w:t xml:space="preserve"> zba</w:t>
      </w:r>
      <w:r w:rsidR="002C0B35">
        <w:t>danie jego poziomu nie jest łatwe,</w:t>
      </w:r>
      <w:r>
        <w:t xml:space="preserve"> nie wchodzi w skład podstawowych badań, a jego niedobory nie dają jasnych objawów. Symptomy pojawiają się dopiero przy dużych brakach, ale często ciężko je poprawnie zdiagnozować, gdyż takie same objawy mogą mieć wiele innych źródeł. Do tych niespecyficznych objawów zaliczane są zmiany skórne, biegunka, osłabienie włosów, utrata apetytu, </w:t>
      </w:r>
      <w:r w:rsidR="001C30D6">
        <w:t xml:space="preserve">wolniejsze gojenie się ran, </w:t>
      </w:r>
      <w:r>
        <w:t xml:space="preserve">zaburzenia zmysłu węchu lub smaku. </w:t>
      </w:r>
    </w:p>
    <w:p w14:paraId="4CA19755" w14:textId="77777777" w:rsidR="00846159" w:rsidRDefault="00846159" w:rsidP="008C41AA"/>
    <w:p w14:paraId="6E3774CA" w14:textId="77777777" w:rsidR="002D5603" w:rsidRDefault="00846159" w:rsidP="00846159">
      <w:pPr>
        <w:pStyle w:val="Nagwek2"/>
      </w:pPr>
      <w:bookmarkStart w:id="1342" w:name="_Toc5963736"/>
      <w:r>
        <w:t xml:space="preserve">2.1.4.2. </w:t>
      </w:r>
      <w:r w:rsidR="002D5603">
        <w:t>Fluor</w:t>
      </w:r>
      <w:bookmarkEnd w:id="1342"/>
    </w:p>
    <w:p w14:paraId="60884C36" w14:textId="77777777" w:rsidR="00846159" w:rsidRPr="00846159" w:rsidRDefault="00846159" w:rsidP="00846159"/>
    <w:p w14:paraId="67E0A3EF" w14:textId="77777777" w:rsidR="002D5603" w:rsidRDefault="002D5603" w:rsidP="008C41AA">
      <w:r>
        <w:t xml:space="preserve">Fluor wraz z wapniem tworzy kości i zęby, z których ochroną jest powszechnie kojarzony. Mniej znany jest pozytywny wpływ fluoru na układ krążenia i </w:t>
      </w:r>
      <w:r w:rsidR="004C7672">
        <w:t>ochronę przed miażdżycą.</w:t>
      </w:r>
    </w:p>
    <w:p w14:paraId="2FFDEC61" w14:textId="77777777" w:rsidR="004C7672" w:rsidRDefault="004C7672" w:rsidP="008C41AA">
      <w:r>
        <w:t>Niedobory fluoru wiążą się z występowaniem próchnicy nazębnej, uszkodzeniami szkliwa zębów oraz osłabieniem kości.</w:t>
      </w:r>
    </w:p>
    <w:p w14:paraId="3B6215F0" w14:textId="77777777" w:rsidR="004C7672" w:rsidRDefault="004C7672" w:rsidP="008C41AA">
      <w:r>
        <w:t>Nie należy spożywać przesadnych ilości fluoru, ponieważ łatwo kumuluje się w organizmie prowadząc do zatrucia. Chociaż we właściwych dawkach fluor chroni kości i zęby, jego nadmiar prowadzi do ich uszkodzeń, osłabienia, zwyrodnień stawów a w dalszej perspektywie osteoporozy. Zatrucie fluorem wpływa negatywnie również na pracę nerek, mięśni i układu nerwowego.</w:t>
      </w:r>
    </w:p>
    <w:p w14:paraId="3CF063B7" w14:textId="16971645" w:rsidR="00C617E3" w:rsidRDefault="00C617E3">
      <w:pPr>
        <w:spacing w:after="160" w:line="259" w:lineRule="auto"/>
        <w:ind w:firstLine="0"/>
        <w:jc w:val="left"/>
      </w:pPr>
      <w:r>
        <w:br w:type="page"/>
      </w:r>
    </w:p>
    <w:p w14:paraId="6D2E40EA" w14:textId="77777777" w:rsidR="00422C09" w:rsidRDefault="00846159" w:rsidP="00846159">
      <w:pPr>
        <w:pStyle w:val="Nagwek2"/>
      </w:pPr>
      <w:bookmarkStart w:id="1343" w:name="_Toc5963737"/>
      <w:r>
        <w:lastRenderedPageBreak/>
        <w:t xml:space="preserve">2.1.4.3. </w:t>
      </w:r>
      <w:r w:rsidR="00422C09">
        <w:t>Fosfor</w:t>
      </w:r>
      <w:bookmarkEnd w:id="1343"/>
    </w:p>
    <w:p w14:paraId="227D3E41" w14:textId="77777777" w:rsidR="00846159" w:rsidRPr="00846159" w:rsidRDefault="00846159" w:rsidP="00846159"/>
    <w:p w14:paraId="39CA1729" w14:textId="77777777" w:rsidR="00732DE7" w:rsidRDefault="00732DE7" w:rsidP="003B3440">
      <w:r>
        <w:t>Gospodarka fosforowa w organizmie jest związana z wapniem. Te dwa pierwiastki razem wpływają na kształtowanie się kośćca,</w:t>
      </w:r>
      <w:r w:rsidR="002C0B35">
        <w:t xml:space="preserve"> a</w:t>
      </w:r>
      <w:r>
        <w:t xml:space="preserve"> dodatkowo fosfor pomaga budować tkanki miękki i błony komórkowe oraz przyczynia się do przekazywania bodźców nerwowych.</w:t>
      </w:r>
    </w:p>
    <w:p w14:paraId="18E747AE" w14:textId="77777777" w:rsidR="00732DE7" w:rsidRPr="00732DE7" w:rsidRDefault="00732DE7" w:rsidP="003B3440">
      <w:r>
        <w:t>Dostępność fosforu w żywności jest bardzo duża, dlatego rzadko zdarzają się jego niedobory, ale odnotowano, że przy ich występowaniu organizm jest osłabiony i bardziej narażony na infekcje, co może mieć związek z zaburzeniami transportu tlenu.</w:t>
      </w:r>
    </w:p>
    <w:p w14:paraId="7BB59222" w14:textId="03261E34" w:rsidR="00FC5FCE" w:rsidRDefault="00422C09" w:rsidP="003B3440">
      <w:r>
        <w:t xml:space="preserve">Nadmierne spożycie fosforu jest niebezpieczne dla zdrowia i życia. Jego zbyt duża zawartość w organizmie może doprowadzić do uszkodzenia naczyń krwionośnych, niewydolności nerek, </w:t>
      </w:r>
      <w:r w:rsidR="004A2CDC">
        <w:t xml:space="preserve">zmniejszać masę kostną, przyśpieszać procesy starzenia oraz </w:t>
      </w:r>
      <w:r w:rsidR="00EB398E">
        <w:t>zwiększać ryzyko chorób serca [1</w:t>
      </w:r>
      <w:r w:rsidR="00F10290">
        <w:t>7</w:t>
      </w:r>
      <w:r w:rsidR="004A2CDC">
        <w:t>].</w:t>
      </w:r>
      <w:r w:rsidR="003000A7">
        <w:t xml:space="preserve"> </w:t>
      </w:r>
    </w:p>
    <w:p w14:paraId="7FB41DD4" w14:textId="77777777" w:rsidR="00846159" w:rsidRDefault="00846159" w:rsidP="003B3440"/>
    <w:p w14:paraId="3BE95B68" w14:textId="77777777" w:rsidR="000D5E29" w:rsidRDefault="00846159" w:rsidP="00846159">
      <w:pPr>
        <w:pStyle w:val="Nagwek2"/>
      </w:pPr>
      <w:bookmarkStart w:id="1344" w:name="_Toc5963738"/>
      <w:r>
        <w:t xml:space="preserve">2.1.4.4. </w:t>
      </w:r>
      <w:r w:rsidR="000D5E29">
        <w:t>Jod</w:t>
      </w:r>
      <w:bookmarkEnd w:id="1344"/>
    </w:p>
    <w:p w14:paraId="02647555" w14:textId="77777777" w:rsidR="00846159" w:rsidRDefault="00846159" w:rsidP="00133DC5"/>
    <w:p w14:paraId="62F5FB78" w14:textId="77777777" w:rsidR="00133DC5" w:rsidRDefault="0009101E" w:rsidP="00133DC5">
      <w:r>
        <w:t>Jod jest najważniejszym pierwiastkiem z punktu widzenia funkcjonowania tarczycy. Jego właściwe podaż jest szczególnie ważna dla kobiet w okresi</w:t>
      </w:r>
      <w:r w:rsidR="00133DC5">
        <w:t>e ciąży i karmienia piersią. Jednak</w:t>
      </w:r>
      <w:r>
        <w:t xml:space="preserve"> niedobory jodu są odczuwalne niezależnie od płci i mogą prowadzić do</w:t>
      </w:r>
      <w:r w:rsidR="00133DC5">
        <w:t xml:space="preserve"> niedoczynności tarczycy,</w:t>
      </w:r>
      <w:r>
        <w:t xml:space="preserve"> </w:t>
      </w:r>
      <w:r w:rsidR="001C30D6">
        <w:t xml:space="preserve">kretynizmu tarczycowego oraz do </w:t>
      </w:r>
      <w:r w:rsidR="0089701B">
        <w:t>tworzenia</w:t>
      </w:r>
      <w:r>
        <w:t xml:space="preserve"> się</w:t>
      </w:r>
      <w:r w:rsidR="0089701B">
        <w:t xml:space="preserve"> i powiększania</w:t>
      </w:r>
      <w:r w:rsidR="00133DC5">
        <w:t xml:space="preserve"> wolów. Istnieje również pozytywna korelacja pomiędzy trwałym niedoborem jodu a występowaniem raka żołądka. </w:t>
      </w:r>
      <w:r w:rsidR="002C0B35">
        <w:t>Z kolei n</w:t>
      </w:r>
      <w:r w:rsidR="00133DC5">
        <w:t>admiar jodu wpływa na nadprodukcję TSH.</w:t>
      </w:r>
    </w:p>
    <w:p w14:paraId="11BD1047" w14:textId="77777777" w:rsidR="00133DC5" w:rsidRDefault="0009101E" w:rsidP="003B3440">
      <w:r>
        <w:t>Obecność jodu w pożywieniu jest znikoma, gdyż w naturze znajduje się on głównie w morzach i ocenach. Przenika on co</w:t>
      </w:r>
      <w:r w:rsidR="002C0B35">
        <w:t xml:space="preserve"> prawda do ryb, owoców morza i</w:t>
      </w:r>
      <w:r>
        <w:t xml:space="preserve"> glonów, ale nie w stopniu wystarczającym. Niedobory jodu są jednymi z najpowszechniejszych na świecie, dlatego postanowiono temu zaradzić wprowadzając do sprzedaży sól kuchenną jodowaną. Jedna jej łyżeczka powinna zawierać ok. 150 µg jodu, co stanowi ilość wystarczającą, żeby zaspokoić dziennie zapotrzebowanie wszystkich grup</w:t>
      </w:r>
      <w:r w:rsidR="002C0B35">
        <w:t xml:space="preserve"> populacji</w:t>
      </w:r>
      <w:r>
        <w:t xml:space="preserve"> </w:t>
      </w:r>
      <w:r w:rsidR="00DC0AB8">
        <w:t>oprócz kobiet w ciąży i karmiących. Należy jednak podkreślić, że nie każda sól jest jodowana i należy czytać etykiety</w:t>
      </w:r>
      <w:r w:rsidR="00493844">
        <w:t xml:space="preserve"> oraz unikać gotowych produktów z wysoką zawartością soli, ponieważ sól stosowana przemysłowo </w:t>
      </w:r>
      <w:r w:rsidR="00362FC4">
        <w:t>nie zawiera jodu</w:t>
      </w:r>
      <w:r w:rsidR="00DC0AB8">
        <w:t>.</w:t>
      </w:r>
    </w:p>
    <w:p w14:paraId="1D262A91" w14:textId="68616796" w:rsidR="00F10290" w:rsidRDefault="00F10290">
      <w:pPr>
        <w:spacing w:after="160" w:line="259" w:lineRule="auto"/>
        <w:ind w:firstLine="0"/>
        <w:jc w:val="left"/>
      </w:pPr>
      <w:r>
        <w:br w:type="page"/>
      </w:r>
    </w:p>
    <w:p w14:paraId="5C3BCE0C" w14:textId="77777777" w:rsidR="00C102D5" w:rsidRDefault="00846159" w:rsidP="00846159">
      <w:pPr>
        <w:pStyle w:val="Nagwek2"/>
      </w:pPr>
      <w:bookmarkStart w:id="1345" w:name="_Toc5963739"/>
      <w:r>
        <w:lastRenderedPageBreak/>
        <w:t xml:space="preserve">2.1.4.5. </w:t>
      </w:r>
      <w:r w:rsidR="00C102D5">
        <w:t>Magnez</w:t>
      </w:r>
      <w:bookmarkEnd w:id="1345"/>
    </w:p>
    <w:p w14:paraId="7D5C863C" w14:textId="77777777" w:rsidR="00846159" w:rsidRDefault="00846159" w:rsidP="003B3440">
      <w:pPr>
        <w:rPr>
          <w:b/>
        </w:rPr>
      </w:pPr>
    </w:p>
    <w:p w14:paraId="6196B0DE" w14:textId="77777777" w:rsidR="00C102D5" w:rsidRDefault="00C102D5" w:rsidP="003B3440">
      <w:r>
        <w:t>Magne</w:t>
      </w:r>
      <w:r w:rsidR="004C03A5">
        <w:t>z odgrywa istotn</w:t>
      </w:r>
      <w:r w:rsidR="002C0B35">
        <w:t>ą</w:t>
      </w:r>
      <w:r w:rsidR="004C03A5">
        <w:t xml:space="preserve"> rolę w procesie termoregulacji organizmu oraz aktywacji kilkuset enzymów, syntezie kwasów nukleinowych i chromosomów. Wpływa na kurczliwość mięśni i </w:t>
      </w:r>
      <w:r w:rsidR="002C0B35">
        <w:t xml:space="preserve">jest </w:t>
      </w:r>
      <w:r w:rsidR="004C03A5">
        <w:t>niezbędny dla prawidłowego metabolizmu witaminy D.</w:t>
      </w:r>
    </w:p>
    <w:p w14:paraId="6D0C2543" w14:textId="77777777" w:rsidR="004C03A5" w:rsidRDefault="004C03A5" w:rsidP="003B3440">
      <w:r>
        <w:t>Nawet niewielkie braki magnezu wzmagają ryzyko osteoporozy. Większ</w:t>
      </w:r>
      <w:r w:rsidR="000D03E9">
        <w:t>e mogą</w:t>
      </w:r>
      <w:r>
        <w:t xml:space="preserve"> wywoływać apatię oraz przyczyniać się do nadciśnienia, insulinooporności, bezsenności, stanów lękowych i depresji. </w:t>
      </w:r>
      <w:r w:rsidR="000D03E9">
        <w:t>Poważny niedobór magnezu</w:t>
      </w:r>
      <w:r>
        <w:t xml:space="preserve"> istotnie zaburza pracę układu nerwowo-mięśniowego</w:t>
      </w:r>
      <w:r w:rsidR="002C0B35">
        <w:t>,</w:t>
      </w:r>
      <w:r>
        <w:t xml:space="preserve"> objawiając się z jednej strony nadpobudliwością ruchową mięśni, z drugiej – ich b</w:t>
      </w:r>
      <w:r w:rsidR="002C0B35">
        <w:t>ó</w:t>
      </w:r>
      <w:r>
        <w:t>lami, drżeniem i skurczami</w:t>
      </w:r>
      <w:r w:rsidR="002C0B35">
        <w:t>,</w:t>
      </w:r>
      <w:r>
        <w:t xml:space="preserve"> oraz układu sercowo-naczyniowego wywołując arytmię lub częstoskurcz. </w:t>
      </w:r>
    </w:p>
    <w:p w14:paraId="05FE7BC5" w14:textId="77777777" w:rsidR="000D03E9" w:rsidRDefault="000D03E9" w:rsidP="003B3440">
      <w:r>
        <w:t xml:space="preserve">Magnez ma właściwości przeczyszczające. Jego nadmierne spożycie może wywoływać biegunki. Za gospodarkę magnezową odpowiadają nerki, które dobrze sobie radzą nawet ze zwiększoną podażą tego pierwiastka, dlatego rzadko odnotowuje się poważniejsze problemy z jego nadmiarem. </w:t>
      </w:r>
    </w:p>
    <w:p w14:paraId="0EDEF4EF" w14:textId="77777777" w:rsidR="007513E1" w:rsidRDefault="007513E1" w:rsidP="003B3440"/>
    <w:p w14:paraId="1A67296D" w14:textId="77777777" w:rsidR="007513E1" w:rsidRDefault="007513E1" w:rsidP="007513E1">
      <w:pPr>
        <w:pStyle w:val="Nagwek2"/>
      </w:pPr>
      <w:bookmarkStart w:id="1346" w:name="_Toc5963740"/>
      <w:r>
        <w:t>2.1.4.6. Miedź</w:t>
      </w:r>
      <w:bookmarkEnd w:id="1346"/>
    </w:p>
    <w:p w14:paraId="02AD01B5" w14:textId="77777777" w:rsidR="007513E1" w:rsidRDefault="007513E1" w:rsidP="007513E1"/>
    <w:p w14:paraId="42273EB1" w14:textId="77777777" w:rsidR="00B37B0A" w:rsidRDefault="007513E1" w:rsidP="007513E1">
      <w:pPr>
        <w:ind w:firstLine="0"/>
      </w:pPr>
      <w:r>
        <w:tab/>
        <w:t>Mi</w:t>
      </w:r>
      <w:r w:rsidR="00B37B0A">
        <w:t>edź wspomaga metabolizm żelaza,</w:t>
      </w:r>
      <w:r>
        <w:t xml:space="preserve"> syntezę hemu</w:t>
      </w:r>
      <w:r w:rsidR="00B37B0A">
        <w:t xml:space="preserve"> i melaniny</w:t>
      </w:r>
      <w:r>
        <w:t>. Współpracuje przy reakcjach z udziałem tlenu</w:t>
      </w:r>
      <w:r w:rsidR="00B37B0A">
        <w:t>,</w:t>
      </w:r>
      <w:r>
        <w:t xml:space="preserve"> procesach antyoksydacyjnych. Zapewnia prawidłowe funkcjonowanie układu nerwowego</w:t>
      </w:r>
      <w:r w:rsidR="00B37B0A">
        <w:t>.</w:t>
      </w:r>
    </w:p>
    <w:p w14:paraId="769CE025" w14:textId="326B6DE4" w:rsidR="00B37B0A" w:rsidRDefault="00B37B0A" w:rsidP="007513E1">
      <w:pPr>
        <w:ind w:firstLine="0"/>
      </w:pPr>
      <w:r>
        <w:tab/>
        <w:t>Niedobór miedzi jest często mylony z niedoborem żelaza, p</w:t>
      </w:r>
      <w:r w:rsidR="00C140A6">
        <w:t>onieważ</w:t>
      </w:r>
      <w:r>
        <w:t xml:space="preserve"> metabolizm tych dwóch pierwiastków jest tak ściśle powiązany. Kiedy występuje niedobór miedzi, spada poziom hemoglobiny i występują zaburzenia gospodarki żelaza, co może doprowadzić do anemii. Deficyt miedzy zaburza pracę ośrodkowego układu nerwowego, przyczynia się do osłabienia tkanki łącznej oraz pigmentu we włosach. Wzrasta również podatność na infekcje.</w:t>
      </w:r>
    </w:p>
    <w:p w14:paraId="7B4FE619" w14:textId="77777777" w:rsidR="007513E1" w:rsidRPr="007513E1" w:rsidRDefault="00B37B0A" w:rsidP="007513E1">
      <w:pPr>
        <w:ind w:firstLine="0"/>
      </w:pPr>
      <w:r>
        <w:tab/>
        <w:t>Nadmierne spożycie miedzi może doprowadz</w:t>
      </w:r>
      <w:r w:rsidR="003C3C76">
        <w:t>ić do zatrucia</w:t>
      </w:r>
      <w:r>
        <w:t>, które objawia się ostrymi reakcjami ze strony układu pokarmowego, biegunką, bólami brzucha, torsjami, wymiotami oraz, co bardzo charakterystyczne, metalicznym posmakiem w jamie ustnej. D</w:t>
      </w:r>
      <w:r w:rsidR="003C3C76">
        <w:t>ługotrwałe zatrucie może uszkodzić wątrobę, mózg albo rogówkę oka, gdyż w tych narządach gromadzą się nadprogramowe ilości</w:t>
      </w:r>
      <w:r>
        <w:t xml:space="preserve"> </w:t>
      </w:r>
      <w:r w:rsidR="003C3C76">
        <w:t>tego pierwiastka.</w:t>
      </w:r>
      <w:r w:rsidR="007513E1">
        <w:t xml:space="preserve"> </w:t>
      </w:r>
    </w:p>
    <w:p w14:paraId="433B3442" w14:textId="6F5BA0FA" w:rsidR="00F10290" w:rsidRDefault="00F10290">
      <w:pPr>
        <w:spacing w:after="160" w:line="259" w:lineRule="auto"/>
        <w:ind w:firstLine="0"/>
        <w:jc w:val="left"/>
      </w:pPr>
      <w:r>
        <w:br w:type="page"/>
      </w:r>
    </w:p>
    <w:p w14:paraId="5150A676" w14:textId="77777777" w:rsidR="003B3637" w:rsidRDefault="007513E1" w:rsidP="00846159">
      <w:pPr>
        <w:pStyle w:val="Nagwek2"/>
      </w:pPr>
      <w:bookmarkStart w:id="1347" w:name="_Toc5963741"/>
      <w:r>
        <w:lastRenderedPageBreak/>
        <w:t>2.1.4.7</w:t>
      </w:r>
      <w:r w:rsidR="00846159">
        <w:t xml:space="preserve">. </w:t>
      </w:r>
      <w:r w:rsidR="003B3637">
        <w:t>Potas</w:t>
      </w:r>
      <w:bookmarkEnd w:id="1347"/>
    </w:p>
    <w:p w14:paraId="1E0ED895" w14:textId="77777777" w:rsidR="00846159" w:rsidRDefault="00846159" w:rsidP="003B3440">
      <w:pPr>
        <w:rPr>
          <w:b/>
        </w:rPr>
      </w:pPr>
    </w:p>
    <w:p w14:paraId="3A978C31" w14:textId="77777777" w:rsidR="003B3637" w:rsidRDefault="003B3637" w:rsidP="003B3440">
      <w:r>
        <w:t>Potas jest współodpowiedzialny za utrzymywanie poprawnego ciśnienia krwi</w:t>
      </w:r>
      <w:r w:rsidR="00846159">
        <w:t xml:space="preserve">. Stanowi przeciwwagę dla sodu, z którym współpracuje przy zapewnianiu poprawnej gospodarki wodno-elektrolitowej. </w:t>
      </w:r>
      <w:r w:rsidR="000D6271">
        <w:t xml:space="preserve">Również potas i wapń działają przeciwstawnie. Ten pierwszy zwiększa przepuszczalność błon </w:t>
      </w:r>
      <w:r w:rsidR="006E5528">
        <w:t>komórkowych i</w:t>
      </w:r>
      <w:r w:rsidR="000D6271">
        <w:t xml:space="preserve"> napięcie mięśni.</w:t>
      </w:r>
    </w:p>
    <w:p w14:paraId="62EA1940" w14:textId="77777777" w:rsidR="006E5528" w:rsidRDefault="006E5528" w:rsidP="003B3440">
      <w:r>
        <w:t>Deficyt</w:t>
      </w:r>
      <w:r w:rsidR="00846159">
        <w:t xml:space="preserve"> potasu wpływa negatywnie na ciśnienie krwi, sprzyja kamicy nerkowej oraz zwiększa ryzyko udaru. </w:t>
      </w:r>
      <w:r>
        <w:t xml:space="preserve"> Przy poważnych niedoborach dochodzi do zaburzeń pracy serca, nerek, obwodowego i ośrodkowego układu nerwowego oraz równowagi kwasowo-zasadowej. Cierpią przy tym mięśnie, które ulegają podrażnieniu i osłabieniu.</w:t>
      </w:r>
    </w:p>
    <w:p w14:paraId="49D7AA34" w14:textId="77777777" w:rsidR="00846159" w:rsidRDefault="00846159" w:rsidP="003B3440">
      <w:r>
        <w:t>Nadmiar potasu osłabia pracę serca,</w:t>
      </w:r>
      <w:r w:rsidR="006E5528">
        <w:t xml:space="preserve"> układu nerwowego i siłę mięśni, ale ponieważ u osób zdrowych jest wydalany z moczem, to rzadko dochodzi do niebezpiecznego poziomu tego pierwiastka w organizmie.</w:t>
      </w:r>
    </w:p>
    <w:p w14:paraId="71A973B1" w14:textId="77777777" w:rsidR="00846159" w:rsidRPr="003B3637" w:rsidRDefault="00846159" w:rsidP="003B3440"/>
    <w:p w14:paraId="0CC82F3C" w14:textId="77777777" w:rsidR="002F5269" w:rsidRDefault="00846159" w:rsidP="00846159">
      <w:pPr>
        <w:pStyle w:val="Nagwek2"/>
      </w:pPr>
      <w:bookmarkStart w:id="1348" w:name="_Toc5963742"/>
      <w:r>
        <w:t>2.1.4.</w:t>
      </w:r>
      <w:r w:rsidR="003C3C76">
        <w:t>8</w:t>
      </w:r>
      <w:r>
        <w:t xml:space="preserve">. </w:t>
      </w:r>
      <w:r w:rsidR="002F5269">
        <w:t>Selen</w:t>
      </w:r>
      <w:bookmarkEnd w:id="1348"/>
    </w:p>
    <w:p w14:paraId="76C8D3DB" w14:textId="77777777" w:rsidR="00846159" w:rsidRDefault="00846159" w:rsidP="003B3440">
      <w:pPr>
        <w:rPr>
          <w:b/>
        </w:rPr>
      </w:pPr>
    </w:p>
    <w:p w14:paraId="11746834" w14:textId="77777777" w:rsidR="002F5269" w:rsidRDefault="002F5269" w:rsidP="002F5269">
      <w:pPr>
        <w:ind w:firstLine="0"/>
      </w:pPr>
      <w:r>
        <w:t xml:space="preserve"> </w:t>
      </w:r>
      <w:r>
        <w:tab/>
        <w:t xml:space="preserve">Selen, podobnie jak cynk, współpracuje z wieloma enzymami w organizmie, więc uczestniczy w wielu ważnych procesach m.in.: </w:t>
      </w:r>
      <w:r w:rsidR="009919FC">
        <w:t xml:space="preserve">stymulacji układu immunologicznego, </w:t>
      </w:r>
      <w:r>
        <w:t>ochronie przed wolnymi rodnikami</w:t>
      </w:r>
      <w:r w:rsidR="009919FC">
        <w:t>, nowotworem płuc</w:t>
      </w:r>
      <w:r w:rsidR="000D5E29">
        <w:t xml:space="preserve"> oraz chorobami Alzheimera i Parkinsona</w:t>
      </w:r>
      <w:r>
        <w:t>.</w:t>
      </w:r>
      <w:r w:rsidR="007513E1">
        <w:t xml:space="preserve"> Ma zdolność hamowania rozmnażania komórek nowotworowych i osłabia mutagenność kancerogenów.</w:t>
      </w:r>
      <w:r w:rsidR="00133DC5">
        <w:t xml:space="preserve"> Jest drugim, obok </w:t>
      </w:r>
      <w:r w:rsidR="009919FC">
        <w:t>j</w:t>
      </w:r>
      <w:r w:rsidR="00133DC5">
        <w:t>o</w:t>
      </w:r>
      <w:r w:rsidR="009919FC">
        <w:t xml:space="preserve">du, pierwiastkiem związanym z hormonami tarczycy. </w:t>
      </w:r>
    </w:p>
    <w:p w14:paraId="39CE5F3E" w14:textId="77777777" w:rsidR="00B91132" w:rsidRPr="002F5269" w:rsidRDefault="00B91132" w:rsidP="00B91132">
      <w:r>
        <w:t>Selen jest mikroelementem, co oznacza</w:t>
      </w:r>
      <w:r w:rsidR="002C0B35">
        <w:t>,</w:t>
      </w:r>
      <w:r>
        <w:t xml:space="preserve"> że zapotrzebowanie na niego jest stosunkowo małe. Istnieje jednak cienka granica między jego niedoborem a nadmiarem.</w:t>
      </w:r>
    </w:p>
    <w:p w14:paraId="3D28AAE2" w14:textId="77777777" w:rsidR="002F5269" w:rsidRDefault="002F5269" w:rsidP="002F5269">
      <w:r>
        <w:t>Gdy występują niedobor</w:t>
      </w:r>
      <w:r w:rsidR="004C1BCB">
        <w:t>y</w:t>
      </w:r>
      <w:r>
        <w:t xml:space="preserve"> sele</w:t>
      </w:r>
      <w:r w:rsidR="000D5E29">
        <w:t>nu, spada odporność organizmu, a wzrasta podatność przede wszystkim na chorob</w:t>
      </w:r>
      <w:r w:rsidR="007513E1">
        <w:t>y bakteryjne i wirusowe, ale też</w:t>
      </w:r>
      <w:r w:rsidR="000D5E29">
        <w:t xml:space="preserve"> nowotwory.</w:t>
      </w:r>
      <w:r w:rsidR="009919FC">
        <w:t xml:space="preserve"> Udowodniono związek między niedoborem selenu, a chorobą Keshan związaną z układem sercowym oraz chorobą Kashin-Becka związaną z układem kostno-ruchowym.</w:t>
      </w:r>
      <w:r w:rsidR="007513E1">
        <w:t xml:space="preserve"> </w:t>
      </w:r>
    </w:p>
    <w:p w14:paraId="5C308661" w14:textId="77777777" w:rsidR="009919FC" w:rsidRDefault="009919FC" w:rsidP="002F5269">
      <w:r>
        <w:t>Spożywanie dużych ilości selenu prowadzi do zatrucia, którego symptomami jest osłabienie paznokci i włosów prowadzące nawet</w:t>
      </w:r>
      <w:r w:rsidR="002C0B35">
        <w:t xml:space="preserve"> do</w:t>
      </w:r>
      <w:r>
        <w:t xml:space="preserve"> ich utraty, nerwowość, depresja, nadmierna potliwość i zaburzenia układu nerwowego.</w:t>
      </w:r>
    </w:p>
    <w:p w14:paraId="4CA00EC1" w14:textId="1CA97C98" w:rsidR="00F10290" w:rsidRDefault="00F10290">
      <w:pPr>
        <w:spacing w:after="160" w:line="259" w:lineRule="auto"/>
        <w:ind w:firstLine="0"/>
        <w:jc w:val="left"/>
      </w:pPr>
      <w:r>
        <w:br w:type="page"/>
      </w:r>
    </w:p>
    <w:p w14:paraId="3362E1F3" w14:textId="77777777" w:rsidR="003B3440" w:rsidRDefault="00846159" w:rsidP="00846159">
      <w:pPr>
        <w:pStyle w:val="Nagwek2"/>
      </w:pPr>
      <w:bookmarkStart w:id="1349" w:name="_Toc5963743"/>
      <w:r>
        <w:lastRenderedPageBreak/>
        <w:t>2.1.4.</w:t>
      </w:r>
      <w:r w:rsidR="003C3C76">
        <w:t>9</w:t>
      </w:r>
      <w:r>
        <w:t>.</w:t>
      </w:r>
      <w:r w:rsidR="00231370">
        <w:t xml:space="preserve"> </w:t>
      </w:r>
      <w:r w:rsidR="003B3440">
        <w:t>Sód</w:t>
      </w:r>
      <w:bookmarkEnd w:id="1349"/>
    </w:p>
    <w:p w14:paraId="7382E6F7" w14:textId="77777777" w:rsidR="00846159" w:rsidRDefault="00846159" w:rsidP="003B3440">
      <w:pPr>
        <w:rPr>
          <w:b/>
        </w:rPr>
      </w:pPr>
    </w:p>
    <w:p w14:paraId="7FE37AB4" w14:textId="2CB8BCAC" w:rsidR="004C7672" w:rsidRDefault="0089701B" w:rsidP="003B3440">
      <w:r>
        <w:t>Chociaż sód jest niezbędny w regulacji procesów metabolicznych</w:t>
      </w:r>
      <w:r w:rsidR="002C0B35">
        <w:t xml:space="preserve"> oraz utrzymaniu</w:t>
      </w:r>
      <w:r w:rsidR="004C7672">
        <w:t xml:space="preserve"> równowagi kwasowo-zasadowej w organizmie</w:t>
      </w:r>
      <w:r>
        <w:t>, to ilościowo zapotrzebowanie na niego jest stosu</w:t>
      </w:r>
      <w:r w:rsidR="002C0B35">
        <w:t>nkowo małe. A jednak jego spożycie</w:t>
      </w:r>
      <w:r>
        <w:t xml:space="preserve"> znacząco przekracza normy. </w:t>
      </w:r>
      <w:r w:rsidR="00422C09">
        <w:t xml:space="preserve">Do zaspokojenia zapotrzebowania na sód wystarczą niewielkie jego ilości dostępne wraz z nieprzetworzonym pożywieniem. Znaczna część populacji spożywa go </w:t>
      </w:r>
      <w:r w:rsidR="001D68D7">
        <w:t xml:space="preserve">za dużo, ponieważ </w:t>
      </w:r>
      <w:r w:rsidR="00422C09">
        <w:t xml:space="preserve">jest jednym z głównych składników soli kuchennej, która jest dodawana w dużych ilościach do produktów przetworzonych oraz chętnie używana do doprawiania </w:t>
      </w:r>
      <w:r w:rsidR="002C0B35">
        <w:t>posiłków </w:t>
      </w:r>
      <w:r w:rsidR="00EB398E">
        <w:t>[1</w:t>
      </w:r>
      <w:r w:rsidR="007D32E9">
        <w:t>7</w:t>
      </w:r>
      <w:r w:rsidR="001D68D7">
        <w:t>]</w:t>
      </w:r>
      <w:r w:rsidR="00422C09">
        <w:t xml:space="preserve">. </w:t>
      </w:r>
    </w:p>
    <w:p w14:paraId="54E737A9" w14:textId="77777777" w:rsidR="004C7672" w:rsidRDefault="004C7672" w:rsidP="003B3440">
      <w:r>
        <w:t>Niedobory sodu bywają wiązane z insulinoopornością i zaburzeniami gospodarki lipidowej prowadzącymi do podwyższenia po</w:t>
      </w:r>
      <w:r w:rsidR="00FE50C8">
        <w:t xml:space="preserve">ziomu cholesterolu ogółem oraz </w:t>
      </w:r>
      <w:r>
        <w:t xml:space="preserve">cholesterolu </w:t>
      </w:r>
      <w:r w:rsidR="00FE50C8">
        <w:t xml:space="preserve">frakcji </w:t>
      </w:r>
      <w:r>
        <w:t>LDL.</w:t>
      </w:r>
    </w:p>
    <w:p w14:paraId="454F3A5E" w14:textId="77777777" w:rsidR="003B3440" w:rsidRDefault="00422C09" w:rsidP="003B3440">
      <w:r>
        <w:t xml:space="preserve">Zbyt wysoki poziom sodu w organizmie </w:t>
      </w:r>
      <w:r w:rsidR="00E9310A">
        <w:t>jest natomiast jedną z najczęstszych</w:t>
      </w:r>
      <w:r>
        <w:t xml:space="preserve"> przyczyn nadciśnienia</w:t>
      </w:r>
      <w:r w:rsidR="00846159">
        <w:t>. Odnoto</w:t>
      </w:r>
      <w:r w:rsidR="00E9310A">
        <w:t>wano również niekorzystny wpływ tego pierwiastka</w:t>
      </w:r>
      <w:r w:rsidR="00846159">
        <w:t xml:space="preserve"> na funkcjonowanie płuc zwłaszcza u osób chorych na astmę.</w:t>
      </w:r>
      <w:r w:rsidR="004A2CDC">
        <w:t> </w:t>
      </w:r>
    </w:p>
    <w:p w14:paraId="0B7EF82D" w14:textId="77777777" w:rsidR="00846159" w:rsidRDefault="00846159" w:rsidP="003B3440"/>
    <w:p w14:paraId="21038987" w14:textId="77777777" w:rsidR="000B2BAD" w:rsidRDefault="003C3C76" w:rsidP="00846159">
      <w:pPr>
        <w:pStyle w:val="Nagwek2"/>
      </w:pPr>
      <w:bookmarkStart w:id="1350" w:name="_Toc5963744"/>
      <w:r>
        <w:t>2.1.4.10</w:t>
      </w:r>
      <w:r w:rsidR="00846159">
        <w:t xml:space="preserve">. </w:t>
      </w:r>
      <w:r w:rsidR="000B2BAD">
        <w:t>Wapń</w:t>
      </w:r>
      <w:bookmarkEnd w:id="1350"/>
    </w:p>
    <w:p w14:paraId="1FBFB5D8" w14:textId="77777777" w:rsidR="005750C0" w:rsidRDefault="005750C0" w:rsidP="003B3440"/>
    <w:p w14:paraId="18AFE2FB" w14:textId="77777777" w:rsidR="000B2BAD" w:rsidRDefault="00AA13F1" w:rsidP="003B3440">
      <w:r>
        <w:t>Wapń jest jednym z istotnych składników kości, wzmacnia je, podwyższa ich gęstość i masę. Właściwa podaż wapnia jest szczególnie istotna w dzieciństwie i okresie dojrzewania, ale ostateczny proces kształtowania kośćca trwa nawet do 30. roku życia.</w:t>
      </w:r>
      <w:r w:rsidR="000467A3">
        <w:t xml:space="preserve"> Pierwiastek ten jest również niezbędny dla prawidłowej pracy serca i układu naczyniowego. </w:t>
      </w:r>
      <w:r w:rsidR="001C30D6">
        <w:t>Do pozostałych funkcji wapnia należy współudział w procesie krzepnięcia krwi, skurczach mięśni i wydzielaniu hormonów.</w:t>
      </w:r>
      <w:r w:rsidR="005E51B4">
        <w:t xml:space="preserve"> </w:t>
      </w:r>
    </w:p>
    <w:p w14:paraId="2EA383E9" w14:textId="77777777" w:rsidR="000467A3" w:rsidRDefault="000467A3" w:rsidP="003B3440">
      <w:r>
        <w:t>Gospodarka wapniowa jest ściśle powiązana z gospodar</w:t>
      </w:r>
      <w:r w:rsidR="00E9310A">
        <w:t xml:space="preserve">ką fosforową. Stosunek wapnia </w:t>
      </w:r>
      <w:r>
        <w:t>do fosforu w diecie powinien wynosić 1:1.</w:t>
      </w:r>
    </w:p>
    <w:p w14:paraId="52085B7C" w14:textId="77777777" w:rsidR="000467A3" w:rsidRDefault="00AA13F1" w:rsidP="003B3440">
      <w:r>
        <w:t xml:space="preserve">Zapotrzebowanie na wapń dla dorosłych jest relatywnie duże, a jego niedobory ciężko wykrywalne, ponieważ przez dłuższy czas nie dają objawów, </w:t>
      </w:r>
      <w:r w:rsidR="000467A3">
        <w:t xml:space="preserve">podczas gdy w organizmie następuje demineralizacja kości, </w:t>
      </w:r>
      <w:r>
        <w:t>a finalnie mogą doprowadzić do osteoporozy</w:t>
      </w:r>
      <w:r w:rsidR="000467A3">
        <w:t xml:space="preserve"> i krzywicy</w:t>
      </w:r>
      <w:r>
        <w:t>.</w:t>
      </w:r>
      <w:r w:rsidR="00C030CF">
        <w:t xml:space="preserve"> Nadmierne spożycie wapnia sprzyja tworzeniu się kamieni nerkowych i może prowadzić do niewydolności nerek. Jako że wapń wchodzi w liczne interakcje w innymi elementami, problemy z jego metabolizmem mogą wpływać również na przyswajalność pozostałych pierwiastków m.in.: żelaza, cynku i magnezu.</w:t>
      </w:r>
    </w:p>
    <w:p w14:paraId="25AA75B8" w14:textId="77777777" w:rsidR="00846159" w:rsidRPr="00AA13F1" w:rsidRDefault="00846159" w:rsidP="003B3440"/>
    <w:p w14:paraId="1772ED3C" w14:textId="77777777" w:rsidR="00143CE6" w:rsidRDefault="003C3C76" w:rsidP="00846159">
      <w:pPr>
        <w:pStyle w:val="Nagwek2"/>
      </w:pPr>
      <w:bookmarkStart w:id="1351" w:name="_Toc5963745"/>
      <w:r>
        <w:lastRenderedPageBreak/>
        <w:t>2.1.4.11</w:t>
      </w:r>
      <w:r w:rsidR="00846159">
        <w:t>.</w:t>
      </w:r>
      <w:r w:rsidR="00846159" w:rsidRPr="00846159">
        <w:rPr>
          <w:rStyle w:val="Nagwek2Znak"/>
        </w:rPr>
        <w:t xml:space="preserve"> </w:t>
      </w:r>
      <w:r w:rsidR="00143CE6">
        <w:t>Witamina A</w:t>
      </w:r>
      <w:bookmarkEnd w:id="1351"/>
    </w:p>
    <w:p w14:paraId="2F03E506" w14:textId="77777777" w:rsidR="00846159" w:rsidRDefault="00846159" w:rsidP="003B3440">
      <w:pPr>
        <w:rPr>
          <w:b/>
        </w:rPr>
      </w:pPr>
    </w:p>
    <w:p w14:paraId="4375E2EF" w14:textId="77777777" w:rsidR="0076740D" w:rsidRDefault="00F97737" w:rsidP="003B3440">
      <w:r>
        <w:t>Witamina jest jedną z witamin rozpuszczalnych w tłuszczach</w:t>
      </w:r>
      <w:r w:rsidR="0076740D">
        <w:t xml:space="preserve">. Występuje w formie aktywnej, </w:t>
      </w:r>
      <w:r w:rsidR="002C58CB">
        <w:t xml:space="preserve">którą wykorzystuje organizm, </w:t>
      </w:r>
      <w:r w:rsidR="0076740D">
        <w:t>zwanej powszechnie retinolem, która jest obecna jedynie w produktach pochodzenia zwierzęcego oraz jest wytwarzana w organizmie człowieka z karotenoidów obecnych w roślinach</w:t>
      </w:r>
      <w:r w:rsidR="004B5FF5">
        <w:t>, a zwłaszcza z beta-karotenu</w:t>
      </w:r>
      <w:r w:rsidR="0076740D">
        <w:t>.</w:t>
      </w:r>
      <w:r w:rsidR="001A42F7">
        <w:t xml:space="preserve"> Ze względu na dualizm dostarczania opracowano specjalną jednostkę wyrażania zapotrzebowania i podaży tej witaminy – równoważnik retinolowy zwany też ekwiwalentem retinolu (RE). P</w:t>
      </w:r>
      <w:r w:rsidR="004B5FF5">
        <w:t>rzyjmuje się, że 1 </w:t>
      </w:r>
      <w:r w:rsidR="009A067D">
        <w:t>RE odpowiada 1 µg retinolu lub</w:t>
      </w:r>
      <w:r w:rsidR="004B5FF5">
        <w:t xml:space="preserve"> </w:t>
      </w:r>
      <w:r w:rsidR="009A067D">
        <w:t>12</w:t>
      </w:r>
      <w:r w:rsidR="004B5FF5">
        <w:t> µg beta-karotenu</w:t>
      </w:r>
      <w:r w:rsidR="009A067D">
        <w:t xml:space="preserve"> pochodzącym z naturalnych produktów</w:t>
      </w:r>
      <w:r w:rsidR="004B5FF5">
        <w:t>.</w:t>
      </w:r>
    </w:p>
    <w:p w14:paraId="1C8FB6CE" w14:textId="77777777" w:rsidR="00F97737" w:rsidRDefault="002C58CB" w:rsidP="003B3440">
      <w:r>
        <w:t>W organizmie człowieka</w:t>
      </w:r>
      <w:r w:rsidR="00F97737">
        <w:t xml:space="preserve"> witamina A bierze udział w procesach związanych z rozmnażaniem, wzrostem i wspomaganiem układu </w:t>
      </w:r>
      <w:r w:rsidR="009A067D">
        <w:t>odpornościowego oraz poprawnym kształtowaniem wzroku</w:t>
      </w:r>
      <w:r w:rsidR="00F97737">
        <w:t>.</w:t>
      </w:r>
    </w:p>
    <w:p w14:paraId="5064B75B" w14:textId="77777777" w:rsidR="000F4DC7" w:rsidRDefault="002C58CB" w:rsidP="003B3440">
      <w:r>
        <w:t>Niedobór witaminy A może</w:t>
      </w:r>
      <w:r w:rsidR="000F4DC7">
        <w:t xml:space="preserve"> wystąpić na diecie niskotłuszczowej. Do jego objawów należy wysuszanie skóry</w:t>
      </w:r>
      <w:r w:rsidR="007C5875">
        <w:t xml:space="preserve"> oraz części </w:t>
      </w:r>
      <w:r w:rsidR="00847890">
        <w:t>oka: spojówek i rogówek</w:t>
      </w:r>
      <w:r w:rsidR="000F4DC7">
        <w:t>, osłabienie błon śluzowych i odporności oraz osłabienie widzenia</w:t>
      </w:r>
      <w:r w:rsidR="007C5875">
        <w:t xml:space="preserve"> w ciemności</w:t>
      </w:r>
      <w:r w:rsidR="000F4DC7">
        <w:t>, które długofalowo może zaowocować trwałymi wadami wzroku</w:t>
      </w:r>
      <w:r>
        <w:t xml:space="preserve"> szczególnie tzw.:</w:t>
      </w:r>
      <w:r w:rsidR="005A63B7">
        <w:t xml:space="preserve"> </w:t>
      </w:r>
      <w:r>
        <w:t>„</w:t>
      </w:r>
      <w:r w:rsidR="005A63B7">
        <w:t>kurzą ślepotą</w:t>
      </w:r>
      <w:r>
        <w:t>”, która jest zaburzeniem widzenia po zmroku</w:t>
      </w:r>
      <w:r w:rsidR="000F4DC7">
        <w:t>.</w:t>
      </w:r>
    </w:p>
    <w:p w14:paraId="42DAF294" w14:textId="77777777" w:rsidR="00846159" w:rsidRDefault="00846159" w:rsidP="003B3440"/>
    <w:p w14:paraId="6498ED68" w14:textId="77777777" w:rsidR="00326F17" w:rsidRDefault="003C3C76" w:rsidP="00846159">
      <w:pPr>
        <w:pStyle w:val="Nagwek2"/>
        <w:rPr>
          <w:vertAlign w:val="subscript"/>
        </w:rPr>
      </w:pPr>
      <w:bookmarkStart w:id="1352" w:name="_Toc5963746"/>
      <w:r>
        <w:t>2.1.4.12</w:t>
      </w:r>
      <w:r w:rsidR="00846159">
        <w:t xml:space="preserve">. </w:t>
      </w:r>
      <w:r w:rsidR="00326F17">
        <w:t>Witamina B</w:t>
      </w:r>
      <w:r w:rsidR="00326F17">
        <w:rPr>
          <w:vertAlign w:val="subscript"/>
        </w:rPr>
        <w:t>1</w:t>
      </w:r>
      <w:bookmarkEnd w:id="1352"/>
    </w:p>
    <w:p w14:paraId="59D8A039" w14:textId="77777777" w:rsidR="00846159" w:rsidRPr="00326F17" w:rsidRDefault="00846159" w:rsidP="00326F17">
      <w:pPr>
        <w:rPr>
          <w:b/>
          <w:vertAlign w:val="subscript"/>
        </w:rPr>
      </w:pPr>
    </w:p>
    <w:p w14:paraId="668784B2" w14:textId="77777777" w:rsidR="00326F17" w:rsidRDefault="00755008" w:rsidP="003B3440">
      <w:r>
        <w:t>Tiamina jest niezbędna w procesie uzyskiwania energii z węglowodanów.</w:t>
      </w:r>
    </w:p>
    <w:p w14:paraId="77FA8045" w14:textId="77777777" w:rsidR="00755008" w:rsidRDefault="00755008" w:rsidP="003B3440">
      <w:r>
        <w:t>Niedobór witaminy B</w:t>
      </w:r>
      <w:r>
        <w:rPr>
          <w:vertAlign w:val="subscript"/>
        </w:rPr>
        <w:t>1</w:t>
      </w:r>
      <w:r>
        <w:t xml:space="preserve"> może prowadzić do choroby beri-beri</w:t>
      </w:r>
      <w:r w:rsidR="00F006A0">
        <w:t xml:space="preserve">, która wiąże się z paraliżem, </w:t>
      </w:r>
      <w:r>
        <w:t>osłabieniem zdolności umysłowych</w:t>
      </w:r>
      <w:r w:rsidR="00F006A0">
        <w:t xml:space="preserve"> i może zakończyć się zgonem</w:t>
      </w:r>
      <w:r>
        <w:t xml:space="preserve">. </w:t>
      </w:r>
    </w:p>
    <w:p w14:paraId="6017CE93" w14:textId="77777777" w:rsidR="00846159" w:rsidRPr="00755008" w:rsidRDefault="00846159" w:rsidP="003B3440"/>
    <w:p w14:paraId="0C5CD2D2" w14:textId="77777777" w:rsidR="00CF2F65" w:rsidRDefault="003C3C76" w:rsidP="00846159">
      <w:pPr>
        <w:pStyle w:val="Nagwek2"/>
        <w:rPr>
          <w:vertAlign w:val="subscript"/>
        </w:rPr>
      </w:pPr>
      <w:bookmarkStart w:id="1353" w:name="_Toc5963747"/>
      <w:r>
        <w:t>2.1.4.13</w:t>
      </w:r>
      <w:r w:rsidR="00846159">
        <w:t xml:space="preserve">. </w:t>
      </w:r>
      <w:r w:rsidR="00CF2F65">
        <w:t>Witamina B</w:t>
      </w:r>
      <w:r w:rsidR="00CF2F65">
        <w:rPr>
          <w:vertAlign w:val="subscript"/>
        </w:rPr>
        <w:t>2</w:t>
      </w:r>
      <w:bookmarkEnd w:id="1353"/>
    </w:p>
    <w:p w14:paraId="6010679A" w14:textId="77777777" w:rsidR="00846159" w:rsidRPr="00846159" w:rsidRDefault="00846159" w:rsidP="00846159"/>
    <w:p w14:paraId="70636A51" w14:textId="77777777" w:rsidR="00755008" w:rsidRPr="00755008" w:rsidRDefault="00755008" w:rsidP="003B3440">
      <w:r>
        <w:t>Ryboflawina wspomaga metabolizm energii</w:t>
      </w:r>
      <w:r w:rsidR="00F006A0">
        <w:t>, niektórych leków</w:t>
      </w:r>
      <w:r>
        <w:t xml:space="preserve"> oraz tworzenie erytrocytów.</w:t>
      </w:r>
    </w:p>
    <w:p w14:paraId="30F28A6E" w14:textId="77777777" w:rsidR="00CF2F65" w:rsidRDefault="00CF2F65" w:rsidP="003B3440">
      <w:r>
        <w:t>Niedobory ryboflaw</w:t>
      </w:r>
      <w:r w:rsidR="000033DC">
        <w:t>iny trudno zaliczyć do groźnych. P</w:t>
      </w:r>
      <w:r>
        <w:t>rowadzą między innymi do łojotokowego zapalenia skóry albo zapalenia kącika ust</w:t>
      </w:r>
      <w:r w:rsidR="00F006A0">
        <w:t>, dopiero przy zaawansowanej awitaminozie mogą pojawić się problemy z koordynacją ruchową spowodowane zaburzeniami układu nerwowego.</w:t>
      </w:r>
    </w:p>
    <w:p w14:paraId="63B5721B" w14:textId="77777777" w:rsidR="00846159" w:rsidRDefault="00846159" w:rsidP="003B3440"/>
    <w:p w14:paraId="42E74EF9" w14:textId="77777777" w:rsidR="00755008" w:rsidRDefault="003C3C76" w:rsidP="00846159">
      <w:pPr>
        <w:pStyle w:val="Nagwek2"/>
        <w:rPr>
          <w:vertAlign w:val="subscript"/>
        </w:rPr>
      </w:pPr>
      <w:bookmarkStart w:id="1354" w:name="_Toc5963748"/>
      <w:r>
        <w:lastRenderedPageBreak/>
        <w:t>2.1.4.14</w:t>
      </w:r>
      <w:r w:rsidR="00846159">
        <w:t xml:space="preserve">. </w:t>
      </w:r>
      <w:r w:rsidR="00755008">
        <w:t>Witamina B</w:t>
      </w:r>
      <w:r w:rsidR="00755008">
        <w:rPr>
          <w:vertAlign w:val="subscript"/>
        </w:rPr>
        <w:t>3</w:t>
      </w:r>
      <w:bookmarkEnd w:id="1354"/>
    </w:p>
    <w:p w14:paraId="3ECD8624" w14:textId="77777777" w:rsidR="00846159" w:rsidRDefault="00846159" w:rsidP="003B3440"/>
    <w:p w14:paraId="6D9FEB31" w14:textId="77777777" w:rsidR="00755008" w:rsidRDefault="000033DC" w:rsidP="003B3440">
      <w:r>
        <w:t xml:space="preserve">Niacyna </w:t>
      </w:r>
      <w:r w:rsidR="00755008">
        <w:t>bierze udział w metabolizmie glukozy i kwasów tłuszczowych oraz produkcji DNA. Ponad</w:t>
      </w:r>
      <w:r>
        <w:t>to wpływa korzystnie na poziom „</w:t>
      </w:r>
      <w:r w:rsidR="00755008">
        <w:t>dobrego” cholesterolu HDL.</w:t>
      </w:r>
    </w:p>
    <w:p w14:paraId="6C508CF9" w14:textId="7751827A" w:rsidR="00707FD1" w:rsidRDefault="00755008" w:rsidP="007D32E9">
      <w:r>
        <w:t xml:space="preserve">Jej niedobór wiąże się z ryzykiem zachorowania na pelagrę. </w:t>
      </w:r>
      <w:r w:rsidR="00F006A0">
        <w:t>Nadmierne jej spożycie może zaowocować zaburzeniami układu pokarmowego, zaczerwieniem twarzy oraz sprzyjać insulinooporności i cukrzycy insulinozależnej.</w:t>
      </w:r>
    </w:p>
    <w:p w14:paraId="0D077CFB" w14:textId="77777777" w:rsidR="007D32E9" w:rsidRDefault="007D32E9" w:rsidP="007D32E9"/>
    <w:p w14:paraId="693D1F65" w14:textId="77777777" w:rsidR="009D74E6" w:rsidRDefault="003C3C76" w:rsidP="00846159">
      <w:pPr>
        <w:pStyle w:val="Nagwek2"/>
        <w:rPr>
          <w:vertAlign w:val="subscript"/>
        </w:rPr>
      </w:pPr>
      <w:bookmarkStart w:id="1355" w:name="_Toc5963749"/>
      <w:r>
        <w:t>2.1.4.15</w:t>
      </w:r>
      <w:r w:rsidR="00846159">
        <w:t xml:space="preserve">. </w:t>
      </w:r>
      <w:r w:rsidR="009D74E6">
        <w:t>Witamina B</w:t>
      </w:r>
      <w:r w:rsidR="009D74E6">
        <w:rPr>
          <w:vertAlign w:val="subscript"/>
        </w:rPr>
        <w:t>4</w:t>
      </w:r>
      <w:bookmarkEnd w:id="1355"/>
    </w:p>
    <w:p w14:paraId="68EA581B" w14:textId="77777777" w:rsidR="00846159" w:rsidRDefault="00846159" w:rsidP="003B3440">
      <w:pPr>
        <w:rPr>
          <w:b/>
        </w:rPr>
      </w:pPr>
    </w:p>
    <w:p w14:paraId="0142EBAA" w14:textId="77777777" w:rsidR="009D74E6" w:rsidRDefault="005640D4" w:rsidP="003B3440">
      <w:r>
        <w:t>Synteza endogenna choliny</w:t>
      </w:r>
      <w:r w:rsidR="009D74E6">
        <w:t xml:space="preserve"> jest częściowo możliwa, ale nie w stopniu</w:t>
      </w:r>
      <w:r>
        <w:t xml:space="preserve"> wystarczającym do zaspokojenia</w:t>
      </w:r>
      <w:r w:rsidR="009D74E6">
        <w:t xml:space="preserve"> zapotrzebowania na ten składnik. Witamina ta uczestniczy w tworzeniu błon komórkowych oraz w komunikacji międzykomórkowej. Wspomaga funkcje pamięciowe, pracę mięśni, serca i układu oddechowego oraz gospodarkę lipidową, pomagając w usuwaniu nadmiarów cholesterolu z organizmu.</w:t>
      </w:r>
    </w:p>
    <w:p w14:paraId="7F5782CA" w14:textId="77777777" w:rsidR="009D74E6" w:rsidRDefault="009D74E6" w:rsidP="003B3440">
      <w:r>
        <w:t>Niedobór choliny wpływa dodatnio na poziom cholesterolu oraz zaburza funkcjonowanie wątroby. Nadmierne jej spożycie może obniżyć ciśnienie do niebezpiecznego poziomu, zwiększać potliwość, powodować torsje i nieświeży oddech.</w:t>
      </w:r>
    </w:p>
    <w:p w14:paraId="5B417BC3" w14:textId="77777777" w:rsidR="00846159" w:rsidRPr="009D74E6" w:rsidRDefault="00846159" w:rsidP="003B3440"/>
    <w:p w14:paraId="7A35E14C" w14:textId="77777777" w:rsidR="00C053F6" w:rsidRDefault="003C3C76" w:rsidP="00846159">
      <w:pPr>
        <w:pStyle w:val="Nagwek2"/>
        <w:rPr>
          <w:vertAlign w:val="subscript"/>
        </w:rPr>
      </w:pPr>
      <w:bookmarkStart w:id="1356" w:name="_Toc5963750"/>
      <w:r>
        <w:t>2.1.4.16</w:t>
      </w:r>
      <w:r w:rsidR="00846159">
        <w:t xml:space="preserve">. </w:t>
      </w:r>
      <w:r w:rsidR="00C053F6">
        <w:t>Witamina B</w:t>
      </w:r>
      <w:r w:rsidR="00C053F6">
        <w:rPr>
          <w:vertAlign w:val="subscript"/>
        </w:rPr>
        <w:t>5</w:t>
      </w:r>
      <w:bookmarkEnd w:id="1356"/>
    </w:p>
    <w:p w14:paraId="00110B50" w14:textId="77777777" w:rsidR="00846159" w:rsidRDefault="00846159" w:rsidP="003B3440">
      <w:pPr>
        <w:rPr>
          <w:b/>
        </w:rPr>
      </w:pPr>
    </w:p>
    <w:p w14:paraId="28EBA25A" w14:textId="77777777" w:rsidR="00C053F6" w:rsidRDefault="00C053F6" w:rsidP="003B3440">
      <w:r>
        <w:t>Kwas pantotenowy również bierze udział w procesach pozyskiwania energii z węglowodanów ora</w:t>
      </w:r>
      <w:r w:rsidR="00E82947">
        <w:t>z syntezie niektórych związków w organizmie m.in.: cholesterolu, kwasów żółciowych i hormonów sterydowych</w:t>
      </w:r>
      <w:r>
        <w:t>.</w:t>
      </w:r>
    </w:p>
    <w:p w14:paraId="72C02991" w14:textId="77777777" w:rsidR="00C053F6" w:rsidRPr="00BC27D9" w:rsidRDefault="00C053F6" w:rsidP="003B3440">
      <w:r>
        <w:t>Jest prawdopodobnie jedyną witaminą, o której podaż nie należy się martwić, gdyż nie został udokumentowany ani jeden przypadek jego niedoboru</w:t>
      </w:r>
      <w:r w:rsidR="009D74E6">
        <w:t xml:space="preserve"> w normalnych warunkach bytowych</w:t>
      </w:r>
      <w:r>
        <w:t>.</w:t>
      </w:r>
      <w:r w:rsidR="009D74E6">
        <w:t xml:space="preserve"> </w:t>
      </w:r>
      <w:r w:rsidR="00BC27D9">
        <w:t>Aczkolwiek przeprowadzone badania z użyciem preparatów negujących działanie witaminy B</w:t>
      </w:r>
      <w:r w:rsidR="00BC27D9">
        <w:rPr>
          <w:vertAlign w:val="subscript"/>
        </w:rPr>
        <w:t>5</w:t>
      </w:r>
      <w:r w:rsidR="00BC27D9">
        <w:t xml:space="preserve"> wykazały, że objawami jej niedoborów są bóle głowy, bezsenność, zmęczenie oraz bolesne pieczenie stóp i rąk.</w:t>
      </w:r>
    </w:p>
    <w:p w14:paraId="5107831B" w14:textId="735269FE" w:rsidR="007D32E9" w:rsidRDefault="007D32E9">
      <w:pPr>
        <w:spacing w:after="160" w:line="259" w:lineRule="auto"/>
        <w:ind w:firstLine="0"/>
        <w:jc w:val="left"/>
      </w:pPr>
      <w:r>
        <w:br w:type="page"/>
      </w:r>
    </w:p>
    <w:p w14:paraId="283D7E26" w14:textId="77777777" w:rsidR="00BD3FB5" w:rsidRDefault="003C3C76" w:rsidP="00846159">
      <w:pPr>
        <w:pStyle w:val="Nagwek2"/>
        <w:rPr>
          <w:vertAlign w:val="subscript"/>
        </w:rPr>
      </w:pPr>
      <w:bookmarkStart w:id="1357" w:name="_Toc5963751"/>
      <w:r>
        <w:lastRenderedPageBreak/>
        <w:t>2.1.4.17</w:t>
      </w:r>
      <w:r w:rsidR="00846159">
        <w:t xml:space="preserve">. </w:t>
      </w:r>
      <w:r w:rsidR="00BD3FB5">
        <w:t>Witamina B</w:t>
      </w:r>
      <w:r w:rsidR="00BD3FB5">
        <w:rPr>
          <w:vertAlign w:val="subscript"/>
        </w:rPr>
        <w:t>6</w:t>
      </w:r>
      <w:bookmarkEnd w:id="1357"/>
    </w:p>
    <w:p w14:paraId="5A1D3B64" w14:textId="77777777" w:rsidR="00846159" w:rsidRDefault="00846159" w:rsidP="003B3440">
      <w:pPr>
        <w:rPr>
          <w:b/>
          <w:vertAlign w:val="subscript"/>
        </w:rPr>
      </w:pPr>
    </w:p>
    <w:p w14:paraId="2E7C3F06" w14:textId="77777777" w:rsidR="00755008" w:rsidRDefault="00037229" w:rsidP="003B3440">
      <w:r>
        <w:t>Pirydoksyna</w:t>
      </w:r>
      <w:r w:rsidR="00755008">
        <w:t xml:space="preserve"> </w:t>
      </w:r>
      <w:r>
        <w:t>jest zaangażowana</w:t>
      </w:r>
      <w:r w:rsidR="00755008">
        <w:t xml:space="preserve"> </w:t>
      </w:r>
      <w:r w:rsidR="00FE7E80">
        <w:t>w metabolizm</w:t>
      </w:r>
      <w:r w:rsidR="00755008">
        <w:t xml:space="preserve"> aminokwasów</w:t>
      </w:r>
      <w:r>
        <w:t xml:space="preserve"> oraz erytrocytów, wpływa na prawidłowe f</w:t>
      </w:r>
      <w:r w:rsidR="006D3FAD">
        <w:t>unkcjonowanie układu nerwowego i</w:t>
      </w:r>
      <w:r>
        <w:t xml:space="preserve"> odpornościowego</w:t>
      </w:r>
      <w:r w:rsidR="006D3FAD">
        <w:t>, pomaga stabilizować poziom cukru we krwi</w:t>
      </w:r>
      <w:r>
        <w:t xml:space="preserve"> oraz chroni przed chorobami serca. </w:t>
      </w:r>
    </w:p>
    <w:p w14:paraId="6F8A9EE5" w14:textId="77777777" w:rsidR="00846159" w:rsidRDefault="003F1234" w:rsidP="003B3440">
      <w:r>
        <w:t>Objawy jej niedoboru</w:t>
      </w:r>
      <w:r w:rsidR="00037229">
        <w:t xml:space="preserve"> pojawią się dopiero po dłuższym czasie i należą do nich: zapalenie skóry,</w:t>
      </w:r>
      <w:r w:rsidR="00531940">
        <w:t xml:space="preserve"> spojówek,</w:t>
      </w:r>
      <w:r w:rsidR="00037229">
        <w:t xml:space="preserve"> języka,</w:t>
      </w:r>
      <w:r>
        <w:t xml:space="preserve"> nerwów,</w:t>
      </w:r>
      <w:r w:rsidR="00037229">
        <w:t xml:space="preserve"> brak koncentracji, depresja i drgawki.</w:t>
      </w:r>
      <w:r>
        <w:t xml:space="preserve"> </w:t>
      </w:r>
    </w:p>
    <w:p w14:paraId="33FEAF9A" w14:textId="77777777" w:rsidR="00BC27D9" w:rsidRPr="00755008" w:rsidRDefault="00BC27D9" w:rsidP="003B3440"/>
    <w:p w14:paraId="4CA37CE3" w14:textId="77777777" w:rsidR="00755008" w:rsidRDefault="003C3C76" w:rsidP="00846159">
      <w:pPr>
        <w:pStyle w:val="Nagwek2"/>
        <w:rPr>
          <w:vertAlign w:val="subscript"/>
        </w:rPr>
      </w:pPr>
      <w:bookmarkStart w:id="1358" w:name="_Toc5963752"/>
      <w:r>
        <w:t>2.1.4.18</w:t>
      </w:r>
      <w:r w:rsidR="00846159">
        <w:t xml:space="preserve">. </w:t>
      </w:r>
      <w:r w:rsidR="00755008">
        <w:t>Witamina B</w:t>
      </w:r>
      <w:r w:rsidR="00755008">
        <w:rPr>
          <w:vertAlign w:val="subscript"/>
        </w:rPr>
        <w:t>9</w:t>
      </w:r>
      <w:bookmarkEnd w:id="1358"/>
    </w:p>
    <w:p w14:paraId="36FAF76B" w14:textId="77777777" w:rsidR="00846159" w:rsidRPr="00755008" w:rsidRDefault="00846159" w:rsidP="003B3440">
      <w:pPr>
        <w:rPr>
          <w:b/>
          <w:vertAlign w:val="subscript"/>
        </w:rPr>
      </w:pPr>
    </w:p>
    <w:p w14:paraId="54F28D60" w14:textId="1F556911" w:rsidR="00BD3FB5" w:rsidRDefault="00BD3FB5" w:rsidP="003B3440">
      <w:r>
        <w:t>Chociaż mówi się w liczbie pojedynczej „witamina B</w:t>
      </w:r>
      <w:r w:rsidR="00755008">
        <w:rPr>
          <w:vertAlign w:val="subscript"/>
        </w:rPr>
        <w:t>9</w:t>
      </w:r>
      <w:r>
        <w:t xml:space="preserve">”, to pod tą nazwą kryje się cała grupa związków chemicznych zwanych inaczej „folianami”, z których najbardziej istotny jest kwas foliowy. </w:t>
      </w:r>
      <w:r w:rsidR="00037229">
        <w:t>Foliany jako grupa biorą udział w tworzeniu nowych komórek, zwłaszcza DNA i RNA, a k</w:t>
      </w:r>
      <w:r>
        <w:t>was foliowy wraz z witaminą B</w:t>
      </w:r>
      <w:r>
        <w:rPr>
          <w:vertAlign w:val="subscript"/>
        </w:rPr>
        <w:t>12</w:t>
      </w:r>
      <w:r>
        <w:t xml:space="preserve"> uczestniczy w procesie powstawania komórek krwi (hemop</w:t>
      </w:r>
      <w:r w:rsidR="003F1234">
        <w:t>o</w:t>
      </w:r>
      <w:r>
        <w:t>ezy) i balansowania poziomu homocysteiny, która jest między innymi jednym z czynników miażdżycowych. Wspomaga również pracę układu nerwowego. Jednak w świadomości społeczeństwa najbardziej kojarzony jest z okresem ciąży, ponieważ zaleca się wtedy kobietom</w:t>
      </w:r>
      <w:r w:rsidR="000033DC">
        <w:t xml:space="preserve"> jego profilaktyczną suplementację</w:t>
      </w:r>
      <w:r>
        <w:t xml:space="preserve"> ze względu na redukcję ryzyka wad płodu, zwłaszcza wady cewy nerwowej. </w:t>
      </w:r>
    </w:p>
    <w:p w14:paraId="78267CFB" w14:textId="77777777" w:rsidR="00BD3FB5" w:rsidRDefault="00BD3FB5" w:rsidP="003B3440">
      <w:r>
        <w:t xml:space="preserve">Kwas foliowy jest jednym z tych składników odżywczych, których prawidłowy bilans jest szczególnie ważny. Jego niedobór jest wiązany ze wzrostem ryzyka </w:t>
      </w:r>
      <w:r w:rsidR="003F1234">
        <w:t xml:space="preserve">poronienia oraz </w:t>
      </w:r>
      <w:r>
        <w:t xml:space="preserve">zachorowania na raka płuc, narządów rodnych kobiet, jelita grubego i białaczki. Z kolei </w:t>
      </w:r>
      <w:r w:rsidR="00A76A84">
        <w:t>zbyt duża podaż wpływa na przyśpieszony podział i wzrost komórek w organizmie, co przyśpiesza namnażanie komórek nowotworowych.</w:t>
      </w:r>
    </w:p>
    <w:p w14:paraId="7795929B" w14:textId="77777777" w:rsidR="00846159" w:rsidRPr="00BD3FB5" w:rsidRDefault="00846159" w:rsidP="003B3440"/>
    <w:p w14:paraId="40263407" w14:textId="77777777" w:rsidR="00434E31" w:rsidRDefault="003C3C76" w:rsidP="00846159">
      <w:pPr>
        <w:pStyle w:val="Nagwek2"/>
        <w:rPr>
          <w:vertAlign w:val="subscript"/>
        </w:rPr>
      </w:pPr>
      <w:bookmarkStart w:id="1359" w:name="_Toc5963753"/>
      <w:r>
        <w:t>2.1.4.19</w:t>
      </w:r>
      <w:r w:rsidR="00846159">
        <w:t xml:space="preserve">. </w:t>
      </w:r>
      <w:r w:rsidR="00434E31">
        <w:t>Witamina B</w:t>
      </w:r>
      <w:r w:rsidR="00434E31">
        <w:rPr>
          <w:vertAlign w:val="subscript"/>
        </w:rPr>
        <w:t>12</w:t>
      </w:r>
      <w:bookmarkEnd w:id="1359"/>
    </w:p>
    <w:p w14:paraId="14A6C3CB" w14:textId="77777777" w:rsidR="00846159" w:rsidRDefault="00846159" w:rsidP="003B3440">
      <w:pPr>
        <w:rPr>
          <w:b/>
          <w:vertAlign w:val="subscript"/>
        </w:rPr>
      </w:pPr>
    </w:p>
    <w:p w14:paraId="5CB1EEA7" w14:textId="77777777" w:rsidR="00434E31" w:rsidRDefault="00434E31" w:rsidP="003B3440">
      <w:r>
        <w:t>Witamina B</w:t>
      </w:r>
      <w:r>
        <w:rPr>
          <w:vertAlign w:val="subscript"/>
        </w:rPr>
        <w:t>12</w:t>
      </w:r>
      <w:r>
        <w:t xml:space="preserve">, zwana też kobalaminą, znajduje się wyłącznie w produktach pochodzenia zwierzęcego, dlatego szczególnie narażone na jej niedobory są osoby na dietach wegetariańskich. </w:t>
      </w:r>
      <w:r w:rsidR="003B511D">
        <w:t>Również osoby starsze mają problem z dostarczeniem odpowiednich ilości tej witaminy, ponieważ po przekroczeniu 50. roku życia zmniejsza się wytwarzanie enzymu odpowiedzialnego za jej absorpcję.</w:t>
      </w:r>
    </w:p>
    <w:p w14:paraId="311D6771" w14:textId="77777777" w:rsidR="00434E31" w:rsidRDefault="000033DC" w:rsidP="003B3440">
      <w:r>
        <w:t>Kobalamina j</w:t>
      </w:r>
      <w:r w:rsidR="00434E31">
        <w:t>est niezbędna do prawidłowej pracy układu nerwowego</w:t>
      </w:r>
      <w:r w:rsidR="00FE7E80">
        <w:t>, syntezy DNA</w:t>
      </w:r>
      <w:r w:rsidR="00434E31">
        <w:t xml:space="preserve"> i </w:t>
      </w:r>
      <w:r w:rsidR="00BD3FB5">
        <w:t>hemop</w:t>
      </w:r>
      <w:r w:rsidR="003F1234">
        <w:t>o</w:t>
      </w:r>
      <w:r w:rsidR="00BD3FB5">
        <w:t>ezy</w:t>
      </w:r>
      <w:r w:rsidR="00434E31">
        <w:t>.</w:t>
      </w:r>
      <w:r w:rsidR="00143CE6">
        <w:t xml:space="preserve"> Wpływa również na poziom homocysteiny.</w:t>
      </w:r>
    </w:p>
    <w:p w14:paraId="50162DAC" w14:textId="77777777" w:rsidR="00434E31" w:rsidRDefault="00434E31" w:rsidP="003B3440">
      <w:r>
        <w:lastRenderedPageBreak/>
        <w:t xml:space="preserve">Jej niedobory są szczególnie niebezpieczne, gdyż mogą prowadzić do nieodwracalnych zmian w układzie nerwowym. </w:t>
      </w:r>
      <w:r w:rsidR="00143CE6">
        <w:t xml:space="preserve">Do łagodniejszych skutków jej braków można zaliczyć osłabienie, zmęczenie, dolegliwości ze strony układu </w:t>
      </w:r>
      <w:r w:rsidR="00341F3F">
        <w:t xml:space="preserve">pokarmowego, </w:t>
      </w:r>
      <w:r w:rsidR="00143CE6">
        <w:t>depresję, problemy z koncentracją i zaniki pamięci oraz zaburzenia neurologicznie ze szczególnym uwzględnieniem zaburzeń czucia.</w:t>
      </w:r>
    </w:p>
    <w:p w14:paraId="7DE2EE3B" w14:textId="77777777" w:rsidR="00846159" w:rsidRDefault="00846159" w:rsidP="003B3440"/>
    <w:p w14:paraId="05DA49F8" w14:textId="77777777" w:rsidR="00C053F6" w:rsidRDefault="003C3C76" w:rsidP="00846159">
      <w:pPr>
        <w:pStyle w:val="Nagwek2"/>
      </w:pPr>
      <w:bookmarkStart w:id="1360" w:name="_Toc5963754"/>
      <w:r>
        <w:t>2.1.4.20</w:t>
      </w:r>
      <w:r w:rsidR="00846159">
        <w:t xml:space="preserve">. </w:t>
      </w:r>
      <w:r w:rsidR="00C053F6">
        <w:t>Witamina C</w:t>
      </w:r>
      <w:bookmarkEnd w:id="1360"/>
    </w:p>
    <w:p w14:paraId="22545E60" w14:textId="77777777" w:rsidR="00846159" w:rsidRDefault="00846159" w:rsidP="003B3440">
      <w:pPr>
        <w:rPr>
          <w:b/>
        </w:rPr>
      </w:pPr>
    </w:p>
    <w:p w14:paraId="19B553F5" w14:textId="77777777" w:rsidR="00A0665F" w:rsidRDefault="00A0665F" w:rsidP="003B3440">
      <w:r>
        <w:t>Kwas askorbinowy, chociaż najczęściej kojarzony ze wspomaganiem układu odpornościowego, pomaga również w produkcji kolagenu, L-karnityny i niektórych neuroprzekaźników, metabolizmie białek oraz zwiększa przyswajalność żelaza. Ma również właściwości przeciwutleniające.</w:t>
      </w:r>
    </w:p>
    <w:p w14:paraId="5C6291A1" w14:textId="77777777" w:rsidR="00C053F6" w:rsidRDefault="00A0665F" w:rsidP="003B3440">
      <w:r>
        <w:t>Najgroźniejszym skutkiem je</w:t>
      </w:r>
      <w:r w:rsidR="000033DC">
        <w:t>go</w:t>
      </w:r>
      <w:r>
        <w:t xml:space="preserve"> niedoboru jest szkorbut.</w:t>
      </w:r>
      <w:r w:rsidR="00E907BE">
        <w:t xml:space="preserve"> Przy niedostatecznym spożyciu witaminy C pojawią się bóle w stawach, zmniejsza się apetyt oraz odporność na infekcje. Nad</w:t>
      </w:r>
      <w:r w:rsidR="00847450">
        <w:t xml:space="preserve">mierne spożycie witaminy C przez dłuższy czas bywa korelowane ze zwiększonym ryzykiem powstawania kamieni </w:t>
      </w:r>
      <w:r w:rsidR="002E30D1">
        <w:t>nerkowych i</w:t>
      </w:r>
      <w:r w:rsidR="00847450">
        <w:t xml:space="preserve"> problemów żołądkowych.</w:t>
      </w:r>
      <w:r>
        <w:t xml:space="preserve"> </w:t>
      </w:r>
    </w:p>
    <w:p w14:paraId="4C79AD19" w14:textId="77777777" w:rsidR="00846159" w:rsidRPr="00C053F6" w:rsidRDefault="00846159" w:rsidP="003B3440"/>
    <w:p w14:paraId="72F2693A" w14:textId="77777777" w:rsidR="00515536" w:rsidRDefault="00846159" w:rsidP="00846159">
      <w:pPr>
        <w:pStyle w:val="Nagwek2"/>
      </w:pPr>
      <w:bookmarkStart w:id="1361" w:name="_Toc5963755"/>
      <w:r>
        <w:t>2.1.4.2</w:t>
      </w:r>
      <w:r w:rsidR="003C3C76">
        <w:t>1</w:t>
      </w:r>
      <w:r>
        <w:t xml:space="preserve">. </w:t>
      </w:r>
      <w:r w:rsidR="00515536">
        <w:t>Witamin</w:t>
      </w:r>
      <w:r w:rsidR="00B5002F">
        <w:t>a</w:t>
      </w:r>
      <w:r w:rsidR="00515536">
        <w:t xml:space="preserve"> D</w:t>
      </w:r>
      <w:bookmarkEnd w:id="1361"/>
    </w:p>
    <w:p w14:paraId="58BBCB68" w14:textId="77777777" w:rsidR="00846159" w:rsidRDefault="00846159" w:rsidP="003B3440">
      <w:pPr>
        <w:rPr>
          <w:b/>
        </w:rPr>
      </w:pPr>
    </w:p>
    <w:p w14:paraId="37774001" w14:textId="77777777" w:rsidR="00515536" w:rsidRDefault="006A3828" w:rsidP="003B3440">
      <w:r>
        <w:t>Rozpuszczalna w tłuszczach w</w:t>
      </w:r>
      <w:r w:rsidR="00515536">
        <w:t>itamina D najbardziej ze wszystkich omawianych tu elementów nie spełnia definicji niezbędnego skł</w:t>
      </w:r>
      <w:r>
        <w:t>adnika odżywczego, ponieważ ludzki</w:t>
      </w:r>
      <w:r w:rsidR="00515536">
        <w:t xml:space="preserve"> organizm jest zdolny ją produkować, wr</w:t>
      </w:r>
      <w:r>
        <w:t>ęcz główne jej źródło jest pozaspożywcze. Produkuje j</w:t>
      </w:r>
      <w:r w:rsidR="00515536">
        <w:t xml:space="preserve">ą skóra pod wpływem nasłonecznienia. Przyjmuje się, że już 15-20 minut ekspozycji odkrytych kończyn na promienie słoneczne w intensywnie słoneczny dzień wystarczy, żeby wyprodukować odpowiednią jej ilość. </w:t>
      </w:r>
    </w:p>
    <w:p w14:paraId="74DF3D6D" w14:textId="77777777" w:rsidR="00515536" w:rsidRDefault="006A3828" w:rsidP="003B3440">
      <w:r>
        <w:t>Niestety w</w:t>
      </w:r>
      <w:r w:rsidR="00515536">
        <w:t xml:space="preserve"> szerokości geograficznej</w:t>
      </w:r>
      <w:r>
        <w:t>, na której leży Polska,</w:t>
      </w:r>
      <w:r w:rsidR="00515536">
        <w:t xml:space="preserve"> od września do kwietnia nasłon</w:t>
      </w:r>
      <w:r w:rsidR="00BA56E9">
        <w:t>ecznienie nie jest dostatecznie silne</w:t>
      </w:r>
      <w:r>
        <w:t>, by zapewnić odpowiednią produkcję witaminy D</w:t>
      </w:r>
      <w:r w:rsidR="00515536">
        <w:t xml:space="preserve">. </w:t>
      </w:r>
    </w:p>
    <w:p w14:paraId="33448159" w14:textId="77777777" w:rsidR="00515536" w:rsidRDefault="006A3828" w:rsidP="003B3440">
      <w:r>
        <w:t>Pokarmy, które dostarczają tej witaminy</w:t>
      </w:r>
      <w:r w:rsidR="00515536">
        <w:t xml:space="preserve"> to ryby i tran, wątroba wołowa i żółtka jaj. Są to jednak źródła niewystarczając</w:t>
      </w:r>
      <w:r>
        <w:t>e</w:t>
      </w:r>
      <w:r w:rsidR="00515536">
        <w:t>, żeby przy rozsądnym ich spożyciu dostarczyć od</w:t>
      </w:r>
      <w:r>
        <w:t xml:space="preserve">powiedniej jej ilości. Dlatego </w:t>
      </w:r>
      <w:r w:rsidR="00515536">
        <w:t>w okresie jesienno-zimowym</w:t>
      </w:r>
      <w:r>
        <w:t xml:space="preserve"> lekarze rekomendują suplementację</w:t>
      </w:r>
      <w:r w:rsidR="00515536">
        <w:t xml:space="preserve"> (więcej na ten temat w punkci</w:t>
      </w:r>
      <w:r w:rsidR="00310A5D">
        <w:t>e 2.1.</w:t>
      </w:r>
      <w:r w:rsidR="00274CDF">
        <w:t>7</w:t>
      </w:r>
      <w:r w:rsidR="00310A5D">
        <w:t>.</w:t>
      </w:r>
      <w:r w:rsidR="00515536">
        <w:t>).</w:t>
      </w:r>
    </w:p>
    <w:p w14:paraId="66230BD2" w14:textId="77777777" w:rsidR="00847890" w:rsidRDefault="00847890" w:rsidP="003B3440">
      <w:r>
        <w:t>Witamina D bierze udział między innymi w regulacji ciśnienia krwi, poziomu wapnia i fosforu w organizmie, co wpływa na prawidłowe funkcjonowan</w:t>
      </w:r>
      <w:r w:rsidR="00BA56E9">
        <w:t>ie układu nerwowego, gęstość kości oraz wsparcie</w:t>
      </w:r>
      <w:r>
        <w:t xml:space="preserve"> układu immunologicznego.</w:t>
      </w:r>
    </w:p>
    <w:p w14:paraId="698964FB" w14:textId="77777777" w:rsidR="005E03C6" w:rsidRDefault="005E03C6" w:rsidP="003B3440">
      <w:r>
        <w:lastRenderedPageBreak/>
        <w:t xml:space="preserve">Właściwa podaż witaminy D jest niezwykle istotna. </w:t>
      </w:r>
      <w:r w:rsidR="00163659">
        <w:t xml:space="preserve">Jej niedobory są pozytywnie skorelowane z depresją, nowotworami, chorobami serca, autoimmunologicznymi, </w:t>
      </w:r>
      <w:r w:rsidR="00E907BE">
        <w:t xml:space="preserve">krzywicą, </w:t>
      </w:r>
      <w:r w:rsidR="00163659">
        <w:t>osteoporozą i cukrzycą typu II.</w:t>
      </w:r>
    </w:p>
    <w:p w14:paraId="56F3EE63" w14:textId="77777777" w:rsidR="00846159" w:rsidRPr="00515536" w:rsidRDefault="00846159" w:rsidP="003B3440"/>
    <w:p w14:paraId="670D39CF" w14:textId="77777777" w:rsidR="003B511D" w:rsidRDefault="00846159" w:rsidP="00846159">
      <w:pPr>
        <w:pStyle w:val="Nagwek2"/>
      </w:pPr>
      <w:bookmarkStart w:id="1362" w:name="_Toc5963756"/>
      <w:r>
        <w:t>2.1.4.2</w:t>
      </w:r>
      <w:r w:rsidR="003C3C76">
        <w:t>2</w:t>
      </w:r>
      <w:r>
        <w:t xml:space="preserve">. </w:t>
      </w:r>
      <w:r w:rsidR="003B511D">
        <w:t>Witamina E</w:t>
      </w:r>
      <w:bookmarkEnd w:id="1362"/>
    </w:p>
    <w:p w14:paraId="016F9EFB" w14:textId="77777777" w:rsidR="00846159" w:rsidRDefault="00846159" w:rsidP="003B3440">
      <w:pPr>
        <w:rPr>
          <w:b/>
        </w:rPr>
      </w:pPr>
    </w:p>
    <w:p w14:paraId="3232C26D" w14:textId="77777777" w:rsidR="003B511D" w:rsidRDefault="006A3828" w:rsidP="003B3440">
      <w:r>
        <w:t>Witamina E jest</w:t>
      </w:r>
      <w:r w:rsidR="00B5002F">
        <w:t xml:space="preserve"> kolejną witaminą rozpuszczalną w tłuszczach. Jej forma aktywną jest alfa-tokoferol (ATE). Podobnie jak z witaminą A, ze względu na mnogość form występowania, podaje się zapotrzebowanie na nią i jej zawartość w postaci ekwiwalentu alfa-tokoferolu.</w:t>
      </w:r>
    </w:p>
    <w:p w14:paraId="60598EC3" w14:textId="77777777" w:rsidR="00B5002F" w:rsidRDefault="00B5002F" w:rsidP="003B3440">
      <w:r>
        <w:t>Witamina E jest silny</w:t>
      </w:r>
      <w:r w:rsidR="0001389F">
        <w:t>m</w:t>
      </w:r>
      <w:r>
        <w:t xml:space="preserve"> antyoksydantem (powstrzymuje proces powstawania wolnych rodników)</w:t>
      </w:r>
      <w:r w:rsidR="0001389F">
        <w:t xml:space="preserve">, chroni serce, zapobiegając tworzeniu się zakrzepów i uczestnicząc w produkcji </w:t>
      </w:r>
      <w:r w:rsidR="006A3828">
        <w:t>hormonu działającego na naczynia</w:t>
      </w:r>
      <w:r w:rsidR="0001389F">
        <w:t xml:space="preserve"> krwionośne, wspomaga układ odpornościowy i bierze udział w innych procesach metabolicznych.</w:t>
      </w:r>
    </w:p>
    <w:p w14:paraId="66C6B8E6" w14:textId="77777777" w:rsidR="00341771" w:rsidRDefault="00341771" w:rsidP="003B3440">
      <w:r>
        <w:t>Niedobór witaminy E osłabia czerwone krwinki i umożliwia sprawne działanie wolnych rodników</w:t>
      </w:r>
      <w:r w:rsidR="006A3828">
        <w:t>, sprzyjając rozwojowi nowotworów</w:t>
      </w:r>
      <w:r>
        <w:t>.</w:t>
      </w:r>
    </w:p>
    <w:p w14:paraId="70B040D8" w14:textId="77777777" w:rsidR="00846159" w:rsidRDefault="00846159" w:rsidP="003B3440"/>
    <w:p w14:paraId="34B490E3" w14:textId="77777777" w:rsidR="00FE7E80" w:rsidRDefault="00846159" w:rsidP="00846159">
      <w:pPr>
        <w:pStyle w:val="Nagwek2"/>
      </w:pPr>
      <w:bookmarkStart w:id="1363" w:name="_Toc5963757"/>
      <w:r>
        <w:t>2.1.4.2</w:t>
      </w:r>
      <w:r w:rsidR="003C3C76">
        <w:t>3</w:t>
      </w:r>
      <w:r>
        <w:t xml:space="preserve">. </w:t>
      </w:r>
      <w:r w:rsidR="00FE7E80">
        <w:t>Witamina H</w:t>
      </w:r>
      <w:bookmarkEnd w:id="1363"/>
    </w:p>
    <w:p w14:paraId="0E271608" w14:textId="77777777" w:rsidR="00846159" w:rsidRPr="00846159" w:rsidRDefault="00846159" w:rsidP="00846159"/>
    <w:p w14:paraId="0C84E1EA" w14:textId="77777777" w:rsidR="00FE7E80" w:rsidRDefault="00FE7E80" w:rsidP="003B3440">
      <w:r>
        <w:t>Biotyna wspomaga niacynę i pirydoksynę w metabolizmie aminokwasów, glukozy oraz kwasów tłuszczowych</w:t>
      </w:r>
      <w:r w:rsidR="00014DD6">
        <w:t xml:space="preserve"> oraz uczestniczy w replikacji DNA.</w:t>
      </w:r>
    </w:p>
    <w:p w14:paraId="60DB798A" w14:textId="77777777" w:rsidR="00FE7E80" w:rsidRDefault="00FE7E80" w:rsidP="003B3440">
      <w:r>
        <w:t>Jej niedobór</w:t>
      </w:r>
      <w:r w:rsidR="00014DD6">
        <w:t xml:space="preserve"> jest wiązany z anoreksją i depresją. </w:t>
      </w:r>
      <w:r>
        <w:t xml:space="preserve"> Jego objawy są niespecyficzne, należą </w:t>
      </w:r>
      <w:r w:rsidR="006F7F09">
        <w:t xml:space="preserve">do nich: </w:t>
      </w:r>
      <w:r>
        <w:t>zapalenie języka, nudności i wymioty.</w:t>
      </w:r>
      <w:r w:rsidR="00014DD6">
        <w:t xml:space="preserve"> Długotrwała awitaminoza może powodować zaburzenia ze strony układu nerwowego, halucynację, drżenie kończyn i łysienie oraz osłabienie paznokci.</w:t>
      </w:r>
    </w:p>
    <w:p w14:paraId="5ED2916D" w14:textId="77777777" w:rsidR="00846159" w:rsidRPr="00FE7E80" w:rsidRDefault="00846159" w:rsidP="003B3440"/>
    <w:p w14:paraId="4F21EAD3" w14:textId="77777777" w:rsidR="00341771" w:rsidRDefault="00846159" w:rsidP="00846159">
      <w:pPr>
        <w:pStyle w:val="Nagwek2"/>
      </w:pPr>
      <w:bookmarkStart w:id="1364" w:name="_Toc5963758"/>
      <w:r>
        <w:t>2.1.4.2</w:t>
      </w:r>
      <w:r w:rsidR="003C3C76">
        <w:t>4</w:t>
      </w:r>
      <w:r>
        <w:t xml:space="preserve">. </w:t>
      </w:r>
      <w:r w:rsidR="00341771">
        <w:t>Witamina K</w:t>
      </w:r>
      <w:bookmarkEnd w:id="1364"/>
    </w:p>
    <w:p w14:paraId="633A6D87" w14:textId="77777777" w:rsidR="00846159" w:rsidRDefault="00846159" w:rsidP="003B3440">
      <w:pPr>
        <w:rPr>
          <w:b/>
        </w:rPr>
      </w:pPr>
    </w:p>
    <w:p w14:paraId="5388BBD1" w14:textId="77777777" w:rsidR="00E907BE" w:rsidRDefault="00341771" w:rsidP="003B3440">
      <w:r>
        <w:t>Witamina</w:t>
      </w:r>
      <w:r w:rsidR="006F7F09">
        <w:t xml:space="preserve"> K</w:t>
      </w:r>
      <w:r>
        <w:t xml:space="preserve"> jest ostatnią z ro</w:t>
      </w:r>
      <w:r w:rsidR="006F7F09">
        <w:t>zpuszczalnych w tłuszczach. Jej</w:t>
      </w:r>
      <w:r>
        <w:t xml:space="preserve"> </w:t>
      </w:r>
      <w:r w:rsidR="00326F17">
        <w:t>najważniejsza rola to udział w procesie</w:t>
      </w:r>
      <w:r>
        <w:t xml:space="preserve"> krzepn</w:t>
      </w:r>
      <w:r w:rsidR="006F7F09">
        <w:t>ięcia krwi. Prawidłowa regulacja</w:t>
      </w:r>
      <w:r>
        <w:t xml:space="preserve"> koagulacji jest ważna, poniewa</w:t>
      </w:r>
      <w:r w:rsidR="006F7F09">
        <w:t>ż nadmierne krzepnięcie może do</w:t>
      </w:r>
      <w:r>
        <w:t>prowadzić do tworzenia się zakrzepów</w:t>
      </w:r>
      <w:r w:rsidR="00326F17">
        <w:t xml:space="preserve">, które bywają śmiertelnie niebezpieczne. Ponadto witamina K wzmacnia strukturę kości. </w:t>
      </w:r>
    </w:p>
    <w:p w14:paraId="3F9A30B8" w14:textId="77777777" w:rsidR="00341771" w:rsidRDefault="00326F17" w:rsidP="003B3440">
      <w:r>
        <w:t>Jej niedobór sprzyja częstszym złamaniom ze względu na niższą gęstość mineralną kości</w:t>
      </w:r>
      <w:r w:rsidR="00E907BE">
        <w:t xml:space="preserve"> oraz wzmożonym krwawieniom w tym wewnętrznym</w:t>
      </w:r>
      <w:r>
        <w:t>.</w:t>
      </w:r>
    </w:p>
    <w:p w14:paraId="194BDCFC" w14:textId="77777777" w:rsidR="00846159" w:rsidRPr="00341771" w:rsidRDefault="00846159" w:rsidP="003B3440"/>
    <w:p w14:paraId="0E6976BB" w14:textId="77777777" w:rsidR="000139A3" w:rsidRDefault="00846159" w:rsidP="00846159">
      <w:pPr>
        <w:pStyle w:val="Nagwek2"/>
      </w:pPr>
      <w:bookmarkStart w:id="1365" w:name="_Toc5963759"/>
      <w:r>
        <w:lastRenderedPageBreak/>
        <w:t>2.1.4.2</w:t>
      </w:r>
      <w:r w:rsidR="003C3C76">
        <w:t>5</w:t>
      </w:r>
      <w:r>
        <w:t xml:space="preserve">. </w:t>
      </w:r>
      <w:r w:rsidR="000139A3">
        <w:t>Żelazo</w:t>
      </w:r>
      <w:bookmarkEnd w:id="1365"/>
    </w:p>
    <w:p w14:paraId="7EFCACD6" w14:textId="77777777" w:rsidR="00846159" w:rsidRDefault="00846159" w:rsidP="000139A3">
      <w:pPr>
        <w:rPr>
          <w:b/>
        </w:rPr>
      </w:pPr>
    </w:p>
    <w:p w14:paraId="3E7F83D4" w14:textId="77777777" w:rsidR="00D502A8" w:rsidRDefault="00AA13F1" w:rsidP="000139A3">
      <w:r>
        <w:t xml:space="preserve">Żelazo jest </w:t>
      </w:r>
      <w:r w:rsidR="006F7F09">
        <w:t xml:space="preserve">jednym </w:t>
      </w:r>
      <w:r>
        <w:t xml:space="preserve">z najbardziej wszechstronnych pierwiastków: współtworzy krwinki, </w:t>
      </w:r>
      <w:r w:rsidR="00133DC5">
        <w:t xml:space="preserve">odpowiada za poziom hemoglobiny, </w:t>
      </w:r>
      <w:r>
        <w:t>zajmuje się transportem tlenu, wspomaga układ immunologiczny</w:t>
      </w:r>
      <w:r w:rsidR="00D502A8">
        <w:t>, metabolizm cholesterolu, pracę detoksykacyjną wątroby</w:t>
      </w:r>
      <w:r>
        <w:t xml:space="preserve"> i jest częścią wielu enzymów. </w:t>
      </w:r>
    </w:p>
    <w:p w14:paraId="3CF1400C" w14:textId="77777777" w:rsidR="00AA13F1" w:rsidRPr="00AA13F1" w:rsidRDefault="00AA13F1" w:rsidP="000139A3">
      <w:r>
        <w:t>Pierwiastek ten występuje w dwóch odmianach: hemow</w:t>
      </w:r>
      <w:r w:rsidR="00701EF8">
        <w:t>ej i niehemowej. Żelazo hemowe znajduje się w produktach pochodzenia zwierzęcego i jest pełnowartościowe dla człowieka. Natomiast niehemowa forma żelaza występuje w produktach pochodzenia roślinnego i po spożyciu przez człowieka mu</w:t>
      </w:r>
      <w:r w:rsidR="006F7F09">
        <w:t>si</w:t>
      </w:r>
      <w:r w:rsidR="00701EF8">
        <w:t xml:space="preserve"> zostać zredukowana do formy pełnowartościowej.</w:t>
      </w:r>
    </w:p>
    <w:p w14:paraId="0E32D2A5" w14:textId="57A05ECF" w:rsidR="00D502A8" w:rsidRDefault="00E7217B" w:rsidP="003B3440">
      <w:r>
        <w:t>Ciało człowieka nie umie pozbywać się nadmiarów żelaza, dlatego b</w:t>
      </w:r>
      <w:r w:rsidR="000139A3">
        <w:t xml:space="preserve">alansowanie właściwą </w:t>
      </w:r>
      <w:r>
        <w:t>jego podażą</w:t>
      </w:r>
      <w:r w:rsidR="000139A3">
        <w:t xml:space="preserve"> wraz z d</w:t>
      </w:r>
      <w:r w:rsidR="006F7F09">
        <w:t>ietą jest szczególnie istotne. P</w:t>
      </w:r>
      <w:r w:rsidR="000139A3">
        <w:t>onieważ żelazo intensyfikuje proces utleniania w</w:t>
      </w:r>
      <w:r w:rsidR="006F7F09">
        <w:t xml:space="preserve"> wyniku którego powstają wolne rodniki</w:t>
      </w:r>
      <w:r w:rsidR="000139A3">
        <w:t>, zbyt duża konsumpcja żelaza wiąże się ze zwiększonym ryzykiem nowotworów. Z kolei zbyt ma</w:t>
      </w:r>
      <w:r w:rsidR="00EB398E">
        <w:t>ła może doprowadzić do anemii [1</w:t>
      </w:r>
      <w:r w:rsidR="007D32E9">
        <w:t>7</w:t>
      </w:r>
      <w:r w:rsidR="000139A3">
        <w:t>].</w:t>
      </w:r>
    </w:p>
    <w:p w14:paraId="416EBA54" w14:textId="0A7802BB" w:rsidR="00935A62" w:rsidRDefault="00D502A8" w:rsidP="003B3440">
      <w:r>
        <w:t>Anemia jest</w:t>
      </w:r>
      <w:r w:rsidR="00345E40">
        <w:t xml:space="preserve"> najczęstszym skutkiem dużych</w:t>
      </w:r>
      <w:r>
        <w:t xml:space="preserve"> niedoborów żelaza. Grupą szczególnego ryzyka są osoby na dietach wegetariańskich. </w:t>
      </w:r>
      <w:r w:rsidR="00345E40">
        <w:t>Drugą</w:t>
      </w:r>
      <w:r>
        <w:t xml:space="preserve"> </w:t>
      </w:r>
      <w:r w:rsidR="00345E40">
        <w:t>najpoważniejszą chorobą, często towarzyszą</w:t>
      </w:r>
      <w:r w:rsidR="00935A62">
        <w:t>cą</w:t>
      </w:r>
      <w:r w:rsidR="00345E40">
        <w:t xml:space="preserve"> anemii, jest niedokrwistość objawiająca się nagłym permanentnym zblednięciem karnacji. Ponieważ przy niedoborach żelaza spada poziom hemoglobiny i następują zaburzenia w dystrybucji tlenu zarówno do mózgu jak i do mięśni, osłabione są koncentracja, pamięć oraz sprawność fizyczna. Wzrasta też podatność na infekcje.</w:t>
      </w:r>
    </w:p>
    <w:p w14:paraId="67F985F3" w14:textId="721F2B76" w:rsidR="00CA6711" w:rsidRDefault="00CA6711" w:rsidP="003B3440">
      <w:r>
        <w:t>Pilnując poziomu żelaza, warto również badać poziom ferrytyny, który informuje o tym, jaki jest stan zapasów pierwiastka w organizmie.</w:t>
      </w:r>
    </w:p>
    <w:p w14:paraId="6101FC74" w14:textId="77777777" w:rsidR="00AA6750" w:rsidRDefault="00AA6750" w:rsidP="003B3440"/>
    <w:p w14:paraId="243ECDAD" w14:textId="115E6ABA" w:rsidR="00540593" w:rsidRDefault="009A7070" w:rsidP="00AA6750">
      <w:pPr>
        <w:pStyle w:val="Nagwek2"/>
      </w:pPr>
      <w:bookmarkStart w:id="1366" w:name="_Toc5963760"/>
      <w:r>
        <w:t>2.1.5</w:t>
      </w:r>
      <w:r w:rsidR="00540593">
        <w:t>. Składniki antyodżywcze</w:t>
      </w:r>
      <w:r w:rsidR="007D32E9">
        <w:t xml:space="preserve"> [20</w:t>
      </w:r>
      <w:r w:rsidR="00540593">
        <w:t>]</w:t>
      </w:r>
      <w:bookmarkEnd w:id="1366"/>
    </w:p>
    <w:p w14:paraId="18653008" w14:textId="77777777" w:rsidR="00540593" w:rsidRDefault="00540593" w:rsidP="00540593"/>
    <w:p w14:paraId="7CF04FA3" w14:textId="77777777" w:rsidR="003E3A0E" w:rsidRDefault="00540593" w:rsidP="00540593">
      <w:r>
        <w:t>Oprócz składników odżywczych w pożywi</w:t>
      </w:r>
      <w:r w:rsidR="00287163">
        <w:t>eniu znajduje się wiele substancji</w:t>
      </w:r>
      <w:r>
        <w:t>, które mają niekoniecznie dobry wpływ na organizm człowieka</w:t>
      </w:r>
      <w:r w:rsidR="00287163">
        <w:t xml:space="preserve"> m.in.: flawonoidy, fityniany, goitrogeny, sz</w:t>
      </w:r>
      <w:r w:rsidR="006F7F09">
        <w:t>cz</w:t>
      </w:r>
      <w:r w:rsidR="00287163">
        <w:t>awiany, taniny, izoflawony</w:t>
      </w:r>
      <w:r>
        <w:t xml:space="preserve"> </w:t>
      </w:r>
      <w:r w:rsidR="00287163">
        <w:t>i garbniki.</w:t>
      </w:r>
      <w:r w:rsidR="003E3A0E">
        <w:t xml:space="preserve"> </w:t>
      </w:r>
      <w:r>
        <w:t>Nazywa się związkami antyodżywczymi</w:t>
      </w:r>
      <w:r w:rsidR="00287163">
        <w:t xml:space="preserve">. Potrafią wchodzić one w negatywne interakcje z niektórymi makroelementami, destabilizować prace tarczycy, nerek oraz serca, utrudniać procesy trawienia i przyswajania, co może doprowadzić do niedoborów. </w:t>
      </w:r>
    </w:p>
    <w:p w14:paraId="2A2C0AEA" w14:textId="77777777" w:rsidR="00540593" w:rsidRDefault="003E3A0E" w:rsidP="00540593">
      <w:r>
        <w:lastRenderedPageBreak/>
        <w:t>Jednocześnie rola składników antyodżywczych</w:t>
      </w:r>
      <w:r w:rsidR="00287163">
        <w:t xml:space="preserve"> nie jest jednoznacznie negatywna, ponieważ miewają pozytywne działanie antynowotworowe, immunostymulujące, przeciwzapalne, przeciwwirusowe, redukujące ryzyko miażdżycy i cukrzycy typu II.</w:t>
      </w:r>
    </w:p>
    <w:p w14:paraId="76AB7FA8" w14:textId="77777777" w:rsidR="00287163" w:rsidRDefault="00287163" w:rsidP="00540593">
      <w:r>
        <w:t xml:space="preserve">Ze względy na objętość tej pracy </w:t>
      </w:r>
      <w:r w:rsidR="003E3665">
        <w:t xml:space="preserve">związkom antyodżywczym </w:t>
      </w:r>
      <w:r>
        <w:t xml:space="preserve">nie </w:t>
      </w:r>
      <w:r w:rsidR="003E3A0E">
        <w:t>zostanie poświęcone więcej miejsca, niemniej</w:t>
      </w:r>
      <w:r>
        <w:t xml:space="preserve"> pisząc o odżywianiu należy zasygnalizować ich istnienie i </w:t>
      </w:r>
      <w:r w:rsidR="003E3665">
        <w:t>konieczność kontroli konsumowanych pokarmów pod kątem ich nadmiernego spożycia.</w:t>
      </w:r>
    </w:p>
    <w:p w14:paraId="2C4D4944" w14:textId="77777777" w:rsidR="003E3A0E" w:rsidRDefault="003E3A0E" w:rsidP="00540593"/>
    <w:p w14:paraId="2C008BA6" w14:textId="6C6B9A3E" w:rsidR="001E6254" w:rsidRDefault="001E6254" w:rsidP="007D5D7A">
      <w:pPr>
        <w:pStyle w:val="Nagwek2"/>
      </w:pPr>
      <w:bookmarkStart w:id="1367" w:name="_Toc5963761"/>
      <w:r>
        <w:t>2.1.6. Cholesterol [</w:t>
      </w:r>
      <w:r w:rsidR="00F90F4F">
        <w:t>1</w:t>
      </w:r>
      <w:r w:rsidR="007D32E9">
        <w:t>9</w:t>
      </w:r>
      <w:r>
        <w:t>]</w:t>
      </w:r>
      <w:bookmarkEnd w:id="1367"/>
    </w:p>
    <w:p w14:paraId="2BFA1FE5" w14:textId="77777777" w:rsidR="001E6254" w:rsidRDefault="001E6254" w:rsidP="007D5D7A">
      <w:pPr>
        <w:pStyle w:val="Nagwek2"/>
      </w:pPr>
    </w:p>
    <w:p w14:paraId="35A65DB2" w14:textId="77777777" w:rsidR="001E6254" w:rsidRDefault="007D5D7A" w:rsidP="001E6254">
      <w:r>
        <w:t xml:space="preserve"> </w:t>
      </w:r>
      <w:r w:rsidR="001E6254">
        <w:t>Ostatnim składnikiem pokarmowym, o którym należy wspomnieć, jest cholesterol. Z chemicznego punkt</w:t>
      </w:r>
      <w:r w:rsidR="003E3A0E">
        <w:t>u</w:t>
      </w:r>
      <w:r w:rsidR="001E6254">
        <w:t xml:space="preserve"> widzenia jest on sterolem, czyli alkoholem należącym do steroidów. Organizm cz</w:t>
      </w:r>
      <w:r w:rsidR="006B117D">
        <w:t>łowieka wykorzystuje go</w:t>
      </w:r>
      <w:r w:rsidR="001E6254">
        <w:t xml:space="preserve"> do syntezy błon komórkowych</w:t>
      </w:r>
      <w:r w:rsidR="00F70B32">
        <w:t>, produkcji kwasów żółciowych</w:t>
      </w:r>
      <w:r w:rsidR="001E6254">
        <w:t xml:space="preserve"> oraz ma udział w tworzeniu hormonów steroidowych w nadnerczach i gonadach. Produkcja cholesterolu na potrzeby tych procesów odbywa się endogennie</w:t>
      </w:r>
      <w:r w:rsidR="00F70B32">
        <w:t xml:space="preserve"> w wątrobie</w:t>
      </w:r>
      <w:r w:rsidR="001E6254">
        <w:t>, co jest najważniejszą informacją na jego temat, ponieważ oznacza to, że nie trzeba w ogóle dostarczać cholesterolu z pożywieniem</w:t>
      </w:r>
      <w:r w:rsidR="00DB6A4B">
        <w:t>. Tymczasem ludzie spożywają go i to w dużych ilościach, co ma zgubne skutki dla zdrowia.</w:t>
      </w:r>
    </w:p>
    <w:p w14:paraId="4A6556C5" w14:textId="77777777" w:rsidR="00DB6A4B" w:rsidRDefault="00DB6A4B" w:rsidP="001E6254">
      <w:r>
        <w:t>Pokarmowym źródłem cholesterolu są wyłącznie produkty pocho</w:t>
      </w:r>
      <w:r w:rsidR="003E3A0E">
        <w:t>dzenia zwierzęcego. Najwięcej</w:t>
      </w:r>
      <w:r>
        <w:t xml:space="preserve"> dostarczają</w:t>
      </w:r>
      <w:r w:rsidR="003E3A0E">
        <w:t xml:space="preserve"> go</w:t>
      </w:r>
      <w:r>
        <w:t xml:space="preserve"> jaja, podroby ze szczególnym uwzględnieniem wędlin z nich robionych oraz tłuszcz mleczny. Spożywany cholesterol nie jest przez organizm wykorzystywany do wymienionych w poprzednim akapicie procesów, odkłada się natomiast w blaszkach miażdżycowych</w:t>
      </w:r>
      <w:r w:rsidR="00F70B32">
        <w:t xml:space="preserve"> w tętnicach</w:t>
      </w:r>
      <w:r w:rsidR="009F2B21">
        <w:t>, zwiększając ryzyko miażdżycy</w:t>
      </w:r>
      <w:r>
        <w:t>. Wraz z podażą cholesterolu pokarmowego, wzrasta poziom cholesterolu we krwi, a dokładniej poziom cholesterolu ogółem oraz cho</w:t>
      </w:r>
      <w:r w:rsidR="003E3A0E">
        <w:t>lesterolu LDL, osłabiając wpływ</w:t>
      </w:r>
      <w:r>
        <w:t xml:space="preserve"> cholesterolu HDL.</w:t>
      </w:r>
      <w:r w:rsidR="00557919">
        <w:t xml:space="preserve"> </w:t>
      </w:r>
      <w:r w:rsidR="00226B5D">
        <w:t>Światowa Organizacja Zdrowia ostrzega przed ko</w:t>
      </w:r>
      <w:r w:rsidR="003E3A0E">
        <w:t>relacją</w:t>
      </w:r>
      <w:r w:rsidR="00226B5D">
        <w:t xml:space="preserve"> między wysokim poziomem cholesterolu a wzro</w:t>
      </w:r>
      <w:r w:rsidR="003E3A0E">
        <w:t>stem ryzyka chorób serca i udaru</w:t>
      </w:r>
      <w:r w:rsidR="00226B5D">
        <w:t xml:space="preserve"> mózgu. Jedna trzecia wszystkich przypadków wystąpienia choroby wieńcowej na całym świecie ma związek z wysokim poziomem </w:t>
      </w:r>
      <w:r w:rsidR="00226B5D" w:rsidRPr="00EB398E">
        <w:t>cholesterolu [</w:t>
      </w:r>
      <w:r w:rsidR="00310A5D">
        <w:t>1</w:t>
      </w:r>
      <w:r w:rsidR="00A03EAC">
        <w:t>3</w:t>
      </w:r>
      <w:r w:rsidR="00226B5D" w:rsidRPr="00EB398E">
        <w:t>]</w:t>
      </w:r>
      <w:r w:rsidR="00DD5DBE" w:rsidRPr="00EB398E">
        <w:t>.</w:t>
      </w:r>
      <w:r w:rsidR="00DD5DBE">
        <w:t xml:space="preserve"> </w:t>
      </w:r>
      <w:r w:rsidR="00557919">
        <w:t>Wysoki poziom cholesterolu jest</w:t>
      </w:r>
      <w:r w:rsidR="00DD5DBE">
        <w:t xml:space="preserve"> również</w:t>
      </w:r>
      <w:r w:rsidR="00557919">
        <w:t xml:space="preserve"> jednym z czynników sprzyjających rozwojowi nadwagi i otyłości</w:t>
      </w:r>
      <w:r w:rsidR="00226B5D">
        <w:t xml:space="preserve">. </w:t>
      </w:r>
    </w:p>
    <w:p w14:paraId="2CBEACFE" w14:textId="38827C49" w:rsidR="00226B5D" w:rsidRDefault="00D40A5B" w:rsidP="001E6254">
      <w:r>
        <w:t>Podczas gdy w przypadku wcześniej omawianych mikro- i makroelementach, eksperci żywieniowi skupiają się raczej na określeniu minimalnego spożycia, jakie jest potrzebne człowiekowi do prawidłowego funkcjonowania, jeśli chodzi o c</w:t>
      </w:r>
      <w:r w:rsidR="00E2103E">
        <w:t>holesterol rekomendacje dotyczą ograniczenia maksymalnego spożycia.</w:t>
      </w:r>
      <w:r w:rsidR="00557919">
        <w:t xml:space="preserve"> American Heart Association, amerykańska organizacja non-profit, która sponsoruje wiele badań dotyczących chorób serca i ich </w:t>
      </w:r>
      <w:r w:rsidR="00557919">
        <w:lastRenderedPageBreak/>
        <w:t>profilaktyki, ustaliła górną normę spożycia na 300 </w:t>
      </w:r>
      <w:r w:rsidR="003E3A0E">
        <w:t>mg, chociaż</w:t>
      </w:r>
      <w:r w:rsidR="00FD5240">
        <w:t xml:space="preserve"> istnieją instytucje, które </w:t>
      </w:r>
      <w:r w:rsidR="003E3A0E">
        <w:t>sugerują że</w:t>
      </w:r>
      <w:r w:rsidR="00FD5240">
        <w:t xml:space="preserve"> to za wysoko</w:t>
      </w:r>
      <w:r w:rsidR="00557919">
        <w:t>.</w:t>
      </w:r>
      <w:r w:rsidR="00712E02">
        <w:t xml:space="preserve"> Na przykład National Insitutes of Health, największy na świecie instytut zajmujący się badaniami biomedycznymi, zaleca ograniczenie do 200 mg</w:t>
      </w:r>
      <w:r w:rsidR="007D32E9">
        <w:t xml:space="preserve"> [21</w:t>
      </w:r>
      <w:r w:rsidR="00C55D20">
        <w:t>]</w:t>
      </w:r>
      <w:r w:rsidR="00712E02">
        <w:t>.</w:t>
      </w:r>
    </w:p>
    <w:p w14:paraId="29FF558E" w14:textId="77777777" w:rsidR="00540593" w:rsidRPr="00540593" w:rsidRDefault="00540593" w:rsidP="00540593"/>
    <w:p w14:paraId="4381F4CA" w14:textId="2EC6869E" w:rsidR="00AA6750" w:rsidRDefault="00231370" w:rsidP="00AA6750">
      <w:pPr>
        <w:pStyle w:val="Nagwek2"/>
      </w:pPr>
      <w:bookmarkStart w:id="1368" w:name="_Toc5963762"/>
      <w:r>
        <w:t>2.1.7</w:t>
      </w:r>
      <w:r w:rsidR="00540593">
        <w:t xml:space="preserve">. </w:t>
      </w:r>
      <w:r w:rsidR="00AA6750">
        <w:t>Suplementy</w:t>
      </w:r>
      <w:r w:rsidR="002349CF">
        <w:t xml:space="preserve"> </w:t>
      </w:r>
      <w:r w:rsidR="003E3A0E">
        <w:t>diety </w:t>
      </w:r>
      <w:r w:rsidR="002349CF">
        <w:t>[</w:t>
      </w:r>
      <w:r w:rsidR="005611E6">
        <w:t>1</w:t>
      </w:r>
      <w:r w:rsidR="007D32E9">
        <w:t>9</w:t>
      </w:r>
      <w:r w:rsidR="002349CF">
        <w:t>]</w:t>
      </w:r>
      <w:bookmarkEnd w:id="1368"/>
    </w:p>
    <w:p w14:paraId="6B98B8CE" w14:textId="77777777" w:rsidR="00AA6750" w:rsidRDefault="00AA6750" w:rsidP="00AA6750"/>
    <w:p w14:paraId="5CF6A55B" w14:textId="77777777" w:rsidR="00BA56E9" w:rsidRDefault="00231141" w:rsidP="00231141">
      <w:r>
        <w:t xml:space="preserve">Poprawnie zbilansowana dieta tradycyjna dostarcza wszystkich niezbędnych składników odżywczych i nie wymaga stosowania suplementacji żadnego z nich. </w:t>
      </w:r>
    </w:p>
    <w:p w14:paraId="7D326AE6" w14:textId="270D0F87" w:rsidR="008B502C" w:rsidRDefault="00231141" w:rsidP="00231141">
      <w:r>
        <w:t xml:space="preserve">Jedynym </w:t>
      </w:r>
      <w:r w:rsidR="008B502C">
        <w:t xml:space="preserve">pełnoprawnym </w:t>
      </w:r>
      <w:r>
        <w:t>wyjątkiem jest wspominana wc</w:t>
      </w:r>
      <w:r w:rsidR="008B502C">
        <w:t>ześniej witamina D, którą należy suplementować w okresach niedostatecznego nasłonecznienia.</w:t>
      </w:r>
      <w:r w:rsidR="00BA56E9">
        <w:t xml:space="preserve"> Z upływem lat w organizmie zanika zdolność produkcji witaminy D, dlatego osoby po 60. roku życia powinny ją suplementować całorocznie. Zalecana dawka w oby przypadkach to 1000 j.m (25 µg) wit</w:t>
      </w:r>
      <w:r w:rsidR="007D32E9">
        <w:t>aminy D dziennie [21</w:t>
      </w:r>
      <w:r w:rsidR="00BA56E9">
        <w:t>].</w:t>
      </w:r>
    </w:p>
    <w:p w14:paraId="123BE767" w14:textId="77777777" w:rsidR="00AA6750" w:rsidRDefault="008B502C" w:rsidP="00231141">
      <w:r>
        <w:t>Osoby na dietach wegetariańskich muszą również bezwzględnie suplementować witaminę B</w:t>
      </w:r>
      <w:r>
        <w:rPr>
          <w:vertAlign w:val="subscript"/>
        </w:rPr>
        <w:t>12</w:t>
      </w:r>
      <w:r>
        <w:t>. Dotyczy to również osób starszych</w:t>
      </w:r>
      <w:r w:rsidR="00821BDA">
        <w:t xml:space="preserve"> niezależnie od diety</w:t>
      </w:r>
      <w:r>
        <w:t>, ponieważ po 50. roku życia zmniejszają się możliwości jej przyswajania aż zanikają zupełnie około 70.</w:t>
      </w:r>
      <w:r w:rsidR="00BA56E9">
        <w:t xml:space="preserve"> </w:t>
      </w:r>
    </w:p>
    <w:p w14:paraId="1F2918FC" w14:textId="77777777" w:rsidR="008B502C" w:rsidRDefault="008B502C" w:rsidP="00231141">
      <w:r>
        <w:t>W pozostałych przypadkach, łą</w:t>
      </w:r>
      <w:r w:rsidR="00821BDA">
        <w:t>cznie z powszechnym zażywaniem</w:t>
      </w:r>
      <w:r>
        <w:t xml:space="preserve"> kwasu foliowego w okresie ciąży, decyzję o rozpoczęciu suplementowania powinien podejmować </w:t>
      </w:r>
      <w:r w:rsidR="00737664">
        <w:t xml:space="preserve">wyłącznie </w:t>
      </w:r>
      <w:r>
        <w:t>lekarz</w:t>
      </w:r>
      <w:r w:rsidR="00737664">
        <w:t xml:space="preserve"> i to z nim należy konsultować </w:t>
      </w:r>
      <w:r w:rsidR="00CC6C7C">
        <w:t>wszelkie podejrzenia</w:t>
      </w:r>
      <w:r w:rsidR="00737664">
        <w:t xml:space="preserve"> niedoborów i sposoby zaradzenia nim. </w:t>
      </w:r>
      <w:r w:rsidR="001A15E5">
        <w:t>Oczywiście suplementami można naprawi</w:t>
      </w:r>
      <w:r w:rsidR="00821BDA">
        <w:t>ć skutki nieracjonalnego sposobu</w:t>
      </w:r>
      <w:r w:rsidR="001A15E5">
        <w:t xml:space="preserve"> żywienia, który doprowadził do niedoborów, jednak w</w:t>
      </w:r>
      <w:r w:rsidR="00737664">
        <w:t xml:space="preserve"> pierwszej kolejności, jeśli nie doszło do poważnych bra</w:t>
      </w:r>
      <w:r w:rsidR="001A15E5">
        <w:t>ków, należy uzupełniać je</w:t>
      </w:r>
      <w:r w:rsidR="00737664">
        <w:t xml:space="preserve"> poprawą diety.</w:t>
      </w:r>
    </w:p>
    <w:p w14:paraId="06B048BA" w14:textId="77777777" w:rsidR="002349CF" w:rsidRDefault="00F430DC" w:rsidP="00231141">
      <w:r>
        <w:t>Jak można zauważyć, w części poświęconej</w:t>
      </w:r>
      <w:r w:rsidR="002349CF">
        <w:t xml:space="preserve"> mikroelementom, o wiele więcej mówiono o skutkach ich niedoborów niż</w:t>
      </w:r>
      <w:r>
        <w:t xml:space="preserve"> nadmiernego spożycia. Wynika </w:t>
      </w:r>
      <w:r w:rsidR="002349CF">
        <w:t>to z tego, że pożywienie w większości przypadków nie jest w stanie dostarczyć toksycznych ilości</w:t>
      </w:r>
      <w:r w:rsidR="00CC6C7C">
        <w:t xml:space="preserve"> składników</w:t>
      </w:r>
      <w:r w:rsidR="002349CF">
        <w:t xml:space="preserve"> i doprowadzić do zatrucia. </w:t>
      </w:r>
    </w:p>
    <w:p w14:paraId="33E2BE7E" w14:textId="77777777" w:rsidR="002349CF" w:rsidRDefault="002349CF" w:rsidP="00231141">
      <w:r>
        <w:t xml:space="preserve">Inaczej sprawa ma się z suplementami. </w:t>
      </w:r>
    </w:p>
    <w:p w14:paraId="1CB2C716" w14:textId="622467BB" w:rsidR="00190FE7" w:rsidRDefault="00AA6750" w:rsidP="008911FF">
      <w:r>
        <w:t xml:space="preserve">Nadmierne spożycie witaminy A z suplementów może </w:t>
      </w:r>
      <w:r w:rsidR="00CC6C7C">
        <w:t>skutkować nadpobudliwością,</w:t>
      </w:r>
      <w:r>
        <w:t xml:space="preserve"> osłabieniem mięśni</w:t>
      </w:r>
      <w:r w:rsidR="00CC6C7C">
        <w:t xml:space="preserve"> i kości</w:t>
      </w:r>
      <w:r>
        <w:t xml:space="preserve">, </w:t>
      </w:r>
      <w:r w:rsidR="00CC6C7C">
        <w:t>bólami głowy, utratą apetytu</w:t>
      </w:r>
      <w:r>
        <w:t xml:space="preserve">, łysieniem, </w:t>
      </w:r>
      <w:r w:rsidR="00CC6C7C">
        <w:t xml:space="preserve">zmianami skórnymi, </w:t>
      </w:r>
      <w:r>
        <w:t>krwotokami, problemami z sercem</w:t>
      </w:r>
      <w:r w:rsidR="00CC6C7C">
        <w:t>, wątrobą</w:t>
      </w:r>
      <w:r>
        <w:t xml:space="preserve"> i układem nerwowym [1</w:t>
      </w:r>
      <w:r w:rsidR="007D32E9">
        <w:t>9</w:t>
      </w:r>
      <w:r>
        <w:t>].</w:t>
      </w:r>
      <w:r w:rsidR="002349CF">
        <w:t xml:space="preserve"> Długotrwała suplementacja kwasu foliowego potrafi zamaskować rozwijający się niedobór witaminy B</w:t>
      </w:r>
      <w:r w:rsidR="002349CF">
        <w:rPr>
          <w:vertAlign w:val="subscript"/>
        </w:rPr>
        <w:t>12</w:t>
      </w:r>
      <w:r w:rsidR="008911FF">
        <w:t>.</w:t>
      </w:r>
      <w:r w:rsidR="006D3FAD">
        <w:t xml:space="preserve"> Ostatnie badanie wykazują związek pomiędzy długotrwałym przyjmowaniem kwasu foliowego z suplementów, a zwiększonym ryzykiem zachorowania na raka piersi</w:t>
      </w:r>
      <w:r w:rsidR="00A6616C">
        <w:t>, jelita grubego i prostaty [</w:t>
      </w:r>
      <w:r w:rsidR="004E7B3C">
        <w:t>1</w:t>
      </w:r>
      <w:r w:rsidR="007D32E9">
        <w:t>8</w:t>
      </w:r>
      <w:r w:rsidR="00A6616C">
        <w:t>].</w:t>
      </w:r>
      <w:r w:rsidR="00795C23">
        <w:t xml:space="preserve"> Zaburzenia neurologiczne</w:t>
      </w:r>
      <w:r w:rsidR="00531940">
        <w:t>, ospałość</w:t>
      </w:r>
      <w:r w:rsidR="00795C23">
        <w:t xml:space="preserve"> i spadek poziomu kwasu foliowego we krwi </w:t>
      </w:r>
      <w:r w:rsidR="00795C23">
        <w:lastRenderedPageBreak/>
        <w:t>to z kolei potencjalne negatywne skutki nadmiernego spożycia suplementów witaminy B</w:t>
      </w:r>
      <w:r w:rsidR="00F430DC">
        <w:rPr>
          <w:vertAlign w:val="subscript"/>
        </w:rPr>
        <w:t>6</w:t>
      </w:r>
      <w:r w:rsidR="00795C23">
        <w:t>.</w:t>
      </w:r>
      <w:r w:rsidR="008911FF">
        <w:t xml:space="preserve"> Przedawkowanie żelaza z preparatów wywołuje biegunkę, nudności i wymioty, a w dalszej perspektywie zaburzenia układu sercowo-naczyniowego, nerwowego, nerek i wątroby</w:t>
      </w:r>
      <w:r w:rsidR="007D32E9">
        <w:t> [19</w:t>
      </w:r>
      <w:r w:rsidR="00251950">
        <w:t>]</w:t>
      </w:r>
      <w:r w:rsidR="008911FF">
        <w:t xml:space="preserve">. </w:t>
      </w:r>
    </w:p>
    <w:p w14:paraId="118C4C45" w14:textId="77777777" w:rsidR="00AA6750" w:rsidRPr="00AA45DD" w:rsidRDefault="00190FE7" w:rsidP="008911FF">
      <w:r>
        <w:t>To tylko kilka przykładów</w:t>
      </w:r>
      <w:r w:rsidR="008911FF">
        <w:t xml:space="preserve"> mających na celu zasygnalizowanie głębszego problemu. W tym kontekście tym bardziej przerażające są ilości suplementów, których spożycie zalecał swoim podopiecznym Robert Atkins.</w:t>
      </w:r>
      <w:r w:rsidR="002349CF">
        <w:t xml:space="preserve"> </w:t>
      </w:r>
    </w:p>
    <w:p w14:paraId="4E56AC29" w14:textId="77777777" w:rsidR="00AA6750" w:rsidRPr="00434E31" w:rsidRDefault="00AA6750" w:rsidP="003B3440"/>
    <w:p w14:paraId="6E178A77" w14:textId="77777777" w:rsidR="00572864" w:rsidRDefault="00231370" w:rsidP="009A7070">
      <w:pPr>
        <w:pStyle w:val="Nagwek2"/>
      </w:pPr>
      <w:bookmarkStart w:id="1369" w:name="_Toc5963763"/>
      <w:r>
        <w:t>2.1.8</w:t>
      </w:r>
      <w:r w:rsidR="009A7070">
        <w:t xml:space="preserve">. </w:t>
      </w:r>
      <w:r w:rsidR="00AA13F1">
        <w:t>Biodostępność i interakcje</w:t>
      </w:r>
      <w:bookmarkEnd w:id="1369"/>
      <w:r w:rsidR="004B2A3B">
        <w:t xml:space="preserve"> </w:t>
      </w:r>
    </w:p>
    <w:p w14:paraId="1827F4D0" w14:textId="77777777" w:rsidR="00AA6750" w:rsidRDefault="00AA6750" w:rsidP="00572864">
      <w:pPr>
        <w:rPr>
          <w:b/>
        </w:rPr>
      </w:pPr>
    </w:p>
    <w:p w14:paraId="4FE79386" w14:textId="260FA0B2" w:rsidR="00CC6C7C" w:rsidRDefault="00CC6C7C" w:rsidP="00572864">
      <w:r>
        <w:t>Biodostępność składnika pokarmowego to inaczej stopień jego przyswajalności ze spożywanego pokarmu. Przeciętny pomidor zawiera na przykład 0,27 mg żelaza. Nie oznacza to jednak, że zjadając tego pomidora, człowiek dostarczy sobie 0,27 mg żelaza. Jak wsp</w:t>
      </w:r>
      <w:r w:rsidR="00190FE7">
        <w:t>ominano w rozdziale poświęconym</w:t>
      </w:r>
      <w:r>
        <w:t xml:space="preserve"> żelazu, w roślinach znajduje się żelazo niehemowe</w:t>
      </w:r>
      <w:r w:rsidR="00A030C3">
        <w:t>.</w:t>
      </w:r>
      <w:r>
        <w:t xml:space="preserve"> </w:t>
      </w:r>
      <w:r w:rsidR="00A030C3">
        <w:t>Je</w:t>
      </w:r>
      <w:r w:rsidR="00190FE7">
        <w:t>s</w:t>
      </w:r>
      <w:r w:rsidR="00A030C3">
        <w:t xml:space="preserve">t ono </w:t>
      </w:r>
      <w:r>
        <w:t>gorzej przyswajalne.</w:t>
      </w:r>
      <w:r w:rsidR="00A030C3">
        <w:t xml:space="preserve"> Wykazano, że biodostępność takiego żelaza wynosi ok. 10%</w:t>
      </w:r>
      <w:r w:rsidR="00190FE7">
        <w:t>,</w:t>
      </w:r>
      <w:r w:rsidR="00A030C3">
        <w:t xml:space="preserve"> podczas gdy biodostępność</w:t>
      </w:r>
      <w:r w:rsidR="00362FC4">
        <w:t xml:space="preserve"> żelaza hemowego wynosi ok. 30</w:t>
      </w:r>
      <w:r w:rsidR="00190FE7">
        <w:t>%. Proste obliczenia wykazują, że z</w:t>
      </w:r>
      <w:r w:rsidR="00A030C3">
        <w:t xml:space="preserve"> 0,27 mg</w:t>
      </w:r>
      <w:r w:rsidR="00F56601">
        <w:t xml:space="preserve"> pomidorowego żelaza</w:t>
      </w:r>
      <w:r w:rsidR="00A030C3">
        <w:t xml:space="preserve"> zostałoby przyswojone tylko 0,027 mg. Można powiedzieć, że jest to mało</w:t>
      </w:r>
      <w:r w:rsidR="00AB7B58">
        <w:t> [</w:t>
      </w:r>
      <w:r w:rsidR="007D32E9">
        <w:t>20</w:t>
      </w:r>
      <w:r w:rsidR="00AB7B58">
        <w:t>]</w:t>
      </w:r>
      <w:r w:rsidR="00A030C3">
        <w:t>. Dla kontrastu przyswajalność fosforu z pożywienia jest wysoka – waha się między 60 a 70%. Biodostępność wapnia jest szczególnie interesującym przypadkiem – wynosi od 10 do 40% w zależności od p</w:t>
      </w:r>
      <w:r w:rsidR="00F56601">
        <w:t>roduktu, z którego jest spożywany</w:t>
      </w:r>
      <w:r w:rsidR="00A030C3">
        <w:t xml:space="preserve"> [1</w:t>
      </w:r>
      <w:r w:rsidR="007D32E9">
        <w:t>9</w:t>
      </w:r>
      <w:r w:rsidR="00A030C3">
        <w:t>].</w:t>
      </w:r>
    </w:p>
    <w:p w14:paraId="02134BDB" w14:textId="77777777" w:rsidR="00A030C3" w:rsidRDefault="00A030C3" w:rsidP="00572864">
      <w:r>
        <w:t>Na biodostępność składnika wpływa wiele czynników</w:t>
      </w:r>
      <w:r w:rsidR="00F56601">
        <w:t>,</w:t>
      </w:r>
      <w:r>
        <w:t xml:space="preserve"> z czego najważniejsze to pochodzenie produktu, indywidualne skłonności metaboliczne organizmu i jego wiek, sposób przygotowania produktu</w:t>
      </w:r>
      <w:r w:rsidR="00910792">
        <w:t>, jego pochodzenie</w:t>
      </w:r>
      <w:r>
        <w:t xml:space="preserve"> oraz, co zostanie przedstawione bliżej, składniki współobecne w spożywanym w tym samym czasie pożywieniu.</w:t>
      </w:r>
    </w:p>
    <w:p w14:paraId="3951D1AC" w14:textId="77777777" w:rsidR="00A030C3" w:rsidRDefault="00917F69" w:rsidP="00572864">
      <w:r>
        <w:t xml:space="preserve">Tak jak przedstawia </w:t>
      </w:r>
      <w:r w:rsidR="00F56601">
        <w:t>się interakcje między lekami, wskazując, że</w:t>
      </w:r>
      <w:r>
        <w:t xml:space="preserve"> jedne mogą osłabiać działanie innych, a niektórych w ogóle nie powinno się ze sobą łączyć, to samo </w:t>
      </w:r>
      <w:r w:rsidR="00F56601">
        <w:t>dotyczy witamin i pierwiastków</w:t>
      </w:r>
      <w:r>
        <w:t>.</w:t>
      </w:r>
    </w:p>
    <w:p w14:paraId="12E58769" w14:textId="1EDED5E7" w:rsidR="00917F69" w:rsidRDefault="00CC54EE" w:rsidP="00572864">
      <w:r>
        <w:t>Na przykład stosunek wapnia do fosforu w diecie nie powinien przekraczać 1:1</w:t>
      </w:r>
      <w:r w:rsidR="004B2A3B">
        <w:t> a  stosunek sodu do potasu 1:2</w:t>
      </w:r>
      <w:r>
        <w:t xml:space="preserve">. </w:t>
      </w:r>
      <w:r w:rsidR="004B2A3B">
        <w:t>Witam</w:t>
      </w:r>
      <w:r w:rsidR="00F56601">
        <w:t>in</w:t>
      </w:r>
      <w:r w:rsidR="004B2A3B">
        <w:t xml:space="preserve">y z grupy </w:t>
      </w:r>
      <w:r w:rsidR="00F56601">
        <w:t>B</w:t>
      </w:r>
      <w:r w:rsidR="004B2A3B">
        <w:rPr>
          <w:b/>
        </w:rPr>
        <w:t xml:space="preserve"> </w:t>
      </w:r>
      <w:r w:rsidR="004B2A3B">
        <w:t xml:space="preserve">wspierają siebie nawzajem. </w:t>
      </w:r>
      <w:r>
        <w:t>Witamina C z kolei</w:t>
      </w:r>
      <w:r w:rsidR="00917F69">
        <w:t xml:space="preserve"> znakomicie poprawia przyswajalność żelaza niehemowego. Potrafi on</w:t>
      </w:r>
      <w:r w:rsidR="004B2A3B">
        <w:t>a</w:t>
      </w:r>
      <w:r w:rsidR="007D32E9">
        <w:t xml:space="preserve"> wzrosnąć nawet do 40% [21</w:t>
      </w:r>
      <w:r w:rsidR="00917F69">
        <w:t>]. Wracając do powyższego przykładu z pomidorem, gdyby spożyć go w towarzyst</w:t>
      </w:r>
      <w:r w:rsidR="00F56601">
        <w:t>wie produktu bogatego w witaminę</w:t>
      </w:r>
      <w:r w:rsidR="00917F69">
        <w:t xml:space="preserve"> C, na przykład żółtej papryki, można by przyswoić nawet 0,108 mg żelaza.</w:t>
      </w:r>
    </w:p>
    <w:p w14:paraId="0A887C0C" w14:textId="77777777" w:rsidR="00917F69" w:rsidRDefault="00917F69" w:rsidP="00572864">
      <w:r>
        <w:t>Więcej interakcji pomiędzy składnikami diety przedstawia poniższa tabela.</w:t>
      </w:r>
    </w:p>
    <w:p w14:paraId="310B94FA" w14:textId="77777777" w:rsidR="006E5528" w:rsidRDefault="006E5528" w:rsidP="006E5528">
      <w:r>
        <w:lastRenderedPageBreak/>
        <w:t>W kolumnach i wierszach wyszczególniono składniki odżywcze. Plusami i minusami oznaczono pozytywny lub negatywny wpływ spożycia składnika z danego wiersza na przyswajalność składnika z danej kolumny. Prawidłowe zrozumienie tej zależności jest ważne, ponieważ nie zawsze są to relacje symetryczne. Na przykład fosfor spożyty razem z cynkiem obniża przyswajalność cynku, ale cynk nie obniża przyswajalności fosforu.</w:t>
      </w:r>
    </w:p>
    <w:p w14:paraId="6E5ACC8E" w14:textId="30936FCF" w:rsidR="00402F36" w:rsidRDefault="006E5528" w:rsidP="007D32E9">
      <w:r>
        <w:t>Szczególnym przypadkiem jest wpływ spożycia wapnia na przyswajalność magnezu, ponieważ spożywany w niewielkich ilościach wspomaga jego przyswajalność, ale już duże ilości wapnia tę przyswajalność zaburzają.</w:t>
      </w:r>
    </w:p>
    <w:p w14:paraId="7DBB4E33" w14:textId="77777777" w:rsidR="00917F69" w:rsidRDefault="00917F69" w:rsidP="00572864"/>
    <w:p w14:paraId="2C665F85" w14:textId="77777777" w:rsidR="00917F69" w:rsidRDefault="0024444E" w:rsidP="0024444E">
      <w:pPr>
        <w:ind w:firstLine="0"/>
      </w:pPr>
      <w:r>
        <w:t>Tabela 2.</w:t>
      </w:r>
      <w:r w:rsidR="004818AE">
        <w:t>10.</w:t>
      </w:r>
    </w:p>
    <w:p w14:paraId="6E6B3593" w14:textId="49375ED4" w:rsidR="004818AE" w:rsidRDefault="00FD48BC" w:rsidP="0024444E">
      <w:pPr>
        <w:ind w:firstLine="0"/>
      </w:pPr>
      <w:r>
        <w:t xml:space="preserve">Interakcje </w:t>
      </w:r>
      <w:r w:rsidR="004818AE">
        <w:t>między</w:t>
      </w:r>
      <w:r w:rsidR="0067785F">
        <w:t xml:space="preserve"> wybranymi</w:t>
      </w:r>
      <w:r w:rsidR="004818AE">
        <w:t xml:space="preserve"> składni</w:t>
      </w:r>
      <w:r w:rsidR="00EE652A">
        <w:t>kami diety na podstawie</w:t>
      </w:r>
      <w:r>
        <w:t xml:space="preserve"> Jarosza</w:t>
      </w:r>
      <w:r w:rsidR="00EE652A">
        <w:t xml:space="preserve"> i Żłobińskiego</w:t>
      </w:r>
      <w:r w:rsidR="004818AE">
        <w:t xml:space="preserve"> [</w:t>
      </w:r>
      <w:r w:rsidR="005611E6">
        <w:t>1</w:t>
      </w:r>
      <w:r w:rsidR="007D32E9">
        <w:t>9</w:t>
      </w:r>
      <w:r>
        <w:t xml:space="preserve">, </w:t>
      </w:r>
      <w:r w:rsidR="007D32E9">
        <w:t>21</w:t>
      </w:r>
      <w:r w:rsidR="004818AE">
        <w:t>].</w:t>
      </w:r>
      <w:r w:rsidR="00B91443">
        <w:t xml:space="preserve"> </w:t>
      </w:r>
    </w:p>
    <w:tbl>
      <w:tblPr>
        <w:tblStyle w:val="Siatkatabelijasna"/>
        <w:tblW w:w="0" w:type="auto"/>
        <w:tblLayout w:type="fixed"/>
        <w:tblLook w:val="04A0" w:firstRow="1" w:lastRow="0" w:firstColumn="1" w:lastColumn="0" w:noHBand="0" w:noVBand="1"/>
      </w:tblPr>
      <w:tblGrid>
        <w:gridCol w:w="562"/>
        <w:gridCol w:w="427"/>
        <w:gridCol w:w="352"/>
        <w:gridCol w:w="498"/>
        <w:gridCol w:w="483"/>
        <w:gridCol w:w="450"/>
        <w:gridCol w:w="416"/>
        <w:gridCol w:w="450"/>
        <w:gridCol w:w="439"/>
        <w:gridCol w:w="416"/>
        <w:gridCol w:w="516"/>
        <w:gridCol w:w="529"/>
        <w:gridCol w:w="529"/>
        <w:gridCol w:w="529"/>
        <w:gridCol w:w="529"/>
        <w:gridCol w:w="529"/>
        <w:gridCol w:w="639"/>
        <w:gridCol w:w="529"/>
      </w:tblGrid>
      <w:tr w:rsidR="0099329A" w14:paraId="3CD6EFF0" w14:textId="77777777" w:rsidTr="0099329A">
        <w:tc>
          <w:tcPr>
            <w:tcW w:w="562" w:type="dxa"/>
          </w:tcPr>
          <w:p w14:paraId="21F33473" w14:textId="77777777" w:rsidR="007B5927" w:rsidRDefault="007B5927" w:rsidP="000C3523">
            <w:pPr>
              <w:ind w:firstLine="0"/>
              <w:jc w:val="center"/>
            </w:pPr>
          </w:p>
        </w:tc>
        <w:tc>
          <w:tcPr>
            <w:tcW w:w="427" w:type="dxa"/>
            <w:shd w:val="clear" w:color="auto" w:fill="auto"/>
          </w:tcPr>
          <w:p w14:paraId="0A2FF6EC" w14:textId="77777777" w:rsidR="007B5927" w:rsidRPr="000C3523" w:rsidRDefault="007B5927" w:rsidP="000C3523">
            <w:pPr>
              <w:ind w:firstLine="0"/>
              <w:jc w:val="center"/>
              <w:rPr>
                <w:sz w:val="18"/>
                <w:szCs w:val="18"/>
              </w:rPr>
            </w:pPr>
            <w:r w:rsidRPr="000C3523">
              <w:rPr>
                <w:sz w:val="18"/>
                <w:szCs w:val="18"/>
              </w:rPr>
              <w:t>Z</w:t>
            </w:r>
            <w:r w:rsidR="000C3523" w:rsidRPr="000C3523">
              <w:rPr>
                <w:sz w:val="18"/>
                <w:szCs w:val="18"/>
              </w:rPr>
              <w:t>n</w:t>
            </w:r>
          </w:p>
        </w:tc>
        <w:tc>
          <w:tcPr>
            <w:tcW w:w="352" w:type="dxa"/>
            <w:shd w:val="clear" w:color="auto" w:fill="auto"/>
          </w:tcPr>
          <w:p w14:paraId="6D2078B9" w14:textId="77777777" w:rsidR="007B5927" w:rsidRPr="007B5927" w:rsidRDefault="007B5927" w:rsidP="000C3523">
            <w:pPr>
              <w:ind w:firstLine="0"/>
              <w:jc w:val="center"/>
              <w:rPr>
                <w:sz w:val="20"/>
                <w:szCs w:val="20"/>
              </w:rPr>
            </w:pPr>
            <w:r w:rsidRPr="007B5927">
              <w:rPr>
                <w:sz w:val="20"/>
                <w:szCs w:val="20"/>
              </w:rPr>
              <w:t>P</w:t>
            </w:r>
          </w:p>
        </w:tc>
        <w:tc>
          <w:tcPr>
            <w:tcW w:w="498" w:type="dxa"/>
            <w:shd w:val="clear" w:color="auto" w:fill="auto"/>
          </w:tcPr>
          <w:p w14:paraId="11C44BDE" w14:textId="77777777" w:rsidR="007B5927" w:rsidRPr="007B5927" w:rsidRDefault="007B5927" w:rsidP="000C3523">
            <w:pPr>
              <w:ind w:firstLine="0"/>
              <w:jc w:val="center"/>
              <w:rPr>
                <w:sz w:val="20"/>
                <w:szCs w:val="20"/>
              </w:rPr>
            </w:pPr>
            <w:r w:rsidRPr="007B5927">
              <w:rPr>
                <w:sz w:val="20"/>
                <w:szCs w:val="20"/>
              </w:rPr>
              <w:t>Mg</w:t>
            </w:r>
          </w:p>
        </w:tc>
        <w:tc>
          <w:tcPr>
            <w:tcW w:w="483" w:type="dxa"/>
            <w:shd w:val="clear" w:color="auto" w:fill="auto"/>
          </w:tcPr>
          <w:p w14:paraId="329F4476" w14:textId="77777777" w:rsidR="007B5927" w:rsidRPr="007B5927" w:rsidRDefault="007B5927" w:rsidP="000C3523">
            <w:pPr>
              <w:ind w:firstLine="0"/>
              <w:jc w:val="center"/>
              <w:rPr>
                <w:sz w:val="20"/>
                <w:szCs w:val="20"/>
              </w:rPr>
            </w:pPr>
            <w:r w:rsidRPr="007B5927">
              <w:rPr>
                <w:sz w:val="20"/>
                <w:szCs w:val="20"/>
              </w:rPr>
              <w:t>Ma</w:t>
            </w:r>
          </w:p>
        </w:tc>
        <w:tc>
          <w:tcPr>
            <w:tcW w:w="450" w:type="dxa"/>
            <w:shd w:val="clear" w:color="auto" w:fill="auto"/>
          </w:tcPr>
          <w:p w14:paraId="23124147" w14:textId="77777777" w:rsidR="007B5927" w:rsidRPr="007B5927" w:rsidRDefault="007B5927" w:rsidP="000C3523">
            <w:pPr>
              <w:ind w:firstLine="0"/>
              <w:jc w:val="center"/>
              <w:rPr>
                <w:sz w:val="20"/>
                <w:szCs w:val="20"/>
              </w:rPr>
            </w:pPr>
            <w:r w:rsidRPr="007B5927">
              <w:rPr>
                <w:sz w:val="20"/>
                <w:szCs w:val="20"/>
              </w:rPr>
              <w:t>Cu</w:t>
            </w:r>
          </w:p>
        </w:tc>
        <w:tc>
          <w:tcPr>
            <w:tcW w:w="416" w:type="dxa"/>
            <w:shd w:val="clear" w:color="auto" w:fill="auto"/>
          </w:tcPr>
          <w:p w14:paraId="0E5F158A" w14:textId="77777777" w:rsidR="007B5927" w:rsidRPr="007B5927" w:rsidRDefault="007B5927" w:rsidP="000C3523">
            <w:pPr>
              <w:ind w:firstLine="0"/>
              <w:jc w:val="center"/>
              <w:rPr>
                <w:sz w:val="20"/>
                <w:szCs w:val="20"/>
              </w:rPr>
            </w:pPr>
            <w:r w:rsidRPr="007B5927">
              <w:rPr>
                <w:sz w:val="20"/>
                <w:szCs w:val="20"/>
              </w:rPr>
              <w:t>Se</w:t>
            </w:r>
          </w:p>
        </w:tc>
        <w:tc>
          <w:tcPr>
            <w:tcW w:w="450" w:type="dxa"/>
            <w:shd w:val="clear" w:color="auto" w:fill="auto"/>
          </w:tcPr>
          <w:p w14:paraId="70CA1351" w14:textId="77777777" w:rsidR="007B5927" w:rsidRPr="007B5927" w:rsidRDefault="007B5927" w:rsidP="000C3523">
            <w:pPr>
              <w:ind w:firstLine="0"/>
              <w:jc w:val="center"/>
              <w:rPr>
                <w:sz w:val="20"/>
                <w:szCs w:val="20"/>
              </w:rPr>
            </w:pPr>
            <w:r w:rsidRPr="007B5927">
              <w:rPr>
                <w:sz w:val="20"/>
                <w:szCs w:val="20"/>
              </w:rPr>
              <w:t>Na</w:t>
            </w:r>
          </w:p>
        </w:tc>
        <w:tc>
          <w:tcPr>
            <w:tcW w:w="439" w:type="dxa"/>
            <w:shd w:val="clear" w:color="auto" w:fill="auto"/>
          </w:tcPr>
          <w:p w14:paraId="1353EF82" w14:textId="77777777" w:rsidR="007B5927" w:rsidRPr="007B5927" w:rsidRDefault="007B5927" w:rsidP="000C3523">
            <w:pPr>
              <w:ind w:firstLine="0"/>
              <w:jc w:val="center"/>
              <w:rPr>
                <w:sz w:val="20"/>
                <w:szCs w:val="20"/>
              </w:rPr>
            </w:pPr>
            <w:r w:rsidRPr="007B5927">
              <w:rPr>
                <w:sz w:val="20"/>
                <w:szCs w:val="20"/>
              </w:rPr>
              <w:t>Ca</w:t>
            </w:r>
          </w:p>
        </w:tc>
        <w:tc>
          <w:tcPr>
            <w:tcW w:w="416" w:type="dxa"/>
            <w:shd w:val="clear" w:color="auto" w:fill="auto"/>
          </w:tcPr>
          <w:p w14:paraId="1618030E" w14:textId="77777777" w:rsidR="007B5927" w:rsidRPr="007B5927" w:rsidRDefault="007B5927" w:rsidP="000C3523">
            <w:pPr>
              <w:ind w:firstLine="0"/>
              <w:jc w:val="center"/>
              <w:rPr>
                <w:sz w:val="20"/>
                <w:szCs w:val="20"/>
              </w:rPr>
            </w:pPr>
            <w:r w:rsidRPr="007B5927">
              <w:rPr>
                <w:sz w:val="20"/>
                <w:szCs w:val="20"/>
              </w:rPr>
              <w:t>Fe</w:t>
            </w:r>
          </w:p>
        </w:tc>
        <w:tc>
          <w:tcPr>
            <w:tcW w:w="516" w:type="dxa"/>
            <w:shd w:val="clear" w:color="auto" w:fill="auto"/>
          </w:tcPr>
          <w:p w14:paraId="3239E5BC" w14:textId="77777777" w:rsidR="007B5927" w:rsidRPr="000C3523" w:rsidRDefault="007B5927" w:rsidP="000C3523">
            <w:pPr>
              <w:ind w:firstLine="0"/>
              <w:jc w:val="center"/>
              <w:rPr>
                <w:b/>
                <w:sz w:val="20"/>
                <w:szCs w:val="20"/>
              </w:rPr>
            </w:pPr>
            <w:r w:rsidRPr="000C3523">
              <w:rPr>
                <w:b/>
                <w:sz w:val="20"/>
                <w:szCs w:val="20"/>
              </w:rPr>
              <w:t>A</w:t>
            </w:r>
          </w:p>
        </w:tc>
        <w:tc>
          <w:tcPr>
            <w:tcW w:w="529" w:type="dxa"/>
            <w:shd w:val="clear" w:color="auto" w:fill="auto"/>
          </w:tcPr>
          <w:p w14:paraId="722F393B" w14:textId="77777777" w:rsidR="007B5927" w:rsidRPr="000C3523" w:rsidRDefault="007B5927" w:rsidP="000C3523">
            <w:pPr>
              <w:ind w:firstLine="0"/>
              <w:jc w:val="center"/>
              <w:rPr>
                <w:b/>
                <w:sz w:val="20"/>
                <w:szCs w:val="20"/>
                <w:vertAlign w:val="subscript"/>
              </w:rPr>
            </w:pPr>
            <w:r w:rsidRPr="000C3523">
              <w:rPr>
                <w:b/>
                <w:sz w:val="20"/>
                <w:szCs w:val="20"/>
              </w:rPr>
              <w:t>B</w:t>
            </w:r>
            <w:r w:rsidRPr="000C3523">
              <w:rPr>
                <w:b/>
                <w:sz w:val="20"/>
                <w:szCs w:val="20"/>
                <w:vertAlign w:val="subscript"/>
              </w:rPr>
              <w:t>1</w:t>
            </w:r>
          </w:p>
        </w:tc>
        <w:tc>
          <w:tcPr>
            <w:tcW w:w="529" w:type="dxa"/>
            <w:shd w:val="clear" w:color="auto" w:fill="auto"/>
          </w:tcPr>
          <w:p w14:paraId="18B387C5"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6</w:t>
            </w:r>
          </w:p>
        </w:tc>
        <w:tc>
          <w:tcPr>
            <w:tcW w:w="529" w:type="dxa"/>
            <w:shd w:val="clear" w:color="auto" w:fill="auto"/>
          </w:tcPr>
          <w:p w14:paraId="3A6C4372"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9</w:t>
            </w:r>
          </w:p>
        </w:tc>
        <w:tc>
          <w:tcPr>
            <w:tcW w:w="529" w:type="dxa"/>
            <w:shd w:val="clear" w:color="auto" w:fill="auto"/>
          </w:tcPr>
          <w:p w14:paraId="66642CB3" w14:textId="77777777" w:rsidR="007B5927" w:rsidRPr="000C3523" w:rsidRDefault="007B5927" w:rsidP="000C3523">
            <w:pPr>
              <w:ind w:firstLine="0"/>
              <w:jc w:val="center"/>
              <w:rPr>
                <w:b/>
                <w:sz w:val="20"/>
                <w:szCs w:val="20"/>
              </w:rPr>
            </w:pPr>
            <w:r w:rsidRPr="000C3523">
              <w:rPr>
                <w:b/>
                <w:sz w:val="20"/>
                <w:szCs w:val="20"/>
              </w:rPr>
              <w:t>B</w:t>
            </w:r>
            <w:r w:rsidRPr="000C3523">
              <w:rPr>
                <w:b/>
                <w:sz w:val="20"/>
                <w:szCs w:val="20"/>
                <w:vertAlign w:val="subscript"/>
              </w:rPr>
              <w:t>12</w:t>
            </w:r>
          </w:p>
        </w:tc>
        <w:tc>
          <w:tcPr>
            <w:tcW w:w="529" w:type="dxa"/>
            <w:shd w:val="clear" w:color="auto" w:fill="auto"/>
          </w:tcPr>
          <w:p w14:paraId="2C13C963" w14:textId="77777777" w:rsidR="007B5927" w:rsidRPr="000C3523" w:rsidRDefault="007B5927" w:rsidP="000C3523">
            <w:pPr>
              <w:ind w:firstLine="0"/>
              <w:jc w:val="center"/>
              <w:rPr>
                <w:b/>
                <w:sz w:val="20"/>
                <w:szCs w:val="20"/>
              </w:rPr>
            </w:pPr>
            <w:r w:rsidRPr="000C3523">
              <w:rPr>
                <w:b/>
                <w:sz w:val="20"/>
                <w:szCs w:val="20"/>
              </w:rPr>
              <w:t>C</w:t>
            </w:r>
          </w:p>
        </w:tc>
        <w:tc>
          <w:tcPr>
            <w:tcW w:w="639" w:type="dxa"/>
            <w:shd w:val="clear" w:color="auto" w:fill="auto"/>
          </w:tcPr>
          <w:p w14:paraId="0E21A632" w14:textId="77777777" w:rsidR="007B5927" w:rsidRPr="000C3523" w:rsidRDefault="007B5927" w:rsidP="000C3523">
            <w:pPr>
              <w:ind w:firstLine="0"/>
              <w:jc w:val="center"/>
              <w:rPr>
                <w:b/>
                <w:sz w:val="20"/>
                <w:szCs w:val="20"/>
              </w:rPr>
            </w:pPr>
            <w:r w:rsidRPr="000C3523">
              <w:rPr>
                <w:b/>
                <w:sz w:val="20"/>
                <w:szCs w:val="20"/>
              </w:rPr>
              <w:t>E</w:t>
            </w:r>
          </w:p>
        </w:tc>
        <w:tc>
          <w:tcPr>
            <w:tcW w:w="529" w:type="dxa"/>
            <w:shd w:val="clear" w:color="auto" w:fill="auto"/>
          </w:tcPr>
          <w:p w14:paraId="3BF18DBA" w14:textId="77777777" w:rsidR="007B5927" w:rsidRPr="000C3523" w:rsidRDefault="007B5927" w:rsidP="000C3523">
            <w:pPr>
              <w:ind w:firstLine="0"/>
              <w:jc w:val="center"/>
              <w:rPr>
                <w:b/>
                <w:sz w:val="20"/>
                <w:szCs w:val="20"/>
              </w:rPr>
            </w:pPr>
            <w:r w:rsidRPr="000C3523">
              <w:rPr>
                <w:b/>
                <w:sz w:val="20"/>
                <w:szCs w:val="20"/>
              </w:rPr>
              <w:t>K</w:t>
            </w:r>
          </w:p>
        </w:tc>
      </w:tr>
      <w:tr w:rsidR="0099329A" w14:paraId="37C97FF2" w14:textId="77777777" w:rsidTr="0099329A">
        <w:tc>
          <w:tcPr>
            <w:tcW w:w="562" w:type="dxa"/>
          </w:tcPr>
          <w:p w14:paraId="1CBF9C16" w14:textId="77777777" w:rsidR="007B5927" w:rsidRDefault="007B5927" w:rsidP="000C3523">
            <w:pPr>
              <w:ind w:firstLine="0"/>
              <w:jc w:val="center"/>
            </w:pPr>
            <w:r>
              <w:t>Zn</w:t>
            </w:r>
          </w:p>
        </w:tc>
        <w:tc>
          <w:tcPr>
            <w:tcW w:w="427" w:type="dxa"/>
          </w:tcPr>
          <w:p w14:paraId="7DD3BFEB" w14:textId="77777777" w:rsidR="007B5927" w:rsidRDefault="007B5927" w:rsidP="000C3523">
            <w:pPr>
              <w:ind w:firstLine="0"/>
              <w:jc w:val="center"/>
            </w:pPr>
          </w:p>
        </w:tc>
        <w:tc>
          <w:tcPr>
            <w:tcW w:w="352" w:type="dxa"/>
          </w:tcPr>
          <w:p w14:paraId="3F76A8F6" w14:textId="77777777" w:rsidR="007B5927" w:rsidRDefault="007B5927" w:rsidP="000C3523">
            <w:pPr>
              <w:ind w:firstLine="0"/>
              <w:jc w:val="center"/>
            </w:pPr>
          </w:p>
        </w:tc>
        <w:tc>
          <w:tcPr>
            <w:tcW w:w="498" w:type="dxa"/>
          </w:tcPr>
          <w:p w14:paraId="463CB252" w14:textId="77777777" w:rsidR="007B5927" w:rsidRDefault="007B5927" w:rsidP="000C3523">
            <w:pPr>
              <w:ind w:firstLine="0"/>
              <w:jc w:val="center"/>
            </w:pPr>
          </w:p>
        </w:tc>
        <w:tc>
          <w:tcPr>
            <w:tcW w:w="483" w:type="dxa"/>
          </w:tcPr>
          <w:p w14:paraId="2191BC2C" w14:textId="77777777" w:rsidR="007B5927" w:rsidRDefault="007B5927" w:rsidP="000C3523">
            <w:pPr>
              <w:ind w:firstLine="0"/>
              <w:jc w:val="center"/>
            </w:pPr>
          </w:p>
        </w:tc>
        <w:tc>
          <w:tcPr>
            <w:tcW w:w="450" w:type="dxa"/>
          </w:tcPr>
          <w:p w14:paraId="6EECA94A" w14:textId="77777777" w:rsidR="007B5927" w:rsidRDefault="007B5927" w:rsidP="000C3523">
            <w:pPr>
              <w:ind w:firstLine="0"/>
              <w:jc w:val="center"/>
            </w:pPr>
            <w:r>
              <w:t>-</w:t>
            </w:r>
          </w:p>
        </w:tc>
        <w:tc>
          <w:tcPr>
            <w:tcW w:w="416" w:type="dxa"/>
          </w:tcPr>
          <w:p w14:paraId="08277CC3" w14:textId="77777777" w:rsidR="007B5927" w:rsidRDefault="007B5927" w:rsidP="000C3523">
            <w:pPr>
              <w:ind w:firstLine="0"/>
              <w:jc w:val="center"/>
            </w:pPr>
          </w:p>
        </w:tc>
        <w:tc>
          <w:tcPr>
            <w:tcW w:w="450" w:type="dxa"/>
          </w:tcPr>
          <w:p w14:paraId="6DEA087F" w14:textId="77777777" w:rsidR="007B5927" w:rsidRDefault="007B5927" w:rsidP="000C3523">
            <w:pPr>
              <w:ind w:firstLine="0"/>
              <w:jc w:val="center"/>
            </w:pPr>
          </w:p>
        </w:tc>
        <w:tc>
          <w:tcPr>
            <w:tcW w:w="439" w:type="dxa"/>
          </w:tcPr>
          <w:p w14:paraId="4654F12A" w14:textId="77777777" w:rsidR="007B5927" w:rsidRDefault="007B5927" w:rsidP="000C3523">
            <w:pPr>
              <w:ind w:firstLine="0"/>
              <w:jc w:val="center"/>
            </w:pPr>
          </w:p>
        </w:tc>
        <w:tc>
          <w:tcPr>
            <w:tcW w:w="416" w:type="dxa"/>
          </w:tcPr>
          <w:p w14:paraId="43B4AA01" w14:textId="77777777" w:rsidR="007B5927" w:rsidRDefault="007B5927" w:rsidP="000C3523">
            <w:pPr>
              <w:ind w:firstLine="0"/>
              <w:jc w:val="center"/>
            </w:pPr>
            <w:r>
              <w:t>-</w:t>
            </w:r>
          </w:p>
        </w:tc>
        <w:tc>
          <w:tcPr>
            <w:tcW w:w="516" w:type="dxa"/>
          </w:tcPr>
          <w:p w14:paraId="04EAC8BA" w14:textId="77777777" w:rsidR="007B5927" w:rsidRDefault="007B5927" w:rsidP="000C3523">
            <w:pPr>
              <w:ind w:firstLine="0"/>
              <w:jc w:val="center"/>
            </w:pPr>
            <w:r>
              <w:t>+</w:t>
            </w:r>
          </w:p>
        </w:tc>
        <w:tc>
          <w:tcPr>
            <w:tcW w:w="529" w:type="dxa"/>
          </w:tcPr>
          <w:p w14:paraId="3E232B50" w14:textId="77777777" w:rsidR="007B5927" w:rsidRDefault="007B5927" w:rsidP="000C3523">
            <w:pPr>
              <w:ind w:firstLine="0"/>
              <w:jc w:val="center"/>
            </w:pPr>
          </w:p>
        </w:tc>
        <w:tc>
          <w:tcPr>
            <w:tcW w:w="529" w:type="dxa"/>
          </w:tcPr>
          <w:p w14:paraId="66416830" w14:textId="77777777" w:rsidR="007B5927" w:rsidRDefault="007B5927" w:rsidP="000C3523">
            <w:pPr>
              <w:ind w:firstLine="0"/>
              <w:jc w:val="center"/>
            </w:pPr>
          </w:p>
        </w:tc>
        <w:tc>
          <w:tcPr>
            <w:tcW w:w="529" w:type="dxa"/>
          </w:tcPr>
          <w:p w14:paraId="7646E841" w14:textId="77777777" w:rsidR="007B5927" w:rsidRDefault="007B5927" w:rsidP="000C3523">
            <w:pPr>
              <w:ind w:firstLine="0"/>
              <w:jc w:val="center"/>
            </w:pPr>
          </w:p>
        </w:tc>
        <w:tc>
          <w:tcPr>
            <w:tcW w:w="529" w:type="dxa"/>
          </w:tcPr>
          <w:p w14:paraId="1948F842" w14:textId="77777777" w:rsidR="007B5927" w:rsidRDefault="007B5927" w:rsidP="000C3523">
            <w:pPr>
              <w:ind w:firstLine="0"/>
              <w:jc w:val="center"/>
            </w:pPr>
          </w:p>
        </w:tc>
        <w:tc>
          <w:tcPr>
            <w:tcW w:w="529" w:type="dxa"/>
          </w:tcPr>
          <w:p w14:paraId="1F68AC28" w14:textId="77777777" w:rsidR="007B5927" w:rsidRDefault="007B5927" w:rsidP="000C3523">
            <w:pPr>
              <w:ind w:firstLine="0"/>
              <w:jc w:val="center"/>
            </w:pPr>
          </w:p>
        </w:tc>
        <w:tc>
          <w:tcPr>
            <w:tcW w:w="639" w:type="dxa"/>
          </w:tcPr>
          <w:p w14:paraId="0DA14C82" w14:textId="77777777" w:rsidR="007B5927" w:rsidRDefault="007B5927" w:rsidP="000C3523">
            <w:pPr>
              <w:ind w:firstLine="0"/>
              <w:jc w:val="center"/>
            </w:pPr>
          </w:p>
        </w:tc>
        <w:tc>
          <w:tcPr>
            <w:tcW w:w="529" w:type="dxa"/>
          </w:tcPr>
          <w:p w14:paraId="0000BFC4" w14:textId="77777777" w:rsidR="007B5927" w:rsidRDefault="007B5927" w:rsidP="000C3523">
            <w:pPr>
              <w:ind w:firstLine="0"/>
              <w:jc w:val="center"/>
            </w:pPr>
          </w:p>
        </w:tc>
      </w:tr>
      <w:tr w:rsidR="0099329A" w14:paraId="7D7D3821" w14:textId="77777777" w:rsidTr="0099329A">
        <w:tc>
          <w:tcPr>
            <w:tcW w:w="562" w:type="dxa"/>
          </w:tcPr>
          <w:p w14:paraId="483E342B" w14:textId="77777777" w:rsidR="007B5927" w:rsidRDefault="007B5927" w:rsidP="000C3523">
            <w:pPr>
              <w:ind w:firstLine="0"/>
              <w:jc w:val="center"/>
            </w:pPr>
            <w:r>
              <w:t>P</w:t>
            </w:r>
          </w:p>
        </w:tc>
        <w:tc>
          <w:tcPr>
            <w:tcW w:w="427" w:type="dxa"/>
          </w:tcPr>
          <w:p w14:paraId="1564214D" w14:textId="77777777" w:rsidR="007B5927" w:rsidRDefault="007B5927" w:rsidP="000C3523">
            <w:pPr>
              <w:ind w:firstLine="0"/>
              <w:jc w:val="center"/>
            </w:pPr>
            <w:r>
              <w:t>-</w:t>
            </w:r>
          </w:p>
        </w:tc>
        <w:tc>
          <w:tcPr>
            <w:tcW w:w="352" w:type="dxa"/>
          </w:tcPr>
          <w:p w14:paraId="3D5E4BFB" w14:textId="77777777" w:rsidR="007B5927" w:rsidRDefault="007B5927" w:rsidP="000C3523">
            <w:pPr>
              <w:ind w:firstLine="0"/>
              <w:jc w:val="center"/>
            </w:pPr>
          </w:p>
        </w:tc>
        <w:tc>
          <w:tcPr>
            <w:tcW w:w="498" w:type="dxa"/>
          </w:tcPr>
          <w:p w14:paraId="6595C12F" w14:textId="77777777" w:rsidR="007B5927" w:rsidRDefault="007B5927" w:rsidP="000C3523">
            <w:pPr>
              <w:ind w:firstLine="0"/>
              <w:jc w:val="center"/>
            </w:pPr>
            <w:r>
              <w:t>-</w:t>
            </w:r>
          </w:p>
        </w:tc>
        <w:tc>
          <w:tcPr>
            <w:tcW w:w="483" w:type="dxa"/>
          </w:tcPr>
          <w:p w14:paraId="3D212295" w14:textId="77777777" w:rsidR="007B5927" w:rsidRDefault="007B5927" w:rsidP="000C3523">
            <w:pPr>
              <w:ind w:firstLine="0"/>
              <w:jc w:val="center"/>
            </w:pPr>
          </w:p>
        </w:tc>
        <w:tc>
          <w:tcPr>
            <w:tcW w:w="450" w:type="dxa"/>
          </w:tcPr>
          <w:p w14:paraId="3B38874B" w14:textId="77777777" w:rsidR="007B5927" w:rsidRDefault="007B5927" w:rsidP="000C3523">
            <w:pPr>
              <w:ind w:firstLine="0"/>
              <w:jc w:val="center"/>
            </w:pPr>
            <w:r>
              <w:t>-</w:t>
            </w:r>
          </w:p>
        </w:tc>
        <w:tc>
          <w:tcPr>
            <w:tcW w:w="416" w:type="dxa"/>
          </w:tcPr>
          <w:p w14:paraId="02AB27EF" w14:textId="77777777" w:rsidR="007B5927" w:rsidRDefault="007B5927" w:rsidP="000C3523">
            <w:pPr>
              <w:ind w:firstLine="0"/>
              <w:jc w:val="center"/>
            </w:pPr>
          </w:p>
        </w:tc>
        <w:tc>
          <w:tcPr>
            <w:tcW w:w="450" w:type="dxa"/>
          </w:tcPr>
          <w:p w14:paraId="7B27AD93" w14:textId="77777777" w:rsidR="007B5927" w:rsidRDefault="007B5927" w:rsidP="000C3523">
            <w:pPr>
              <w:ind w:firstLine="0"/>
              <w:jc w:val="center"/>
            </w:pPr>
          </w:p>
        </w:tc>
        <w:tc>
          <w:tcPr>
            <w:tcW w:w="439" w:type="dxa"/>
          </w:tcPr>
          <w:p w14:paraId="3C3AD19F" w14:textId="77777777" w:rsidR="007B5927" w:rsidRDefault="007B5927" w:rsidP="000C3523">
            <w:pPr>
              <w:ind w:firstLine="0"/>
              <w:jc w:val="center"/>
            </w:pPr>
            <w:r>
              <w:t>-</w:t>
            </w:r>
          </w:p>
        </w:tc>
        <w:tc>
          <w:tcPr>
            <w:tcW w:w="416" w:type="dxa"/>
          </w:tcPr>
          <w:p w14:paraId="37889CD9" w14:textId="77777777" w:rsidR="007B5927" w:rsidRDefault="007B5927" w:rsidP="000C3523">
            <w:pPr>
              <w:ind w:firstLine="0"/>
              <w:jc w:val="center"/>
            </w:pPr>
            <w:r>
              <w:t>-</w:t>
            </w:r>
          </w:p>
        </w:tc>
        <w:tc>
          <w:tcPr>
            <w:tcW w:w="516" w:type="dxa"/>
          </w:tcPr>
          <w:p w14:paraId="0EF613BE" w14:textId="77777777" w:rsidR="007B5927" w:rsidRDefault="007B5927" w:rsidP="000C3523">
            <w:pPr>
              <w:ind w:firstLine="0"/>
              <w:jc w:val="center"/>
            </w:pPr>
          </w:p>
        </w:tc>
        <w:tc>
          <w:tcPr>
            <w:tcW w:w="529" w:type="dxa"/>
          </w:tcPr>
          <w:p w14:paraId="11600A83" w14:textId="77777777" w:rsidR="007B5927" w:rsidRDefault="007B5927" w:rsidP="000C3523">
            <w:pPr>
              <w:ind w:firstLine="0"/>
              <w:jc w:val="center"/>
            </w:pPr>
          </w:p>
        </w:tc>
        <w:tc>
          <w:tcPr>
            <w:tcW w:w="529" w:type="dxa"/>
          </w:tcPr>
          <w:p w14:paraId="2C7FF6B1" w14:textId="77777777" w:rsidR="007B5927" w:rsidRDefault="007B5927" w:rsidP="000C3523">
            <w:pPr>
              <w:ind w:firstLine="0"/>
              <w:jc w:val="center"/>
            </w:pPr>
          </w:p>
        </w:tc>
        <w:tc>
          <w:tcPr>
            <w:tcW w:w="529" w:type="dxa"/>
          </w:tcPr>
          <w:p w14:paraId="4427B97F" w14:textId="77777777" w:rsidR="007B5927" w:rsidRDefault="007B5927" w:rsidP="000C3523">
            <w:pPr>
              <w:ind w:firstLine="0"/>
              <w:jc w:val="center"/>
            </w:pPr>
          </w:p>
        </w:tc>
        <w:tc>
          <w:tcPr>
            <w:tcW w:w="529" w:type="dxa"/>
          </w:tcPr>
          <w:p w14:paraId="430404C5" w14:textId="77777777" w:rsidR="007B5927" w:rsidRDefault="007B5927" w:rsidP="000C3523">
            <w:pPr>
              <w:ind w:firstLine="0"/>
              <w:jc w:val="center"/>
            </w:pPr>
          </w:p>
        </w:tc>
        <w:tc>
          <w:tcPr>
            <w:tcW w:w="529" w:type="dxa"/>
          </w:tcPr>
          <w:p w14:paraId="0C37C5EC" w14:textId="77777777" w:rsidR="007B5927" w:rsidRDefault="007B5927" w:rsidP="000C3523">
            <w:pPr>
              <w:ind w:firstLine="0"/>
              <w:jc w:val="center"/>
            </w:pPr>
          </w:p>
        </w:tc>
        <w:tc>
          <w:tcPr>
            <w:tcW w:w="639" w:type="dxa"/>
          </w:tcPr>
          <w:p w14:paraId="52B0A5BB" w14:textId="77777777" w:rsidR="007B5927" w:rsidRDefault="007B5927" w:rsidP="000C3523">
            <w:pPr>
              <w:ind w:firstLine="0"/>
              <w:jc w:val="center"/>
            </w:pPr>
          </w:p>
        </w:tc>
        <w:tc>
          <w:tcPr>
            <w:tcW w:w="529" w:type="dxa"/>
          </w:tcPr>
          <w:p w14:paraId="5DD2DD36" w14:textId="77777777" w:rsidR="007B5927" w:rsidRDefault="007B5927" w:rsidP="000C3523">
            <w:pPr>
              <w:ind w:firstLine="0"/>
              <w:jc w:val="center"/>
            </w:pPr>
          </w:p>
        </w:tc>
      </w:tr>
      <w:tr w:rsidR="0099329A" w14:paraId="63884B7F" w14:textId="77777777" w:rsidTr="0099329A">
        <w:tc>
          <w:tcPr>
            <w:tcW w:w="562" w:type="dxa"/>
          </w:tcPr>
          <w:p w14:paraId="47DF502F" w14:textId="77777777" w:rsidR="007B5927" w:rsidRDefault="007B5927" w:rsidP="000C3523">
            <w:pPr>
              <w:ind w:firstLine="0"/>
              <w:jc w:val="center"/>
            </w:pPr>
            <w:r>
              <w:t>Mg</w:t>
            </w:r>
          </w:p>
        </w:tc>
        <w:tc>
          <w:tcPr>
            <w:tcW w:w="427" w:type="dxa"/>
          </w:tcPr>
          <w:p w14:paraId="5D140133" w14:textId="77777777" w:rsidR="007B5927" w:rsidRDefault="007B5927" w:rsidP="000C3523">
            <w:pPr>
              <w:ind w:firstLine="0"/>
              <w:jc w:val="center"/>
            </w:pPr>
          </w:p>
        </w:tc>
        <w:tc>
          <w:tcPr>
            <w:tcW w:w="352" w:type="dxa"/>
          </w:tcPr>
          <w:p w14:paraId="637EF178" w14:textId="77777777" w:rsidR="007B5927" w:rsidRDefault="007B5927" w:rsidP="000C3523">
            <w:pPr>
              <w:ind w:firstLine="0"/>
              <w:jc w:val="center"/>
            </w:pPr>
          </w:p>
        </w:tc>
        <w:tc>
          <w:tcPr>
            <w:tcW w:w="498" w:type="dxa"/>
          </w:tcPr>
          <w:p w14:paraId="180270AC" w14:textId="77777777" w:rsidR="007B5927" w:rsidRDefault="007B5927" w:rsidP="000C3523">
            <w:pPr>
              <w:ind w:firstLine="0"/>
              <w:jc w:val="center"/>
            </w:pPr>
          </w:p>
        </w:tc>
        <w:tc>
          <w:tcPr>
            <w:tcW w:w="483" w:type="dxa"/>
          </w:tcPr>
          <w:p w14:paraId="30A9356D" w14:textId="77777777" w:rsidR="007B5927" w:rsidRDefault="007B5927" w:rsidP="000C3523">
            <w:pPr>
              <w:ind w:firstLine="0"/>
              <w:jc w:val="center"/>
            </w:pPr>
          </w:p>
        </w:tc>
        <w:tc>
          <w:tcPr>
            <w:tcW w:w="450" w:type="dxa"/>
          </w:tcPr>
          <w:p w14:paraId="66736040" w14:textId="77777777" w:rsidR="007B5927" w:rsidRDefault="007B5927" w:rsidP="000C3523">
            <w:pPr>
              <w:ind w:firstLine="0"/>
              <w:jc w:val="center"/>
            </w:pPr>
          </w:p>
        </w:tc>
        <w:tc>
          <w:tcPr>
            <w:tcW w:w="416" w:type="dxa"/>
          </w:tcPr>
          <w:p w14:paraId="7340664A" w14:textId="77777777" w:rsidR="007B5927" w:rsidRDefault="007B5927" w:rsidP="000C3523">
            <w:pPr>
              <w:ind w:firstLine="0"/>
              <w:jc w:val="center"/>
            </w:pPr>
          </w:p>
        </w:tc>
        <w:tc>
          <w:tcPr>
            <w:tcW w:w="450" w:type="dxa"/>
          </w:tcPr>
          <w:p w14:paraId="08A12C6F" w14:textId="77777777" w:rsidR="007B5927" w:rsidRDefault="007B5927" w:rsidP="000C3523">
            <w:pPr>
              <w:ind w:firstLine="0"/>
              <w:jc w:val="center"/>
            </w:pPr>
          </w:p>
        </w:tc>
        <w:tc>
          <w:tcPr>
            <w:tcW w:w="439" w:type="dxa"/>
          </w:tcPr>
          <w:p w14:paraId="2A324211" w14:textId="77777777" w:rsidR="007B5927" w:rsidRDefault="007B5927" w:rsidP="000C3523">
            <w:pPr>
              <w:ind w:firstLine="0"/>
              <w:jc w:val="center"/>
            </w:pPr>
            <w:r>
              <w:t>+</w:t>
            </w:r>
          </w:p>
        </w:tc>
        <w:tc>
          <w:tcPr>
            <w:tcW w:w="416" w:type="dxa"/>
          </w:tcPr>
          <w:p w14:paraId="651D524D" w14:textId="77777777" w:rsidR="007B5927" w:rsidRDefault="007B5927" w:rsidP="000C3523">
            <w:pPr>
              <w:ind w:firstLine="0"/>
              <w:jc w:val="center"/>
            </w:pPr>
          </w:p>
        </w:tc>
        <w:tc>
          <w:tcPr>
            <w:tcW w:w="516" w:type="dxa"/>
          </w:tcPr>
          <w:p w14:paraId="30EB42CB" w14:textId="77777777" w:rsidR="007B5927" w:rsidRDefault="007B5927" w:rsidP="000C3523">
            <w:pPr>
              <w:ind w:firstLine="0"/>
              <w:jc w:val="center"/>
            </w:pPr>
          </w:p>
        </w:tc>
        <w:tc>
          <w:tcPr>
            <w:tcW w:w="529" w:type="dxa"/>
          </w:tcPr>
          <w:p w14:paraId="4C6E3206" w14:textId="77777777" w:rsidR="007B5927" w:rsidRDefault="007B5927" w:rsidP="000C3523">
            <w:pPr>
              <w:ind w:firstLine="0"/>
              <w:jc w:val="center"/>
            </w:pPr>
            <w:r>
              <w:t>+</w:t>
            </w:r>
          </w:p>
        </w:tc>
        <w:tc>
          <w:tcPr>
            <w:tcW w:w="529" w:type="dxa"/>
          </w:tcPr>
          <w:p w14:paraId="3A81E693" w14:textId="77777777" w:rsidR="007B5927" w:rsidRDefault="007B5927" w:rsidP="000C3523">
            <w:pPr>
              <w:ind w:firstLine="0"/>
              <w:jc w:val="center"/>
            </w:pPr>
            <w:r>
              <w:t>+</w:t>
            </w:r>
          </w:p>
        </w:tc>
        <w:tc>
          <w:tcPr>
            <w:tcW w:w="529" w:type="dxa"/>
          </w:tcPr>
          <w:p w14:paraId="24775970" w14:textId="77777777" w:rsidR="007B5927" w:rsidRDefault="007B5927" w:rsidP="000C3523">
            <w:pPr>
              <w:ind w:firstLine="0"/>
              <w:jc w:val="center"/>
            </w:pPr>
          </w:p>
        </w:tc>
        <w:tc>
          <w:tcPr>
            <w:tcW w:w="529" w:type="dxa"/>
          </w:tcPr>
          <w:p w14:paraId="11AEF4D5" w14:textId="77777777" w:rsidR="007B5927" w:rsidRDefault="007B5927" w:rsidP="000C3523">
            <w:pPr>
              <w:ind w:firstLine="0"/>
              <w:jc w:val="center"/>
            </w:pPr>
          </w:p>
        </w:tc>
        <w:tc>
          <w:tcPr>
            <w:tcW w:w="529" w:type="dxa"/>
          </w:tcPr>
          <w:p w14:paraId="7FF34C5E" w14:textId="77777777" w:rsidR="007B5927" w:rsidRDefault="007B5927" w:rsidP="000C3523">
            <w:pPr>
              <w:ind w:firstLine="0"/>
              <w:jc w:val="center"/>
            </w:pPr>
            <w:r>
              <w:t>+</w:t>
            </w:r>
          </w:p>
        </w:tc>
        <w:tc>
          <w:tcPr>
            <w:tcW w:w="639" w:type="dxa"/>
          </w:tcPr>
          <w:p w14:paraId="33C5ACCF" w14:textId="77777777" w:rsidR="007B5927" w:rsidRDefault="007B5927" w:rsidP="000C3523">
            <w:pPr>
              <w:ind w:firstLine="0"/>
              <w:jc w:val="center"/>
            </w:pPr>
          </w:p>
        </w:tc>
        <w:tc>
          <w:tcPr>
            <w:tcW w:w="529" w:type="dxa"/>
          </w:tcPr>
          <w:p w14:paraId="41834203" w14:textId="77777777" w:rsidR="007B5927" w:rsidRDefault="007B5927" w:rsidP="000C3523">
            <w:pPr>
              <w:ind w:firstLine="0"/>
              <w:jc w:val="center"/>
            </w:pPr>
          </w:p>
        </w:tc>
      </w:tr>
      <w:tr w:rsidR="0099329A" w14:paraId="2EC64EB6" w14:textId="77777777" w:rsidTr="0099329A">
        <w:tc>
          <w:tcPr>
            <w:tcW w:w="562" w:type="dxa"/>
          </w:tcPr>
          <w:p w14:paraId="7EC5423E" w14:textId="77777777" w:rsidR="007B5927" w:rsidRDefault="007B5927" w:rsidP="000C3523">
            <w:pPr>
              <w:ind w:firstLine="0"/>
              <w:jc w:val="center"/>
            </w:pPr>
            <w:r>
              <w:t>Ma</w:t>
            </w:r>
          </w:p>
        </w:tc>
        <w:tc>
          <w:tcPr>
            <w:tcW w:w="427" w:type="dxa"/>
          </w:tcPr>
          <w:p w14:paraId="708B2F12" w14:textId="77777777" w:rsidR="007B5927" w:rsidRDefault="007B5927" w:rsidP="000C3523">
            <w:pPr>
              <w:ind w:firstLine="0"/>
              <w:jc w:val="center"/>
            </w:pPr>
          </w:p>
        </w:tc>
        <w:tc>
          <w:tcPr>
            <w:tcW w:w="352" w:type="dxa"/>
          </w:tcPr>
          <w:p w14:paraId="2699AAC5" w14:textId="77777777" w:rsidR="007B5927" w:rsidRDefault="007B5927" w:rsidP="000C3523">
            <w:pPr>
              <w:ind w:firstLine="0"/>
              <w:jc w:val="center"/>
            </w:pPr>
          </w:p>
        </w:tc>
        <w:tc>
          <w:tcPr>
            <w:tcW w:w="498" w:type="dxa"/>
          </w:tcPr>
          <w:p w14:paraId="70390A53" w14:textId="77777777" w:rsidR="007B5927" w:rsidRDefault="007B5927" w:rsidP="000C3523">
            <w:pPr>
              <w:ind w:firstLine="0"/>
              <w:jc w:val="center"/>
            </w:pPr>
          </w:p>
        </w:tc>
        <w:tc>
          <w:tcPr>
            <w:tcW w:w="483" w:type="dxa"/>
          </w:tcPr>
          <w:p w14:paraId="574E0C49" w14:textId="77777777" w:rsidR="007B5927" w:rsidRDefault="007B5927" w:rsidP="000C3523">
            <w:pPr>
              <w:ind w:firstLine="0"/>
              <w:jc w:val="center"/>
            </w:pPr>
          </w:p>
        </w:tc>
        <w:tc>
          <w:tcPr>
            <w:tcW w:w="450" w:type="dxa"/>
          </w:tcPr>
          <w:p w14:paraId="683A295B" w14:textId="77777777" w:rsidR="007B5927" w:rsidRDefault="007B5927" w:rsidP="000C3523">
            <w:pPr>
              <w:ind w:firstLine="0"/>
              <w:jc w:val="center"/>
            </w:pPr>
          </w:p>
        </w:tc>
        <w:tc>
          <w:tcPr>
            <w:tcW w:w="416" w:type="dxa"/>
          </w:tcPr>
          <w:p w14:paraId="1A5163EC" w14:textId="77777777" w:rsidR="007B5927" w:rsidRDefault="007B5927" w:rsidP="000C3523">
            <w:pPr>
              <w:ind w:firstLine="0"/>
              <w:jc w:val="center"/>
            </w:pPr>
          </w:p>
        </w:tc>
        <w:tc>
          <w:tcPr>
            <w:tcW w:w="450" w:type="dxa"/>
          </w:tcPr>
          <w:p w14:paraId="3F7322BC" w14:textId="77777777" w:rsidR="007B5927" w:rsidRDefault="007B5927" w:rsidP="000C3523">
            <w:pPr>
              <w:ind w:firstLine="0"/>
              <w:jc w:val="center"/>
            </w:pPr>
          </w:p>
        </w:tc>
        <w:tc>
          <w:tcPr>
            <w:tcW w:w="439" w:type="dxa"/>
          </w:tcPr>
          <w:p w14:paraId="3F086382" w14:textId="77777777" w:rsidR="007B5927" w:rsidRDefault="007B5927" w:rsidP="000C3523">
            <w:pPr>
              <w:ind w:firstLine="0"/>
              <w:jc w:val="center"/>
            </w:pPr>
          </w:p>
        </w:tc>
        <w:tc>
          <w:tcPr>
            <w:tcW w:w="416" w:type="dxa"/>
          </w:tcPr>
          <w:p w14:paraId="3FDE4A91" w14:textId="77777777" w:rsidR="007B5927" w:rsidRDefault="007B5927" w:rsidP="000C3523">
            <w:pPr>
              <w:ind w:firstLine="0"/>
              <w:jc w:val="center"/>
            </w:pPr>
            <w:r>
              <w:t>-</w:t>
            </w:r>
          </w:p>
        </w:tc>
        <w:tc>
          <w:tcPr>
            <w:tcW w:w="516" w:type="dxa"/>
          </w:tcPr>
          <w:p w14:paraId="4DDF7C6F" w14:textId="77777777" w:rsidR="007B5927" w:rsidRDefault="007B5927" w:rsidP="000C3523">
            <w:pPr>
              <w:ind w:firstLine="0"/>
              <w:jc w:val="center"/>
            </w:pPr>
          </w:p>
        </w:tc>
        <w:tc>
          <w:tcPr>
            <w:tcW w:w="529" w:type="dxa"/>
          </w:tcPr>
          <w:p w14:paraId="11B58D69" w14:textId="77777777" w:rsidR="007B5927" w:rsidRDefault="007B5927" w:rsidP="000C3523">
            <w:pPr>
              <w:ind w:firstLine="0"/>
              <w:jc w:val="center"/>
            </w:pPr>
          </w:p>
        </w:tc>
        <w:tc>
          <w:tcPr>
            <w:tcW w:w="529" w:type="dxa"/>
          </w:tcPr>
          <w:p w14:paraId="7CFEBBE0" w14:textId="77777777" w:rsidR="007B5927" w:rsidRDefault="007B5927" w:rsidP="000C3523">
            <w:pPr>
              <w:ind w:firstLine="0"/>
              <w:jc w:val="center"/>
            </w:pPr>
          </w:p>
        </w:tc>
        <w:tc>
          <w:tcPr>
            <w:tcW w:w="529" w:type="dxa"/>
          </w:tcPr>
          <w:p w14:paraId="537A6C32" w14:textId="77777777" w:rsidR="007B5927" w:rsidRDefault="007B5927" w:rsidP="000C3523">
            <w:pPr>
              <w:ind w:firstLine="0"/>
              <w:jc w:val="center"/>
            </w:pPr>
          </w:p>
        </w:tc>
        <w:tc>
          <w:tcPr>
            <w:tcW w:w="529" w:type="dxa"/>
          </w:tcPr>
          <w:p w14:paraId="1A95A2B1" w14:textId="77777777" w:rsidR="007B5927" w:rsidRDefault="007B5927" w:rsidP="000C3523">
            <w:pPr>
              <w:ind w:firstLine="0"/>
              <w:jc w:val="center"/>
            </w:pPr>
          </w:p>
        </w:tc>
        <w:tc>
          <w:tcPr>
            <w:tcW w:w="529" w:type="dxa"/>
          </w:tcPr>
          <w:p w14:paraId="798F22AF" w14:textId="77777777" w:rsidR="007B5927" w:rsidRDefault="007B5927" w:rsidP="000C3523">
            <w:pPr>
              <w:ind w:firstLine="0"/>
              <w:jc w:val="center"/>
            </w:pPr>
          </w:p>
        </w:tc>
        <w:tc>
          <w:tcPr>
            <w:tcW w:w="639" w:type="dxa"/>
          </w:tcPr>
          <w:p w14:paraId="0332913C" w14:textId="77777777" w:rsidR="007B5927" w:rsidRDefault="007B5927" w:rsidP="000C3523">
            <w:pPr>
              <w:ind w:firstLine="0"/>
              <w:jc w:val="center"/>
            </w:pPr>
          </w:p>
        </w:tc>
        <w:tc>
          <w:tcPr>
            <w:tcW w:w="529" w:type="dxa"/>
          </w:tcPr>
          <w:p w14:paraId="45FA4F70" w14:textId="77777777" w:rsidR="007B5927" w:rsidRDefault="007B5927" w:rsidP="000C3523">
            <w:pPr>
              <w:ind w:firstLine="0"/>
              <w:jc w:val="center"/>
            </w:pPr>
          </w:p>
        </w:tc>
      </w:tr>
      <w:tr w:rsidR="0099329A" w14:paraId="3EF8865D" w14:textId="77777777" w:rsidTr="0099329A">
        <w:tc>
          <w:tcPr>
            <w:tcW w:w="562" w:type="dxa"/>
          </w:tcPr>
          <w:p w14:paraId="08C6707D" w14:textId="77777777" w:rsidR="007B5927" w:rsidRDefault="007B5927" w:rsidP="000C3523">
            <w:pPr>
              <w:ind w:firstLine="0"/>
              <w:jc w:val="center"/>
            </w:pPr>
            <w:r>
              <w:t>Cu</w:t>
            </w:r>
          </w:p>
        </w:tc>
        <w:tc>
          <w:tcPr>
            <w:tcW w:w="427" w:type="dxa"/>
          </w:tcPr>
          <w:p w14:paraId="3FD6331E" w14:textId="77777777" w:rsidR="007B5927" w:rsidRDefault="007B5927" w:rsidP="000C3523">
            <w:pPr>
              <w:ind w:firstLine="0"/>
              <w:jc w:val="center"/>
            </w:pPr>
            <w:r>
              <w:t>-</w:t>
            </w:r>
          </w:p>
        </w:tc>
        <w:tc>
          <w:tcPr>
            <w:tcW w:w="352" w:type="dxa"/>
          </w:tcPr>
          <w:p w14:paraId="1773D939" w14:textId="77777777" w:rsidR="007B5927" w:rsidRDefault="007B5927" w:rsidP="000C3523">
            <w:pPr>
              <w:ind w:firstLine="0"/>
              <w:jc w:val="center"/>
            </w:pPr>
          </w:p>
        </w:tc>
        <w:tc>
          <w:tcPr>
            <w:tcW w:w="498" w:type="dxa"/>
          </w:tcPr>
          <w:p w14:paraId="52611295" w14:textId="77777777" w:rsidR="007B5927" w:rsidRDefault="007B5927" w:rsidP="000C3523">
            <w:pPr>
              <w:ind w:firstLine="0"/>
              <w:jc w:val="center"/>
            </w:pPr>
          </w:p>
        </w:tc>
        <w:tc>
          <w:tcPr>
            <w:tcW w:w="483" w:type="dxa"/>
          </w:tcPr>
          <w:p w14:paraId="7112C4C7" w14:textId="77777777" w:rsidR="007B5927" w:rsidRDefault="007B5927" w:rsidP="000C3523">
            <w:pPr>
              <w:ind w:firstLine="0"/>
              <w:jc w:val="center"/>
            </w:pPr>
          </w:p>
        </w:tc>
        <w:tc>
          <w:tcPr>
            <w:tcW w:w="450" w:type="dxa"/>
          </w:tcPr>
          <w:p w14:paraId="781400A6" w14:textId="77777777" w:rsidR="007B5927" w:rsidRDefault="007B5927" w:rsidP="000C3523">
            <w:pPr>
              <w:ind w:firstLine="0"/>
              <w:jc w:val="center"/>
            </w:pPr>
          </w:p>
        </w:tc>
        <w:tc>
          <w:tcPr>
            <w:tcW w:w="416" w:type="dxa"/>
          </w:tcPr>
          <w:p w14:paraId="3269D1F9" w14:textId="77777777" w:rsidR="007B5927" w:rsidRDefault="007B5927" w:rsidP="000C3523">
            <w:pPr>
              <w:ind w:firstLine="0"/>
              <w:jc w:val="center"/>
            </w:pPr>
          </w:p>
        </w:tc>
        <w:tc>
          <w:tcPr>
            <w:tcW w:w="450" w:type="dxa"/>
          </w:tcPr>
          <w:p w14:paraId="20A90611" w14:textId="77777777" w:rsidR="007B5927" w:rsidRDefault="007B5927" w:rsidP="000C3523">
            <w:pPr>
              <w:ind w:firstLine="0"/>
              <w:jc w:val="center"/>
            </w:pPr>
          </w:p>
        </w:tc>
        <w:tc>
          <w:tcPr>
            <w:tcW w:w="439" w:type="dxa"/>
          </w:tcPr>
          <w:p w14:paraId="0F5A6E08" w14:textId="77777777" w:rsidR="007B5927" w:rsidRDefault="007B5927" w:rsidP="000C3523">
            <w:pPr>
              <w:ind w:firstLine="0"/>
              <w:jc w:val="center"/>
            </w:pPr>
          </w:p>
        </w:tc>
        <w:tc>
          <w:tcPr>
            <w:tcW w:w="416" w:type="dxa"/>
          </w:tcPr>
          <w:p w14:paraId="1B3BD0B2" w14:textId="77777777" w:rsidR="007B5927" w:rsidRDefault="007B5927" w:rsidP="000C3523">
            <w:pPr>
              <w:ind w:firstLine="0"/>
              <w:jc w:val="center"/>
            </w:pPr>
            <w:r>
              <w:t>+</w:t>
            </w:r>
          </w:p>
        </w:tc>
        <w:tc>
          <w:tcPr>
            <w:tcW w:w="516" w:type="dxa"/>
          </w:tcPr>
          <w:p w14:paraId="60C20172" w14:textId="77777777" w:rsidR="007B5927" w:rsidRDefault="007B5927" w:rsidP="000C3523">
            <w:pPr>
              <w:ind w:firstLine="0"/>
              <w:jc w:val="center"/>
            </w:pPr>
          </w:p>
        </w:tc>
        <w:tc>
          <w:tcPr>
            <w:tcW w:w="529" w:type="dxa"/>
          </w:tcPr>
          <w:p w14:paraId="0DBE68E1" w14:textId="77777777" w:rsidR="007B5927" w:rsidRDefault="007B5927" w:rsidP="000C3523">
            <w:pPr>
              <w:ind w:firstLine="0"/>
              <w:jc w:val="center"/>
            </w:pPr>
          </w:p>
        </w:tc>
        <w:tc>
          <w:tcPr>
            <w:tcW w:w="529" w:type="dxa"/>
          </w:tcPr>
          <w:p w14:paraId="5CCA39E2" w14:textId="77777777" w:rsidR="007B5927" w:rsidRDefault="007B5927" w:rsidP="000C3523">
            <w:pPr>
              <w:ind w:firstLine="0"/>
              <w:jc w:val="center"/>
            </w:pPr>
          </w:p>
        </w:tc>
        <w:tc>
          <w:tcPr>
            <w:tcW w:w="529" w:type="dxa"/>
          </w:tcPr>
          <w:p w14:paraId="551B6B24" w14:textId="77777777" w:rsidR="007B5927" w:rsidRDefault="007B5927" w:rsidP="000C3523">
            <w:pPr>
              <w:ind w:firstLine="0"/>
              <w:jc w:val="center"/>
            </w:pPr>
          </w:p>
        </w:tc>
        <w:tc>
          <w:tcPr>
            <w:tcW w:w="529" w:type="dxa"/>
          </w:tcPr>
          <w:p w14:paraId="17EA2E54" w14:textId="77777777" w:rsidR="007B5927" w:rsidRDefault="007B5927" w:rsidP="000C3523">
            <w:pPr>
              <w:ind w:firstLine="0"/>
              <w:jc w:val="center"/>
            </w:pPr>
            <w:r>
              <w:t>-</w:t>
            </w:r>
          </w:p>
        </w:tc>
        <w:tc>
          <w:tcPr>
            <w:tcW w:w="529" w:type="dxa"/>
          </w:tcPr>
          <w:p w14:paraId="0E0015B9" w14:textId="77777777" w:rsidR="007B5927" w:rsidRDefault="007B5927" w:rsidP="000C3523">
            <w:pPr>
              <w:ind w:firstLine="0"/>
              <w:jc w:val="center"/>
            </w:pPr>
          </w:p>
        </w:tc>
        <w:tc>
          <w:tcPr>
            <w:tcW w:w="639" w:type="dxa"/>
          </w:tcPr>
          <w:p w14:paraId="344E1F71" w14:textId="77777777" w:rsidR="007B5927" w:rsidRDefault="007B5927" w:rsidP="000C3523">
            <w:pPr>
              <w:ind w:firstLine="0"/>
              <w:jc w:val="center"/>
            </w:pPr>
          </w:p>
        </w:tc>
        <w:tc>
          <w:tcPr>
            <w:tcW w:w="529" w:type="dxa"/>
          </w:tcPr>
          <w:p w14:paraId="34190599" w14:textId="77777777" w:rsidR="007B5927" w:rsidRDefault="007B5927" w:rsidP="000C3523">
            <w:pPr>
              <w:ind w:firstLine="0"/>
              <w:jc w:val="center"/>
            </w:pPr>
          </w:p>
        </w:tc>
      </w:tr>
      <w:tr w:rsidR="0099329A" w14:paraId="3ED469C4" w14:textId="77777777" w:rsidTr="0099329A">
        <w:tc>
          <w:tcPr>
            <w:tcW w:w="562" w:type="dxa"/>
          </w:tcPr>
          <w:p w14:paraId="5F477812" w14:textId="77777777" w:rsidR="007B5927" w:rsidRDefault="007B5927" w:rsidP="000C3523">
            <w:pPr>
              <w:ind w:firstLine="0"/>
              <w:jc w:val="center"/>
            </w:pPr>
            <w:r>
              <w:t>K</w:t>
            </w:r>
          </w:p>
        </w:tc>
        <w:tc>
          <w:tcPr>
            <w:tcW w:w="427" w:type="dxa"/>
          </w:tcPr>
          <w:p w14:paraId="53D64605" w14:textId="77777777" w:rsidR="007B5927" w:rsidRDefault="007B5927" w:rsidP="000C3523">
            <w:pPr>
              <w:ind w:firstLine="0"/>
              <w:jc w:val="center"/>
            </w:pPr>
          </w:p>
        </w:tc>
        <w:tc>
          <w:tcPr>
            <w:tcW w:w="352" w:type="dxa"/>
          </w:tcPr>
          <w:p w14:paraId="5E4914D7" w14:textId="77777777" w:rsidR="007B5927" w:rsidRDefault="007B5927" w:rsidP="000C3523">
            <w:pPr>
              <w:ind w:firstLine="0"/>
              <w:jc w:val="center"/>
            </w:pPr>
          </w:p>
        </w:tc>
        <w:tc>
          <w:tcPr>
            <w:tcW w:w="498" w:type="dxa"/>
          </w:tcPr>
          <w:p w14:paraId="34B172F1" w14:textId="77777777" w:rsidR="007B5927" w:rsidRDefault="007B5927" w:rsidP="000C3523">
            <w:pPr>
              <w:ind w:firstLine="0"/>
              <w:jc w:val="center"/>
            </w:pPr>
            <w:r>
              <w:t>+</w:t>
            </w:r>
          </w:p>
        </w:tc>
        <w:tc>
          <w:tcPr>
            <w:tcW w:w="483" w:type="dxa"/>
          </w:tcPr>
          <w:p w14:paraId="1693648A" w14:textId="77777777" w:rsidR="007B5927" w:rsidRDefault="007B5927" w:rsidP="000C3523">
            <w:pPr>
              <w:ind w:firstLine="0"/>
              <w:jc w:val="center"/>
            </w:pPr>
          </w:p>
        </w:tc>
        <w:tc>
          <w:tcPr>
            <w:tcW w:w="450" w:type="dxa"/>
          </w:tcPr>
          <w:p w14:paraId="2F84C592" w14:textId="77777777" w:rsidR="007B5927" w:rsidRDefault="007B5927" w:rsidP="000C3523">
            <w:pPr>
              <w:ind w:firstLine="0"/>
              <w:jc w:val="center"/>
            </w:pPr>
          </w:p>
        </w:tc>
        <w:tc>
          <w:tcPr>
            <w:tcW w:w="416" w:type="dxa"/>
          </w:tcPr>
          <w:p w14:paraId="139C37CD" w14:textId="77777777" w:rsidR="007B5927" w:rsidRDefault="007B5927" w:rsidP="000C3523">
            <w:pPr>
              <w:ind w:firstLine="0"/>
              <w:jc w:val="center"/>
            </w:pPr>
          </w:p>
        </w:tc>
        <w:tc>
          <w:tcPr>
            <w:tcW w:w="450" w:type="dxa"/>
          </w:tcPr>
          <w:p w14:paraId="6B156B11" w14:textId="77777777" w:rsidR="007B5927" w:rsidRDefault="007B5927" w:rsidP="000C3523">
            <w:pPr>
              <w:ind w:firstLine="0"/>
              <w:jc w:val="center"/>
            </w:pPr>
            <w:r>
              <w:t>-</w:t>
            </w:r>
          </w:p>
        </w:tc>
        <w:tc>
          <w:tcPr>
            <w:tcW w:w="439" w:type="dxa"/>
          </w:tcPr>
          <w:p w14:paraId="2FB962D6" w14:textId="77777777" w:rsidR="007B5927" w:rsidRDefault="007B5927" w:rsidP="000C3523">
            <w:pPr>
              <w:ind w:firstLine="0"/>
              <w:jc w:val="center"/>
            </w:pPr>
            <w:r>
              <w:t>+</w:t>
            </w:r>
          </w:p>
        </w:tc>
        <w:tc>
          <w:tcPr>
            <w:tcW w:w="416" w:type="dxa"/>
          </w:tcPr>
          <w:p w14:paraId="761188BA" w14:textId="77777777" w:rsidR="007B5927" w:rsidRDefault="007B5927" w:rsidP="000C3523">
            <w:pPr>
              <w:ind w:firstLine="0"/>
              <w:jc w:val="center"/>
            </w:pPr>
          </w:p>
        </w:tc>
        <w:tc>
          <w:tcPr>
            <w:tcW w:w="516" w:type="dxa"/>
          </w:tcPr>
          <w:p w14:paraId="19B7315F" w14:textId="77777777" w:rsidR="007B5927" w:rsidRDefault="007B5927" w:rsidP="000C3523">
            <w:pPr>
              <w:ind w:firstLine="0"/>
              <w:jc w:val="center"/>
            </w:pPr>
          </w:p>
        </w:tc>
        <w:tc>
          <w:tcPr>
            <w:tcW w:w="529" w:type="dxa"/>
          </w:tcPr>
          <w:p w14:paraId="23EDCF46" w14:textId="77777777" w:rsidR="007B5927" w:rsidRDefault="007B5927" w:rsidP="000C3523">
            <w:pPr>
              <w:ind w:firstLine="0"/>
              <w:jc w:val="center"/>
            </w:pPr>
          </w:p>
        </w:tc>
        <w:tc>
          <w:tcPr>
            <w:tcW w:w="529" w:type="dxa"/>
          </w:tcPr>
          <w:p w14:paraId="75356806" w14:textId="77777777" w:rsidR="007B5927" w:rsidRDefault="007B5927" w:rsidP="000C3523">
            <w:pPr>
              <w:ind w:firstLine="0"/>
              <w:jc w:val="center"/>
            </w:pPr>
          </w:p>
        </w:tc>
        <w:tc>
          <w:tcPr>
            <w:tcW w:w="529" w:type="dxa"/>
          </w:tcPr>
          <w:p w14:paraId="1CE4A5D8" w14:textId="77777777" w:rsidR="007B5927" w:rsidRDefault="007B5927" w:rsidP="000C3523">
            <w:pPr>
              <w:ind w:firstLine="0"/>
              <w:jc w:val="center"/>
            </w:pPr>
          </w:p>
        </w:tc>
        <w:tc>
          <w:tcPr>
            <w:tcW w:w="529" w:type="dxa"/>
          </w:tcPr>
          <w:p w14:paraId="0ABB0618" w14:textId="77777777" w:rsidR="007B5927" w:rsidRDefault="007B5927" w:rsidP="000C3523">
            <w:pPr>
              <w:ind w:firstLine="0"/>
              <w:jc w:val="center"/>
            </w:pPr>
          </w:p>
        </w:tc>
        <w:tc>
          <w:tcPr>
            <w:tcW w:w="529" w:type="dxa"/>
          </w:tcPr>
          <w:p w14:paraId="43E58A28" w14:textId="77777777" w:rsidR="007B5927" w:rsidRDefault="007B5927" w:rsidP="000C3523">
            <w:pPr>
              <w:ind w:firstLine="0"/>
              <w:jc w:val="center"/>
            </w:pPr>
          </w:p>
        </w:tc>
        <w:tc>
          <w:tcPr>
            <w:tcW w:w="639" w:type="dxa"/>
          </w:tcPr>
          <w:p w14:paraId="57F1E64A" w14:textId="77777777" w:rsidR="007B5927" w:rsidRDefault="007B5927" w:rsidP="000C3523">
            <w:pPr>
              <w:ind w:firstLine="0"/>
              <w:jc w:val="center"/>
            </w:pPr>
          </w:p>
        </w:tc>
        <w:tc>
          <w:tcPr>
            <w:tcW w:w="529" w:type="dxa"/>
          </w:tcPr>
          <w:p w14:paraId="761C82D7" w14:textId="77777777" w:rsidR="007B5927" w:rsidRDefault="007B5927" w:rsidP="000C3523">
            <w:pPr>
              <w:ind w:firstLine="0"/>
              <w:jc w:val="center"/>
            </w:pPr>
          </w:p>
        </w:tc>
      </w:tr>
      <w:tr w:rsidR="0099329A" w14:paraId="729EFE83" w14:textId="77777777" w:rsidTr="0099329A">
        <w:tc>
          <w:tcPr>
            <w:tcW w:w="562" w:type="dxa"/>
          </w:tcPr>
          <w:p w14:paraId="75EA6130" w14:textId="77777777" w:rsidR="007B5927" w:rsidRDefault="007B5927" w:rsidP="000C3523">
            <w:pPr>
              <w:ind w:firstLine="0"/>
              <w:jc w:val="center"/>
            </w:pPr>
            <w:r>
              <w:t>Se</w:t>
            </w:r>
          </w:p>
        </w:tc>
        <w:tc>
          <w:tcPr>
            <w:tcW w:w="427" w:type="dxa"/>
          </w:tcPr>
          <w:p w14:paraId="3B9F583D" w14:textId="77777777" w:rsidR="007B5927" w:rsidRDefault="007B5927" w:rsidP="000C3523">
            <w:pPr>
              <w:ind w:firstLine="0"/>
              <w:jc w:val="center"/>
            </w:pPr>
          </w:p>
        </w:tc>
        <w:tc>
          <w:tcPr>
            <w:tcW w:w="352" w:type="dxa"/>
          </w:tcPr>
          <w:p w14:paraId="6B08E1EB" w14:textId="77777777" w:rsidR="007B5927" w:rsidRDefault="007B5927" w:rsidP="000C3523">
            <w:pPr>
              <w:ind w:firstLine="0"/>
              <w:jc w:val="center"/>
            </w:pPr>
          </w:p>
        </w:tc>
        <w:tc>
          <w:tcPr>
            <w:tcW w:w="498" w:type="dxa"/>
          </w:tcPr>
          <w:p w14:paraId="4ECFD255" w14:textId="77777777" w:rsidR="007B5927" w:rsidRDefault="007B5927" w:rsidP="000C3523">
            <w:pPr>
              <w:ind w:firstLine="0"/>
              <w:jc w:val="center"/>
            </w:pPr>
          </w:p>
        </w:tc>
        <w:tc>
          <w:tcPr>
            <w:tcW w:w="483" w:type="dxa"/>
          </w:tcPr>
          <w:p w14:paraId="15C4D854" w14:textId="77777777" w:rsidR="007B5927" w:rsidRDefault="007B5927" w:rsidP="000C3523">
            <w:pPr>
              <w:ind w:firstLine="0"/>
              <w:jc w:val="center"/>
            </w:pPr>
          </w:p>
        </w:tc>
        <w:tc>
          <w:tcPr>
            <w:tcW w:w="450" w:type="dxa"/>
          </w:tcPr>
          <w:p w14:paraId="3BABD300" w14:textId="77777777" w:rsidR="007B5927" w:rsidRDefault="007B5927" w:rsidP="000C3523">
            <w:pPr>
              <w:ind w:firstLine="0"/>
              <w:jc w:val="center"/>
            </w:pPr>
          </w:p>
        </w:tc>
        <w:tc>
          <w:tcPr>
            <w:tcW w:w="416" w:type="dxa"/>
          </w:tcPr>
          <w:p w14:paraId="49CA8197" w14:textId="77777777" w:rsidR="007B5927" w:rsidRDefault="007B5927" w:rsidP="000C3523">
            <w:pPr>
              <w:ind w:firstLine="0"/>
              <w:jc w:val="center"/>
            </w:pPr>
          </w:p>
        </w:tc>
        <w:tc>
          <w:tcPr>
            <w:tcW w:w="450" w:type="dxa"/>
          </w:tcPr>
          <w:p w14:paraId="78DA487B" w14:textId="77777777" w:rsidR="007B5927" w:rsidRDefault="007B5927" w:rsidP="000C3523">
            <w:pPr>
              <w:ind w:firstLine="0"/>
              <w:jc w:val="center"/>
            </w:pPr>
          </w:p>
        </w:tc>
        <w:tc>
          <w:tcPr>
            <w:tcW w:w="439" w:type="dxa"/>
          </w:tcPr>
          <w:p w14:paraId="691B9396" w14:textId="77777777" w:rsidR="007B5927" w:rsidRDefault="007B5927" w:rsidP="000C3523">
            <w:pPr>
              <w:ind w:firstLine="0"/>
              <w:jc w:val="center"/>
            </w:pPr>
          </w:p>
        </w:tc>
        <w:tc>
          <w:tcPr>
            <w:tcW w:w="416" w:type="dxa"/>
          </w:tcPr>
          <w:p w14:paraId="61F9D9E6" w14:textId="77777777" w:rsidR="007B5927" w:rsidRDefault="007B5927" w:rsidP="000C3523">
            <w:pPr>
              <w:ind w:firstLine="0"/>
              <w:jc w:val="center"/>
            </w:pPr>
          </w:p>
        </w:tc>
        <w:tc>
          <w:tcPr>
            <w:tcW w:w="516" w:type="dxa"/>
          </w:tcPr>
          <w:p w14:paraId="492948C9" w14:textId="77777777" w:rsidR="007B5927" w:rsidRDefault="007B5927" w:rsidP="000C3523">
            <w:pPr>
              <w:ind w:firstLine="0"/>
              <w:jc w:val="center"/>
            </w:pPr>
            <w:r>
              <w:t>+</w:t>
            </w:r>
          </w:p>
        </w:tc>
        <w:tc>
          <w:tcPr>
            <w:tcW w:w="529" w:type="dxa"/>
          </w:tcPr>
          <w:p w14:paraId="4FDA2701" w14:textId="77777777" w:rsidR="007B5927" w:rsidRDefault="007B5927" w:rsidP="000C3523">
            <w:pPr>
              <w:ind w:firstLine="0"/>
              <w:jc w:val="center"/>
            </w:pPr>
          </w:p>
        </w:tc>
        <w:tc>
          <w:tcPr>
            <w:tcW w:w="529" w:type="dxa"/>
          </w:tcPr>
          <w:p w14:paraId="7F171EFC" w14:textId="77777777" w:rsidR="007B5927" w:rsidRDefault="007B5927" w:rsidP="000C3523">
            <w:pPr>
              <w:ind w:firstLine="0"/>
              <w:jc w:val="center"/>
            </w:pPr>
            <w:r>
              <w:t>+</w:t>
            </w:r>
          </w:p>
        </w:tc>
        <w:tc>
          <w:tcPr>
            <w:tcW w:w="529" w:type="dxa"/>
          </w:tcPr>
          <w:p w14:paraId="350CB0A5" w14:textId="77777777" w:rsidR="007B5927" w:rsidRDefault="007B5927" w:rsidP="000C3523">
            <w:pPr>
              <w:ind w:firstLine="0"/>
              <w:jc w:val="center"/>
            </w:pPr>
          </w:p>
        </w:tc>
        <w:tc>
          <w:tcPr>
            <w:tcW w:w="529" w:type="dxa"/>
          </w:tcPr>
          <w:p w14:paraId="42E17099" w14:textId="77777777" w:rsidR="007B5927" w:rsidRDefault="007B5927" w:rsidP="000C3523">
            <w:pPr>
              <w:ind w:firstLine="0"/>
              <w:jc w:val="center"/>
            </w:pPr>
          </w:p>
        </w:tc>
        <w:tc>
          <w:tcPr>
            <w:tcW w:w="529" w:type="dxa"/>
          </w:tcPr>
          <w:p w14:paraId="5DA9826F" w14:textId="77777777" w:rsidR="007B5927" w:rsidRDefault="007B5927" w:rsidP="000C3523">
            <w:pPr>
              <w:ind w:firstLine="0"/>
              <w:jc w:val="center"/>
            </w:pPr>
          </w:p>
        </w:tc>
        <w:tc>
          <w:tcPr>
            <w:tcW w:w="639" w:type="dxa"/>
          </w:tcPr>
          <w:p w14:paraId="4AFDC8E5" w14:textId="77777777" w:rsidR="007B5927" w:rsidRDefault="007B5927" w:rsidP="000C3523">
            <w:pPr>
              <w:ind w:firstLine="0"/>
              <w:jc w:val="center"/>
            </w:pPr>
            <w:r>
              <w:t>+</w:t>
            </w:r>
          </w:p>
        </w:tc>
        <w:tc>
          <w:tcPr>
            <w:tcW w:w="529" w:type="dxa"/>
          </w:tcPr>
          <w:p w14:paraId="0510DA9A" w14:textId="77777777" w:rsidR="007B5927" w:rsidRDefault="007B5927" w:rsidP="000C3523">
            <w:pPr>
              <w:ind w:firstLine="0"/>
              <w:jc w:val="center"/>
            </w:pPr>
          </w:p>
        </w:tc>
      </w:tr>
      <w:tr w:rsidR="0099329A" w14:paraId="4FA78B83" w14:textId="77777777" w:rsidTr="0099329A">
        <w:tc>
          <w:tcPr>
            <w:tcW w:w="562" w:type="dxa"/>
          </w:tcPr>
          <w:p w14:paraId="5896ED1C" w14:textId="77777777" w:rsidR="007B5927" w:rsidRDefault="007B5927" w:rsidP="000C3523">
            <w:pPr>
              <w:ind w:firstLine="0"/>
              <w:jc w:val="center"/>
            </w:pPr>
            <w:r>
              <w:t>Na</w:t>
            </w:r>
          </w:p>
        </w:tc>
        <w:tc>
          <w:tcPr>
            <w:tcW w:w="427" w:type="dxa"/>
          </w:tcPr>
          <w:p w14:paraId="31133F63" w14:textId="77777777" w:rsidR="007B5927" w:rsidRDefault="007B5927" w:rsidP="000C3523">
            <w:pPr>
              <w:ind w:firstLine="0"/>
              <w:jc w:val="center"/>
            </w:pPr>
          </w:p>
        </w:tc>
        <w:tc>
          <w:tcPr>
            <w:tcW w:w="352" w:type="dxa"/>
          </w:tcPr>
          <w:p w14:paraId="4A73883D" w14:textId="77777777" w:rsidR="007B5927" w:rsidRDefault="007B5927" w:rsidP="000C3523">
            <w:pPr>
              <w:ind w:firstLine="0"/>
              <w:jc w:val="center"/>
            </w:pPr>
          </w:p>
        </w:tc>
        <w:tc>
          <w:tcPr>
            <w:tcW w:w="498" w:type="dxa"/>
          </w:tcPr>
          <w:p w14:paraId="4D3E6CBE" w14:textId="77777777" w:rsidR="007B5927" w:rsidRDefault="007B5927" w:rsidP="000C3523">
            <w:pPr>
              <w:ind w:firstLine="0"/>
              <w:jc w:val="center"/>
            </w:pPr>
          </w:p>
        </w:tc>
        <w:tc>
          <w:tcPr>
            <w:tcW w:w="483" w:type="dxa"/>
          </w:tcPr>
          <w:p w14:paraId="6EDE9408" w14:textId="77777777" w:rsidR="007B5927" w:rsidRDefault="007B5927" w:rsidP="000C3523">
            <w:pPr>
              <w:ind w:firstLine="0"/>
              <w:jc w:val="center"/>
            </w:pPr>
          </w:p>
        </w:tc>
        <w:tc>
          <w:tcPr>
            <w:tcW w:w="450" w:type="dxa"/>
          </w:tcPr>
          <w:p w14:paraId="6BE1DD08" w14:textId="77777777" w:rsidR="007B5927" w:rsidRDefault="007B5927" w:rsidP="000C3523">
            <w:pPr>
              <w:ind w:firstLine="0"/>
              <w:jc w:val="center"/>
            </w:pPr>
          </w:p>
        </w:tc>
        <w:tc>
          <w:tcPr>
            <w:tcW w:w="416" w:type="dxa"/>
          </w:tcPr>
          <w:p w14:paraId="52E96BEC" w14:textId="77777777" w:rsidR="007B5927" w:rsidRDefault="007B5927" w:rsidP="000C3523">
            <w:pPr>
              <w:ind w:firstLine="0"/>
              <w:jc w:val="center"/>
            </w:pPr>
          </w:p>
        </w:tc>
        <w:tc>
          <w:tcPr>
            <w:tcW w:w="450" w:type="dxa"/>
          </w:tcPr>
          <w:p w14:paraId="5FDE2BDA" w14:textId="77777777" w:rsidR="007B5927" w:rsidRDefault="007B5927" w:rsidP="000C3523">
            <w:pPr>
              <w:ind w:firstLine="0"/>
              <w:jc w:val="center"/>
            </w:pPr>
          </w:p>
        </w:tc>
        <w:tc>
          <w:tcPr>
            <w:tcW w:w="439" w:type="dxa"/>
          </w:tcPr>
          <w:p w14:paraId="69453258" w14:textId="77777777" w:rsidR="007B5927" w:rsidRDefault="007B5927" w:rsidP="000C3523">
            <w:pPr>
              <w:ind w:firstLine="0"/>
              <w:jc w:val="center"/>
            </w:pPr>
            <w:r>
              <w:t>-</w:t>
            </w:r>
          </w:p>
        </w:tc>
        <w:tc>
          <w:tcPr>
            <w:tcW w:w="416" w:type="dxa"/>
          </w:tcPr>
          <w:p w14:paraId="1EA9463E" w14:textId="77777777" w:rsidR="007B5927" w:rsidRDefault="007B5927" w:rsidP="000C3523">
            <w:pPr>
              <w:ind w:firstLine="0"/>
              <w:jc w:val="center"/>
            </w:pPr>
          </w:p>
        </w:tc>
        <w:tc>
          <w:tcPr>
            <w:tcW w:w="516" w:type="dxa"/>
          </w:tcPr>
          <w:p w14:paraId="5EF87E0E" w14:textId="77777777" w:rsidR="007B5927" w:rsidRDefault="007B5927" w:rsidP="000C3523">
            <w:pPr>
              <w:ind w:firstLine="0"/>
              <w:jc w:val="center"/>
            </w:pPr>
          </w:p>
        </w:tc>
        <w:tc>
          <w:tcPr>
            <w:tcW w:w="529" w:type="dxa"/>
          </w:tcPr>
          <w:p w14:paraId="7E08CE80" w14:textId="77777777" w:rsidR="007B5927" w:rsidRDefault="007B5927" w:rsidP="000C3523">
            <w:pPr>
              <w:ind w:firstLine="0"/>
              <w:jc w:val="center"/>
            </w:pPr>
          </w:p>
        </w:tc>
        <w:tc>
          <w:tcPr>
            <w:tcW w:w="529" w:type="dxa"/>
          </w:tcPr>
          <w:p w14:paraId="32E70886" w14:textId="77777777" w:rsidR="007B5927" w:rsidRDefault="007B5927" w:rsidP="000C3523">
            <w:pPr>
              <w:ind w:firstLine="0"/>
              <w:jc w:val="center"/>
            </w:pPr>
          </w:p>
        </w:tc>
        <w:tc>
          <w:tcPr>
            <w:tcW w:w="529" w:type="dxa"/>
          </w:tcPr>
          <w:p w14:paraId="643ED89D" w14:textId="77777777" w:rsidR="007B5927" w:rsidRDefault="007B5927" w:rsidP="000C3523">
            <w:pPr>
              <w:ind w:firstLine="0"/>
              <w:jc w:val="center"/>
            </w:pPr>
          </w:p>
        </w:tc>
        <w:tc>
          <w:tcPr>
            <w:tcW w:w="529" w:type="dxa"/>
          </w:tcPr>
          <w:p w14:paraId="5A08FA5E" w14:textId="77777777" w:rsidR="007B5927" w:rsidRDefault="007B5927" w:rsidP="000C3523">
            <w:pPr>
              <w:ind w:firstLine="0"/>
              <w:jc w:val="center"/>
            </w:pPr>
          </w:p>
        </w:tc>
        <w:tc>
          <w:tcPr>
            <w:tcW w:w="529" w:type="dxa"/>
          </w:tcPr>
          <w:p w14:paraId="2579C13D" w14:textId="77777777" w:rsidR="007B5927" w:rsidRDefault="007B5927" w:rsidP="000C3523">
            <w:pPr>
              <w:ind w:firstLine="0"/>
              <w:jc w:val="center"/>
            </w:pPr>
          </w:p>
        </w:tc>
        <w:tc>
          <w:tcPr>
            <w:tcW w:w="639" w:type="dxa"/>
          </w:tcPr>
          <w:p w14:paraId="4AF719E0" w14:textId="77777777" w:rsidR="007B5927" w:rsidRDefault="007B5927" w:rsidP="000C3523">
            <w:pPr>
              <w:ind w:firstLine="0"/>
              <w:jc w:val="center"/>
            </w:pPr>
          </w:p>
        </w:tc>
        <w:tc>
          <w:tcPr>
            <w:tcW w:w="529" w:type="dxa"/>
          </w:tcPr>
          <w:p w14:paraId="04A8829E" w14:textId="77777777" w:rsidR="007B5927" w:rsidRDefault="007B5927" w:rsidP="000C3523">
            <w:pPr>
              <w:ind w:firstLine="0"/>
              <w:jc w:val="center"/>
            </w:pPr>
          </w:p>
        </w:tc>
      </w:tr>
      <w:tr w:rsidR="0099329A" w14:paraId="68F0B08A" w14:textId="77777777" w:rsidTr="0099329A">
        <w:tc>
          <w:tcPr>
            <w:tcW w:w="562" w:type="dxa"/>
          </w:tcPr>
          <w:p w14:paraId="69A00F8E" w14:textId="77777777" w:rsidR="007B5927" w:rsidRDefault="007B5927" w:rsidP="000C3523">
            <w:pPr>
              <w:ind w:firstLine="0"/>
              <w:jc w:val="center"/>
            </w:pPr>
            <w:r>
              <w:t>Ca</w:t>
            </w:r>
          </w:p>
        </w:tc>
        <w:tc>
          <w:tcPr>
            <w:tcW w:w="427" w:type="dxa"/>
          </w:tcPr>
          <w:p w14:paraId="3C81BB2A" w14:textId="77777777" w:rsidR="007B5927" w:rsidRDefault="007B5927" w:rsidP="000C3523">
            <w:pPr>
              <w:ind w:firstLine="0"/>
              <w:jc w:val="center"/>
            </w:pPr>
            <w:r>
              <w:t>-</w:t>
            </w:r>
          </w:p>
        </w:tc>
        <w:tc>
          <w:tcPr>
            <w:tcW w:w="352" w:type="dxa"/>
          </w:tcPr>
          <w:p w14:paraId="57F60868" w14:textId="77777777" w:rsidR="007B5927" w:rsidRDefault="007B5927" w:rsidP="000C3523">
            <w:pPr>
              <w:ind w:firstLine="0"/>
              <w:jc w:val="center"/>
            </w:pPr>
          </w:p>
        </w:tc>
        <w:tc>
          <w:tcPr>
            <w:tcW w:w="498" w:type="dxa"/>
          </w:tcPr>
          <w:p w14:paraId="14AD68EF" w14:textId="77777777" w:rsidR="007B5927" w:rsidRDefault="007B5927" w:rsidP="000C3523">
            <w:pPr>
              <w:ind w:firstLine="0"/>
              <w:jc w:val="center"/>
            </w:pPr>
            <w:r>
              <w:t>+/-</w:t>
            </w:r>
          </w:p>
        </w:tc>
        <w:tc>
          <w:tcPr>
            <w:tcW w:w="483" w:type="dxa"/>
          </w:tcPr>
          <w:p w14:paraId="5B9F428F" w14:textId="77777777" w:rsidR="007B5927" w:rsidRDefault="007B5927" w:rsidP="000C3523">
            <w:pPr>
              <w:ind w:firstLine="0"/>
              <w:jc w:val="center"/>
            </w:pPr>
            <w:r>
              <w:t>-</w:t>
            </w:r>
          </w:p>
        </w:tc>
        <w:tc>
          <w:tcPr>
            <w:tcW w:w="450" w:type="dxa"/>
          </w:tcPr>
          <w:p w14:paraId="07C94876" w14:textId="77777777" w:rsidR="007B5927" w:rsidRDefault="007B5927" w:rsidP="000C3523">
            <w:pPr>
              <w:ind w:firstLine="0"/>
              <w:jc w:val="center"/>
            </w:pPr>
          </w:p>
        </w:tc>
        <w:tc>
          <w:tcPr>
            <w:tcW w:w="416" w:type="dxa"/>
          </w:tcPr>
          <w:p w14:paraId="4FED888B" w14:textId="77777777" w:rsidR="007B5927" w:rsidRDefault="007B5927" w:rsidP="000C3523">
            <w:pPr>
              <w:ind w:firstLine="0"/>
              <w:jc w:val="center"/>
            </w:pPr>
          </w:p>
        </w:tc>
        <w:tc>
          <w:tcPr>
            <w:tcW w:w="450" w:type="dxa"/>
          </w:tcPr>
          <w:p w14:paraId="669C26BE" w14:textId="77777777" w:rsidR="007B5927" w:rsidRDefault="007B5927" w:rsidP="000C3523">
            <w:pPr>
              <w:ind w:firstLine="0"/>
              <w:jc w:val="center"/>
            </w:pPr>
          </w:p>
        </w:tc>
        <w:tc>
          <w:tcPr>
            <w:tcW w:w="439" w:type="dxa"/>
          </w:tcPr>
          <w:p w14:paraId="0F873698" w14:textId="77777777" w:rsidR="007B5927" w:rsidRDefault="007B5927" w:rsidP="000C3523">
            <w:pPr>
              <w:ind w:firstLine="0"/>
              <w:jc w:val="center"/>
            </w:pPr>
          </w:p>
        </w:tc>
        <w:tc>
          <w:tcPr>
            <w:tcW w:w="416" w:type="dxa"/>
          </w:tcPr>
          <w:p w14:paraId="51462A74" w14:textId="77777777" w:rsidR="007B5927" w:rsidRDefault="007B5927" w:rsidP="000C3523">
            <w:pPr>
              <w:ind w:firstLine="0"/>
              <w:jc w:val="center"/>
            </w:pPr>
            <w:r>
              <w:t>-</w:t>
            </w:r>
          </w:p>
        </w:tc>
        <w:tc>
          <w:tcPr>
            <w:tcW w:w="516" w:type="dxa"/>
          </w:tcPr>
          <w:p w14:paraId="0BD777B0" w14:textId="77777777" w:rsidR="007B5927" w:rsidRDefault="007B5927" w:rsidP="000C3523">
            <w:pPr>
              <w:ind w:firstLine="0"/>
              <w:jc w:val="center"/>
            </w:pPr>
          </w:p>
        </w:tc>
        <w:tc>
          <w:tcPr>
            <w:tcW w:w="529" w:type="dxa"/>
          </w:tcPr>
          <w:p w14:paraId="641762B8" w14:textId="77777777" w:rsidR="007B5927" w:rsidRDefault="007B5927" w:rsidP="000C3523">
            <w:pPr>
              <w:ind w:firstLine="0"/>
              <w:jc w:val="center"/>
            </w:pPr>
          </w:p>
        </w:tc>
        <w:tc>
          <w:tcPr>
            <w:tcW w:w="529" w:type="dxa"/>
          </w:tcPr>
          <w:p w14:paraId="70330721" w14:textId="77777777" w:rsidR="007B5927" w:rsidRDefault="007B5927" w:rsidP="000C3523">
            <w:pPr>
              <w:ind w:firstLine="0"/>
              <w:jc w:val="center"/>
            </w:pPr>
          </w:p>
        </w:tc>
        <w:tc>
          <w:tcPr>
            <w:tcW w:w="529" w:type="dxa"/>
          </w:tcPr>
          <w:p w14:paraId="70A57878" w14:textId="77777777" w:rsidR="007B5927" w:rsidRDefault="007B5927" w:rsidP="000C3523">
            <w:pPr>
              <w:ind w:firstLine="0"/>
              <w:jc w:val="center"/>
            </w:pPr>
          </w:p>
        </w:tc>
        <w:tc>
          <w:tcPr>
            <w:tcW w:w="529" w:type="dxa"/>
          </w:tcPr>
          <w:p w14:paraId="170B7A9F" w14:textId="77777777" w:rsidR="007B5927" w:rsidRDefault="007B5927" w:rsidP="000C3523">
            <w:pPr>
              <w:ind w:firstLine="0"/>
              <w:jc w:val="center"/>
            </w:pPr>
            <w:r>
              <w:t>+</w:t>
            </w:r>
          </w:p>
        </w:tc>
        <w:tc>
          <w:tcPr>
            <w:tcW w:w="529" w:type="dxa"/>
          </w:tcPr>
          <w:p w14:paraId="2E6BF650" w14:textId="77777777" w:rsidR="007B5927" w:rsidRDefault="007B5927" w:rsidP="000C3523">
            <w:pPr>
              <w:ind w:firstLine="0"/>
              <w:jc w:val="center"/>
            </w:pPr>
            <w:r>
              <w:t>+</w:t>
            </w:r>
          </w:p>
        </w:tc>
        <w:tc>
          <w:tcPr>
            <w:tcW w:w="639" w:type="dxa"/>
          </w:tcPr>
          <w:p w14:paraId="7ED518A6" w14:textId="77777777" w:rsidR="007B5927" w:rsidRDefault="007B5927" w:rsidP="000C3523">
            <w:pPr>
              <w:ind w:firstLine="0"/>
              <w:jc w:val="center"/>
            </w:pPr>
          </w:p>
        </w:tc>
        <w:tc>
          <w:tcPr>
            <w:tcW w:w="529" w:type="dxa"/>
          </w:tcPr>
          <w:p w14:paraId="501FA458" w14:textId="77777777" w:rsidR="007B5927" w:rsidRDefault="007B5927" w:rsidP="000C3523">
            <w:pPr>
              <w:ind w:firstLine="0"/>
              <w:jc w:val="center"/>
            </w:pPr>
          </w:p>
        </w:tc>
      </w:tr>
      <w:tr w:rsidR="0099329A" w14:paraId="3A810EC5" w14:textId="77777777" w:rsidTr="0099329A">
        <w:tc>
          <w:tcPr>
            <w:tcW w:w="562" w:type="dxa"/>
          </w:tcPr>
          <w:p w14:paraId="74B17F89" w14:textId="77777777" w:rsidR="007B5927" w:rsidRDefault="007B5927" w:rsidP="000C3523">
            <w:pPr>
              <w:ind w:firstLine="0"/>
              <w:jc w:val="center"/>
            </w:pPr>
            <w:r>
              <w:t>Fe</w:t>
            </w:r>
          </w:p>
        </w:tc>
        <w:tc>
          <w:tcPr>
            <w:tcW w:w="427" w:type="dxa"/>
          </w:tcPr>
          <w:p w14:paraId="5876B011" w14:textId="77777777" w:rsidR="007B5927" w:rsidRDefault="007B5927" w:rsidP="000C3523">
            <w:pPr>
              <w:ind w:firstLine="0"/>
              <w:jc w:val="center"/>
            </w:pPr>
            <w:r>
              <w:t>-</w:t>
            </w:r>
          </w:p>
        </w:tc>
        <w:tc>
          <w:tcPr>
            <w:tcW w:w="352" w:type="dxa"/>
          </w:tcPr>
          <w:p w14:paraId="5C4D5B69" w14:textId="77777777" w:rsidR="007B5927" w:rsidRDefault="007B5927" w:rsidP="000C3523">
            <w:pPr>
              <w:ind w:firstLine="0"/>
              <w:jc w:val="center"/>
            </w:pPr>
          </w:p>
        </w:tc>
        <w:tc>
          <w:tcPr>
            <w:tcW w:w="498" w:type="dxa"/>
          </w:tcPr>
          <w:p w14:paraId="1EB89FD1" w14:textId="77777777" w:rsidR="007B5927" w:rsidRDefault="007B5927" w:rsidP="000C3523">
            <w:pPr>
              <w:ind w:firstLine="0"/>
              <w:jc w:val="center"/>
            </w:pPr>
          </w:p>
        </w:tc>
        <w:tc>
          <w:tcPr>
            <w:tcW w:w="483" w:type="dxa"/>
          </w:tcPr>
          <w:p w14:paraId="2BD7D225" w14:textId="77777777" w:rsidR="007B5927" w:rsidRDefault="007B5927" w:rsidP="000C3523">
            <w:pPr>
              <w:ind w:firstLine="0"/>
              <w:jc w:val="center"/>
            </w:pPr>
            <w:r>
              <w:t>+</w:t>
            </w:r>
          </w:p>
        </w:tc>
        <w:tc>
          <w:tcPr>
            <w:tcW w:w="450" w:type="dxa"/>
          </w:tcPr>
          <w:p w14:paraId="11A59848" w14:textId="77777777" w:rsidR="007B5927" w:rsidRDefault="007B5927" w:rsidP="000C3523">
            <w:pPr>
              <w:ind w:firstLine="0"/>
              <w:jc w:val="center"/>
            </w:pPr>
          </w:p>
        </w:tc>
        <w:tc>
          <w:tcPr>
            <w:tcW w:w="416" w:type="dxa"/>
          </w:tcPr>
          <w:p w14:paraId="18CFB689" w14:textId="77777777" w:rsidR="007B5927" w:rsidRDefault="007B5927" w:rsidP="000C3523">
            <w:pPr>
              <w:ind w:firstLine="0"/>
              <w:jc w:val="center"/>
            </w:pPr>
          </w:p>
        </w:tc>
        <w:tc>
          <w:tcPr>
            <w:tcW w:w="450" w:type="dxa"/>
          </w:tcPr>
          <w:p w14:paraId="739A57F8" w14:textId="77777777" w:rsidR="007B5927" w:rsidRDefault="007B5927" w:rsidP="000C3523">
            <w:pPr>
              <w:ind w:firstLine="0"/>
              <w:jc w:val="center"/>
            </w:pPr>
          </w:p>
        </w:tc>
        <w:tc>
          <w:tcPr>
            <w:tcW w:w="439" w:type="dxa"/>
          </w:tcPr>
          <w:p w14:paraId="032DB9C3" w14:textId="77777777" w:rsidR="007B5927" w:rsidRDefault="00362FC4" w:rsidP="000C3523">
            <w:pPr>
              <w:ind w:firstLine="0"/>
              <w:jc w:val="center"/>
            </w:pPr>
            <w:r>
              <w:t>-</w:t>
            </w:r>
          </w:p>
        </w:tc>
        <w:tc>
          <w:tcPr>
            <w:tcW w:w="416" w:type="dxa"/>
          </w:tcPr>
          <w:p w14:paraId="0C3C1A47" w14:textId="77777777" w:rsidR="007B5927" w:rsidRDefault="007B5927" w:rsidP="000C3523">
            <w:pPr>
              <w:ind w:firstLine="0"/>
              <w:jc w:val="center"/>
            </w:pPr>
          </w:p>
        </w:tc>
        <w:tc>
          <w:tcPr>
            <w:tcW w:w="516" w:type="dxa"/>
          </w:tcPr>
          <w:p w14:paraId="78C8BE41" w14:textId="77777777" w:rsidR="007B5927" w:rsidRDefault="007B5927" w:rsidP="000C3523">
            <w:pPr>
              <w:ind w:firstLine="0"/>
              <w:jc w:val="center"/>
            </w:pPr>
          </w:p>
        </w:tc>
        <w:tc>
          <w:tcPr>
            <w:tcW w:w="529" w:type="dxa"/>
          </w:tcPr>
          <w:p w14:paraId="4837B7BE" w14:textId="77777777" w:rsidR="007B5927" w:rsidRDefault="007B5927" w:rsidP="000C3523">
            <w:pPr>
              <w:ind w:firstLine="0"/>
              <w:jc w:val="center"/>
            </w:pPr>
          </w:p>
        </w:tc>
        <w:tc>
          <w:tcPr>
            <w:tcW w:w="529" w:type="dxa"/>
          </w:tcPr>
          <w:p w14:paraId="1C90D38F" w14:textId="77777777" w:rsidR="007B5927" w:rsidRDefault="007B5927" w:rsidP="000C3523">
            <w:pPr>
              <w:ind w:firstLine="0"/>
              <w:jc w:val="center"/>
            </w:pPr>
          </w:p>
        </w:tc>
        <w:tc>
          <w:tcPr>
            <w:tcW w:w="529" w:type="dxa"/>
          </w:tcPr>
          <w:p w14:paraId="7B10DF20" w14:textId="77777777" w:rsidR="007B5927" w:rsidRDefault="007B5927" w:rsidP="000C3523">
            <w:pPr>
              <w:ind w:firstLine="0"/>
              <w:jc w:val="center"/>
            </w:pPr>
          </w:p>
        </w:tc>
        <w:tc>
          <w:tcPr>
            <w:tcW w:w="529" w:type="dxa"/>
          </w:tcPr>
          <w:p w14:paraId="514CC815" w14:textId="77777777" w:rsidR="007B5927" w:rsidRDefault="007B5927" w:rsidP="000C3523">
            <w:pPr>
              <w:ind w:firstLine="0"/>
              <w:jc w:val="center"/>
            </w:pPr>
            <w:r>
              <w:t>-</w:t>
            </w:r>
          </w:p>
        </w:tc>
        <w:tc>
          <w:tcPr>
            <w:tcW w:w="529" w:type="dxa"/>
          </w:tcPr>
          <w:p w14:paraId="09A4B868" w14:textId="77777777" w:rsidR="007B5927" w:rsidRDefault="007B5927" w:rsidP="000C3523">
            <w:pPr>
              <w:ind w:firstLine="0"/>
              <w:jc w:val="center"/>
            </w:pPr>
          </w:p>
        </w:tc>
        <w:tc>
          <w:tcPr>
            <w:tcW w:w="639" w:type="dxa"/>
          </w:tcPr>
          <w:p w14:paraId="0F431B0B" w14:textId="77777777" w:rsidR="007B5927" w:rsidRDefault="007B5927" w:rsidP="000C3523">
            <w:pPr>
              <w:ind w:firstLine="0"/>
              <w:jc w:val="center"/>
            </w:pPr>
          </w:p>
        </w:tc>
        <w:tc>
          <w:tcPr>
            <w:tcW w:w="529" w:type="dxa"/>
          </w:tcPr>
          <w:p w14:paraId="1C711D63" w14:textId="77777777" w:rsidR="007B5927" w:rsidRDefault="007B5927" w:rsidP="000C3523">
            <w:pPr>
              <w:ind w:firstLine="0"/>
              <w:jc w:val="center"/>
            </w:pPr>
          </w:p>
        </w:tc>
      </w:tr>
      <w:tr w:rsidR="0099329A" w14:paraId="03CC368D" w14:textId="77777777" w:rsidTr="0099329A">
        <w:tc>
          <w:tcPr>
            <w:tcW w:w="562" w:type="dxa"/>
          </w:tcPr>
          <w:p w14:paraId="04207110" w14:textId="77777777" w:rsidR="007B5927" w:rsidRPr="0099329A" w:rsidRDefault="007B5927" w:rsidP="000C3523">
            <w:pPr>
              <w:ind w:firstLine="0"/>
              <w:jc w:val="center"/>
              <w:rPr>
                <w:b/>
              </w:rPr>
            </w:pPr>
            <w:r w:rsidRPr="0099329A">
              <w:rPr>
                <w:b/>
              </w:rPr>
              <w:t>A</w:t>
            </w:r>
          </w:p>
        </w:tc>
        <w:tc>
          <w:tcPr>
            <w:tcW w:w="427" w:type="dxa"/>
          </w:tcPr>
          <w:p w14:paraId="6B9E2FF4" w14:textId="77777777" w:rsidR="007B5927" w:rsidRDefault="007B5927" w:rsidP="000C3523">
            <w:pPr>
              <w:ind w:firstLine="0"/>
              <w:jc w:val="center"/>
            </w:pPr>
          </w:p>
        </w:tc>
        <w:tc>
          <w:tcPr>
            <w:tcW w:w="352" w:type="dxa"/>
          </w:tcPr>
          <w:p w14:paraId="2EA285DF" w14:textId="77777777" w:rsidR="007B5927" w:rsidRDefault="007B5927" w:rsidP="000C3523">
            <w:pPr>
              <w:ind w:firstLine="0"/>
              <w:jc w:val="center"/>
            </w:pPr>
          </w:p>
        </w:tc>
        <w:tc>
          <w:tcPr>
            <w:tcW w:w="498" w:type="dxa"/>
          </w:tcPr>
          <w:p w14:paraId="2BF69AF3" w14:textId="77777777" w:rsidR="007B5927" w:rsidRDefault="007B5927" w:rsidP="000C3523">
            <w:pPr>
              <w:ind w:firstLine="0"/>
              <w:jc w:val="center"/>
            </w:pPr>
            <w:r>
              <w:t>-</w:t>
            </w:r>
          </w:p>
        </w:tc>
        <w:tc>
          <w:tcPr>
            <w:tcW w:w="483" w:type="dxa"/>
          </w:tcPr>
          <w:p w14:paraId="2EA31513" w14:textId="77777777" w:rsidR="007B5927" w:rsidRDefault="007B5927" w:rsidP="000C3523">
            <w:pPr>
              <w:ind w:firstLine="0"/>
              <w:jc w:val="center"/>
            </w:pPr>
          </w:p>
        </w:tc>
        <w:tc>
          <w:tcPr>
            <w:tcW w:w="450" w:type="dxa"/>
          </w:tcPr>
          <w:p w14:paraId="416C479A" w14:textId="77777777" w:rsidR="007B5927" w:rsidRDefault="007B5927" w:rsidP="000C3523">
            <w:pPr>
              <w:ind w:firstLine="0"/>
              <w:jc w:val="center"/>
            </w:pPr>
          </w:p>
        </w:tc>
        <w:tc>
          <w:tcPr>
            <w:tcW w:w="416" w:type="dxa"/>
          </w:tcPr>
          <w:p w14:paraId="7203C6A5" w14:textId="77777777" w:rsidR="007B5927" w:rsidRDefault="007B5927" w:rsidP="000C3523">
            <w:pPr>
              <w:ind w:firstLine="0"/>
              <w:jc w:val="center"/>
            </w:pPr>
            <w:r>
              <w:t>+</w:t>
            </w:r>
          </w:p>
        </w:tc>
        <w:tc>
          <w:tcPr>
            <w:tcW w:w="450" w:type="dxa"/>
          </w:tcPr>
          <w:p w14:paraId="15E890C5" w14:textId="77777777" w:rsidR="007B5927" w:rsidRDefault="007B5927" w:rsidP="000C3523">
            <w:pPr>
              <w:ind w:firstLine="0"/>
              <w:jc w:val="center"/>
            </w:pPr>
          </w:p>
        </w:tc>
        <w:tc>
          <w:tcPr>
            <w:tcW w:w="439" w:type="dxa"/>
          </w:tcPr>
          <w:p w14:paraId="16068D8A" w14:textId="77777777" w:rsidR="007B5927" w:rsidRDefault="007B5927" w:rsidP="000C3523">
            <w:pPr>
              <w:ind w:firstLine="0"/>
              <w:jc w:val="center"/>
            </w:pPr>
          </w:p>
        </w:tc>
        <w:tc>
          <w:tcPr>
            <w:tcW w:w="416" w:type="dxa"/>
          </w:tcPr>
          <w:p w14:paraId="1470B4E9" w14:textId="77777777" w:rsidR="007B5927" w:rsidRDefault="007B5927" w:rsidP="000C3523">
            <w:pPr>
              <w:ind w:firstLine="0"/>
              <w:jc w:val="center"/>
            </w:pPr>
          </w:p>
        </w:tc>
        <w:tc>
          <w:tcPr>
            <w:tcW w:w="516" w:type="dxa"/>
          </w:tcPr>
          <w:p w14:paraId="42D916F3" w14:textId="77777777" w:rsidR="007B5927" w:rsidRDefault="007B5927" w:rsidP="000C3523">
            <w:pPr>
              <w:ind w:firstLine="0"/>
              <w:jc w:val="center"/>
            </w:pPr>
          </w:p>
        </w:tc>
        <w:tc>
          <w:tcPr>
            <w:tcW w:w="529" w:type="dxa"/>
          </w:tcPr>
          <w:p w14:paraId="1D524CFC" w14:textId="77777777" w:rsidR="007B5927" w:rsidRDefault="007B5927" w:rsidP="000C3523">
            <w:pPr>
              <w:ind w:firstLine="0"/>
              <w:jc w:val="center"/>
            </w:pPr>
          </w:p>
        </w:tc>
        <w:tc>
          <w:tcPr>
            <w:tcW w:w="529" w:type="dxa"/>
          </w:tcPr>
          <w:p w14:paraId="796017D1" w14:textId="77777777" w:rsidR="007B5927" w:rsidRDefault="007B5927" w:rsidP="000C3523">
            <w:pPr>
              <w:ind w:firstLine="0"/>
              <w:jc w:val="center"/>
            </w:pPr>
          </w:p>
        </w:tc>
        <w:tc>
          <w:tcPr>
            <w:tcW w:w="529" w:type="dxa"/>
          </w:tcPr>
          <w:p w14:paraId="767E9692" w14:textId="77777777" w:rsidR="007B5927" w:rsidRDefault="007B5927" w:rsidP="000C3523">
            <w:pPr>
              <w:ind w:firstLine="0"/>
              <w:jc w:val="center"/>
            </w:pPr>
          </w:p>
        </w:tc>
        <w:tc>
          <w:tcPr>
            <w:tcW w:w="529" w:type="dxa"/>
          </w:tcPr>
          <w:p w14:paraId="716363BC" w14:textId="77777777" w:rsidR="007B5927" w:rsidRDefault="007B5927" w:rsidP="000C3523">
            <w:pPr>
              <w:ind w:firstLine="0"/>
              <w:jc w:val="center"/>
            </w:pPr>
          </w:p>
        </w:tc>
        <w:tc>
          <w:tcPr>
            <w:tcW w:w="529" w:type="dxa"/>
          </w:tcPr>
          <w:p w14:paraId="0CF61784" w14:textId="77777777" w:rsidR="007B5927" w:rsidRDefault="007B5927" w:rsidP="000C3523">
            <w:pPr>
              <w:ind w:firstLine="0"/>
              <w:jc w:val="center"/>
            </w:pPr>
          </w:p>
        </w:tc>
        <w:tc>
          <w:tcPr>
            <w:tcW w:w="639" w:type="dxa"/>
          </w:tcPr>
          <w:p w14:paraId="57F0CBF0" w14:textId="77777777" w:rsidR="007B5927" w:rsidRDefault="007B5927" w:rsidP="000C3523">
            <w:pPr>
              <w:ind w:firstLine="0"/>
              <w:jc w:val="center"/>
            </w:pPr>
            <w:r>
              <w:t>+</w:t>
            </w:r>
          </w:p>
        </w:tc>
        <w:tc>
          <w:tcPr>
            <w:tcW w:w="529" w:type="dxa"/>
          </w:tcPr>
          <w:p w14:paraId="4BCC9DBD" w14:textId="77777777" w:rsidR="007B5927" w:rsidRDefault="007B5927" w:rsidP="000C3523">
            <w:pPr>
              <w:ind w:firstLine="0"/>
              <w:jc w:val="center"/>
            </w:pPr>
          </w:p>
        </w:tc>
      </w:tr>
      <w:tr w:rsidR="0099329A" w14:paraId="3D967D86" w14:textId="77777777" w:rsidTr="0099329A">
        <w:tc>
          <w:tcPr>
            <w:tcW w:w="562" w:type="dxa"/>
          </w:tcPr>
          <w:p w14:paraId="4C557F5C" w14:textId="77777777" w:rsidR="007B5927" w:rsidRPr="0099329A" w:rsidRDefault="007B5927" w:rsidP="000C3523">
            <w:pPr>
              <w:ind w:firstLine="0"/>
              <w:jc w:val="center"/>
              <w:rPr>
                <w:b/>
              </w:rPr>
            </w:pPr>
            <w:r w:rsidRPr="0099329A">
              <w:rPr>
                <w:b/>
              </w:rPr>
              <w:t>B</w:t>
            </w:r>
            <w:r w:rsidRPr="0099329A">
              <w:rPr>
                <w:b/>
                <w:vertAlign w:val="subscript"/>
              </w:rPr>
              <w:t>1</w:t>
            </w:r>
          </w:p>
        </w:tc>
        <w:tc>
          <w:tcPr>
            <w:tcW w:w="427" w:type="dxa"/>
          </w:tcPr>
          <w:p w14:paraId="0703D8D9" w14:textId="77777777" w:rsidR="007B5927" w:rsidRDefault="007B5927" w:rsidP="000C3523">
            <w:pPr>
              <w:ind w:firstLine="0"/>
              <w:jc w:val="center"/>
            </w:pPr>
          </w:p>
        </w:tc>
        <w:tc>
          <w:tcPr>
            <w:tcW w:w="352" w:type="dxa"/>
          </w:tcPr>
          <w:p w14:paraId="39A2A9F1" w14:textId="77777777" w:rsidR="007B5927" w:rsidRDefault="007B5927" w:rsidP="000C3523">
            <w:pPr>
              <w:ind w:firstLine="0"/>
              <w:jc w:val="center"/>
            </w:pPr>
          </w:p>
        </w:tc>
        <w:tc>
          <w:tcPr>
            <w:tcW w:w="498" w:type="dxa"/>
          </w:tcPr>
          <w:p w14:paraId="305E435D" w14:textId="77777777" w:rsidR="007B5927" w:rsidRDefault="007B5927" w:rsidP="000C3523">
            <w:pPr>
              <w:ind w:firstLine="0"/>
              <w:jc w:val="center"/>
            </w:pPr>
          </w:p>
        </w:tc>
        <w:tc>
          <w:tcPr>
            <w:tcW w:w="483" w:type="dxa"/>
          </w:tcPr>
          <w:p w14:paraId="2B4B2532" w14:textId="77777777" w:rsidR="007B5927" w:rsidRDefault="007B5927" w:rsidP="000C3523">
            <w:pPr>
              <w:ind w:firstLine="0"/>
              <w:jc w:val="center"/>
            </w:pPr>
          </w:p>
        </w:tc>
        <w:tc>
          <w:tcPr>
            <w:tcW w:w="450" w:type="dxa"/>
          </w:tcPr>
          <w:p w14:paraId="7CDEC3E8" w14:textId="77777777" w:rsidR="007B5927" w:rsidRDefault="007B5927" w:rsidP="000C3523">
            <w:pPr>
              <w:ind w:firstLine="0"/>
              <w:jc w:val="center"/>
            </w:pPr>
          </w:p>
        </w:tc>
        <w:tc>
          <w:tcPr>
            <w:tcW w:w="416" w:type="dxa"/>
          </w:tcPr>
          <w:p w14:paraId="090E85D5" w14:textId="77777777" w:rsidR="007B5927" w:rsidRDefault="007B5927" w:rsidP="000C3523">
            <w:pPr>
              <w:ind w:firstLine="0"/>
              <w:jc w:val="center"/>
            </w:pPr>
          </w:p>
        </w:tc>
        <w:tc>
          <w:tcPr>
            <w:tcW w:w="450" w:type="dxa"/>
          </w:tcPr>
          <w:p w14:paraId="0D30FB3F" w14:textId="77777777" w:rsidR="007B5927" w:rsidRDefault="007B5927" w:rsidP="000C3523">
            <w:pPr>
              <w:ind w:firstLine="0"/>
              <w:jc w:val="center"/>
            </w:pPr>
          </w:p>
        </w:tc>
        <w:tc>
          <w:tcPr>
            <w:tcW w:w="439" w:type="dxa"/>
          </w:tcPr>
          <w:p w14:paraId="2B236293" w14:textId="77777777" w:rsidR="007B5927" w:rsidRDefault="007B5927" w:rsidP="000C3523">
            <w:pPr>
              <w:ind w:firstLine="0"/>
              <w:jc w:val="center"/>
            </w:pPr>
          </w:p>
        </w:tc>
        <w:tc>
          <w:tcPr>
            <w:tcW w:w="416" w:type="dxa"/>
          </w:tcPr>
          <w:p w14:paraId="07896E35" w14:textId="77777777" w:rsidR="007B5927" w:rsidRDefault="007B5927" w:rsidP="000C3523">
            <w:pPr>
              <w:ind w:firstLine="0"/>
              <w:jc w:val="center"/>
            </w:pPr>
          </w:p>
        </w:tc>
        <w:tc>
          <w:tcPr>
            <w:tcW w:w="516" w:type="dxa"/>
          </w:tcPr>
          <w:p w14:paraId="3E55A1B3" w14:textId="77777777" w:rsidR="007B5927" w:rsidRDefault="007B5927" w:rsidP="000C3523">
            <w:pPr>
              <w:ind w:firstLine="0"/>
              <w:jc w:val="center"/>
            </w:pPr>
          </w:p>
        </w:tc>
        <w:tc>
          <w:tcPr>
            <w:tcW w:w="529" w:type="dxa"/>
          </w:tcPr>
          <w:p w14:paraId="76291D93" w14:textId="77777777" w:rsidR="007B5927" w:rsidRDefault="007B5927" w:rsidP="000C3523">
            <w:pPr>
              <w:ind w:firstLine="0"/>
              <w:jc w:val="center"/>
            </w:pPr>
          </w:p>
        </w:tc>
        <w:tc>
          <w:tcPr>
            <w:tcW w:w="529" w:type="dxa"/>
          </w:tcPr>
          <w:p w14:paraId="22609088" w14:textId="77777777" w:rsidR="007B5927" w:rsidRDefault="007B5927" w:rsidP="000C3523">
            <w:pPr>
              <w:ind w:firstLine="0"/>
              <w:jc w:val="center"/>
            </w:pPr>
          </w:p>
        </w:tc>
        <w:tc>
          <w:tcPr>
            <w:tcW w:w="529" w:type="dxa"/>
          </w:tcPr>
          <w:p w14:paraId="6D957C42" w14:textId="77777777" w:rsidR="007B5927" w:rsidRDefault="007B5927" w:rsidP="000C3523">
            <w:pPr>
              <w:ind w:firstLine="0"/>
              <w:jc w:val="center"/>
            </w:pPr>
          </w:p>
        </w:tc>
        <w:tc>
          <w:tcPr>
            <w:tcW w:w="529" w:type="dxa"/>
          </w:tcPr>
          <w:p w14:paraId="1ACCDB6D" w14:textId="77777777" w:rsidR="007B5927" w:rsidRDefault="007B5927" w:rsidP="000C3523">
            <w:pPr>
              <w:ind w:firstLine="0"/>
              <w:jc w:val="center"/>
            </w:pPr>
            <w:r>
              <w:t>-</w:t>
            </w:r>
          </w:p>
        </w:tc>
        <w:tc>
          <w:tcPr>
            <w:tcW w:w="529" w:type="dxa"/>
          </w:tcPr>
          <w:p w14:paraId="400AAA5B" w14:textId="77777777" w:rsidR="007B5927" w:rsidRDefault="007B5927" w:rsidP="000C3523">
            <w:pPr>
              <w:ind w:firstLine="0"/>
              <w:jc w:val="center"/>
            </w:pPr>
          </w:p>
        </w:tc>
        <w:tc>
          <w:tcPr>
            <w:tcW w:w="639" w:type="dxa"/>
          </w:tcPr>
          <w:p w14:paraId="74364304" w14:textId="77777777" w:rsidR="007B5927" w:rsidRDefault="007B5927" w:rsidP="000C3523">
            <w:pPr>
              <w:ind w:firstLine="0"/>
              <w:jc w:val="center"/>
            </w:pPr>
          </w:p>
        </w:tc>
        <w:tc>
          <w:tcPr>
            <w:tcW w:w="529" w:type="dxa"/>
          </w:tcPr>
          <w:p w14:paraId="60B5E81D" w14:textId="77777777" w:rsidR="007B5927" w:rsidRDefault="007B5927" w:rsidP="000C3523">
            <w:pPr>
              <w:ind w:firstLine="0"/>
              <w:jc w:val="center"/>
            </w:pPr>
          </w:p>
        </w:tc>
      </w:tr>
      <w:tr w:rsidR="0099329A" w14:paraId="5EE0C233" w14:textId="77777777" w:rsidTr="0099329A">
        <w:tc>
          <w:tcPr>
            <w:tcW w:w="562" w:type="dxa"/>
          </w:tcPr>
          <w:p w14:paraId="515A411D" w14:textId="77777777" w:rsidR="007B5927" w:rsidRPr="0099329A" w:rsidRDefault="007B5927" w:rsidP="000C3523">
            <w:pPr>
              <w:ind w:firstLine="0"/>
              <w:jc w:val="center"/>
              <w:rPr>
                <w:b/>
              </w:rPr>
            </w:pPr>
            <w:r w:rsidRPr="0099329A">
              <w:rPr>
                <w:b/>
              </w:rPr>
              <w:t>B</w:t>
            </w:r>
            <w:r w:rsidRPr="0099329A">
              <w:rPr>
                <w:b/>
                <w:vertAlign w:val="subscript"/>
              </w:rPr>
              <w:t>2</w:t>
            </w:r>
          </w:p>
        </w:tc>
        <w:tc>
          <w:tcPr>
            <w:tcW w:w="427" w:type="dxa"/>
          </w:tcPr>
          <w:p w14:paraId="0E80E1A9" w14:textId="77777777" w:rsidR="007B5927" w:rsidRDefault="007B5927" w:rsidP="000C3523">
            <w:pPr>
              <w:ind w:firstLine="0"/>
              <w:jc w:val="center"/>
            </w:pPr>
          </w:p>
        </w:tc>
        <w:tc>
          <w:tcPr>
            <w:tcW w:w="352" w:type="dxa"/>
          </w:tcPr>
          <w:p w14:paraId="015DC7FF" w14:textId="77777777" w:rsidR="007B5927" w:rsidRDefault="007B5927" w:rsidP="000C3523">
            <w:pPr>
              <w:ind w:firstLine="0"/>
              <w:jc w:val="center"/>
            </w:pPr>
          </w:p>
        </w:tc>
        <w:tc>
          <w:tcPr>
            <w:tcW w:w="498" w:type="dxa"/>
          </w:tcPr>
          <w:p w14:paraId="05CE2C93" w14:textId="77777777" w:rsidR="007B5927" w:rsidRDefault="007B5927" w:rsidP="000C3523">
            <w:pPr>
              <w:ind w:firstLine="0"/>
              <w:jc w:val="center"/>
            </w:pPr>
            <w:r>
              <w:t>+</w:t>
            </w:r>
          </w:p>
        </w:tc>
        <w:tc>
          <w:tcPr>
            <w:tcW w:w="483" w:type="dxa"/>
          </w:tcPr>
          <w:p w14:paraId="5190B9F3" w14:textId="77777777" w:rsidR="007B5927" w:rsidRDefault="007B5927" w:rsidP="000C3523">
            <w:pPr>
              <w:ind w:firstLine="0"/>
              <w:jc w:val="center"/>
            </w:pPr>
          </w:p>
        </w:tc>
        <w:tc>
          <w:tcPr>
            <w:tcW w:w="450" w:type="dxa"/>
          </w:tcPr>
          <w:p w14:paraId="383A8D9B" w14:textId="77777777" w:rsidR="007B5927" w:rsidRDefault="007B5927" w:rsidP="000C3523">
            <w:pPr>
              <w:ind w:firstLine="0"/>
              <w:jc w:val="center"/>
            </w:pPr>
          </w:p>
        </w:tc>
        <w:tc>
          <w:tcPr>
            <w:tcW w:w="416" w:type="dxa"/>
          </w:tcPr>
          <w:p w14:paraId="3957443B" w14:textId="77777777" w:rsidR="007B5927" w:rsidRDefault="007B5927" w:rsidP="000C3523">
            <w:pPr>
              <w:ind w:firstLine="0"/>
              <w:jc w:val="center"/>
            </w:pPr>
          </w:p>
        </w:tc>
        <w:tc>
          <w:tcPr>
            <w:tcW w:w="450" w:type="dxa"/>
          </w:tcPr>
          <w:p w14:paraId="63E16BDD" w14:textId="77777777" w:rsidR="007B5927" w:rsidRDefault="007B5927" w:rsidP="000C3523">
            <w:pPr>
              <w:ind w:firstLine="0"/>
              <w:jc w:val="center"/>
            </w:pPr>
          </w:p>
        </w:tc>
        <w:tc>
          <w:tcPr>
            <w:tcW w:w="439" w:type="dxa"/>
          </w:tcPr>
          <w:p w14:paraId="59F3F4B8" w14:textId="77777777" w:rsidR="007B5927" w:rsidRDefault="007B5927" w:rsidP="000C3523">
            <w:pPr>
              <w:ind w:firstLine="0"/>
              <w:jc w:val="center"/>
            </w:pPr>
          </w:p>
        </w:tc>
        <w:tc>
          <w:tcPr>
            <w:tcW w:w="416" w:type="dxa"/>
          </w:tcPr>
          <w:p w14:paraId="7F002536" w14:textId="77777777" w:rsidR="007B5927" w:rsidRDefault="007B5927" w:rsidP="000C3523">
            <w:pPr>
              <w:ind w:firstLine="0"/>
              <w:jc w:val="center"/>
            </w:pPr>
          </w:p>
        </w:tc>
        <w:tc>
          <w:tcPr>
            <w:tcW w:w="516" w:type="dxa"/>
          </w:tcPr>
          <w:p w14:paraId="43A077D0" w14:textId="77777777" w:rsidR="007B5927" w:rsidRDefault="007B5927" w:rsidP="000C3523">
            <w:pPr>
              <w:ind w:firstLine="0"/>
              <w:jc w:val="center"/>
            </w:pPr>
          </w:p>
        </w:tc>
        <w:tc>
          <w:tcPr>
            <w:tcW w:w="529" w:type="dxa"/>
          </w:tcPr>
          <w:p w14:paraId="7E212F50" w14:textId="77777777" w:rsidR="007B5927" w:rsidRDefault="007B5927" w:rsidP="000C3523">
            <w:pPr>
              <w:ind w:firstLine="0"/>
              <w:jc w:val="center"/>
            </w:pPr>
          </w:p>
        </w:tc>
        <w:tc>
          <w:tcPr>
            <w:tcW w:w="529" w:type="dxa"/>
          </w:tcPr>
          <w:p w14:paraId="5A211E93" w14:textId="77777777" w:rsidR="007B5927" w:rsidRDefault="007B5927" w:rsidP="000C3523">
            <w:pPr>
              <w:ind w:firstLine="0"/>
              <w:jc w:val="center"/>
            </w:pPr>
            <w:r>
              <w:t>+</w:t>
            </w:r>
          </w:p>
        </w:tc>
        <w:tc>
          <w:tcPr>
            <w:tcW w:w="529" w:type="dxa"/>
          </w:tcPr>
          <w:p w14:paraId="439ED9D3" w14:textId="77777777" w:rsidR="007B5927" w:rsidRDefault="007B5927" w:rsidP="000C3523">
            <w:pPr>
              <w:ind w:firstLine="0"/>
              <w:jc w:val="center"/>
            </w:pPr>
          </w:p>
        </w:tc>
        <w:tc>
          <w:tcPr>
            <w:tcW w:w="529" w:type="dxa"/>
          </w:tcPr>
          <w:p w14:paraId="4017471F" w14:textId="77777777" w:rsidR="007B5927" w:rsidRDefault="007B5927" w:rsidP="000C3523">
            <w:pPr>
              <w:ind w:firstLine="0"/>
              <w:jc w:val="center"/>
            </w:pPr>
          </w:p>
        </w:tc>
        <w:tc>
          <w:tcPr>
            <w:tcW w:w="529" w:type="dxa"/>
          </w:tcPr>
          <w:p w14:paraId="58105770" w14:textId="77777777" w:rsidR="007B5927" w:rsidRDefault="007B5927" w:rsidP="000C3523">
            <w:pPr>
              <w:ind w:firstLine="0"/>
              <w:jc w:val="center"/>
            </w:pPr>
          </w:p>
        </w:tc>
        <w:tc>
          <w:tcPr>
            <w:tcW w:w="639" w:type="dxa"/>
          </w:tcPr>
          <w:p w14:paraId="05F7421A" w14:textId="77777777" w:rsidR="007B5927" w:rsidRDefault="007B5927" w:rsidP="000C3523">
            <w:pPr>
              <w:ind w:firstLine="0"/>
              <w:jc w:val="center"/>
            </w:pPr>
          </w:p>
        </w:tc>
        <w:tc>
          <w:tcPr>
            <w:tcW w:w="529" w:type="dxa"/>
          </w:tcPr>
          <w:p w14:paraId="79AF8DD3" w14:textId="77777777" w:rsidR="007B5927" w:rsidRDefault="007B5927" w:rsidP="000C3523">
            <w:pPr>
              <w:ind w:firstLine="0"/>
              <w:jc w:val="center"/>
            </w:pPr>
          </w:p>
        </w:tc>
      </w:tr>
      <w:tr w:rsidR="0099329A" w14:paraId="63AAB39F" w14:textId="77777777" w:rsidTr="0099329A">
        <w:tc>
          <w:tcPr>
            <w:tcW w:w="562" w:type="dxa"/>
          </w:tcPr>
          <w:p w14:paraId="6F8703C1" w14:textId="77777777" w:rsidR="007B5927" w:rsidRPr="0099329A" w:rsidRDefault="007B5927" w:rsidP="000C3523">
            <w:pPr>
              <w:ind w:firstLine="0"/>
              <w:jc w:val="center"/>
              <w:rPr>
                <w:b/>
              </w:rPr>
            </w:pPr>
            <w:r w:rsidRPr="0099329A">
              <w:rPr>
                <w:b/>
              </w:rPr>
              <w:t>B</w:t>
            </w:r>
            <w:r w:rsidRPr="0099329A">
              <w:rPr>
                <w:b/>
                <w:vertAlign w:val="subscript"/>
              </w:rPr>
              <w:t>3</w:t>
            </w:r>
          </w:p>
        </w:tc>
        <w:tc>
          <w:tcPr>
            <w:tcW w:w="427" w:type="dxa"/>
          </w:tcPr>
          <w:p w14:paraId="29A7EC2A" w14:textId="77777777" w:rsidR="007B5927" w:rsidRDefault="007B5927" w:rsidP="000C3523">
            <w:pPr>
              <w:ind w:firstLine="0"/>
              <w:jc w:val="center"/>
            </w:pPr>
          </w:p>
        </w:tc>
        <w:tc>
          <w:tcPr>
            <w:tcW w:w="352" w:type="dxa"/>
          </w:tcPr>
          <w:p w14:paraId="2A1BD436" w14:textId="77777777" w:rsidR="007B5927" w:rsidRDefault="007B5927" w:rsidP="000C3523">
            <w:pPr>
              <w:ind w:firstLine="0"/>
              <w:jc w:val="center"/>
            </w:pPr>
          </w:p>
        </w:tc>
        <w:tc>
          <w:tcPr>
            <w:tcW w:w="498" w:type="dxa"/>
          </w:tcPr>
          <w:p w14:paraId="08A8E400" w14:textId="77777777" w:rsidR="007B5927" w:rsidRDefault="007B5927" w:rsidP="000C3523">
            <w:pPr>
              <w:ind w:firstLine="0"/>
              <w:jc w:val="center"/>
            </w:pPr>
          </w:p>
        </w:tc>
        <w:tc>
          <w:tcPr>
            <w:tcW w:w="483" w:type="dxa"/>
          </w:tcPr>
          <w:p w14:paraId="523F994F" w14:textId="77777777" w:rsidR="007B5927" w:rsidRDefault="007B5927" w:rsidP="000C3523">
            <w:pPr>
              <w:ind w:firstLine="0"/>
              <w:jc w:val="center"/>
            </w:pPr>
          </w:p>
        </w:tc>
        <w:tc>
          <w:tcPr>
            <w:tcW w:w="450" w:type="dxa"/>
          </w:tcPr>
          <w:p w14:paraId="6CE94636" w14:textId="77777777" w:rsidR="007B5927" w:rsidRDefault="007B5927" w:rsidP="000C3523">
            <w:pPr>
              <w:ind w:firstLine="0"/>
              <w:jc w:val="center"/>
            </w:pPr>
          </w:p>
        </w:tc>
        <w:tc>
          <w:tcPr>
            <w:tcW w:w="416" w:type="dxa"/>
          </w:tcPr>
          <w:p w14:paraId="4C376FA4" w14:textId="77777777" w:rsidR="007B5927" w:rsidRDefault="007B5927" w:rsidP="000C3523">
            <w:pPr>
              <w:ind w:firstLine="0"/>
              <w:jc w:val="center"/>
            </w:pPr>
          </w:p>
        </w:tc>
        <w:tc>
          <w:tcPr>
            <w:tcW w:w="450" w:type="dxa"/>
          </w:tcPr>
          <w:p w14:paraId="05C2C152" w14:textId="77777777" w:rsidR="007B5927" w:rsidRDefault="007B5927" w:rsidP="000C3523">
            <w:pPr>
              <w:ind w:firstLine="0"/>
              <w:jc w:val="center"/>
            </w:pPr>
          </w:p>
        </w:tc>
        <w:tc>
          <w:tcPr>
            <w:tcW w:w="439" w:type="dxa"/>
          </w:tcPr>
          <w:p w14:paraId="1B7F18FE" w14:textId="77777777" w:rsidR="007B5927" w:rsidRDefault="007B5927" w:rsidP="000C3523">
            <w:pPr>
              <w:ind w:firstLine="0"/>
              <w:jc w:val="center"/>
            </w:pPr>
          </w:p>
        </w:tc>
        <w:tc>
          <w:tcPr>
            <w:tcW w:w="416" w:type="dxa"/>
          </w:tcPr>
          <w:p w14:paraId="75EE9692" w14:textId="77777777" w:rsidR="007B5927" w:rsidRDefault="007B5927" w:rsidP="000C3523">
            <w:pPr>
              <w:ind w:firstLine="0"/>
              <w:jc w:val="center"/>
            </w:pPr>
          </w:p>
        </w:tc>
        <w:tc>
          <w:tcPr>
            <w:tcW w:w="516" w:type="dxa"/>
          </w:tcPr>
          <w:p w14:paraId="5D13581F" w14:textId="77777777" w:rsidR="007B5927" w:rsidRDefault="007B5927" w:rsidP="000C3523">
            <w:pPr>
              <w:ind w:firstLine="0"/>
              <w:jc w:val="center"/>
            </w:pPr>
          </w:p>
        </w:tc>
        <w:tc>
          <w:tcPr>
            <w:tcW w:w="529" w:type="dxa"/>
          </w:tcPr>
          <w:p w14:paraId="4A288B7B" w14:textId="77777777" w:rsidR="007B5927" w:rsidRDefault="007B5927" w:rsidP="000C3523">
            <w:pPr>
              <w:ind w:firstLine="0"/>
              <w:jc w:val="center"/>
            </w:pPr>
          </w:p>
        </w:tc>
        <w:tc>
          <w:tcPr>
            <w:tcW w:w="529" w:type="dxa"/>
          </w:tcPr>
          <w:p w14:paraId="107BCEF2" w14:textId="77777777" w:rsidR="007B5927" w:rsidRDefault="007B5927" w:rsidP="000C3523">
            <w:pPr>
              <w:ind w:firstLine="0"/>
              <w:jc w:val="center"/>
            </w:pPr>
          </w:p>
        </w:tc>
        <w:tc>
          <w:tcPr>
            <w:tcW w:w="529" w:type="dxa"/>
          </w:tcPr>
          <w:p w14:paraId="78BEC48C" w14:textId="77777777" w:rsidR="007B5927" w:rsidRDefault="007B5927" w:rsidP="000C3523">
            <w:pPr>
              <w:ind w:firstLine="0"/>
              <w:jc w:val="center"/>
            </w:pPr>
          </w:p>
        </w:tc>
        <w:tc>
          <w:tcPr>
            <w:tcW w:w="529" w:type="dxa"/>
          </w:tcPr>
          <w:p w14:paraId="49871643" w14:textId="77777777" w:rsidR="007B5927" w:rsidRDefault="007B5927" w:rsidP="000C3523">
            <w:pPr>
              <w:ind w:firstLine="0"/>
              <w:jc w:val="center"/>
            </w:pPr>
            <w:r>
              <w:t>-</w:t>
            </w:r>
          </w:p>
        </w:tc>
        <w:tc>
          <w:tcPr>
            <w:tcW w:w="529" w:type="dxa"/>
          </w:tcPr>
          <w:p w14:paraId="5E6DD54A" w14:textId="77777777" w:rsidR="007B5927" w:rsidRDefault="007B5927" w:rsidP="000C3523">
            <w:pPr>
              <w:ind w:firstLine="0"/>
              <w:jc w:val="center"/>
            </w:pPr>
          </w:p>
        </w:tc>
        <w:tc>
          <w:tcPr>
            <w:tcW w:w="639" w:type="dxa"/>
          </w:tcPr>
          <w:p w14:paraId="369C66A1" w14:textId="77777777" w:rsidR="007B5927" w:rsidRDefault="007B5927" w:rsidP="000C3523">
            <w:pPr>
              <w:ind w:firstLine="0"/>
              <w:jc w:val="center"/>
            </w:pPr>
          </w:p>
        </w:tc>
        <w:tc>
          <w:tcPr>
            <w:tcW w:w="529" w:type="dxa"/>
          </w:tcPr>
          <w:p w14:paraId="2919F3CC" w14:textId="77777777" w:rsidR="007B5927" w:rsidRDefault="007B5927" w:rsidP="000C3523">
            <w:pPr>
              <w:ind w:firstLine="0"/>
              <w:jc w:val="center"/>
            </w:pPr>
          </w:p>
        </w:tc>
      </w:tr>
      <w:tr w:rsidR="0099329A" w14:paraId="0762F4EE" w14:textId="77777777" w:rsidTr="0099329A">
        <w:tc>
          <w:tcPr>
            <w:tcW w:w="562" w:type="dxa"/>
          </w:tcPr>
          <w:p w14:paraId="26B9C4CA" w14:textId="77777777" w:rsidR="007B5927" w:rsidRPr="0099329A" w:rsidRDefault="007B5927" w:rsidP="000C3523">
            <w:pPr>
              <w:ind w:firstLine="0"/>
              <w:jc w:val="center"/>
              <w:rPr>
                <w:b/>
              </w:rPr>
            </w:pPr>
            <w:r w:rsidRPr="0099329A">
              <w:rPr>
                <w:b/>
              </w:rPr>
              <w:t>B</w:t>
            </w:r>
            <w:r w:rsidRPr="0099329A">
              <w:rPr>
                <w:b/>
                <w:vertAlign w:val="subscript"/>
              </w:rPr>
              <w:t>9</w:t>
            </w:r>
          </w:p>
        </w:tc>
        <w:tc>
          <w:tcPr>
            <w:tcW w:w="427" w:type="dxa"/>
          </w:tcPr>
          <w:p w14:paraId="3FBF2DAF" w14:textId="77777777" w:rsidR="007B5927" w:rsidRDefault="007B5927" w:rsidP="000C3523">
            <w:pPr>
              <w:ind w:firstLine="0"/>
              <w:jc w:val="center"/>
            </w:pPr>
          </w:p>
        </w:tc>
        <w:tc>
          <w:tcPr>
            <w:tcW w:w="352" w:type="dxa"/>
          </w:tcPr>
          <w:p w14:paraId="2448642C" w14:textId="77777777" w:rsidR="007B5927" w:rsidRDefault="007B5927" w:rsidP="000C3523">
            <w:pPr>
              <w:ind w:firstLine="0"/>
              <w:jc w:val="center"/>
            </w:pPr>
          </w:p>
        </w:tc>
        <w:tc>
          <w:tcPr>
            <w:tcW w:w="498" w:type="dxa"/>
          </w:tcPr>
          <w:p w14:paraId="0837BE69" w14:textId="77777777" w:rsidR="007B5927" w:rsidRDefault="007B5927" w:rsidP="000C3523">
            <w:pPr>
              <w:ind w:firstLine="0"/>
              <w:jc w:val="center"/>
            </w:pPr>
          </w:p>
        </w:tc>
        <w:tc>
          <w:tcPr>
            <w:tcW w:w="483" w:type="dxa"/>
          </w:tcPr>
          <w:p w14:paraId="5D906E20" w14:textId="77777777" w:rsidR="007B5927" w:rsidRDefault="007B5927" w:rsidP="000C3523">
            <w:pPr>
              <w:ind w:firstLine="0"/>
              <w:jc w:val="center"/>
            </w:pPr>
          </w:p>
        </w:tc>
        <w:tc>
          <w:tcPr>
            <w:tcW w:w="450" w:type="dxa"/>
          </w:tcPr>
          <w:p w14:paraId="08DDB35F" w14:textId="77777777" w:rsidR="007B5927" w:rsidRDefault="007B5927" w:rsidP="000C3523">
            <w:pPr>
              <w:ind w:firstLine="0"/>
              <w:jc w:val="center"/>
            </w:pPr>
          </w:p>
        </w:tc>
        <w:tc>
          <w:tcPr>
            <w:tcW w:w="416" w:type="dxa"/>
          </w:tcPr>
          <w:p w14:paraId="3C36ECA6" w14:textId="77777777" w:rsidR="007B5927" w:rsidRDefault="007B5927" w:rsidP="000C3523">
            <w:pPr>
              <w:ind w:firstLine="0"/>
              <w:jc w:val="center"/>
            </w:pPr>
          </w:p>
        </w:tc>
        <w:tc>
          <w:tcPr>
            <w:tcW w:w="450" w:type="dxa"/>
          </w:tcPr>
          <w:p w14:paraId="22216B6E" w14:textId="77777777" w:rsidR="007B5927" w:rsidRDefault="007B5927" w:rsidP="000C3523">
            <w:pPr>
              <w:ind w:firstLine="0"/>
              <w:jc w:val="center"/>
            </w:pPr>
          </w:p>
        </w:tc>
        <w:tc>
          <w:tcPr>
            <w:tcW w:w="439" w:type="dxa"/>
          </w:tcPr>
          <w:p w14:paraId="77232D9B" w14:textId="77777777" w:rsidR="007B5927" w:rsidRDefault="007B5927" w:rsidP="000C3523">
            <w:pPr>
              <w:ind w:firstLine="0"/>
              <w:jc w:val="center"/>
            </w:pPr>
          </w:p>
        </w:tc>
        <w:tc>
          <w:tcPr>
            <w:tcW w:w="416" w:type="dxa"/>
          </w:tcPr>
          <w:p w14:paraId="1B997A90" w14:textId="77777777" w:rsidR="007B5927" w:rsidRDefault="007B5927" w:rsidP="000C3523">
            <w:pPr>
              <w:ind w:firstLine="0"/>
              <w:jc w:val="center"/>
            </w:pPr>
            <w:r>
              <w:t>+</w:t>
            </w:r>
          </w:p>
        </w:tc>
        <w:tc>
          <w:tcPr>
            <w:tcW w:w="516" w:type="dxa"/>
          </w:tcPr>
          <w:p w14:paraId="69FFA57A" w14:textId="77777777" w:rsidR="007B5927" w:rsidRDefault="007B5927" w:rsidP="000C3523">
            <w:pPr>
              <w:ind w:firstLine="0"/>
              <w:jc w:val="center"/>
            </w:pPr>
          </w:p>
        </w:tc>
        <w:tc>
          <w:tcPr>
            <w:tcW w:w="529" w:type="dxa"/>
          </w:tcPr>
          <w:p w14:paraId="0F7C17E2" w14:textId="77777777" w:rsidR="007B5927" w:rsidRDefault="007B5927" w:rsidP="000C3523">
            <w:pPr>
              <w:ind w:firstLine="0"/>
              <w:jc w:val="center"/>
            </w:pPr>
          </w:p>
        </w:tc>
        <w:tc>
          <w:tcPr>
            <w:tcW w:w="529" w:type="dxa"/>
          </w:tcPr>
          <w:p w14:paraId="26ACF56C" w14:textId="77777777" w:rsidR="007B5927" w:rsidRDefault="007B5927" w:rsidP="000C3523">
            <w:pPr>
              <w:ind w:firstLine="0"/>
              <w:jc w:val="center"/>
            </w:pPr>
          </w:p>
        </w:tc>
        <w:tc>
          <w:tcPr>
            <w:tcW w:w="529" w:type="dxa"/>
          </w:tcPr>
          <w:p w14:paraId="544FEC2D" w14:textId="77777777" w:rsidR="007B5927" w:rsidRDefault="007B5927" w:rsidP="000C3523">
            <w:pPr>
              <w:ind w:firstLine="0"/>
              <w:jc w:val="center"/>
            </w:pPr>
          </w:p>
        </w:tc>
        <w:tc>
          <w:tcPr>
            <w:tcW w:w="529" w:type="dxa"/>
          </w:tcPr>
          <w:p w14:paraId="1924602E" w14:textId="77777777" w:rsidR="007B5927" w:rsidRDefault="007B5927" w:rsidP="000C3523">
            <w:pPr>
              <w:ind w:firstLine="0"/>
              <w:jc w:val="center"/>
            </w:pPr>
          </w:p>
        </w:tc>
        <w:tc>
          <w:tcPr>
            <w:tcW w:w="529" w:type="dxa"/>
          </w:tcPr>
          <w:p w14:paraId="238A726B" w14:textId="77777777" w:rsidR="007B5927" w:rsidRDefault="007B5927" w:rsidP="000C3523">
            <w:pPr>
              <w:ind w:firstLine="0"/>
              <w:jc w:val="center"/>
            </w:pPr>
          </w:p>
        </w:tc>
        <w:tc>
          <w:tcPr>
            <w:tcW w:w="639" w:type="dxa"/>
          </w:tcPr>
          <w:p w14:paraId="11544512" w14:textId="77777777" w:rsidR="007B5927" w:rsidRDefault="007B5927" w:rsidP="000C3523">
            <w:pPr>
              <w:ind w:firstLine="0"/>
              <w:jc w:val="center"/>
            </w:pPr>
          </w:p>
        </w:tc>
        <w:tc>
          <w:tcPr>
            <w:tcW w:w="529" w:type="dxa"/>
          </w:tcPr>
          <w:p w14:paraId="68EA80FA" w14:textId="77777777" w:rsidR="007B5927" w:rsidRDefault="007B5927" w:rsidP="000C3523">
            <w:pPr>
              <w:ind w:firstLine="0"/>
              <w:jc w:val="center"/>
            </w:pPr>
          </w:p>
        </w:tc>
      </w:tr>
      <w:tr w:rsidR="0099329A" w14:paraId="63922587" w14:textId="77777777" w:rsidTr="0099329A">
        <w:tc>
          <w:tcPr>
            <w:tcW w:w="562" w:type="dxa"/>
          </w:tcPr>
          <w:p w14:paraId="7A5AF678" w14:textId="77777777" w:rsidR="007B5927" w:rsidRPr="0099329A" w:rsidRDefault="007B5927" w:rsidP="000C3523">
            <w:pPr>
              <w:ind w:firstLine="0"/>
              <w:jc w:val="center"/>
              <w:rPr>
                <w:b/>
              </w:rPr>
            </w:pPr>
            <w:r w:rsidRPr="0099329A">
              <w:rPr>
                <w:b/>
              </w:rPr>
              <w:t>C</w:t>
            </w:r>
          </w:p>
        </w:tc>
        <w:tc>
          <w:tcPr>
            <w:tcW w:w="427" w:type="dxa"/>
          </w:tcPr>
          <w:p w14:paraId="0EAE59A6" w14:textId="77777777" w:rsidR="007B5927" w:rsidRDefault="007B5927" w:rsidP="000C3523">
            <w:pPr>
              <w:ind w:firstLine="0"/>
              <w:jc w:val="center"/>
            </w:pPr>
          </w:p>
        </w:tc>
        <w:tc>
          <w:tcPr>
            <w:tcW w:w="352" w:type="dxa"/>
          </w:tcPr>
          <w:p w14:paraId="51B1F91D" w14:textId="77777777" w:rsidR="007B5927" w:rsidRDefault="007B5927" w:rsidP="000C3523">
            <w:pPr>
              <w:ind w:firstLine="0"/>
              <w:jc w:val="center"/>
            </w:pPr>
          </w:p>
        </w:tc>
        <w:tc>
          <w:tcPr>
            <w:tcW w:w="498" w:type="dxa"/>
          </w:tcPr>
          <w:p w14:paraId="33AEB623" w14:textId="77777777" w:rsidR="007B5927" w:rsidRDefault="007B5927" w:rsidP="000C3523">
            <w:pPr>
              <w:ind w:firstLine="0"/>
              <w:jc w:val="center"/>
            </w:pPr>
            <w:r>
              <w:t>+</w:t>
            </w:r>
          </w:p>
        </w:tc>
        <w:tc>
          <w:tcPr>
            <w:tcW w:w="483" w:type="dxa"/>
          </w:tcPr>
          <w:p w14:paraId="508E2612" w14:textId="77777777" w:rsidR="007B5927" w:rsidRDefault="007B5927" w:rsidP="000C3523">
            <w:pPr>
              <w:ind w:firstLine="0"/>
              <w:jc w:val="center"/>
            </w:pPr>
          </w:p>
        </w:tc>
        <w:tc>
          <w:tcPr>
            <w:tcW w:w="450" w:type="dxa"/>
          </w:tcPr>
          <w:p w14:paraId="785753B5" w14:textId="77777777" w:rsidR="007B5927" w:rsidRDefault="007B5927" w:rsidP="000C3523">
            <w:pPr>
              <w:ind w:firstLine="0"/>
              <w:jc w:val="center"/>
            </w:pPr>
            <w:r>
              <w:t>-</w:t>
            </w:r>
          </w:p>
        </w:tc>
        <w:tc>
          <w:tcPr>
            <w:tcW w:w="416" w:type="dxa"/>
          </w:tcPr>
          <w:p w14:paraId="4933386B" w14:textId="77777777" w:rsidR="007B5927" w:rsidRDefault="007B5927" w:rsidP="000C3523">
            <w:pPr>
              <w:ind w:firstLine="0"/>
              <w:jc w:val="center"/>
            </w:pPr>
            <w:r>
              <w:t>+</w:t>
            </w:r>
          </w:p>
        </w:tc>
        <w:tc>
          <w:tcPr>
            <w:tcW w:w="450" w:type="dxa"/>
          </w:tcPr>
          <w:p w14:paraId="4D084FD7" w14:textId="77777777" w:rsidR="007B5927" w:rsidRDefault="007B5927" w:rsidP="000C3523">
            <w:pPr>
              <w:ind w:firstLine="0"/>
              <w:jc w:val="center"/>
            </w:pPr>
          </w:p>
        </w:tc>
        <w:tc>
          <w:tcPr>
            <w:tcW w:w="439" w:type="dxa"/>
          </w:tcPr>
          <w:p w14:paraId="52EBC551" w14:textId="77777777" w:rsidR="007B5927" w:rsidRDefault="007B5927" w:rsidP="000C3523">
            <w:pPr>
              <w:ind w:firstLine="0"/>
              <w:jc w:val="center"/>
            </w:pPr>
            <w:r>
              <w:t>+</w:t>
            </w:r>
          </w:p>
        </w:tc>
        <w:tc>
          <w:tcPr>
            <w:tcW w:w="416" w:type="dxa"/>
          </w:tcPr>
          <w:p w14:paraId="39FDA8F1" w14:textId="77777777" w:rsidR="007B5927" w:rsidRDefault="007B5927" w:rsidP="000C3523">
            <w:pPr>
              <w:ind w:firstLine="0"/>
              <w:jc w:val="center"/>
            </w:pPr>
            <w:r>
              <w:t>+</w:t>
            </w:r>
          </w:p>
        </w:tc>
        <w:tc>
          <w:tcPr>
            <w:tcW w:w="516" w:type="dxa"/>
          </w:tcPr>
          <w:p w14:paraId="5346EA56" w14:textId="77777777" w:rsidR="007B5927" w:rsidRDefault="007B5927" w:rsidP="000C3523">
            <w:pPr>
              <w:ind w:firstLine="0"/>
              <w:jc w:val="center"/>
            </w:pPr>
          </w:p>
        </w:tc>
        <w:tc>
          <w:tcPr>
            <w:tcW w:w="529" w:type="dxa"/>
          </w:tcPr>
          <w:p w14:paraId="6298B557" w14:textId="77777777" w:rsidR="007B5927" w:rsidRDefault="007B5927" w:rsidP="000C3523">
            <w:pPr>
              <w:ind w:firstLine="0"/>
              <w:jc w:val="center"/>
            </w:pPr>
          </w:p>
        </w:tc>
        <w:tc>
          <w:tcPr>
            <w:tcW w:w="529" w:type="dxa"/>
          </w:tcPr>
          <w:p w14:paraId="1771AB1E" w14:textId="77777777" w:rsidR="007B5927" w:rsidRDefault="007B5927" w:rsidP="000C3523">
            <w:pPr>
              <w:ind w:firstLine="0"/>
              <w:jc w:val="center"/>
            </w:pPr>
            <w:r>
              <w:t>+</w:t>
            </w:r>
          </w:p>
        </w:tc>
        <w:tc>
          <w:tcPr>
            <w:tcW w:w="529" w:type="dxa"/>
          </w:tcPr>
          <w:p w14:paraId="7EBE4F93" w14:textId="77777777" w:rsidR="007B5927" w:rsidRDefault="007B5927" w:rsidP="000C3523">
            <w:pPr>
              <w:ind w:firstLine="0"/>
              <w:jc w:val="center"/>
            </w:pPr>
            <w:r>
              <w:t>+</w:t>
            </w:r>
          </w:p>
        </w:tc>
        <w:tc>
          <w:tcPr>
            <w:tcW w:w="529" w:type="dxa"/>
          </w:tcPr>
          <w:p w14:paraId="65FFA4A6" w14:textId="77777777" w:rsidR="007B5927" w:rsidRDefault="007B5927" w:rsidP="000C3523">
            <w:pPr>
              <w:ind w:firstLine="0"/>
              <w:jc w:val="center"/>
            </w:pPr>
            <w:r>
              <w:t>-</w:t>
            </w:r>
          </w:p>
        </w:tc>
        <w:tc>
          <w:tcPr>
            <w:tcW w:w="529" w:type="dxa"/>
          </w:tcPr>
          <w:p w14:paraId="1B5C6406" w14:textId="77777777" w:rsidR="007B5927" w:rsidRDefault="007B5927" w:rsidP="000C3523">
            <w:pPr>
              <w:ind w:firstLine="0"/>
              <w:jc w:val="center"/>
            </w:pPr>
          </w:p>
        </w:tc>
        <w:tc>
          <w:tcPr>
            <w:tcW w:w="639" w:type="dxa"/>
          </w:tcPr>
          <w:p w14:paraId="42760D5A" w14:textId="77777777" w:rsidR="007B5927" w:rsidRDefault="007B5927" w:rsidP="000C3523">
            <w:pPr>
              <w:ind w:firstLine="0"/>
              <w:jc w:val="center"/>
            </w:pPr>
            <w:r>
              <w:t>+</w:t>
            </w:r>
          </w:p>
        </w:tc>
        <w:tc>
          <w:tcPr>
            <w:tcW w:w="529" w:type="dxa"/>
          </w:tcPr>
          <w:p w14:paraId="45EB0100" w14:textId="77777777" w:rsidR="007B5927" w:rsidRDefault="007B5927" w:rsidP="000C3523">
            <w:pPr>
              <w:ind w:firstLine="0"/>
              <w:jc w:val="center"/>
            </w:pPr>
          </w:p>
        </w:tc>
      </w:tr>
      <w:tr w:rsidR="0099329A" w14:paraId="27799357" w14:textId="77777777" w:rsidTr="0099329A">
        <w:tc>
          <w:tcPr>
            <w:tcW w:w="562" w:type="dxa"/>
          </w:tcPr>
          <w:p w14:paraId="78B6A5A6" w14:textId="77777777" w:rsidR="007B5927" w:rsidRPr="0099329A" w:rsidRDefault="007B5927" w:rsidP="000C3523">
            <w:pPr>
              <w:ind w:firstLine="0"/>
              <w:jc w:val="center"/>
              <w:rPr>
                <w:b/>
              </w:rPr>
            </w:pPr>
            <w:r w:rsidRPr="0099329A">
              <w:rPr>
                <w:b/>
              </w:rPr>
              <w:t>D</w:t>
            </w:r>
          </w:p>
        </w:tc>
        <w:tc>
          <w:tcPr>
            <w:tcW w:w="427" w:type="dxa"/>
          </w:tcPr>
          <w:p w14:paraId="11FDC9F1" w14:textId="77777777" w:rsidR="007B5927" w:rsidRDefault="007B5927" w:rsidP="000C3523">
            <w:pPr>
              <w:ind w:firstLine="0"/>
              <w:jc w:val="center"/>
            </w:pPr>
          </w:p>
        </w:tc>
        <w:tc>
          <w:tcPr>
            <w:tcW w:w="352" w:type="dxa"/>
          </w:tcPr>
          <w:p w14:paraId="5038E71C" w14:textId="77777777" w:rsidR="007B5927" w:rsidRDefault="007B5927" w:rsidP="000C3523">
            <w:pPr>
              <w:ind w:firstLine="0"/>
              <w:jc w:val="center"/>
            </w:pPr>
            <w:r>
              <w:t>+</w:t>
            </w:r>
          </w:p>
        </w:tc>
        <w:tc>
          <w:tcPr>
            <w:tcW w:w="498" w:type="dxa"/>
          </w:tcPr>
          <w:p w14:paraId="3206FEBB" w14:textId="77777777" w:rsidR="007B5927" w:rsidRDefault="007B5927" w:rsidP="000C3523">
            <w:pPr>
              <w:ind w:firstLine="0"/>
              <w:jc w:val="center"/>
            </w:pPr>
            <w:r>
              <w:t>+</w:t>
            </w:r>
          </w:p>
        </w:tc>
        <w:tc>
          <w:tcPr>
            <w:tcW w:w="483" w:type="dxa"/>
          </w:tcPr>
          <w:p w14:paraId="51671271" w14:textId="77777777" w:rsidR="007B5927" w:rsidRDefault="007B5927" w:rsidP="000C3523">
            <w:pPr>
              <w:ind w:firstLine="0"/>
              <w:jc w:val="center"/>
            </w:pPr>
          </w:p>
        </w:tc>
        <w:tc>
          <w:tcPr>
            <w:tcW w:w="450" w:type="dxa"/>
          </w:tcPr>
          <w:p w14:paraId="7A3B4FF7" w14:textId="77777777" w:rsidR="007B5927" w:rsidRDefault="007B5927" w:rsidP="000C3523">
            <w:pPr>
              <w:ind w:firstLine="0"/>
              <w:jc w:val="center"/>
            </w:pPr>
          </w:p>
        </w:tc>
        <w:tc>
          <w:tcPr>
            <w:tcW w:w="416" w:type="dxa"/>
          </w:tcPr>
          <w:p w14:paraId="5077AB8B" w14:textId="77777777" w:rsidR="007B5927" w:rsidRDefault="007B5927" w:rsidP="000C3523">
            <w:pPr>
              <w:ind w:firstLine="0"/>
              <w:jc w:val="center"/>
            </w:pPr>
          </w:p>
        </w:tc>
        <w:tc>
          <w:tcPr>
            <w:tcW w:w="450" w:type="dxa"/>
          </w:tcPr>
          <w:p w14:paraId="19FCD43B" w14:textId="77777777" w:rsidR="007B5927" w:rsidRDefault="007B5927" w:rsidP="000C3523">
            <w:pPr>
              <w:ind w:firstLine="0"/>
              <w:jc w:val="center"/>
            </w:pPr>
          </w:p>
        </w:tc>
        <w:tc>
          <w:tcPr>
            <w:tcW w:w="439" w:type="dxa"/>
          </w:tcPr>
          <w:p w14:paraId="1366A205" w14:textId="77777777" w:rsidR="007B5927" w:rsidRDefault="007B5927" w:rsidP="000C3523">
            <w:pPr>
              <w:ind w:firstLine="0"/>
              <w:jc w:val="center"/>
            </w:pPr>
            <w:r>
              <w:t>+</w:t>
            </w:r>
          </w:p>
        </w:tc>
        <w:tc>
          <w:tcPr>
            <w:tcW w:w="416" w:type="dxa"/>
          </w:tcPr>
          <w:p w14:paraId="63625156" w14:textId="77777777" w:rsidR="007B5927" w:rsidRDefault="007B5927" w:rsidP="000C3523">
            <w:pPr>
              <w:ind w:firstLine="0"/>
              <w:jc w:val="center"/>
            </w:pPr>
          </w:p>
        </w:tc>
        <w:tc>
          <w:tcPr>
            <w:tcW w:w="516" w:type="dxa"/>
          </w:tcPr>
          <w:p w14:paraId="4DD740EF" w14:textId="77777777" w:rsidR="007B5927" w:rsidRDefault="007B5927" w:rsidP="000C3523">
            <w:pPr>
              <w:ind w:firstLine="0"/>
              <w:jc w:val="center"/>
            </w:pPr>
          </w:p>
        </w:tc>
        <w:tc>
          <w:tcPr>
            <w:tcW w:w="529" w:type="dxa"/>
          </w:tcPr>
          <w:p w14:paraId="55E2F1DB" w14:textId="77777777" w:rsidR="007B5927" w:rsidRDefault="007B5927" w:rsidP="000C3523">
            <w:pPr>
              <w:ind w:firstLine="0"/>
              <w:jc w:val="center"/>
            </w:pPr>
          </w:p>
        </w:tc>
        <w:tc>
          <w:tcPr>
            <w:tcW w:w="529" w:type="dxa"/>
          </w:tcPr>
          <w:p w14:paraId="7E654103" w14:textId="77777777" w:rsidR="007B5927" w:rsidRDefault="007B5927" w:rsidP="000C3523">
            <w:pPr>
              <w:ind w:firstLine="0"/>
              <w:jc w:val="center"/>
            </w:pPr>
          </w:p>
        </w:tc>
        <w:tc>
          <w:tcPr>
            <w:tcW w:w="529" w:type="dxa"/>
          </w:tcPr>
          <w:p w14:paraId="0D7C03DC" w14:textId="77777777" w:rsidR="007B5927" w:rsidRDefault="007B5927" w:rsidP="000C3523">
            <w:pPr>
              <w:ind w:firstLine="0"/>
              <w:jc w:val="center"/>
            </w:pPr>
          </w:p>
        </w:tc>
        <w:tc>
          <w:tcPr>
            <w:tcW w:w="529" w:type="dxa"/>
          </w:tcPr>
          <w:p w14:paraId="69ACB475" w14:textId="77777777" w:rsidR="007B5927" w:rsidRDefault="007B5927" w:rsidP="000C3523">
            <w:pPr>
              <w:ind w:firstLine="0"/>
              <w:jc w:val="center"/>
            </w:pPr>
          </w:p>
        </w:tc>
        <w:tc>
          <w:tcPr>
            <w:tcW w:w="529" w:type="dxa"/>
          </w:tcPr>
          <w:p w14:paraId="2193ECC9" w14:textId="77777777" w:rsidR="007B5927" w:rsidRDefault="007B5927" w:rsidP="000C3523">
            <w:pPr>
              <w:ind w:firstLine="0"/>
              <w:jc w:val="center"/>
            </w:pPr>
          </w:p>
        </w:tc>
        <w:tc>
          <w:tcPr>
            <w:tcW w:w="639" w:type="dxa"/>
          </w:tcPr>
          <w:p w14:paraId="42EF8D4C" w14:textId="77777777" w:rsidR="007B5927" w:rsidRDefault="007B5927" w:rsidP="000C3523">
            <w:pPr>
              <w:ind w:firstLine="0"/>
              <w:jc w:val="center"/>
            </w:pPr>
          </w:p>
        </w:tc>
        <w:tc>
          <w:tcPr>
            <w:tcW w:w="529" w:type="dxa"/>
          </w:tcPr>
          <w:p w14:paraId="7B0C71E0" w14:textId="77777777" w:rsidR="007B5927" w:rsidRDefault="007B5927" w:rsidP="000C3523">
            <w:pPr>
              <w:ind w:firstLine="0"/>
              <w:jc w:val="center"/>
            </w:pPr>
          </w:p>
        </w:tc>
      </w:tr>
      <w:tr w:rsidR="0099329A" w14:paraId="30317404" w14:textId="77777777" w:rsidTr="0099329A">
        <w:tc>
          <w:tcPr>
            <w:tcW w:w="562" w:type="dxa"/>
          </w:tcPr>
          <w:p w14:paraId="7E1638E8" w14:textId="77777777" w:rsidR="007B5927" w:rsidRPr="0099329A" w:rsidRDefault="007B5927" w:rsidP="000C3523">
            <w:pPr>
              <w:ind w:firstLine="0"/>
              <w:jc w:val="center"/>
              <w:rPr>
                <w:b/>
              </w:rPr>
            </w:pPr>
            <w:r w:rsidRPr="0099329A">
              <w:rPr>
                <w:b/>
              </w:rPr>
              <w:t>E</w:t>
            </w:r>
          </w:p>
        </w:tc>
        <w:tc>
          <w:tcPr>
            <w:tcW w:w="427" w:type="dxa"/>
          </w:tcPr>
          <w:p w14:paraId="35922759" w14:textId="77777777" w:rsidR="007B5927" w:rsidRDefault="007B5927" w:rsidP="000C3523">
            <w:pPr>
              <w:ind w:firstLine="0"/>
              <w:jc w:val="center"/>
            </w:pPr>
          </w:p>
        </w:tc>
        <w:tc>
          <w:tcPr>
            <w:tcW w:w="352" w:type="dxa"/>
          </w:tcPr>
          <w:p w14:paraId="42FC5FF7" w14:textId="77777777" w:rsidR="007B5927" w:rsidRDefault="007B5927" w:rsidP="000C3523">
            <w:pPr>
              <w:ind w:firstLine="0"/>
              <w:jc w:val="center"/>
            </w:pPr>
          </w:p>
        </w:tc>
        <w:tc>
          <w:tcPr>
            <w:tcW w:w="498" w:type="dxa"/>
          </w:tcPr>
          <w:p w14:paraId="66FA7061" w14:textId="77777777" w:rsidR="007B5927" w:rsidRDefault="007B5927" w:rsidP="000C3523">
            <w:pPr>
              <w:ind w:firstLine="0"/>
              <w:jc w:val="center"/>
            </w:pPr>
            <w:r>
              <w:t>-</w:t>
            </w:r>
          </w:p>
        </w:tc>
        <w:tc>
          <w:tcPr>
            <w:tcW w:w="483" w:type="dxa"/>
          </w:tcPr>
          <w:p w14:paraId="30B6176D" w14:textId="77777777" w:rsidR="007B5927" w:rsidRDefault="007B5927" w:rsidP="000C3523">
            <w:pPr>
              <w:ind w:firstLine="0"/>
              <w:jc w:val="center"/>
            </w:pPr>
          </w:p>
        </w:tc>
        <w:tc>
          <w:tcPr>
            <w:tcW w:w="450" w:type="dxa"/>
          </w:tcPr>
          <w:p w14:paraId="54AD7070" w14:textId="77777777" w:rsidR="007B5927" w:rsidRDefault="007B5927" w:rsidP="000C3523">
            <w:pPr>
              <w:ind w:firstLine="0"/>
              <w:jc w:val="center"/>
            </w:pPr>
          </w:p>
        </w:tc>
        <w:tc>
          <w:tcPr>
            <w:tcW w:w="416" w:type="dxa"/>
          </w:tcPr>
          <w:p w14:paraId="1CBF493D" w14:textId="77777777" w:rsidR="007B5927" w:rsidRDefault="007B5927" w:rsidP="000C3523">
            <w:pPr>
              <w:ind w:firstLine="0"/>
              <w:jc w:val="center"/>
            </w:pPr>
            <w:r>
              <w:t>+</w:t>
            </w:r>
          </w:p>
        </w:tc>
        <w:tc>
          <w:tcPr>
            <w:tcW w:w="450" w:type="dxa"/>
          </w:tcPr>
          <w:p w14:paraId="716966C0" w14:textId="77777777" w:rsidR="007B5927" w:rsidRDefault="007B5927" w:rsidP="000C3523">
            <w:pPr>
              <w:ind w:firstLine="0"/>
              <w:jc w:val="center"/>
            </w:pPr>
          </w:p>
        </w:tc>
        <w:tc>
          <w:tcPr>
            <w:tcW w:w="439" w:type="dxa"/>
          </w:tcPr>
          <w:p w14:paraId="7397B96D" w14:textId="77777777" w:rsidR="007B5927" w:rsidRDefault="007B5927" w:rsidP="000C3523">
            <w:pPr>
              <w:ind w:firstLine="0"/>
              <w:jc w:val="center"/>
            </w:pPr>
          </w:p>
        </w:tc>
        <w:tc>
          <w:tcPr>
            <w:tcW w:w="416" w:type="dxa"/>
          </w:tcPr>
          <w:p w14:paraId="1EB1772C" w14:textId="77777777" w:rsidR="007B5927" w:rsidRDefault="007B5927" w:rsidP="000C3523">
            <w:pPr>
              <w:ind w:firstLine="0"/>
              <w:jc w:val="center"/>
            </w:pPr>
          </w:p>
        </w:tc>
        <w:tc>
          <w:tcPr>
            <w:tcW w:w="516" w:type="dxa"/>
          </w:tcPr>
          <w:p w14:paraId="19358E1B" w14:textId="77777777" w:rsidR="007B5927" w:rsidRDefault="007B5927" w:rsidP="000C3523">
            <w:pPr>
              <w:ind w:firstLine="0"/>
              <w:jc w:val="center"/>
            </w:pPr>
            <w:r>
              <w:t>+</w:t>
            </w:r>
          </w:p>
        </w:tc>
        <w:tc>
          <w:tcPr>
            <w:tcW w:w="529" w:type="dxa"/>
          </w:tcPr>
          <w:p w14:paraId="36996159" w14:textId="77777777" w:rsidR="007B5927" w:rsidRDefault="007B5927" w:rsidP="000C3523">
            <w:pPr>
              <w:ind w:firstLine="0"/>
              <w:jc w:val="center"/>
            </w:pPr>
          </w:p>
        </w:tc>
        <w:tc>
          <w:tcPr>
            <w:tcW w:w="529" w:type="dxa"/>
          </w:tcPr>
          <w:p w14:paraId="35386E5F" w14:textId="77777777" w:rsidR="007B5927" w:rsidRDefault="007B5927" w:rsidP="000C3523">
            <w:pPr>
              <w:ind w:firstLine="0"/>
              <w:jc w:val="center"/>
            </w:pPr>
          </w:p>
        </w:tc>
        <w:tc>
          <w:tcPr>
            <w:tcW w:w="529" w:type="dxa"/>
          </w:tcPr>
          <w:p w14:paraId="50EF0096" w14:textId="77777777" w:rsidR="007B5927" w:rsidRDefault="007B5927" w:rsidP="000C3523">
            <w:pPr>
              <w:ind w:firstLine="0"/>
              <w:jc w:val="center"/>
            </w:pPr>
          </w:p>
        </w:tc>
        <w:tc>
          <w:tcPr>
            <w:tcW w:w="529" w:type="dxa"/>
          </w:tcPr>
          <w:p w14:paraId="7BF65EAB" w14:textId="77777777" w:rsidR="007B5927" w:rsidRDefault="007B5927" w:rsidP="000C3523">
            <w:pPr>
              <w:ind w:firstLine="0"/>
              <w:jc w:val="center"/>
            </w:pPr>
          </w:p>
        </w:tc>
        <w:tc>
          <w:tcPr>
            <w:tcW w:w="529" w:type="dxa"/>
          </w:tcPr>
          <w:p w14:paraId="359AC0B4" w14:textId="77777777" w:rsidR="007B5927" w:rsidRDefault="007B5927" w:rsidP="000C3523">
            <w:pPr>
              <w:ind w:firstLine="0"/>
              <w:jc w:val="center"/>
            </w:pPr>
          </w:p>
        </w:tc>
        <w:tc>
          <w:tcPr>
            <w:tcW w:w="639" w:type="dxa"/>
          </w:tcPr>
          <w:p w14:paraId="0CDF9987" w14:textId="77777777" w:rsidR="007B5927" w:rsidRDefault="007B5927" w:rsidP="000C3523">
            <w:pPr>
              <w:ind w:firstLine="0"/>
              <w:jc w:val="center"/>
            </w:pPr>
          </w:p>
        </w:tc>
        <w:tc>
          <w:tcPr>
            <w:tcW w:w="529" w:type="dxa"/>
          </w:tcPr>
          <w:p w14:paraId="7911853D" w14:textId="77777777" w:rsidR="007B5927" w:rsidRDefault="007B5927" w:rsidP="000C3523">
            <w:pPr>
              <w:ind w:firstLine="0"/>
              <w:jc w:val="center"/>
            </w:pPr>
            <w:r>
              <w:t>-</w:t>
            </w:r>
          </w:p>
        </w:tc>
      </w:tr>
      <w:tr w:rsidR="0099329A" w14:paraId="33ADE5F9" w14:textId="77777777" w:rsidTr="0099329A">
        <w:tc>
          <w:tcPr>
            <w:tcW w:w="562" w:type="dxa"/>
          </w:tcPr>
          <w:p w14:paraId="743C84DB" w14:textId="77777777" w:rsidR="007B5927" w:rsidRPr="0099329A" w:rsidRDefault="007B5927" w:rsidP="000C3523">
            <w:pPr>
              <w:ind w:firstLine="0"/>
              <w:jc w:val="center"/>
              <w:rPr>
                <w:b/>
              </w:rPr>
            </w:pPr>
            <w:r w:rsidRPr="0099329A">
              <w:rPr>
                <w:b/>
              </w:rPr>
              <w:t>K</w:t>
            </w:r>
          </w:p>
        </w:tc>
        <w:tc>
          <w:tcPr>
            <w:tcW w:w="427" w:type="dxa"/>
          </w:tcPr>
          <w:p w14:paraId="50C1C9BB" w14:textId="77777777" w:rsidR="007B5927" w:rsidRDefault="007B5927" w:rsidP="000C3523">
            <w:pPr>
              <w:ind w:firstLine="0"/>
              <w:jc w:val="center"/>
            </w:pPr>
          </w:p>
        </w:tc>
        <w:tc>
          <w:tcPr>
            <w:tcW w:w="352" w:type="dxa"/>
          </w:tcPr>
          <w:p w14:paraId="3564F4A9" w14:textId="77777777" w:rsidR="007B5927" w:rsidRDefault="007B5927" w:rsidP="000C3523">
            <w:pPr>
              <w:ind w:firstLine="0"/>
              <w:jc w:val="center"/>
            </w:pPr>
          </w:p>
        </w:tc>
        <w:tc>
          <w:tcPr>
            <w:tcW w:w="498" w:type="dxa"/>
          </w:tcPr>
          <w:p w14:paraId="7D0AB62E" w14:textId="77777777" w:rsidR="007B5927" w:rsidRDefault="007B5927" w:rsidP="000C3523">
            <w:pPr>
              <w:ind w:firstLine="0"/>
              <w:jc w:val="center"/>
            </w:pPr>
            <w:r>
              <w:t>-</w:t>
            </w:r>
          </w:p>
        </w:tc>
        <w:tc>
          <w:tcPr>
            <w:tcW w:w="483" w:type="dxa"/>
          </w:tcPr>
          <w:p w14:paraId="1EFC0B28" w14:textId="77777777" w:rsidR="007B5927" w:rsidRDefault="007B5927" w:rsidP="000C3523">
            <w:pPr>
              <w:ind w:firstLine="0"/>
              <w:jc w:val="center"/>
            </w:pPr>
          </w:p>
        </w:tc>
        <w:tc>
          <w:tcPr>
            <w:tcW w:w="450" w:type="dxa"/>
          </w:tcPr>
          <w:p w14:paraId="4644CE87" w14:textId="77777777" w:rsidR="007B5927" w:rsidRDefault="007B5927" w:rsidP="000C3523">
            <w:pPr>
              <w:ind w:firstLine="0"/>
              <w:jc w:val="center"/>
            </w:pPr>
          </w:p>
        </w:tc>
        <w:tc>
          <w:tcPr>
            <w:tcW w:w="416" w:type="dxa"/>
          </w:tcPr>
          <w:p w14:paraId="58B3F871" w14:textId="77777777" w:rsidR="007B5927" w:rsidRDefault="007B5927" w:rsidP="000C3523">
            <w:pPr>
              <w:ind w:firstLine="0"/>
              <w:jc w:val="center"/>
            </w:pPr>
          </w:p>
        </w:tc>
        <w:tc>
          <w:tcPr>
            <w:tcW w:w="450" w:type="dxa"/>
          </w:tcPr>
          <w:p w14:paraId="0B4EFA5E" w14:textId="77777777" w:rsidR="007B5927" w:rsidRDefault="007B5927" w:rsidP="000C3523">
            <w:pPr>
              <w:ind w:firstLine="0"/>
              <w:jc w:val="center"/>
            </w:pPr>
          </w:p>
        </w:tc>
        <w:tc>
          <w:tcPr>
            <w:tcW w:w="439" w:type="dxa"/>
          </w:tcPr>
          <w:p w14:paraId="6FE7B087" w14:textId="77777777" w:rsidR="007B5927" w:rsidRDefault="007B5927" w:rsidP="000C3523">
            <w:pPr>
              <w:ind w:firstLine="0"/>
              <w:jc w:val="center"/>
            </w:pPr>
            <w:r>
              <w:t>+</w:t>
            </w:r>
          </w:p>
        </w:tc>
        <w:tc>
          <w:tcPr>
            <w:tcW w:w="416" w:type="dxa"/>
          </w:tcPr>
          <w:p w14:paraId="266C16B8" w14:textId="77777777" w:rsidR="007B5927" w:rsidRDefault="007B5927" w:rsidP="000C3523">
            <w:pPr>
              <w:ind w:firstLine="0"/>
              <w:jc w:val="center"/>
            </w:pPr>
          </w:p>
        </w:tc>
        <w:tc>
          <w:tcPr>
            <w:tcW w:w="516" w:type="dxa"/>
          </w:tcPr>
          <w:p w14:paraId="1BB04512" w14:textId="77777777" w:rsidR="007B5927" w:rsidRDefault="007B5927" w:rsidP="000C3523">
            <w:pPr>
              <w:ind w:firstLine="0"/>
              <w:jc w:val="center"/>
            </w:pPr>
          </w:p>
        </w:tc>
        <w:tc>
          <w:tcPr>
            <w:tcW w:w="529" w:type="dxa"/>
          </w:tcPr>
          <w:p w14:paraId="54568E2B" w14:textId="77777777" w:rsidR="007B5927" w:rsidRDefault="007B5927" w:rsidP="000C3523">
            <w:pPr>
              <w:ind w:firstLine="0"/>
              <w:jc w:val="center"/>
            </w:pPr>
          </w:p>
        </w:tc>
        <w:tc>
          <w:tcPr>
            <w:tcW w:w="529" w:type="dxa"/>
          </w:tcPr>
          <w:p w14:paraId="1798DE2B" w14:textId="77777777" w:rsidR="007B5927" w:rsidRDefault="007B5927" w:rsidP="000C3523">
            <w:pPr>
              <w:ind w:firstLine="0"/>
              <w:jc w:val="center"/>
            </w:pPr>
          </w:p>
        </w:tc>
        <w:tc>
          <w:tcPr>
            <w:tcW w:w="529" w:type="dxa"/>
          </w:tcPr>
          <w:p w14:paraId="5E8FC33A" w14:textId="77777777" w:rsidR="007B5927" w:rsidRDefault="007B5927" w:rsidP="000C3523">
            <w:pPr>
              <w:ind w:firstLine="0"/>
              <w:jc w:val="center"/>
            </w:pPr>
          </w:p>
        </w:tc>
        <w:tc>
          <w:tcPr>
            <w:tcW w:w="529" w:type="dxa"/>
          </w:tcPr>
          <w:p w14:paraId="4C417D55" w14:textId="77777777" w:rsidR="007B5927" w:rsidRDefault="007B5927" w:rsidP="000C3523">
            <w:pPr>
              <w:ind w:firstLine="0"/>
              <w:jc w:val="center"/>
            </w:pPr>
          </w:p>
        </w:tc>
        <w:tc>
          <w:tcPr>
            <w:tcW w:w="529" w:type="dxa"/>
          </w:tcPr>
          <w:p w14:paraId="077209FD" w14:textId="77777777" w:rsidR="007B5927" w:rsidRDefault="007B5927" w:rsidP="000C3523">
            <w:pPr>
              <w:ind w:firstLine="0"/>
              <w:jc w:val="center"/>
            </w:pPr>
          </w:p>
        </w:tc>
        <w:tc>
          <w:tcPr>
            <w:tcW w:w="639" w:type="dxa"/>
          </w:tcPr>
          <w:p w14:paraId="3CF5D5CC" w14:textId="77777777" w:rsidR="007B5927" w:rsidRDefault="007B5927" w:rsidP="000C3523">
            <w:pPr>
              <w:ind w:firstLine="0"/>
              <w:jc w:val="center"/>
            </w:pPr>
          </w:p>
        </w:tc>
        <w:tc>
          <w:tcPr>
            <w:tcW w:w="529" w:type="dxa"/>
          </w:tcPr>
          <w:p w14:paraId="3E17D75D" w14:textId="77777777" w:rsidR="007B5927" w:rsidRDefault="007B5927" w:rsidP="000C3523">
            <w:pPr>
              <w:ind w:firstLine="0"/>
              <w:jc w:val="center"/>
            </w:pPr>
          </w:p>
        </w:tc>
      </w:tr>
    </w:tbl>
    <w:p w14:paraId="315C5D78" w14:textId="77777777" w:rsidR="005640D4" w:rsidRDefault="005640D4" w:rsidP="0024444E">
      <w:pPr>
        <w:ind w:firstLine="0"/>
      </w:pPr>
    </w:p>
    <w:p w14:paraId="3F7AA088" w14:textId="17572703" w:rsidR="00CB44D1" w:rsidRDefault="00CB44D1" w:rsidP="00572864">
      <w:r>
        <w:t xml:space="preserve">Również niedobory jednych pierwiastków w organizmie mogą wpływać negatywnie na działanie i dostępność innych. Dlatego tak ważne jest zachowanie homeostazy, ponieważ </w:t>
      </w:r>
      <w:r>
        <w:lastRenderedPageBreak/>
        <w:t>wszystkie mikroelementy działają wspólnie, żeby budować zdrowy organizm l</w:t>
      </w:r>
      <w:r w:rsidR="007D32E9">
        <w:t>ub umożliwiać rozwój choroby [16</w:t>
      </w:r>
      <w:r>
        <w:t xml:space="preserve">].  </w:t>
      </w:r>
    </w:p>
    <w:p w14:paraId="5E6D5660" w14:textId="77777777" w:rsidR="00FD48BC" w:rsidRPr="00AA13F1" w:rsidRDefault="00FD48BC" w:rsidP="00572864"/>
    <w:p w14:paraId="239779F8" w14:textId="77777777" w:rsidR="00572864" w:rsidRDefault="006C34EA" w:rsidP="00572864">
      <w:pPr>
        <w:pStyle w:val="Nagwek2"/>
      </w:pPr>
      <w:bookmarkStart w:id="1370" w:name="_Toc5963764"/>
      <w:r>
        <w:t>2.1.</w:t>
      </w:r>
      <w:r w:rsidR="00231370">
        <w:t>9</w:t>
      </w:r>
      <w:r w:rsidR="00572864">
        <w:t xml:space="preserve">. </w:t>
      </w:r>
      <w:r w:rsidR="00E86BF2">
        <w:t>Zapotrzebowanie i normy żywieniowe</w:t>
      </w:r>
      <w:bookmarkEnd w:id="1370"/>
    </w:p>
    <w:p w14:paraId="052ED173" w14:textId="77777777" w:rsidR="00AA45DD" w:rsidRDefault="00AA45DD" w:rsidP="00AA45DD"/>
    <w:p w14:paraId="7025DEA6" w14:textId="77777777" w:rsidR="002E4769" w:rsidRDefault="004B2A3B" w:rsidP="004B2A3B">
      <w:pPr>
        <w:ind w:firstLine="0"/>
      </w:pPr>
      <w:r>
        <w:tab/>
        <w:t>Żeby dobrze zrozumieć zagadnienia związane z bilansowaniem diety</w:t>
      </w:r>
      <w:r w:rsidR="002E4769">
        <w:t xml:space="preserve"> warto wyjaśnić jeszcze kilka kwestii. </w:t>
      </w:r>
    </w:p>
    <w:p w14:paraId="77DB7725" w14:textId="274FF324" w:rsidR="004B2A3B" w:rsidRDefault="002E4769" w:rsidP="004B2A3B">
      <w:pPr>
        <w:ind w:firstLine="0"/>
      </w:pPr>
      <w:r>
        <w:tab/>
        <w:t>Organizm człowieka</w:t>
      </w:r>
      <w:r w:rsidR="004B2A3B">
        <w:t xml:space="preserve"> </w:t>
      </w:r>
      <w:r>
        <w:t>wykazuje konkretne zapotrzebowanie na wszystkie</w:t>
      </w:r>
      <w:r w:rsidR="001E0D9B">
        <w:t xml:space="preserve"> niezbędne</w:t>
      </w:r>
      <w:r>
        <w:t xml:space="preserve"> składniki odżywcze.</w:t>
      </w:r>
      <w:r w:rsidR="00194ECB">
        <w:t xml:space="preserve"> Jak tłumaczy dietetyczka Iwona Kibil: „Zapotrzebowanie to najmniejsze zwyczajowe spożycie składnika odżywczego, które zapewnia </w:t>
      </w:r>
      <w:r w:rsidR="007D32E9">
        <w:t>prawidłowy stan odżywienia.” [20</w:t>
      </w:r>
      <w:r w:rsidR="00194ECB">
        <w:t xml:space="preserve">]. Zapotrzebowanie </w:t>
      </w:r>
      <w:r>
        <w:t>zmienia się z wiekiem i czasami jest zależ</w:t>
      </w:r>
      <w:r w:rsidR="001E0D9B">
        <w:t>ne od płci. N</w:t>
      </w:r>
      <w:r>
        <w:t>a przykład dorosłe kobiety mają wyższe zapotrzebowanie na żelazo niż dorośli mężczyźni.</w:t>
      </w:r>
    </w:p>
    <w:p w14:paraId="3976B590" w14:textId="77777777" w:rsidR="005C3D24" w:rsidRDefault="00910792" w:rsidP="00910792">
      <w:r>
        <w:t xml:space="preserve">Na całym świecie działają instytucje związane z żywieniem, które badają, </w:t>
      </w:r>
      <w:r w:rsidR="00D5117A">
        <w:t>ile owo zapotrzebowanie dokładnie wynosi i jak je</w:t>
      </w:r>
      <w:r w:rsidR="00194ECB">
        <w:t xml:space="preserve"> zaspokoić, a nie są</w:t>
      </w:r>
      <w:r>
        <w:t xml:space="preserve"> to proste</w:t>
      </w:r>
      <w:r w:rsidR="00194ECB">
        <w:t xml:space="preserve"> ustalenia</w:t>
      </w:r>
      <w:r>
        <w:t xml:space="preserve">. Jak wspominano w poprzednim punkcie przyswajalność składników z pożywienia nie jest równoznaczna z ich zawartością w tymże. O czynnikach wpływających na biodostępność już mówiono i nie ma sensu wymieniać ich ponownie, ale są one kluczowe do zrozumienia wyzwania, jakie stanęło przed lekarzami i badaczami. </w:t>
      </w:r>
    </w:p>
    <w:p w14:paraId="1A20172D" w14:textId="77777777" w:rsidR="005C3D24" w:rsidRPr="009627E7" w:rsidRDefault="005C3D24" w:rsidP="00910792">
      <w:r>
        <w:t>Rozwiązanie</w:t>
      </w:r>
      <w:r w:rsidR="009627E7">
        <w:t>,</w:t>
      </w:r>
      <w:r>
        <w:t xml:space="preserve"> jakie zostało wymyślone</w:t>
      </w:r>
      <w:r w:rsidR="009627E7">
        <w:t>,</w:t>
      </w:r>
      <w:r>
        <w:t xml:space="preserve"> to stworzenie norm żywienia człowieka. S</w:t>
      </w:r>
      <w:r w:rsidR="00D5117A">
        <w:t>ą to informacje, najczęściej</w:t>
      </w:r>
      <w:r>
        <w:t xml:space="preserve"> zebrane w formach tabelarycznych, które mówią o tym, ile </w:t>
      </w:r>
      <w:r w:rsidR="00EB2D23">
        <w:t>wynosi zapotrzebowanie dla danych grup populacji zazwyczaj z podziałem na wiek i płeć. Czasem z uwzględnieniem dodatkowych czynników takich jak ciążą czy karmienie piersią.</w:t>
      </w:r>
    </w:p>
    <w:p w14:paraId="5C25E639" w14:textId="563A252A" w:rsidR="00D5117A" w:rsidRDefault="00D5117A" w:rsidP="00910792">
      <w:r>
        <w:t>Jak możemy przeczytać we wprowadzaniu do „Norm żywienia człowieka” pod redakcją Mirosława Jarosza normy żywienia człowieka to „</w:t>
      </w:r>
      <w:r w:rsidR="008E4A7E">
        <w:t>(…) </w:t>
      </w:r>
      <w:r>
        <w:t>standardy określające takie ilości energii i składników odżywczych, które zgodnie z aktualnym stanem wiedzy uznano za wystarczające dla zaspokojenia znanych potrzeb żywieniowych praktycznie wszystkich zdrowych osób w populacji</w:t>
      </w:r>
      <w:r w:rsidR="008E4A7E">
        <w:t> </w:t>
      </w:r>
      <w:r>
        <w:t>(…)” [</w:t>
      </w:r>
      <w:r w:rsidR="005611E6">
        <w:t>1</w:t>
      </w:r>
      <w:r w:rsidR="007D32E9">
        <w:t>9</w:t>
      </w:r>
      <w:r>
        <w:t xml:space="preserve">]. </w:t>
      </w:r>
    </w:p>
    <w:p w14:paraId="34FE007C" w14:textId="05C87FC2" w:rsidR="004C3F9F" w:rsidRDefault="000E6D4D" w:rsidP="00910792">
      <w:r>
        <w:t>Istnieją różne m</w:t>
      </w:r>
      <w:r w:rsidR="00194ECB">
        <w:t>etody określania norm spożycia</w:t>
      </w:r>
      <w:r>
        <w:t>. Można badać zwyczajowe spożycie i stan odżywienia danej grupy reprezentatywnej dla danej populacji. Można wykorzystywać wyniki badań eksperymentalnych. Żeby stworzyć normę należy uwzględnić wiele c</w:t>
      </w:r>
      <w:r w:rsidR="00BC27D9">
        <w:t>zynników. Najczęściej opiera</w:t>
      </w:r>
      <w:r>
        <w:t xml:space="preserve"> się</w:t>
      </w:r>
      <w:r w:rsidR="00C140A6">
        <w:t xml:space="preserve"> na</w:t>
      </w:r>
      <w:r>
        <w:t xml:space="preserve"> średni</w:t>
      </w:r>
      <w:r w:rsidR="00C140A6">
        <w:t>m spożyciu w grupie i odchyleniu</w:t>
      </w:r>
      <w:r>
        <w:t xml:space="preserve"> od niego. Wielokrotnie wykorzystuje się też informacje o tworzonych zapasach w organizmie, wlicza się dzienne straty surowca i </w:t>
      </w:r>
      <w:r w:rsidR="001E0D9B">
        <w:t>zakłada, że należy je</w:t>
      </w:r>
      <w:r w:rsidR="00BC27D9">
        <w:t xml:space="preserve"> uzupełnić. Bazuje</w:t>
      </w:r>
      <w:r w:rsidR="001E0D9B">
        <w:t xml:space="preserve"> się też</w:t>
      </w:r>
      <w:r w:rsidR="00BC27D9">
        <w:t xml:space="preserve"> na istniejących</w:t>
      </w:r>
      <w:r>
        <w:t xml:space="preserve"> obliczenia</w:t>
      </w:r>
      <w:r w:rsidR="00BC27D9">
        <w:t>ch i wynikach</w:t>
      </w:r>
      <w:r>
        <w:t xml:space="preserve"> badań, mówiące o tym, ile danego składnika jest potrzebne by poprawnie przebiegał </w:t>
      </w:r>
      <w:r>
        <w:lastRenderedPageBreak/>
        <w:t xml:space="preserve">wybrany proces metaboliczny w organizmie. Na przykład podstawą do ustalania normy na </w:t>
      </w:r>
      <w:r w:rsidR="001E0D9B">
        <w:t>w</w:t>
      </w:r>
      <w:r>
        <w:t xml:space="preserve">itaminę A wg WHO i FAO jest </w:t>
      </w:r>
      <w:r w:rsidR="004C3F9F">
        <w:t>taka jej ilość, która zapewnia utrzymanie odpowiedniej rezerwy</w:t>
      </w:r>
      <w:r w:rsidR="00F7738A">
        <w:t xml:space="preserve"> retinolu</w:t>
      </w:r>
      <w:r w:rsidR="004C3F9F">
        <w:t xml:space="preserve"> w wątrobie [</w:t>
      </w:r>
      <w:r w:rsidR="005611E6">
        <w:t>1</w:t>
      </w:r>
      <w:r w:rsidR="007D32E9">
        <w:t>9</w:t>
      </w:r>
      <w:r w:rsidR="004C3F9F">
        <w:t>].</w:t>
      </w:r>
      <w:r>
        <w:t xml:space="preserve"> </w:t>
      </w:r>
      <w:r w:rsidR="00BC27D9">
        <w:t xml:space="preserve">Niekiedy ustala się normę tylko dla jednej grupy populacji, dla pozostałych obliczając metodą ekstrapolacji znając współczynnik zmienności zapotrzebowania. </w:t>
      </w:r>
      <w:r>
        <w:t>Czasem wykorzystywane są wyniki ustaleń innych instytucji i dokonywana jest tylko lekka korekta dopasowująca normy do warunków regionalnych.</w:t>
      </w:r>
      <w:r w:rsidR="004C3F9F">
        <w:t xml:space="preserve"> </w:t>
      </w:r>
    </w:p>
    <w:p w14:paraId="0F655E7B" w14:textId="77777777" w:rsidR="002D44E5" w:rsidRDefault="004C3F9F" w:rsidP="00910792">
      <w:r>
        <w:t>N</w:t>
      </w:r>
      <w:r w:rsidR="00910792">
        <w:t>ie ma jednych uznanych na całym świecie norm żywienia człowieka</w:t>
      </w:r>
      <w:r>
        <w:t xml:space="preserve">, ponieważ każda instytucja dysponuje innymi metodami, innymi reprezentatywnymi grupami populacji, a potencjalne badania odbywają się w różnych warunkach zarówno laboratoryjnych jak i klimatycznych. </w:t>
      </w:r>
    </w:p>
    <w:p w14:paraId="3EE64876" w14:textId="77777777" w:rsidR="008E4A7E" w:rsidRDefault="004C3F9F" w:rsidP="00910792">
      <w:r>
        <w:t>Właściwym postępowaniem jest stosowanie norm żywienia człowieka opracowanych przez jednostkę właściwą geograficznie dla rejonu, w którym funkcjonuje żywiony człowieka przy czym zazwyczaj jest to kraj pochodzenia i stałego przebywania.</w:t>
      </w:r>
      <w:r w:rsidRPr="004C3F9F">
        <w:t xml:space="preserve"> </w:t>
      </w:r>
      <w:r>
        <w:t xml:space="preserve">Tymczasowa zmiana geograficznego miejsca przebywania nie powinna przyczyniać się do żadnych zmian. Przykładowo Polak urodzony i mieszkający na stałe w Polsce powinien brać pod uwagę normy wypracowane przez IŻŻ zarówno na co dzień i jak i w trakcie kilkutygodniowych wakacji w Stanach Zjednoczonych. </w:t>
      </w:r>
    </w:p>
    <w:p w14:paraId="23769E0D" w14:textId="77777777" w:rsidR="0038558F" w:rsidRDefault="00FF2287" w:rsidP="00910792">
      <w:r>
        <w:t>Jak było wspominane w rozdziale poświęconym</w:t>
      </w:r>
      <w:r w:rsidR="00373D38">
        <w:t xml:space="preserve"> białkom, niniejszy dokument oraz aplikacja z nim związana opierać się będą na normach ustalonych przez IŻŻ w najbardziej aktualnym na </w:t>
      </w:r>
      <w:r w:rsidR="00F7738A">
        <w:t>chwilę powstawania</w:t>
      </w:r>
      <w:r w:rsidR="00373D38">
        <w:t xml:space="preserve"> pracy wydaniu po aktualizacji z 2008 r.</w:t>
      </w:r>
    </w:p>
    <w:p w14:paraId="189A21A1" w14:textId="77777777" w:rsidR="00F7738A" w:rsidRDefault="00F7738A" w:rsidP="00910792">
      <w:r>
        <w:t>Ostatnią rzeczą, którą należy przybliżyć</w:t>
      </w:r>
      <w:r w:rsidR="001248D9">
        <w:t xml:space="preserve"> są rodzaje norm. </w:t>
      </w:r>
    </w:p>
    <w:p w14:paraId="6C08ED36" w14:textId="77777777" w:rsidR="001248D9" w:rsidRDefault="001248D9" w:rsidP="00910792">
      <w:r>
        <w:t>Norma określające spożycia wystarczające</w:t>
      </w:r>
      <w:r w:rsidR="00292A35">
        <w:t> </w:t>
      </w:r>
      <w:r>
        <w:t xml:space="preserve">(AI) informuje o sugerowanym minimalnym spożyciu danego składnika. Uznaje się je za wystarczające, żeby zaspokoić prawie wszystkie osoby z danej populacji. </w:t>
      </w:r>
    </w:p>
    <w:p w14:paraId="2D8114A6" w14:textId="77777777" w:rsidR="001248D9" w:rsidRPr="001248D9" w:rsidRDefault="001248D9" w:rsidP="00910792">
      <w:pPr>
        <w:rPr>
          <w:i/>
        </w:rPr>
      </w:pPr>
      <w:r>
        <w:t>Średnie spożycie w grupie</w:t>
      </w:r>
      <w:r w:rsidR="00292A35">
        <w:t> </w:t>
      </w:r>
      <w:r>
        <w:t>(EAR) określa poziom</w:t>
      </w:r>
      <w:r w:rsidR="00233206">
        <w:t xml:space="preserve"> spożycia składnika, który zaspo</w:t>
      </w:r>
      <w:r>
        <w:t>kaja potrzeby 50% członków danej grupy. Jest to norma często wykorzystywana jako jeden z czynników pomocnych w określeniu</w:t>
      </w:r>
      <w:r w:rsidR="00292A35">
        <w:t xml:space="preserve"> zalecanego spożycia </w:t>
      </w:r>
      <w:r w:rsidR="005C2B25">
        <w:t>(RDA)</w:t>
      </w:r>
      <w:r>
        <w:t>.</w:t>
      </w:r>
    </w:p>
    <w:p w14:paraId="4C01EAA9" w14:textId="77777777" w:rsidR="001248D9" w:rsidRDefault="005C2B25" w:rsidP="00910792">
      <w:r>
        <w:t>RDA jest normą uwzględniającą najwięcej czynników w tym indywidualną zmienność zapotrzebowania w gr</w:t>
      </w:r>
      <w:r w:rsidR="001E0D9B">
        <w:t>upie. Przyjmuje się, że spożycie</w:t>
      </w:r>
      <w:r>
        <w:t xml:space="preserve"> składników na poziomie RDA pokrywa zapotrzebowanie na nie dla 97,5% członków grupy</w:t>
      </w:r>
      <w:r w:rsidR="004F69FD">
        <w:t>.</w:t>
      </w:r>
    </w:p>
    <w:p w14:paraId="009444BE" w14:textId="24647EEA" w:rsidR="004F69FD" w:rsidRDefault="00292A35" w:rsidP="00910792">
      <w:r>
        <w:t>Dla niektórych składników wyznacza się również najwyższy tolerowalny poziom spożycia (</w:t>
      </w:r>
      <w:r w:rsidR="001E0D9B">
        <w:t>UL). Jest</w:t>
      </w:r>
      <w:r>
        <w:t xml:space="preserve"> to górna granica dziennej podaży danego składnika</w:t>
      </w:r>
      <w:r w:rsidR="005750C0">
        <w:t xml:space="preserve"> ze wszystkich źródeł</w:t>
      </w:r>
      <w:r>
        <w:t>. Takie spożycie uznaje się za bezpieczne, niewywołujące negatywnych skutków ubocznych u prawie wszystkich członków grupy</w:t>
      </w:r>
      <w:r w:rsidR="0036251E">
        <w:t> [</w:t>
      </w:r>
      <w:r w:rsidR="007D32E9">
        <w:t>20</w:t>
      </w:r>
      <w:r w:rsidR="0036251E">
        <w:t>]</w:t>
      </w:r>
      <w:r>
        <w:t>.</w:t>
      </w:r>
    </w:p>
    <w:p w14:paraId="531DDD5A" w14:textId="0DD3B2E7" w:rsidR="008C3CB7" w:rsidRDefault="00133F91" w:rsidP="00572864">
      <w:r>
        <w:lastRenderedPageBreak/>
        <w:t>Analizując</w:t>
      </w:r>
      <w:r w:rsidR="0036251E">
        <w:t xml:space="preserve"> lub planując dietę pojedynczej jednost</w:t>
      </w:r>
      <w:r w:rsidR="001E0D9B">
        <w:t>ki powinno się wykorzystywać informacje o zalecanym dziennym spożyciu</w:t>
      </w:r>
      <w:r w:rsidR="00CE3F6C">
        <w:t xml:space="preserve"> z uwzględnieniem UL</w:t>
      </w:r>
      <w:r w:rsidR="0036251E">
        <w:t>, chyba że jest to niemożliwe, bo nie określono RDA dla danego składnika. Wtedy należy bazować na spożyciu wystarczającym</w:t>
      </w:r>
      <w:r w:rsidR="002D44E5">
        <w:t>. Należy również brać pod uwagę, że chociaż idealnie byłoby każdego dnia zaspakajać zapotrzebowanie, to dla</w:t>
      </w:r>
      <w:r w:rsidR="00C140A6">
        <w:t xml:space="preserve"> wielu składników wystarczy </w:t>
      </w:r>
      <w:r w:rsidR="002D44E5">
        <w:t>je realizować nawet w</w:t>
      </w:r>
      <w:r w:rsidR="007D32E9">
        <w:t xml:space="preserve"> okresie kilkudziesięciu dni [19</w:t>
      </w:r>
      <w:r w:rsidR="002D44E5">
        <w:t>]. Na przykład w przypadku selenu można raz w miesiącu zjeść 100 g orzechów brazylijskich, które są bardzo dobrym źródłem tego pierwiastka, żeby pokryć miesięczne zapotrzebowanie, nie trzeba każdego dnia dbać o odpowiednią podaż, chociaż często zaleca się jedzenie po prostu jednego orzecha brazylijskiego dziennie</w:t>
      </w:r>
      <w:r w:rsidR="0036251E">
        <w:t> [</w:t>
      </w:r>
      <w:r w:rsidR="007D32E9">
        <w:t>21</w:t>
      </w:r>
      <w:r w:rsidR="0036251E">
        <w:t>].</w:t>
      </w:r>
      <w:r w:rsidR="002D44E5">
        <w:t xml:space="preserve"> </w:t>
      </w:r>
    </w:p>
    <w:p w14:paraId="3BC1A59B" w14:textId="740D2DB5" w:rsidR="002D44E5" w:rsidRDefault="002D44E5" w:rsidP="002D44E5">
      <w:r>
        <w:t xml:space="preserve">Warto też zwrócić uwagę, że </w:t>
      </w:r>
      <w:r w:rsidR="00C140A6">
        <w:t xml:space="preserve">normy </w:t>
      </w:r>
      <w:r>
        <w:t>są przygotowane z myślą o osobnikach zdrowych. Kiedy organizm cierpi z powodu choroby lub stresu zapotrz</w:t>
      </w:r>
      <w:r w:rsidR="007D32E9">
        <w:t>ebowanie może ulegać zmianie [19</w:t>
      </w:r>
      <w:r>
        <w:t>].</w:t>
      </w:r>
    </w:p>
    <w:p w14:paraId="0EFAFD6F" w14:textId="77777777" w:rsidR="0036251E" w:rsidRDefault="0036251E" w:rsidP="00572864"/>
    <w:p w14:paraId="4DD941CC" w14:textId="5688FC6D" w:rsidR="00572864" w:rsidRDefault="00231370" w:rsidP="00572864">
      <w:pPr>
        <w:pStyle w:val="Nagwek2"/>
      </w:pPr>
      <w:bookmarkStart w:id="1371" w:name="_Toc5963765"/>
      <w:r>
        <w:t>2.1.10</w:t>
      </w:r>
      <w:r w:rsidR="00572864">
        <w:t>. Aktywność fizyczna</w:t>
      </w:r>
      <w:r w:rsidR="00F23477">
        <w:t xml:space="preserve"> [1</w:t>
      </w:r>
      <w:r w:rsidR="007D32E9">
        <w:t>9</w:t>
      </w:r>
      <w:r w:rsidR="00F23477">
        <w:t>]</w:t>
      </w:r>
      <w:bookmarkEnd w:id="1371"/>
    </w:p>
    <w:p w14:paraId="22BE0AF9" w14:textId="77777777" w:rsidR="00F21F76" w:rsidRDefault="00F21F76" w:rsidP="00F21F76"/>
    <w:p w14:paraId="6FB7C074" w14:textId="77777777" w:rsidR="00F23477" w:rsidRDefault="00F23477" w:rsidP="00F21F76">
      <w:r>
        <w:t>Mówiąc o prawidłowym odżywianiu człowieka, które ma za</w:t>
      </w:r>
      <w:r w:rsidR="00076673">
        <w:t xml:space="preserve"> zadanie utrzymać go w zdrowiu oraz</w:t>
      </w:r>
      <w:r>
        <w:t xml:space="preserve"> zapobiegać chorobom dietozależnym i otyłości, nie sposób chociaż w kilku zdaniach nie wspomnieć o aktywności fizycznej. Jest ona drugim w kolejności najważniejszym czynnikiem w zapobieganiu w/w przypadłościom. Uznaje się, że siedzący tryb życia dwukrotnie zwiększa ryzyko chorób cywilizacyjnych. WCRF natomiast twierdzi, że aktywny ruch ma pozytywny wpływ na zmniejszenie ryzyka nowotworów jelita grubego.</w:t>
      </w:r>
    </w:p>
    <w:p w14:paraId="775F25B6" w14:textId="77777777" w:rsidR="00F23477" w:rsidRDefault="00F23477" w:rsidP="00F21F76">
      <w:r>
        <w:t>Żeby ruch przynosił pożądane korzyści, musi odbywać się regularnie. Optymalnie byłoby ćwiczyć codziennie przez godzinę, ale już połowa tego czasu daje rezultaty. Nie ma wyznaczonego konkretnego rodzaju ćwiczeń, jakie należy wykonywać. Najważniejsze to znaleźć taką aktywność, która będzie sprawiała przyjemność, którą będzie się wykonywać chętnie oraz która da poczucie wysiłku fizycznego, nie powodując przy tym dyskomfortu, bólu ani uczucia wyczerpania.</w:t>
      </w:r>
    </w:p>
    <w:p w14:paraId="1836B5D3" w14:textId="77777777" w:rsidR="00F23477" w:rsidRDefault="00F23477" w:rsidP="00F21F76"/>
    <w:p w14:paraId="05EA1920" w14:textId="77777777" w:rsidR="00F21F76" w:rsidRDefault="00F21F76" w:rsidP="00F21F76">
      <w:pPr>
        <w:pStyle w:val="Nagwek2"/>
      </w:pPr>
      <w:bookmarkStart w:id="1372" w:name="_Toc5963766"/>
      <w:r>
        <w:t>2.1.</w:t>
      </w:r>
      <w:r w:rsidR="006C34EA">
        <w:t>1</w:t>
      </w:r>
      <w:r w:rsidR="00231370">
        <w:t>1</w:t>
      </w:r>
      <w:r>
        <w:t>. Podsumowanie</w:t>
      </w:r>
      <w:bookmarkEnd w:id="1372"/>
    </w:p>
    <w:p w14:paraId="00D2A051" w14:textId="77777777" w:rsidR="009E01EB" w:rsidRDefault="009E01EB" w:rsidP="009E01EB"/>
    <w:p w14:paraId="2B5D060A" w14:textId="77777777" w:rsidR="009E01EB" w:rsidRDefault="009E01EB" w:rsidP="009E01EB">
      <w:r>
        <w:t>W niniejszym podrozdziale, poświęconym żywieniu człowieka, zostało przedstawione w jaki sposób obliczać zapotrzebowanie n</w:t>
      </w:r>
      <w:r w:rsidR="00141481">
        <w:t xml:space="preserve">a energię i oceniać masę ciała. Wytłumaczono skąd bierze się energia i dlaczego wszystkie makroskładniki są ważne. Następnie omówiono niezbędne składniki odżywcze diety pozyskiwane z pożywienia, wykazując, że nie można </w:t>
      </w:r>
      <w:r w:rsidR="00141481">
        <w:lastRenderedPageBreak/>
        <w:t>zaniedbywać dostarczania żadnego z nich, jeśli chce się zachować zdrowie. Przestrzeżono również, że nie wszystkie składniki zawarte w pokarmie są dobre dla zdrowia. Na koniec opowiedziano o komplikacjach związanych z wyznaczaniem zapotrzebowania na poszczególne elementy i podkreślono, że oprócz poprawienia nawyków żywieniowych warto również wdrożyć w życie regularny ruch.</w:t>
      </w:r>
    </w:p>
    <w:p w14:paraId="2ABD7378" w14:textId="6048C181" w:rsidR="00141481" w:rsidRDefault="00141481" w:rsidP="009E01EB">
      <w:r>
        <w:t>Prawidłowo zbilansowana dieta wraz z systematyczną aktywnością fizyczną stanowią podstawę w prewencji otyłości i innych przewlekłych chorób niezakaźnych takich jak cukrzyca, choroby układu krążenia i znaczna cześć nowotworów. W poniższej tabeli, będącej rozszerzeniem tabeli 2.9.</w:t>
      </w:r>
      <w:r w:rsidR="007D32E9">
        <w:t>,</w:t>
      </w:r>
      <w:r>
        <w:t xml:space="preserve"> znajdują się najważniejsze wytyczne zebrane z całego podrozdziału.</w:t>
      </w:r>
    </w:p>
    <w:p w14:paraId="41038CA9" w14:textId="77777777" w:rsidR="00F6709F" w:rsidRDefault="00F6709F" w:rsidP="009E01EB"/>
    <w:p w14:paraId="40380B38" w14:textId="77777777" w:rsidR="00F6709F" w:rsidRDefault="00F6709F" w:rsidP="00F6709F">
      <w:pPr>
        <w:ind w:firstLine="0"/>
      </w:pPr>
      <w:r>
        <w:t xml:space="preserve">Tabela. 2.11. </w:t>
      </w:r>
    </w:p>
    <w:p w14:paraId="41134101" w14:textId="0E28E8F5" w:rsidR="001B5F37" w:rsidRDefault="009111D5" w:rsidP="00F6709F">
      <w:pPr>
        <w:ind w:firstLine="0"/>
      </w:pPr>
      <w:r>
        <w:t>Zalecenia dotyczące żywienia i ruchu wg IŻŻ [</w:t>
      </w:r>
      <w:r w:rsidR="00310A5D">
        <w:t>1</w:t>
      </w:r>
      <w:r w:rsidR="007D32E9">
        <w:t>9</w:t>
      </w:r>
      <w:r>
        <w:t>].</w:t>
      </w:r>
    </w:p>
    <w:tbl>
      <w:tblPr>
        <w:tblStyle w:val="Tabela-Siatka"/>
        <w:tblW w:w="0" w:type="auto"/>
        <w:tblLook w:val="04A0" w:firstRow="1" w:lastRow="0" w:firstColumn="1" w:lastColumn="0" w:noHBand="0" w:noVBand="1"/>
      </w:tblPr>
      <w:tblGrid>
        <w:gridCol w:w="4106"/>
        <w:gridCol w:w="4955"/>
      </w:tblGrid>
      <w:tr w:rsidR="00F6709F" w14:paraId="6D4B1FDB" w14:textId="77777777" w:rsidTr="00B037AF">
        <w:trPr>
          <w:ins w:id="1373" w:author="Okot" w:date="2019-03-31T15:22:00Z"/>
        </w:trPr>
        <w:tc>
          <w:tcPr>
            <w:tcW w:w="4106" w:type="dxa"/>
          </w:tcPr>
          <w:p w14:paraId="1AB19F27" w14:textId="77777777" w:rsidR="00F6709F" w:rsidRPr="008511DF" w:rsidRDefault="00F5436F">
            <w:pPr>
              <w:ind w:firstLine="0"/>
              <w:jc w:val="center"/>
              <w:rPr>
                <w:ins w:id="1374" w:author="Okot" w:date="2019-03-31T15:22:00Z"/>
                <w:b/>
                <w:rPrChange w:id="1375" w:author="Okot" w:date="2019-03-31T15:22:00Z">
                  <w:rPr>
                    <w:ins w:id="1376" w:author="Okot" w:date="2019-03-31T15:22:00Z"/>
                  </w:rPr>
                </w:rPrChange>
              </w:rPr>
              <w:pPrChange w:id="1377" w:author="Okot" w:date="2019-03-31T15:22:00Z">
                <w:pPr>
                  <w:ind w:firstLine="0"/>
                </w:pPr>
              </w:pPrChange>
            </w:pPr>
            <w:r>
              <w:rPr>
                <w:b/>
              </w:rPr>
              <w:t>Składniki pożywienia</w:t>
            </w:r>
          </w:p>
        </w:tc>
        <w:tc>
          <w:tcPr>
            <w:tcW w:w="4955" w:type="dxa"/>
          </w:tcPr>
          <w:p w14:paraId="2B336234" w14:textId="77777777" w:rsidR="00F6709F" w:rsidRPr="008511DF" w:rsidRDefault="00F6709F">
            <w:pPr>
              <w:ind w:firstLine="0"/>
              <w:jc w:val="center"/>
              <w:rPr>
                <w:ins w:id="1378" w:author="Okot" w:date="2019-03-31T15:22:00Z"/>
                <w:b/>
                <w:rPrChange w:id="1379" w:author="Okot" w:date="2019-03-31T15:23:00Z">
                  <w:rPr>
                    <w:ins w:id="1380" w:author="Okot" w:date="2019-03-31T15:22:00Z"/>
                  </w:rPr>
                </w:rPrChange>
              </w:rPr>
              <w:pPrChange w:id="1381" w:author="Okot" w:date="2019-03-31T15:23:00Z">
                <w:pPr>
                  <w:ind w:firstLine="0"/>
                </w:pPr>
              </w:pPrChange>
            </w:pPr>
            <w:ins w:id="1382" w:author="Okot" w:date="2019-03-31T15:23:00Z">
              <w:r>
                <w:rPr>
                  <w:b/>
                </w:rPr>
                <w:t>Zalecenia</w:t>
              </w:r>
            </w:ins>
          </w:p>
        </w:tc>
      </w:tr>
      <w:tr w:rsidR="00F6709F" w:rsidRPr="008511DF" w14:paraId="6AFD3987" w14:textId="77777777" w:rsidTr="00B037AF">
        <w:tc>
          <w:tcPr>
            <w:tcW w:w="4106" w:type="dxa"/>
          </w:tcPr>
          <w:p w14:paraId="761212E2" w14:textId="77777777" w:rsidR="00F6709F" w:rsidRPr="00AC0770" w:rsidRDefault="00F6709F">
            <w:pPr>
              <w:ind w:firstLine="0"/>
              <w:jc w:val="center"/>
              <w:rPr>
                <w:ins w:id="1383" w:author="Okot" w:date="2019-03-31T15:22:00Z"/>
                <w:b/>
                <w:rPrChange w:id="1384" w:author="Okot" w:date="2019-03-31T15:22:00Z">
                  <w:rPr>
                    <w:ins w:id="1385" w:author="Okot" w:date="2019-03-31T15:22:00Z"/>
                  </w:rPr>
                </w:rPrChange>
              </w:rPr>
              <w:pPrChange w:id="1386" w:author="Okot" w:date="2019-03-31T15:22:00Z">
                <w:pPr>
                  <w:ind w:firstLine="0"/>
                </w:pPr>
              </w:pPrChange>
            </w:pPr>
            <w:r w:rsidRPr="00AC0770">
              <w:rPr>
                <w:b/>
              </w:rPr>
              <w:t>Białko</w:t>
            </w:r>
          </w:p>
        </w:tc>
        <w:tc>
          <w:tcPr>
            <w:tcW w:w="4955" w:type="dxa"/>
          </w:tcPr>
          <w:p w14:paraId="2E6B71E5" w14:textId="77777777" w:rsidR="00F6709F" w:rsidRPr="00AC0770" w:rsidRDefault="00F6709F">
            <w:pPr>
              <w:ind w:firstLine="0"/>
              <w:jc w:val="center"/>
              <w:rPr>
                <w:ins w:id="1387" w:author="Okot" w:date="2019-03-31T15:22:00Z"/>
              </w:rPr>
              <w:pPrChange w:id="1388" w:author="Okot" w:date="2019-03-31T15:23:00Z">
                <w:pPr>
                  <w:ind w:firstLine="0"/>
                </w:pPr>
              </w:pPrChange>
            </w:pPr>
            <w:r>
              <w:t>10-15</w:t>
            </w:r>
            <w:r w:rsidR="00F5436F">
              <w:t>% energii</w:t>
            </w:r>
          </w:p>
        </w:tc>
      </w:tr>
      <w:tr w:rsidR="00F6709F" w:rsidRPr="008511DF" w14:paraId="1179978E" w14:textId="77777777" w:rsidTr="00B037AF">
        <w:tc>
          <w:tcPr>
            <w:tcW w:w="4106" w:type="dxa"/>
          </w:tcPr>
          <w:p w14:paraId="0F94D9FF" w14:textId="77777777" w:rsidR="00F6709F" w:rsidRPr="00AC0770" w:rsidRDefault="00F6709F">
            <w:pPr>
              <w:ind w:firstLine="0"/>
              <w:jc w:val="center"/>
              <w:rPr>
                <w:ins w:id="1389" w:author="Okot" w:date="2019-03-31T15:22:00Z"/>
                <w:b/>
                <w:rPrChange w:id="1390" w:author="Okot" w:date="2019-03-31T15:22:00Z">
                  <w:rPr>
                    <w:ins w:id="1391" w:author="Okot" w:date="2019-03-31T15:22:00Z"/>
                  </w:rPr>
                </w:rPrChange>
              </w:rPr>
              <w:pPrChange w:id="1392" w:author="Okot" w:date="2019-03-31T15:22:00Z">
                <w:pPr>
                  <w:ind w:firstLine="0"/>
                </w:pPr>
              </w:pPrChange>
            </w:pPr>
            <w:r w:rsidRPr="00AC0770">
              <w:rPr>
                <w:b/>
              </w:rPr>
              <w:t>Tłuszcze ogółem</w:t>
            </w:r>
          </w:p>
        </w:tc>
        <w:tc>
          <w:tcPr>
            <w:tcW w:w="4955" w:type="dxa"/>
          </w:tcPr>
          <w:p w14:paraId="5C7BB91E" w14:textId="77777777" w:rsidR="00F6709F" w:rsidRPr="00AC0770" w:rsidRDefault="00F6709F">
            <w:pPr>
              <w:ind w:firstLine="0"/>
              <w:jc w:val="center"/>
              <w:pPrChange w:id="1393" w:author="Okot" w:date="2019-03-31T15:23:00Z">
                <w:pPr>
                  <w:ind w:firstLine="0"/>
                </w:pPr>
              </w:pPrChange>
            </w:pPr>
            <w:r>
              <w:t>15-30</w:t>
            </w:r>
            <w:r w:rsidR="00F5436F">
              <w:t>% energii</w:t>
            </w:r>
          </w:p>
        </w:tc>
      </w:tr>
      <w:tr w:rsidR="00F6709F" w:rsidRPr="008511DF" w14:paraId="031CB2DC" w14:textId="77777777" w:rsidTr="00B037AF">
        <w:tc>
          <w:tcPr>
            <w:tcW w:w="4106" w:type="dxa"/>
          </w:tcPr>
          <w:p w14:paraId="00B7EC65" w14:textId="77777777" w:rsidR="00F6709F" w:rsidRPr="00AC0770" w:rsidRDefault="00F6709F" w:rsidP="000C3D48">
            <w:pPr>
              <w:ind w:firstLine="0"/>
              <w:jc w:val="center"/>
            </w:pPr>
            <w:r>
              <w:t>SFA</w:t>
            </w:r>
          </w:p>
        </w:tc>
        <w:tc>
          <w:tcPr>
            <w:tcW w:w="4955" w:type="dxa"/>
          </w:tcPr>
          <w:p w14:paraId="2AF48EF2" w14:textId="77777777" w:rsidR="00F6709F" w:rsidRDefault="00F6709F" w:rsidP="000C3D48">
            <w:pPr>
              <w:ind w:firstLine="0"/>
              <w:jc w:val="center"/>
            </w:pPr>
            <w:r>
              <w:t>&lt; 10</w:t>
            </w:r>
            <w:r w:rsidR="00F5436F">
              <w:t>% energii</w:t>
            </w:r>
          </w:p>
        </w:tc>
      </w:tr>
      <w:tr w:rsidR="00F6709F" w:rsidRPr="008511DF" w14:paraId="7DE35931" w14:textId="77777777" w:rsidTr="00B037AF">
        <w:tc>
          <w:tcPr>
            <w:tcW w:w="4106" w:type="dxa"/>
          </w:tcPr>
          <w:p w14:paraId="7F0651D6" w14:textId="77777777" w:rsidR="00F6709F" w:rsidRPr="00AC0770" w:rsidRDefault="00F6709F" w:rsidP="000C3D48">
            <w:pPr>
              <w:ind w:firstLine="0"/>
              <w:jc w:val="center"/>
            </w:pPr>
            <w:r>
              <w:t>WNKT</w:t>
            </w:r>
          </w:p>
        </w:tc>
        <w:tc>
          <w:tcPr>
            <w:tcW w:w="4955" w:type="dxa"/>
          </w:tcPr>
          <w:p w14:paraId="307E71E0" w14:textId="77777777" w:rsidR="00F6709F" w:rsidRDefault="00F6709F" w:rsidP="000C3D48">
            <w:pPr>
              <w:ind w:firstLine="0"/>
              <w:jc w:val="center"/>
            </w:pPr>
            <w:r>
              <w:t>6-10</w:t>
            </w:r>
            <w:r w:rsidR="00F5436F">
              <w:t>% energii</w:t>
            </w:r>
          </w:p>
        </w:tc>
      </w:tr>
      <w:tr w:rsidR="00B037AF" w:rsidRPr="008511DF" w14:paraId="5574D8BA" w14:textId="77777777" w:rsidTr="00B037AF">
        <w:tc>
          <w:tcPr>
            <w:tcW w:w="4106" w:type="dxa"/>
          </w:tcPr>
          <w:p w14:paraId="15E19D32" w14:textId="77777777" w:rsidR="00B037AF" w:rsidRDefault="00B037AF" w:rsidP="00B037AF">
            <w:pPr>
              <w:ind w:firstLine="0"/>
              <w:jc w:val="center"/>
            </w:pPr>
            <w:r>
              <w:t>ALA</w:t>
            </w:r>
          </w:p>
        </w:tc>
        <w:tc>
          <w:tcPr>
            <w:tcW w:w="4955" w:type="dxa"/>
          </w:tcPr>
          <w:p w14:paraId="0B584C54" w14:textId="77777777" w:rsidR="00B037AF" w:rsidRDefault="00B037AF" w:rsidP="00B037AF">
            <w:pPr>
              <w:ind w:firstLine="0"/>
              <w:jc w:val="center"/>
            </w:pPr>
            <w:r>
              <w:t>0,5% energii</w:t>
            </w:r>
          </w:p>
        </w:tc>
      </w:tr>
      <w:tr w:rsidR="00B037AF" w:rsidRPr="008511DF" w14:paraId="05BAB5AD" w14:textId="77777777" w:rsidTr="00B037AF">
        <w:tc>
          <w:tcPr>
            <w:tcW w:w="4106" w:type="dxa"/>
          </w:tcPr>
          <w:p w14:paraId="7EAB49D5" w14:textId="77777777" w:rsidR="00B037AF" w:rsidRDefault="00B037AF" w:rsidP="00B037AF">
            <w:pPr>
              <w:ind w:firstLine="0"/>
              <w:jc w:val="center"/>
            </w:pPr>
            <w:r>
              <w:t>Tłuszcze trans</w:t>
            </w:r>
          </w:p>
        </w:tc>
        <w:tc>
          <w:tcPr>
            <w:tcW w:w="4955" w:type="dxa"/>
          </w:tcPr>
          <w:p w14:paraId="0C3C70A9" w14:textId="77777777" w:rsidR="00B037AF" w:rsidRDefault="00B037AF" w:rsidP="00B037AF">
            <w:pPr>
              <w:ind w:firstLine="0"/>
              <w:jc w:val="center"/>
            </w:pPr>
            <w:r>
              <w:t>&lt; 1% energii</w:t>
            </w:r>
          </w:p>
        </w:tc>
      </w:tr>
      <w:tr w:rsidR="00B037AF" w:rsidRPr="008511DF" w14:paraId="36A9DDDA" w14:textId="77777777" w:rsidTr="00B037AF">
        <w:tc>
          <w:tcPr>
            <w:tcW w:w="4106" w:type="dxa"/>
          </w:tcPr>
          <w:p w14:paraId="66D85CC0" w14:textId="77777777" w:rsidR="00B037AF" w:rsidRDefault="00B037AF" w:rsidP="00B037AF">
            <w:pPr>
              <w:ind w:firstLine="0"/>
              <w:jc w:val="center"/>
            </w:pPr>
            <w:r>
              <w:t>JNKT</w:t>
            </w:r>
          </w:p>
        </w:tc>
        <w:tc>
          <w:tcPr>
            <w:tcW w:w="4955" w:type="dxa"/>
          </w:tcPr>
          <w:p w14:paraId="156B26B7" w14:textId="77777777" w:rsidR="00B037AF" w:rsidRDefault="00B037AF" w:rsidP="00B037AF">
            <w:pPr>
              <w:ind w:firstLine="0"/>
              <w:jc w:val="center"/>
            </w:pPr>
            <w:r>
              <w:t xml:space="preserve">Pozostała część </w:t>
            </w:r>
          </w:p>
          <w:p w14:paraId="4AB902B6" w14:textId="77777777" w:rsidR="00B037AF" w:rsidRDefault="00B037AF" w:rsidP="00B037AF">
            <w:pPr>
              <w:ind w:firstLine="0"/>
              <w:jc w:val="center"/>
            </w:pPr>
            <w:r>
              <w:t>(Tłuszcze ogółem - SFA - WNKT - trans - ALA)</w:t>
            </w:r>
          </w:p>
        </w:tc>
      </w:tr>
      <w:tr w:rsidR="00B037AF" w:rsidRPr="008511DF" w14:paraId="66352FED" w14:textId="77777777" w:rsidTr="00B037AF">
        <w:tc>
          <w:tcPr>
            <w:tcW w:w="4106" w:type="dxa"/>
          </w:tcPr>
          <w:p w14:paraId="2DB0D6F4" w14:textId="77777777" w:rsidR="00B037AF" w:rsidRPr="00AC0770" w:rsidRDefault="00B037AF">
            <w:pPr>
              <w:ind w:firstLine="0"/>
              <w:jc w:val="center"/>
              <w:rPr>
                <w:b/>
                <w:rPrChange w:id="1394" w:author="Okot" w:date="2019-03-31T15:22:00Z">
                  <w:rPr/>
                </w:rPrChange>
              </w:rPr>
              <w:pPrChange w:id="1395" w:author="Okot" w:date="2019-03-31T15:22:00Z">
                <w:pPr>
                  <w:ind w:firstLine="0"/>
                </w:pPr>
              </w:pPrChange>
            </w:pPr>
            <w:r w:rsidRPr="00AC0770">
              <w:rPr>
                <w:b/>
              </w:rPr>
              <w:t>Węglowodany</w:t>
            </w:r>
            <w:r>
              <w:rPr>
                <w:b/>
              </w:rPr>
              <w:t xml:space="preserve"> ogółem</w:t>
            </w:r>
          </w:p>
        </w:tc>
        <w:tc>
          <w:tcPr>
            <w:tcW w:w="4955" w:type="dxa"/>
          </w:tcPr>
          <w:p w14:paraId="7433118C" w14:textId="77777777" w:rsidR="00B037AF" w:rsidRPr="00AC0770" w:rsidRDefault="00B037AF">
            <w:pPr>
              <w:ind w:firstLine="0"/>
              <w:jc w:val="center"/>
              <w:rPr>
                <w:ins w:id="1396" w:author="Okot" w:date="2019-03-31T15:22:00Z"/>
              </w:rPr>
              <w:pPrChange w:id="1397" w:author="Okot" w:date="2019-03-31T15:23:00Z">
                <w:pPr>
                  <w:ind w:firstLine="0"/>
                </w:pPr>
              </w:pPrChange>
            </w:pPr>
            <w:r>
              <w:t>55-75% energii</w:t>
            </w:r>
          </w:p>
        </w:tc>
      </w:tr>
      <w:tr w:rsidR="00B037AF" w:rsidRPr="008511DF" w14:paraId="7C006933" w14:textId="77777777" w:rsidTr="00B037AF">
        <w:tc>
          <w:tcPr>
            <w:tcW w:w="4106" w:type="dxa"/>
          </w:tcPr>
          <w:p w14:paraId="217C91E8" w14:textId="77777777" w:rsidR="00B037AF" w:rsidRPr="000C3FBD" w:rsidRDefault="00B037AF" w:rsidP="00B037AF">
            <w:pPr>
              <w:ind w:firstLine="0"/>
              <w:jc w:val="center"/>
            </w:pPr>
            <w:r>
              <w:t>Cukry dodane</w:t>
            </w:r>
          </w:p>
        </w:tc>
        <w:tc>
          <w:tcPr>
            <w:tcW w:w="4955" w:type="dxa"/>
          </w:tcPr>
          <w:p w14:paraId="42F63FF5" w14:textId="77777777" w:rsidR="00B037AF" w:rsidRDefault="00B037AF" w:rsidP="00B037AF">
            <w:pPr>
              <w:ind w:firstLine="0"/>
              <w:jc w:val="center"/>
            </w:pPr>
            <w:r>
              <w:t>&lt; 10% energii</w:t>
            </w:r>
          </w:p>
        </w:tc>
      </w:tr>
      <w:tr w:rsidR="00B037AF" w:rsidRPr="008511DF" w14:paraId="6363C206" w14:textId="77777777" w:rsidTr="00B037AF">
        <w:tc>
          <w:tcPr>
            <w:tcW w:w="4106" w:type="dxa"/>
          </w:tcPr>
          <w:p w14:paraId="36D0C981" w14:textId="77777777" w:rsidR="00B037AF" w:rsidRPr="00F5436F" w:rsidRDefault="00B037AF" w:rsidP="00B037AF">
            <w:pPr>
              <w:ind w:firstLine="0"/>
              <w:jc w:val="center"/>
              <w:rPr>
                <w:b/>
              </w:rPr>
            </w:pPr>
            <w:r>
              <w:rPr>
                <w:b/>
              </w:rPr>
              <w:t>Cholesterol</w:t>
            </w:r>
          </w:p>
        </w:tc>
        <w:tc>
          <w:tcPr>
            <w:tcW w:w="4955" w:type="dxa"/>
          </w:tcPr>
          <w:p w14:paraId="02CF3CFF" w14:textId="77777777" w:rsidR="00B037AF" w:rsidRDefault="00B037AF" w:rsidP="00B037AF">
            <w:pPr>
              <w:ind w:firstLine="0"/>
              <w:jc w:val="center"/>
            </w:pPr>
            <w:r>
              <w:t>&lt; 300 mg</w:t>
            </w:r>
          </w:p>
        </w:tc>
      </w:tr>
      <w:tr w:rsidR="00B037AF" w:rsidRPr="008511DF" w14:paraId="3325BAB4" w14:textId="77777777" w:rsidTr="00B037AF">
        <w:tc>
          <w:tcPr>
            <w:tcW w:w="4106" w:type="dxa"/>
          </w:tcPr>
          <w:p w14:paraId="051753A7" w14:textId="77777777" w:rsidR="00B037AF" w:rsidRPr="00F5436F" w:rsidRDefault="00B037AF" w:rsidP="00B037AF">
            <w:pPr>
              <w:ind w:firstLine="0"/>
              <w:jc w:val="center"/>
              <w:rPr>
                <w:b/>
              </w:rPr>
            </w:pPr>
            <w:r>
              <w:rPr>
                <w:b/>
              </w:rPr>
              <w:t>Błonnik</w:t>
            </w:r>
          </w:p>
        </w:tc>
        <w:tc>
          <w:tcPr>
            <w:tcW w:w="4955" w:type="dxa"/>
          </w:tcPr>
          <w:p w14:paraId="6AF0CE42" w14:textId="77777777" w:rsidR="00B037AF" w:rsidRDefault="00B037AF" w:rsidP="00B037AF">
            <w:pPr>
              <w:ind w:firstLine="0"/>
              <w:jc w:val="center"/>
            </w:pPr>
            <w:r>
              <w:t>&gt; 25 g</w:t>
            </w:r>
          </w:p>
        </w:tc>
      </w:tr>
      <w:tr w:rsidR="00B037AF" w:rsidRPr="008511DF" w14:paraId="5EEAD3B3" w14:textId="77777777" w:rsidTr="00B037AF">
        <w:tc>
          <w:tcPr>
            <w:tcW w:w="4106" w:type="dxa"/>
          </w:tcPr>
          <w:p w14:paraId="497867A1" w14:textId="77777777" w:rsidR="00B037AF" w:rsidRPr="00F5436F" w:rsidRDefault="00B037AF" w:rsidP="00B037AF">
            <w:pPr>
              <w:ind w:firstLine="0"/>
              <w:jc w:val="center"/>
              <w:rPr>
                <w:b/>
              </w:rPr>
            </w:pPr>
            <w:r>
              <w:rPr>
                <w:b/>
              </w:rPr>
              <w:t>Sól</w:t>
            </w:r>
          </w:p>
        </w:tc>
        <w:tc>
          <w:tcPr>
            <w:tcW w:w="4955" w:type="dxa"/>
          </w:tcPr>
          <w:p w14:paraId="2B2C55F8" w14:textId="77777777" w:rsidR="00B037AF" w:rsidRDefault="00B037AF" w:rsidP="00B037AF">
            <w:pPr>
              <w:ind w:firstLine="0"/>
              <w:jc w:val="center"/>
            </w:pPr>
            <w:r>
              <w:t>&lt; 5 g</w:t>
            </w:r>
          </w:p>
        </w:tc>
      </w:tr>
      <w:tr w:rsidR="00B037AF" w:rsidRPr="008511DF" w14:paraId="220B5DB5" w14:textId="77777777" w:rsidTr="00B037AF">
        <w:tc>
          <w:tcPr>
            <w:tcW w:w="4106" w:type="dxa"/>
          </w:tcPr>
          <w:p w14:paraId="71C8543D" w14:textId="77777777" w:rsidR="00B037AF" w:rsidRDefault="00B037AF" w:rsidP="00B037AF">
            <w:pPr>
              <w:ind w:firstLine="0"/>
              <w:jc w:val="center"/>
              <w:rPr>
                <w:b/>
              </w:rPr>
            </w:pPr>
            <w:r>
              <w:rPr>
                <w:b/>
              </w:rPr>
              <w:t>Poziom aktywności fizycznej</w:t>
            </w:r>
          </w:p>
        </w:tc>
        <w:tc>
          <w:tcPr>
            <w:tcW w:w="4955" w:type="dxa"/>
          </w:tcPr>
          <w:p w14:paraId="2D549CAD" w14:textId="77777777" w:rsidR="00B037AF" w:rsidRDefault="00B037AF" w:rsidP="00B037AF">
            <w:pPr>
              <w:ind w:firstLine="0"/>
              <w:jc w:val="center"/>
            </w:pPr>
            <w:r>
              <w:t>PAL &gt; 1,75</w:t>
            </w:r>
          </w:p>
        </w:tc>
      </w:tr>
    </w:tbl>
    <w:p w14:paraId="2916BFD3" w14:textId="77777777" w:rsidR="00141481" w:rsidRDefault="00141481" w:rsidP="00E70ADF">
      <w:pPr>
        <w:ind w:firstLine="0"/>
      </w:pPr>
    </w:p>
    <w:p w14:paraId="68C9B7AC" w14:textId="77777777" w:rsidR="00141481" w:rsidRDefault="00E70ADF" w:rsidP="009E01EB">
      <w:r>
        <w:t>Wiadomo już, jakie elementy składają się na prawidłowo zbilansowaną dietę, pozostaje odpowiedzieć na pytanie jak właściwy bilans zapewnić.</w:t>
      </w:r>
      <w:r w:rsidR="00520129">
        <w:t xml:space="preserve"> Od wielu lat dietetycy starają się przedstawiać wytyczne żywieniowe w przystępnej graficznej formie, która będzie zrozumiała dla przeciętnego człowieka i nie będzie wymagała wczytywania się w strony tekstu.</w:t>
      </w:r>
    </w:p>
    <w:p w14:paraId="1D984044" w14:textId="01E4378D" w:rsidR="00E70ADF" w:rsidRDefault="00520129" w:rsidP="009E01EB">
      <w:r>
        <w:t xml:space="preserve">Najpopularniejszą formą graficznej reprezentacji jest piramida żywienia. Po raz pierwszy opublikowano ją w 1974 r. w Szwecji. Początkowo miała formę dwuwymiarową i </w:t>
      </w:r>
      <w:r>
        <w:lastRenderedPageBreak/>
        <w:t>kształt trójkąta. Współcześnie co raz częściej używa się ostrosłupa od podstawie prostokąta. Każdy poziom piramidy przedstawia pewną grupę produktów. U podstaw piramidy leżą artykuły spożywcze, które należy spożywać najczęściej w największych ilościach. Im wyższe piętro piramidy, tym mniej powinno się spożywać produktów na nim się znajdujących. Z czasem piramidę wzbogacono również o produkty pozaspożywcze</w:t>
      </w:r>
      <w:r w:rsidR="00E5043B">
        <w:t xml:space="preserve"> [</w:t>
      </w:r>
      <w:r w:rsidR="007D30C3">
        <w:t>11</w:t>
      </w:r>
      <w:r w:rsidR="00E5043B">
        <w:t>]</w:t>
      </w:r>
      <w:r>
        <w:t xml:space="preserve">. </w:t>
      </w:r>
    </w:p>
    <w:p w14:paraId="74E63110" w14:textId="77777777" w:rsidR="00E5043B" w:rsidRDefault="00520129" w:rsidP="009E01EB">
      <w:r>
        <w:t>W Polsce tworzeniem piramidy żywieniowej zajmuje się Instytut Żywności i Żywienia. Ostatnia jej aktualizacja pochodzi z roku 2016 i można ją zob</w:t>
      </w:r>
      <w:r w:rsidR="00B037AF">
        <w:t>aczyć na oficjalnej stronie IŻŻ. P</w:t>
      </w:r>
      <w:r w:rsidR="00D42E81">
        <w:t>oniżej zamieszczono jej uproszczoną wersję.</w:t>
      </w:r>
    </w:p>
    <w:p w14:paraId="3DF53424" w14:textId="77777777" w:rsidR="00E5043B" w:rsidRDefault="00E5043B" w:rsidP="009E01EB"/>
    <w:p w14:paraId="02DE1057" w14:textId="77777777" w:rsidR="00150CD1" w:rsidRDefault="00150CD1" w:rsidP="00150CD1">
      <w:pPr>
        <w:ind w:firstLine="0"/>
      </w:pPr>
      <w:r>
        <w:rPr>
          <w:noProof/>
          <w:lang w:eastAsia="pl-PL"/>
        </w:rPr>
        <w:drawing>
          <wp:inline distT="0" distB="0" distL="0" distR="0" wp14:anchorId="0F9AA21E" wp14:editId="3A4A2567">
            <wp:extent cx="5760085" cy="3209290"/>
            <wp:effectExtent l="190500" t="190500" r="183515" b="18161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ramida.png"/>
                    <pic:cNvPicPr/>
                  </pic:nvPicPr>
                  <pic:blipFill>
                    <a:blip r:embed="rId12">
                      <a:extLst>
                        <a:ext uri="{28A0092B-C50C-407E-A947-70E740481C1C}">
                          <a14:useLocalDpi xmlns:a14="http://schemas.microsoft.com/office/drawing/2010/main" val="0"/>
                        </a:ext>
                      </a:extLst>
                    </a:blip>
                    <a:stretch>
                      <a:fillRect/>
                    </a:stretch>
                  </pic:blipFill>
                  <pic:spPr>
                    <a:xfrm>
                      <a:off x="0" y="0"/>
                      <a:ext cx="5760085" cy="3209290"/>
                    </a:xfrm>
                    <a:prstGeom prst="rect">
                      <a:avLst/>
                    </a:prstGeom>
                    <a:ln>
                      <a:noFill/>
                    </a:ln>
                    <a:effectLst>
                      <a:outerShdw blurRad="190500" algn="tl" rotWithShape="0">
                        <a:srgbClr val="000000">
                          <a:alpha val="70000"/>
                        </a:srgbClr>
                      </a:outerShdw>
                    </a:effectLst>
                  </pic:spPr>
                </pic:pic>
              </a:graphicData>
            </a:graphic>
          </wp:inline>
        </w:drawing>
      </w:r>
    </w:p>
    <w:p w14:paraId="1C25831E" w14:textId="77777777" w:rsidR="00231370" w:rsidRDefault="00231370" w:rsidP="009E01EB"/>
    <w:p w14:paraId="6623E180" w14:textId="7D6EDACD" w:rsidR="00150CD1" w:rsidRDefault="00DB5D6C" w:rsidP="00150CD1">
      <w:pPr>
        <w:jc w:val="center"/>
      </w:pPr>
      <w:r>
        <w:t>Rys. 2.3</w:t>
      </w:r>
      <w:r w:rsidR="00150CD1">
        <w:t>. Aktualna piramida żywienia i aktywności fizycznej dla osób dorosłych na podstawie wytycznych Instytutu Żywności i Żywienia [</w:t>
      </w:r>
      <w:r w:rsidR="007D30C3">
        <w:t>7</w:t>
      </w:r>
      <w:r w:rsidR="00150CD1">
        <w:t>].</w:t>
      </w:r>
    </w:p>
    <w:p w14:paraId="098EE6E9" w14:textId="77777777" w:rsidR="00150CD1" w:rsidRDefault="00150CD1" w:rsidP="009E01EB"/>
    <w:p w14:paraId="4A3D3257" w14:textId="77777777" w:rsidR="000C3D48" w:rsidRDefault="000C3D48" w:rsidP="000C3D48">
      <w:r>
        <w:t>Po 19 latach USDA zdecydowało się zastąpić w Stanach Zjednoczonych piramidę żywieniową jeszcze prostszą grafiką nazwaną „</w:t>
      </w:r>
      <w:r w:rsidR="00133F91">
        <w:t>MyPlate”, czyli</w:t>
      </w:r>
      <w:r>
        <w:t xml:space="preserve"> Mój Talerz”. MyPlate przedstawia okrąg</w:t>
      </w:r>
      <w:r w:rsidR="00A40FFA">
        <w:t>ły talerz podzielony na 4 sekcje</w:t>
      </w:r>
      <w:r>
        <w:t xml:space="preserve"> i szklankę. Został stworzony na podstawie norm żywienia dla Amerykanów publikowanych przez FAO. Umieszcza się go na opakowaniach żywności w USA, żeby propagować edukację dietetyczną. </w:t>
      </w:r>
    </w:p>
    <w:p w14:paraId="28C10834" w14:textId="77777777" w:rsidR="00A40FFA" w:rsidRDefault="000C3D48" w:rsidP="000C3D48">
      <w:r>
        <w:t xml:space="preserve">Ta zmiana została bardzo dobrze przyjęta przez społeczeństwo, które uważało, że piramida jest zbyt abstrakcyjna i niezrozumiała. Chwalono prostotę wykonania oraz nacisk na </w:t>
      </w:r>
      <w:r>
        <w:lastRenderedPageBreak/>
        <w:t xml:space="preserve">spożycie owoców i warzyw. </w:t>
      </w:r>
      <w:r w:rsidR="00A40FFA">
        <w:t>Jednocześnie znaleźli się krytycy, którzy wytykali zbyt dużą prostotę oraz brak dodatkowych porad dietetycznych takich jak rozróżni</w:t>
      </w:r>
      <w:r w:rsidR="00B037AF">
        <w:t>enie na dobre i złe białka oraz</w:t>
      </w:r>
      <w:r w:rsidR="00A40FFA">
        <w:t xml:space="preserve"> tłuszcze. </w:t>
      </w:r>
    </w:p>
    <w:p w14:paraId="10646924" w14:textId="71481586" w:rsidR="00260EEF" w:rsidRDefault="00A40FFA" w:rsidP="000C3D48">
      <w:r>
        <w:t>A</w:t>
      </w:r>
      <w:r w:rsidR="00260EEF">
        <w:t xml:space="preserve">kademicy z </w:t>
      </w:r>
      <w:r w:rsidR="000C3D48">
        <w:t>Harvard School of Public Health</w:t>
      </w:r>
      <w:r>
        <w:t xml:space="preserve"> również</w:t>
      </w:r>
      <w:r w:rsidR="00260EEF">
        <w:t xml:space="preserve"> uznali, że MyPlate jest niewystarczająco dokładny i opublikowali swoją poprawioną wersję, </w:t>
      </w:r>
      <w:r w:rsidR="009936CC">
        <w:t xml:space="preserve">nazwaną „Healthy Eating Plate”, czyli „Talerz Zdrowego Żywienia”, </w:t>
      </w:r>
      <w:r w:rsidR="00260EEF">
        <w:t>która między innymi zamienia „zboża” na „pełnoziarniste zboża”, szklankę mleka na szklankę wody i dodaje</w:t>
      </w:r>
      <w:r w:rsidR="001312B8">
        <w:t xml:space="preserve"> informacje na temat używania zdrowych tłuszczów oraz </w:t>
      </w:r>
      <w:r w:rsidR="00260EEF">
        <w:t>szczegółowe wytyczne w formie tekstowej</w:t>
      </w:r>
      <w:r w:rsidR="001312B8">
        <w:t>.</w:t>
      </w:r>
      <w:r w:rsidR="00567E80">
        <w:t xml:space="preserve"> </w:t>
      </w:r>
      <w:r w:rsidR="001312B8">
        <w:t xml:space="preserve">Wyraźnie widać, że twórcom zależy na edukowaniu społeczeństwa. Nie pomijają nawet </w:t>
      </w:r>
      <w:r w:rsidR="00567E80">
        <w:t>sugestii podjęcia aktywności fizycznej</w:t>
      </w:r>
      <w:r w:rsidR="00B037AF">
        <w:t>.</w:t>
      </w:r>
      <w:r w:rsidR="007204EE">
        <w:t> </w:t>
      </w:r>
      <w:r w:rsidR="00AC79E1">
        <w:t>[</w:t>
      </w:r>
      <w:r w:rsidR="007D30C3">
        <w:t>10</w:t>
      </w:r>
      <w:r w:rsidR="00AC79E1">
        <w:t>]</w:t>
      </w:r>
      <w:r w:rsidR="00260EEF">
        <w:t>.</w:t>
      </w:r>
    </w:p>
    <w:p w14:paraId="77225108" w14:textId="32729A5D" w:rsidR="00B037AF" w:rsidRDefault="00B037AF" w:rsidP="00B037AF">
      <w:r>
        <w:t>Również Wielka Brytania i Australia korzyst</w:t>
      </w:r>
      <w:r w:rsidR="007D30C3">
        <w:t>ają z grafik w formie talerzy [10</w:t>
      </w:r>
      <w:r>
        <w:t>].</w:t>
      </w:r>
    </w:p>
    <w:p w14:paraId="357F7B59" w14:textId="77777777" w:rsidR="00EB2201" w:rsidRDefault="00EB2201" w:rsidP="00B037AF"/>
    <w:p w14:paraId="7A8BA0A1" w14:textId="77777777" w:rsidR="00260EEF" w:rsidRDefault="00260EEF" w:rsidP="000C3D48"/>
    <w:p w14:paraId="599E4316" w14:textId="4F72F9BE" w:rsidR="009936CC" w:rsidRDefault="009936CC" w:rsidP="00184846">
      <w:pPr>
        <w:ind w:firstLine="0"/>
        <w:jc w:val="center"/>
      </w:pPr>
      <w:r>
        <w:rPr>
          <w:noProof/>
          <w:lang w:eastAsia="pl-PL"/>
        </w:rPr>
        <w:drawing>
          <wp:anchor distT="0" distB="0" distL="114300" distR="114300" simplePos="0" relativeHeight="251662336" behindDoc="0" locked="0" layoutInCell="1" allowOverlap="1" wp14:anchorId="4989BC5B" wp14:editId="440BC407">
            <wp:simplePos x="0" y="0"/>
            <wp:positionH relativeFrom="column">
              <wp:posOffset>-3810</wp:posOffset>
            </wp:positionH>
            <wp:positionV relativeFrom="paragraph">
              <wp:posOffset>3810</wp:posOffset>
            </wp:positionV>
            <wp:extent cx="5760000" cy="2494800"/>
            <wp:effectExtent l="190500" t="190500" r="184150" b="191770"/>
            <wp:wrapTopAndBottom/>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lerz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000" cy="2494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t>Rys.</w:t>
      </w:r>
      <w:r w:rsidR="00DB5D6C">
        <w:t> 2.4</w:t>
      </w:r>
      <w:r>
        <w:t>. Porównanie MyPlate [</w:t>
      </w:r>
      <w:r w:rsidR="007D30C3">
        <w:t>9</w:t>
      </w:r>
      <w:r>
        <w:t>] i Healthy Eating Plate [</w:t>
      </w:r>
      <w:r w:rsidR="007D30C3">
        <w:t>6</w:t>
      </w:r>
      <w:r>
        <w:t>].</w:t>
      </w:r>
    </w:p>
    <w:p w14:paraId="278093E9" w14:textId="77777777" w:rsidR="009936CC" w:rsidRDefault="009936CC" w:rsidP="009936CC">
      <w:pPr>
        <w:jc w:val="center"/>
      </w:pPr>
    </w:p>
    <w:p w14:paraId="0AB72139" w14:textId="77777777" w:rsidR="001312B8" w:rsidRDefault="00D25B8D" w:rsidP="009E01EB">
      <w:r>
        <w:t>Jak widać wytyczne piramidy i talerzy żywienia</w:t>
      </w:r>
      <w:r w:rsidR="00A40FFA">
        <w:t>, zwłaszcza harwardzkiego, z grubsza się pokrywają</w:t>
      </w:r>
      <w:r>
        <w:t xml:space="preserve">, kładąc nacisk na spożycie warzyw i owoców jako podstawy diety. </w:t>
      </w:r>
      <w:r w:rsidR="00E7217B">
        <w:t xml:space="preserve">Ma to dużo sensu, ponieważ te grupy pokarmów charakteryzują się największą gęstością </w:t>
      </w:r>
      <w:r w:rsidR="00E7217B" w:rsidRPr="00874E80">
        <w:t>odżywczą</w:t>
      </w:r>
      <w:r w:rsidR="00874E80">
        <w:t>, czyli zawierają dużo składników odżywczych w małej liczbie kalorii</w:t>
      </w:r>
      <w:r w:rsidR="00E7217B" w:rsidRPr="00874E80">
        <w:t>.</w:t>
      </w:r>
    </w:p>
    <w:p w14:paraId="2E823770" w14:textId="3E038A06" w:rsidR="00520129" w:rsidRDefault="00B037AF" w:rsidP="009E01EB">
      <w:r>
        <w:t>Z kolei d</w:t>
      </w:r>
      <w:r w:rsidR="00D25B8D">
        <w:t>oktor</w:t>
      </w:r>
      <w:r>
        <w:t xml:space="preserve"> Greger w swojej książce</w:t>
      </w:r>
      <w:r w:rsidR="00D25B8D">
        <w:t xml:space="preserve"> poleca </w:t>
      </w:r>
      <w:r>
        <w:t>„</w:t>
      </w:r>
      <w:r w:rsidR="00D25B8D">
        <w:t>zasadę dziennego tuzina</w:t>
      </w:r>
      <w:r>
        <w:t>”</w:t>
      </w:r>
      <w:r w:rsidR="00D25B8D">
        <w:t>. Stworzył listę</w:t>
      </w:r>
      <w:r w:rsidR="00A40FFA">
        <w:t xml:space="preserve"> </w:t>
      </w:r>
      <w:r w:rsidR="00D25B8D">
        <w:t>12 grup</w:t>
      </w:r>
      <w:r>
        <w:t xml:space="preserve"> produktów podzielonych na konkretną licznę</w:t>
      </w:r>
      <w:r w:rsidR="00D25B8D">
        <w:t xml:space="preserve"> porcji i sugerował odhaczanie każdej zjedzonej porcji</w:t>
      </w:r>
      <w:r w:rsidR="007D32E9">
        <w:t> [17</w:t>
      </w:r>
      <w:r w:rsidR="007204EE">
        <w:t>]</w:t>
      </w:r>
      <w:r>
        <w:t>. Oczywiście, współcześnie odzn</w:t>
      </w:r>
      <w:r w:rsidR="00D25B8D">
        <w:t xml:space="preserve">aczanie zostało uproszczone i na </w:t>
      </w:r>
      <w:r w:rsidR="00D25B8D">
        <w:lastRenderedPageBreak/>
        <w:t xml:space="preserve">urządzeniach mobilnych można zainstalować oficjalną aplikację Dr. Greger’s Daily Dozen, </w:t>
      </w:r>
      <w:r w:rsidR="007204EE">
        <w:t>która ułatwia kontrolę diety według tych wytycznych.</w:t>
      </w:r>
    </w:p>
    <w:p w14:paraId="54959236" w14:textId="77777777" w:rsidR="00A40FFA" w:rsidRDefault="00A40FFA" w:rsidP="009E01EB"/>
    <w:p w14:paraId="0917093F" w14:textId="77777777" w:rsidR="00A40FFA" w:rsidRDefault="00A40FFA" w:rsidP="00A40FFA">
      <w:pPr>
        <w:jc w:val="center"/>
      </w:pPr>
      <w:r>
        <w:rPr>
          <w:noProof/>
          <w:lang w:eastAsia="pl-PL"/>
        </w:rPr>
        <w:drawing>
          <wp:inline distT="0" distB="0" distL="0" distR="0" wp14:anchorId="126C19A3" wp14:editId="58203491">
            <wp:extent cx="3365079" cy="5968254"/>
            <wp:effectExtent l="190500" t="190500" r="197485" b="18542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ilyDozen.png"/>
                    <pic:cNvPicPr/>
                  </pic:nvPicPr>
                  <pic:blipFill>
                    <a:blip r:embed="rId14">
                      <a:extLst>
                        <a:ext uri="{28A0092B-C50C-407E-A947-70E740481C1C}">
                          <a14:useLocalDpi xmlns:a14="http://schemas.microsoft.com/office/drawing/2010/main" val="0"/>
                        </a:ext>
                      </a:extLst>
                    </a:blip>
                    <a:stretch>
                      <a:fillRect/>
                    </a:stretch>
                  </pic:blipFill>
                  <pic:spPr>
                    <a:xfrm>
                      <a:off x="0" y="0"/>
                      <a:ext cx="3365079" cy="5968254"/>
                    </a:xfrm>
                    <a:prstGeom prst="rect">
                      <a:avLst/>
                    </a:prstGeom>
                    <a:ln>
                      <a:noFill/>
                    </a:ln>
                    <a:effectLst>
                      <a:outerShdw blurRad="190500" algn="tl" rotWithShape="0">
                        <a:srgbClr val="000000">
                          <a:alpha val="70000"/>
                        </a:srgbClr>
                      </a:outerShdw>
                    </a:effectLst>
                  </pic:spPr>
                </pic:pic>
              </a:graphicData>
            </a:graphic>
          </wp:inline>
        </w:drawing>
      </w:r>
    </w:p>
    <w:p w14:paraId="53CA7161" w14:textId="77777777" w:rsidR="00A40FFA" w:rsidRDefault="00A40FFA" w:rsidP="009E01EB"/>
    <w:p w14:paraId="186C789F" w14:textId="77777777" w:rsidR="00A40FFA" w:rsidRDefault="00DB5D6C" w:rsidP="00A40FFA">
      <w:pPr>
        <w:jc w:val="center"/>
      </w:pPr>
      <w:r>
        <w:t>Rys. 2.5</w:t>
      </w:r>
      <w:r w:rsidR="00A40FFA">
        <w:t>. Ekran główny aplikacji Dr. Greger’s Daily Dozen</w:t>
      </w:r>
      <w:r w:rsidR="00CB4187">
        <w:t> [źródło własne].</w:t>
      </w:r>
    </w:p>
    <w:p w14:paraId="145C3233" w14:textId="77777777" w:rsidR="00A40FFA" w:rsidRDefault="00A40FFA" w:rsidP="009E01EB"/>
    <w:p w14:paraId="2FFE781D" w14:textId="3DF922B2" w:rsidR="00133F91" w:rsidRDefault="00274CDF" w:rsidP="00133F91">
      <w:r>
        <w:t xml:space="preserve">Korzystanie z powyższych </w:t>
      </w:r>
      <w:r w:rsidR="00B037AF">
        <w:t xml:space="preserve">wytycznych </w:t>
      </w:r>
      <w:r>
        <w:t>może być bardzo pomocne w poprawien</w:t>
      </w:r>
      <w:r w:rsidR="00B037AF">
        <w:t>iu nawyków żywieniowych, jednak</w:t>
      </w:r>
      <w:r>
        <w:t xml:space="preserve"> wbrew sugestiom twórców nie da gwarancji, że zapotrzebo</w:t>
      </w:r>
      <w:r w:rsidR="00B037AF">
        <w:t>wanie na składniki odżywcze zostanie</w:t>
      </w:r>
      <w:r>
        <w:t xml:space="preserve"> zaspokojone, gdyż wszystko odbywa się „na oko”. </w:t>
      </w:r>
      <w:r w:rsidR="00133F91">
        <w:t xml:space="preserve">Najdokładniejsze, co można zrobić we własnym zakresie, żeby mieć pewność, że </w:t>
      </w:r>
      <w:r w:rsidR="00133F91">
        <w:lastRenderedPageBreak/>
        <w:t>spożywane pokarmy dostarczają odpowiednich ilości niezbędnych składników odżywczych, to korzystać z aplikacji, które wspomagają prawidłowe bilansowanie diety</w:t>
      </w:r>
      <w:r w:rsidR="00C140A6">
        <w:t xml:space="preserve"> -</w:t>
      </w:r>
      <w:r w:rsidR="00133F91">
        <w:t xml:space="preserve"> tak zwanych „kalkulatorów kalorii”. Bazują one na wagowym zapisie spożywczym, który jest jedną z pięciu metod oceny spożycia żywności w dietetyce polegającą na ważeniu przez osobę badaną, nadzorującą badanie lub asystującą i zapisywaniu pojedynczo lub w formie potraw całej spożywanej ży</w:t>
      </w:r>
      <w:r w:rsidR="00EE652A">
        <w:t>wności w dan</w:t>
      </w:r>
      <w:r w:rsidR="007D32E9">
        <w:t>ym okresie czasu [19</w:t>
      </w:r>
      <w:r w:rsidR="00CA6162">
        <w:t>].</w:t>
      </w:r>
    </w:p>
    <w:p w14:paraId="5052C31B" w14:textId="4943DB7C" w:rsidR="00133F91" w:rsidRPr="009E01EB" w:rsidRDefault="008960AF" w:rsidP="00133F91">
      <w:r>
        <w:t>We wstępie do</w:t>
      </w:r>
      <w:r w:rsidR="00B0381E">
        <w:t xml:space="preserve"> </w:t>
      </w:r>
      <w:r w:rsidR="009C047A">
        <w:t>niniejszej</w:t>
      </w:r>
      <w:r>
        <w:t xml:space="preserve"> pracy bardzo intensywnie poruszany był</w:t>
      </w:r>
      <w:r w:rsidR="00B0381E">
        <w:t xml:space="preserve"> temat odchudzania. Nieprzypadkowo</w:t>
      </w:r>
      <w:r>
        <w:t>, ponieważ bardzo często chęć schudnięcia jest najsilniejszym bodźcem do prób zmiany diety, a przecież szczupła sylwetka wynika przede wszystki</w:t>
      </w:r>
      <w:r w:rsidR="00913B78">
        <w:t>m z dobrego stanu odżywienia [2</w:t>
      </w:r>
      <w:r w:rsidR="007D32E9">
        <w:t>1</w:t>
      </w:r>
      <w:r>
        <w:t>]. Jednak niezależnie do tego</w:t>
      </w:r>
      <w:r w:rsidR="00B0381E">
        <w:t>,</w:t>
      </w:r>
      <w:r>
        <w:t xml:space="preserve"> jaki cel przyświeca człowiekowi, czy jes</w:t>
      </w:r>
      <w:r w:rsidR="00B0381E">
        <w:t>t to utrata wagi, jej utrzymanie</w:t>
      </w:r>
      <w:r>
        <w:t>, poprawa samopoczucia, chęć nabrania masy, prawidłowo zbilansowana dieta jest pierwszym krokiem do osiągnięcia tego celu, a przy okazji do</w:t>
      </w:r>
      <w:r w:rsidR="00CD49BD">
        <w:t xml:space="preserve"> zdobycia zdrowia i</w:t>
      </w:r>
      <w:r>
        <w:t xml:space="preserve"> zwiększenia sza</w:t>
      </w:r>
      <w:r w:rsidR="00CD49BD">
        <w:t xml:space="preserve">nsy </w:t>
      </w:r>
      <w:r w:rsidR="0056149C">
        <w:t>na dłuższe</w:t>
      </w:r>
      <w:r w:rsidR="00CD49BD">
        <w:t xml:space="preserve"> życie w dobrej kondycji.</w:t>
      </w:r>
    </w:p>
    <w:p w14:paraId="1213C318" w14:textId="77777777" w:rsidR="00BF75C5" w:rsidRPr="00AB29B4" w:rsidRDefault="00BF75C5" w:rsidP="00BF75C5"/>
    <w:p w14:paraId="1B3032DB" w14:textId="77777777" w:rsidR="00E375D2" w:rsidRDefault="00622CCD" w:rsidP="00622CCD">
      <w:pPr>
        <w:pStyle w:val="Podtytu"/>
        <w:numPr>
          <w:ilvl w:val="0"/>
          <w:numId w:val="0"/>
        </w:numPr>
      </w:pPr>
      <w:bookmarkStart w:id="1398" w:name="_Toc5963767"/>
      <w:r>
        <w:t xml:space="preserve">2.2. </w:t>
      </w:r>
      <w:r w:rsidR="00E375D2">
        <w:t>Porównanie wybranych produktów rynkowych</w:t>
      </w:r>
      <w:bookmarkEnd w:id="1398"/>
    </w:p>
    <w:p w14:paraId="1B461305" w14:textId="77777777" w:rsidR="00696D41" w:rsidRDefault="00696D41" w:rsidP="00696D41"/>
    <w:p w14:paraId="6A546ED2" w14:textId="6BA50767" w:rsidR="00696D41" w:rsidRDefault="00696D41" w:rsidP="00696D41">
      <w:r>
        <w:t>W stworzeniu dobrego produktu, pomaga zaznajomienie się z podobnymi już istniejącymi na rynku. Dzięki temu można się zorientować,</w:t>
      </w:r>
      <w:r w:rsidR="009D3514">
        <w:t xml:space="preserve"> jakich złych praktyk</w:t>
      </w:r>
      <w:r>
        <w:t xml:space="preserve"> należy unikać,</w:t>
      </w:r>
      <w:r w:rsidR="009D3514">
        <w:t xml:space="preserve"> jakie dobre rozwiązania</w:t>
      </w:r>
      <w:r>
        <w:t xml:space="preserve"> można wdrożyć we własnej aplikacji oraz czego w nich brakuje, co będzie można dodać u siebie czyniąc </w:t>
      </w:r>
      <w:r w:rsidR="009D3514">
        <w:t>swoje dzieło unikalnym</w:t>
      </w:r>
      <w:r w:rsidR="006A220F">
        <w:t xml:space="preserve"> i atrakcyjnym</w:t>
      </w:r>
      <w:r w:rsidR="005A6413">
        <w:t>.</w:t>
      </w:r>
    </w:p>
    <w:p w14:paraId="6C9A4EFE" w14:textId="035B1FF7" w:rsidR="005A6413" w:rsidRDefault="005A6413" w:rsidP="005A6413">
      <w:pPr>
        <w:ind w:firstLine="0"/>
      </w:pPr>
      <w:r>
        <w:tab/>
        <w:t>Szukając konkurencyjnych programów, skupiono</w:t>
      </w:r>
      <w:r w:rsidR="009D3514">
        <w:t xml:space="preserve"> się na tym by wyszukać aplikacje jak najbardziej zbliżone do tworzonej. C</w:t>
      </w:r>
      <w:r w:rsidR="006A220F">
        <w:t>hciano by były to serwisy skierowane do zwykłych</w:t>
      </w:r>
      <w:r w:rsidR="009D3514">
        <w:t xml:space="preserve"> obywateli zainteresowanych sw</w:t>
      </w:r>
      <w:r w:rsidR="006A220F">
        <w:t xml:space="preserve">oją dietą. Odrzucono wszystkie </w:t>
      </w:r>
      <w:r w:rsidR="009D3514">
        <w:t>profesjonalne</w:t>
      </w:r>
      <w:r w:rsidR="006A220F">
        <w:t xml:space="preserve"> aplikacje</w:t>
      </w:r>
      <w:r w:rsidR="009D3514">
        <w:t xml:space="preserve"> dla dietetyków.</w:t>
      </w:r>
      <w:r w:rsidR="006A220F">
        <w:t xml:space="preserve"> Założono, że świadczone usługi</w:t>
      </w:r>
      <w:r w:rsidR="004A58BD">
        <w:t xml:space="preserve"> powinn</w:t>
      </w:r>
      <w:r w:rsidR="006A220F">
        <w:t>a być w większej części darmowe</w:t>
      </w:r>
      <w:r w:rsidR="004A58BD">
        <w:t>.</w:t>
      </w:r>
    </w:p>
    <w:p w14:paraId="11410767" w14:textId="13983AFB" w:rsidR="006C61C9" w:rsidRDefault="008F1561" w:rsidP="006C61C9">
      <w:r>
        <w:t>Przetestowano wiele</w:t>
      </w:r>
      <w:r w:rsidR="006A220F">
        <w:t xml:space="preserve"> programów</w:t>
      </w:r>
      <w:r w:rsidR="009D3514">
        <w:t>, poniżej można znaleźć omó</w:t>
      </w:r>
      <w:r w:rsidR="0008182A">
        <w:t xml:space="preserve">wienie wybranych najciekawszych, </w:t>
      </w:r>
      <w:r w:rsidR="00932433">
        <w:t xml:space="preserve">najbardziej zdywersyfikowanych </w:t>
      </w:r>
      <w:r w:rsidR="00CF0915">
        <w:t>aplikacji</w:t>
      </w:r>
      <w:r w:rsidR="0087311D">
        <w:t xml:space="preserve"> począwszy od platformy, która jest najbardziej rozbudowana i zbliżona do </w:t>
      </w:r>
      <w:r w:rsidR="0074626A">
        <w:t>planowanej</w:t>
      </w:r>
      <w:bookmarkStart w:id="1399" w:name="_Toc5963768"/>
      <w:r w:rsidR="0074626A">
        <w:t>, i której opis będzie traktowany jako punkt odniesienia przy omówieniu kolejnych usług.</w:t>
      </w:r>
    </w:p>
    <w:p w14:paraId="6B19DFED" w14:textId="77777777" w:rsidR="006C61C9" w:rsidRDefault="006C61C9" w:rsidP="006C61C9"/>
    <w:p w14:paraId="5AB07F0E" w14:textId="08E3D128" w:rsidR="006C61C9" w:rsidRDefault="006C61C9" w:rsidP="006C61C9">
      <w:pPr>
        <w:pStyle w:val="Nagwek2"/>
      </w:pPr>
      <w:r>
        <w:t>2.</w:t>
      </w:r>
      <w:r w:rsidR="00DF42CE">
        <w:t>2.</w:t>
      </w:r>
      <w:r>
        <w:t>1. Cronomet</w:t>
      </w:r>
      <w:r w:rsidR="00932433">
        <w:t>e</w:t>
      </w:r>
      <w:r>
        <w:t>r</w:t>
      </w:r>
      <w:r w:rsidR="00932433">
        <w:t xml:space="preserve"> [</w:t>
      </w:r>
      <w:r w:rsidR="007D30C3">
        <w:t>2</w:t>
      </w:r>
      <w:r w:rsidR="00932433">
        <w:t>]</w:t>
      </w:r>
    </w:p>
    <w:p w14:paraId="400734F2" w14:textId="77777777" w:rsidR="006C61C9" w:rsidRDefault="006C61C9" w:rsidP="006C61C9"/>
    <w:p w14:paraId="5C6A94CE" w14:textId="6861B65B" w:rsidR="0088644F" w:rsidRDefault="00AE3BCA" w:rsidP="006C61C9">
      <w:r>
        <w:t>Cronometer jest</w:t>
      </w:r>
      <w:r w:rsidR="00932433">
        <w:t xml:space="preserve"> anglojęzyczną</w:t>
      </w:r>
      <w:r>
        <w:t xml:space="preserve"> </w:t>
      </w:r>
      <w:r w:rsidR="003E540D">
        <w:t xml:space="preserve">wieloplatformową </w:t>
      </w:r>
      <w:r>
        <w:t>aplikacją powstałą w 2011 roku. Występuje w wersji</w:t>
      </w:r>
      <w:r w:rsidR="00A12A19">
        <w:t xml:space="preserve"> webowej oraz w formie</w:t>
      </w:r>
      <w:r>
        <w:t xml:space="preserve"> mobilnej na IOSa i Androida. </w:t>
      </w:r>
      <w:r w:rsidR="0088644F">
        <w:t>W niniejs</w:t>
      </w:r>
      <w:r w:rsidR="006A220F">
        <w:t>zej pracy znajdą się</w:t>
      </w:r>
      <w:r w:rsidR="0088644F">
        <w:t xml:space="preserve"> odwołania </w:t>
      </w:r>
      <w:r w:rsidR="006A220F">
        <w:t xml:space="preserve">jedynie </w:t>
      </w:r>
      <w:r w:rsidR="0088644F">
        <w:t xml:space="preserve">do opcji webowej. </w:t>
      </w:r>
    </w:p>
    <w:p w14:paraId="5630BDE8" w14:textId="079DB593" w:rsidR="00932433" w:rsidRDefault="0088644F" w:rsidP="006C61C9">
      <w:r>
        <w:lastRenderedPageBreak/>
        <w:t>Żeby móc korzystać z aplikacji</w:t>
      </w:r>
      <w:r w:rsidR="006A220F">
        <w:t>,</w:t>
      </w:r>
      <w:r>
        <w:t xml:space="preserve"> należy się zarejestrować poprzez klasyczny</w:t>
      </w:r>
      <w:r w:rsidR="00932433">
        <w:t xml:space="preserve"> system rejestracji</w:t>
      </w:r>
      <w:r>
        <w:t xml:space="preserve"> polegający </w:t>
      </w:r>
      <w:r w:rsidR="00932433">
        <w:t xml:space="preserve">na podaniu adresu e-mail i hasła. Niestety, polityka bezpieczeństwa dotycząca haseł nie stoi na najwyższym poziomie – można użyć hasła składającego się z samych małych liter bez cyfr ani znaków specjalnych. </w:t>
      </w:r>
      <w:r>
        <w:t>Możliwe jest również logowanie za pomocą konta społecznościowego Facebook lub Google+.</w:t>
      </w:r>
      <w:r w:rsidR="00932433">
        <w:t xml:space="preserve"> </w:t>
      </w:r>
    </w:p>
    <w:p w14:paraId="6A44C85D" w14:textId="278CD6A2" w:rsidR="0088644F" w:rsidRDefault="00932433" w:rsidP="006C61C9">
      <w:r>
        <w:t>Już w trakcie rejestracji wymagane jest podanie informacji na temat swojej wagi i wzrostu. Twórcy uwzględnili zar</w:t>
      </w:r>
      <w:r w:rsidR="005A467D">
        <w:t>ówno imperialny</w:t>
      </w:r>
      <w:r>
        <w:t xml:space="preserve"> system metryczny</w:t>
      </w:r>
      <w:r w:rsidR="005A467D">
        <w:t xml:space="preserve"> jak i układ SI</w:t>
      </w:r>
      <w:r>
        <w:t xml:space="preserve"> oraz przewidzieli, że kobieta może być w ciąży lub w trakcie laktacji. </w:t>
      </w:r>
      <w:r w:rsidR="0088644F">
        <w:t xml:space="preserve">Po rejestracji </w:t>
      </w:r>
      <w:r w:rsidR="00A12A19">
        <w:t>i jej potwierdzeniu za pomocą odnośnika wysłanego na podany adres </w:t>
      </w:r>
      <w:r w:rsidR="0088644F">
        <w:t>e-mail użytkownik jest przekierowany na stronę główną aplikacji,</w:t>
      </w:r>
      <w:r w:rsidR="004C5D2C">
        <w:t xml:space="preserve"> nazwaną „</w:t>
      </w:r>
      <w:r w:rsidR="00980D2B">
        <w:rPr>
          <w:i/>
        </w:rPr>
        <w:t>D</w:t>
      </w:r>
      <w:r w:rsidR="003A601E" w:rsidRPr="005A467D">
        <w:rPr>
          <w:i/>
        </w:rPr>
        <w:t>iary</w:t>
      </w:r>
      <w:r w:rsidR="004C5D2C">
        <w:t>”</w:t>
      </w:r>
      <w:r w:rsidR="001F7182">
        <w:t xml:space="preserve"> (z ang.: pamiętnik)</w:t>
      </w:r>
      <w:r w:rsidR="004C5D2C">
        <w:t>,</w:t>
      </w:r>
      <w:r w:rsidR="0088644F">
        <w:t xml:space="preserve"> gdzie wyświetl</w:t>
      </w:r>
      <w:r w:rsidR="001C7D41">
        <w:t>a</w:t>
      </w:r>
      <w:r w:rsidR="0088644F">
        <w:t xml:space="preserve"> się wyliczone dla niego </w:t>
      </w:r>
      <w:r w:rsidR="001C7D41">
        <w:t xml:space="preserve">zapotrzebowanie na kalorie i makroskładniki. </w:t>
      </w:r>
    </w:p>
    <w:p w14:paraId="46E53F6F" w14:textId="77777777" w:rsidR="001C7D41" w:rsidRDefault="001C7D41" w:rsidP="006C61C9"/>
    <w:p w14:paraId="63BF54D2" w14:textId="0F5EEC26" w:rsidR="001C7D41" w:rsidRDefault="001C7D41" w:rsidP="001C7D41">
      <w:pPr>
        <w:ind w:firstLine="0"/>
        <w:jc w:val="left"/>
      </w:pPr>
      <w:r>
        <w:rPr>
          <w:noProof/>
          <w:lang w:eastAsia="pl-PL"/>
        </w:rPr>
        <w:drawing>
          <wp:inline distT="0" distB="0" distL="0" distR="0" wp14:anchorId="47962A59" wp14:editId="521B71DE">
            <wp:extent cx="5482800" cy="3438000"/>
            <wp:effectExtent l="190500" t="190500" r="194310" b="1816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ronometerPoRejestracj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2800" cy="3438000"/>
                    </a:xfrm>
                    <a:prstGeom prst="rect">
                      <a:avLst/>
                    </a:prstGeom>
                    <a:ln>
                      <a:noFill/>
                    </a:ln>
                    <a:effectLst>
                      <a:outerShdw blurRad="190500" algn="tl" rotWithShape="0">
                        <a:srgbClr val="000000">
                          <a:alpha val="70000"/>
                        </a:srgbClr>
                      </a:outerShdw>
                    </a:effectLst>
                  </pic:spPr>
                </pic:pic>
              </a:graphicData>
            </a:graphic>
          </wp:inline>
        </w:drawing>
      </w:r>
    </w:p>
    <w:p w14:paraId="6BC78208" w14:textId="77777777" w:rsidR="0088644F" w:rsidRDefault="0088644F" w:rsidP="006C61C9"/>
    <w:p w14:paraId="2D803B73" w14:textId="0B935E27" w:rsidR="00932433" w:rsidRDefault="001C7D41" w:rsidP="001C7D41">
      <w:pPr>
        <w:jc w:val="center"/>
      </w:pPr>
      <w:r>
        <w:t>Rys. 2.6. E</w:t>
      </w:r>
      <w:r w:rsidR="00FF3BCD">
        <w:t>kran główny aplikacji</w:t>
      </w:r>
      <w:r>
        <w:t xml:space="preserve"> [</w:t>
      </w:r>
      <w:r w:rsidR="007D30C3">
        <w:t>2</w:t>
      </w:r>
      <w:r>
        <w:t>].</w:t>
      </w:r>
    </w:p>
    <w:p w14:paraId="2B63BDC7" w14:textId="77777777" w:rsidR="008E779E" w:rsidRDefault="008E779E" w:rsidP="001C7D41">
      <w:pPr>
        <w:jc w:val="center"/>
      </w:pPr>
    </w:p>
    <w:p w14:paraId="397D3FB7" w14:textId="4654B215" w:rsidR="00FE724D" w:rsidRDefault="006F37F8" w:rsidP="008E779E">
      <w:r>
        <w:t>Pod wyliczonym zapotrzebowaniem</w:t>
      </w:r>
      <w:r w:rsidR="008E779E">
        <w:t xml:space="preserve"> znajduje się zbiór tabel przedstawiających szczegół</w:t>
      </w:r>
      <w:r>
        <w:t>owe zaspokojenie norm</w:t>
      </w:r>
      <w:r w:rsidR="008E779E">
        <w:t xml:space="preserve"> na </w:t>
      </w:r>
      <w:r>
        <w:t>12 witamin (B</w:t>
      </w:r>
      <w:r>
        <w:rPr>
          <w:vertAlign w:val="subscript"/>
        </w:rPr>
        <w:t>1</w:t>
      </w:r>
      <w:r>
        <w:t>, B</w:t>
      </w:r>
      <w:r>
        <w:rPr>
          <w:vertAlign w:val="subscript"/>
        </w:rPr>
        <w:t>2</w:t>
      </w:r>
      <w:r>
        <w:t>, B</w:t>
      </w:r>
      <w:r>
        <w:rPr>
          <w:vertAlign w:val="subscript"/>
        </w:rPr>
        <w:t>3</w:t>
      </w:r>
      <w:r>
        <w:t>, B</w:t>
      </w:r>
      <w:r>
        <w:rPr>
          <w:vertAlign w:val="subscript"/>
        </w:rPr>
        <w:t>5</w:t>
      </w:r>
      <w:r>
        <w:t>, B</w:t>
      </w:r>
      <w:r>
        <w:rPr>
          <w:vertAlign w:val="subscript"/>
        </w:rPr>
        <w:t>6</w:t>
      </w:r>
      <w:r>
        <w:t>, B</w:t>
      </w:r>
      <w:r>
        <w:rPr>
          <w:vertAlign w:val="subscript"/>
        </w:rPr>
        <w:t>9</w:t>
      </w:r>
      <w:r>
        <w:t>, B</w:t>
      </w:r>
      <w:r>
        <w:rPr>
          <w:vertAlign w:val="subscript"/>
        </w:rPr>
        <w:t>12</w:t>
      </w:r>
      <w:r>
        <w:t>, A, C, D, E, K), 10 pierwiastków (</w:t>
      </w:r>
      <w:commentRangeStart w:id="1400"/>
      <w:r>
        <w:t>Wap</w:t>
      </w:r>
      <w:commentRangeEnd w:id="1400"/>
      <w:r>
        <w:rPr>
          <w:rStyle w:val="Odwoaniedokomentarza"/>
        </w:rPr>
        <w:commentReference w:id="1400"/>
      </w:r>
      <w:r>
        <w:t xml:space="preserve">ń, Miedź, Żelazo, Magnez, Mangan, Fosfor, Potas, Selen, Sód, Cynk), </w:t>
      </w:r>
      <w:r>
        <w:lastRenderedPageBreak/>
        <w:t>aminokwasy egzogenne oraz dokładny podział spożytych</w:t>
      </w:r>
      <w:r w:rsidR="00A12A19">
        <w:t xml:space="preserve"> rodzajów</w:t>
      </w:r>
      <w:r>
        <w:t xml:space="preserve"> węglowodanów i tłuszczów.</w:t>
      </w:r>
    </w:p>
    <w:p w14:paraId="3F30E6B9" w14:textId="61832E55" w:rsidR="00B459B8" w:rsidRDefault="00FE724D" w:rsidP="008E779E">
      <w:r>
        <w:t xml:space="preserve">Strona utrzymana jest w minimalistycznym stylu i stonowanych kolorach: odcieniach szarości z drobnymi akcentami kolorystycznymi. </w:t>
      </w:r>
      <w:r w:rsidR="00B459B8">
        <w:t>Logiem aplikacji jest jabłko służące za tarczę strzelniczą. W wersji webowej wpisane jest jako literka „o” w nazwę programu.</w:t>
      </w:r>
    </w:p>
    <w:p w14:paraId="00954A79" w14:textId="77777777" w:rsidR="00B459B8" w:rsidRDefault="00B459B8" w:rsidP="00B459B8">
      <w:pPr>
        <w:ind w:firstLine="0"/>
      </w:pPr>
    </w:p>
    <w:p w14:paraId="7A56C464" w14:textId="75BE20B9" w:rsidR="00B459B8" w:rsidRDefault="00B459B8" w:rsidP="00B459B8">
      <w:pPr>
        <w:jc w:val="center"/>
      </w:pPr>
      <w:r>
        <w:rPr>
          <w:noProof/>
          <w:lang w:eastAsia="pl-PL"/>
        </w:rPr>
        <w:drawing>
          <wp:inline distT="0" distB="0" distL="0" distR="0" wp14:anchorId="19FA47E1" wp14:editId="0B4F86A0">
            <wp:extent cx="2724530" cy="733527"/>
            <wp:effectExtent l="190500" t="190500" r="190500" b="2000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ronometerLogo.png"/>
                    <pic:cNvPicPr/>
                  </pic:nvPicPr>
                  <pic:blipFill>
                    <a:blip r:embed="rId18">
                      <a:extLst>
                        <a:ext uri="{28A0092B-C50C-407E-A947-70E740481C1C}">
                          <a14:useLocalDpi xmlns:a14="http://schemas.microsoft.com/office/drawing/2010/main" val="0"/>
                        </a:ext>
                      </a:extLst>
                    </a:blip>
                    <a:stretch>
                      <a:fillRect/>
                    </a:stretch>
                  </pic:blipFill>
                  <pic:spPr>
                    <a:xfrm>
                      <a:off x="0" y="0"/>
                      <a:ext cx="2724530" cy="733527"/>
                    </a:xfrm>
                    <a:prstGeom prst="rect">
                      <a:avLst/>
                    </a:prstGeom>
                    <a:ln>
                      <a:noFill/>
                    </a:ln>
                    <a:effectLst>
                      <a:outerShdw blurRad="190500" algn="tl" rotWithShape="0">
                        <a:srgbClr val="000000">
                          <a:alpha val="70000"/>
                        </a:srgbClr>
                      </a:outerShdw>
                    </a:effectLst>
                  </pic:spPr>
                </pic:pic>
              </a:graphicData>
            </a:graphic>
          </wp:inline>
        </w:drawing>
      </w:r>
    </w:p>
    <w:p w14:paraId="592CD818" w14:textId="5D477807" w:rsidR="00B459B8" w:rsidRDefault="00B459B8" w:rsidP="00B459B8">
      <w:pPr>
        <w:jc w:val="center"/>
      </w:pPr>
      <w:r>
        <w:t>Rys. 2.7. Logo aplikacji [</w:t>
      </w:r>
      <w:r w:rsidR="00FF3BCD">
        <w:t>2</w:t>
      </w:r>
      <w:r>
        <w:t>].</w:t>
      </w:r>
    </w:p>
    <w:p w14:paraId="286B023D" w14:textId="77777777" w:rsidR="00B459B8" w:rsidRDefault="00B459B8" w:rsidP="008E779E"/>
    <w:p w14:paraId="23F669DD" w14:textId="55DBF162" w:rsidR="00FE724D" w:rsidRDefault="00FE724D" w:rsidP="008E779E">
      <w:r>
        <w:t xml:space="preserve">Po lewej stronie </w:t>
      </w:r>
      <w:r w:rsidR="001F7182">
        <w:t xml:space="preserve">ekranu </w:t>
      </w:r>
      <w:r>
        <w:t>znajdują się wyznaczone pola, w których generowane będą wykresy zmian wagi i spożycia kalorii. Na górze strony znajduje się intuicyjne menu.</w:t>
      </w:r>
    </w:p>
    <w:p w14:paraId="6E91CF66" w14:textId="4E685A52" w:rsidR="00F14ACA" w:rsidRDefault="001F7182" w:rsidP="008E779E">
      <w:r>
        <w:t>Oprócz najbardziej oczekiw</w:t>
      </w:r>
      <w:r w:rsidR="00F14ACA">
        <w:t>anej funkcji „</w:t>
      </w:r>
      <w:r w:rsidR="005A467D">
        <w:rPr>
          <w:i/>
        </w:rPr>
        <w:t>add food</w:t>
      </w:r>
      <w:r w:rsidR="00F14ACA">
        <w:t>”</w:t>
      </w:r>
      <w:r w:rsidR="005A467D">
        <w:t> (z ang.: dodaj jedzenie)</w:t>
      </w:r>
      <w:r w:rsidR="00F14ACA">
        <w:t xml:space="preserve"> przewidziano również możliwość dodania notatki, wprowadzania wykonanych ćwiczeń oraz zaktualizowania wagi.</w:t>
      </w:r>
      <w:r w:rsidR="004C5D2C">
        <w:t xml:space="preserve"> Z wszystkich wymienionych funkcji </w:t>
      </w:r>
      <w:r w:rsidR="006A621D">
        <w:t>korzyst</w:t>
      </w:r>
      <w:r w:rsidR="003E540D">
        <w:t>a się poprzez wyskakujące okna modalne</w:t>
      </w:r>
      <w:r w:rsidR="006A621D">
        <w:t>.</w:t>
      </w:r>
    </w:p>
    <w:p w14:paraId="7F1C3F83" w14:textId="77777777" w:rsidR="003A601E" w:rsidRDefault="003A601E" w:rsidP="008E779E"/>
    <w:p w14:paraId="3BF33178" w14:textId="46CE08B1" w:rsidR="00A233B5" w:rsidRDefault="00A233B5" w:rsidP="00A233B5">
      <w:pPr>
        <w:ind w:firstLine="0"/>
      </w:pPr>
      <w:r>
        <w:rPr>
          <w:noProof/>
          <w:lang w:eastAsia="pl-PL"/>
        </w:rPr>
        <w:drawing>
          <wp:inline distT="0" distB="0" distL="0" distR="0" wp14:anchorId="69305506" wp14:editId="737C8C21">
            <wp:extent cx="5760085" cy="2617470"/>
            <wp:effectExtent l="190500" t="190500" r="183515" b="18288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al.png"/>
                    <pic:cNvPicPr/>
                  </pic:nvPicPr>
                  <pic:blipFill>
                    <a:blip r:embed="rId19">
                      <a:extLst>
                        <a:ext uri="{28A0092B-C50C-407E-A947-70E740481C1C}">
                          <a14:useLocalDpi xmlns:a14="http://schemas.microsoft.com/office/drawing/2010/main" val="0"/>
                        </a:ext>
                      </a:extLst>
                    </a:blip>
                    <a:stretch>
                      <a:fillRect/>
                    </a:stretch>
                  </pic:blipFill>
                  <pic:spPr>
                    <a:xfrm>
                      <a:off x="0" y="0"/>
                      <a:ext cx="5760085" cy="2617470"/>
                    </a:xfrm>
                    <a:prstGeom prst="rect">
                      <a:avLst/>
                    </a:prstGeom>
                    <a:ln>
                      <a:noFill/>
                    </a:ln>
                    <a:effectLst>
                      <a:outerShdw blurRad="190500" algn="tl" rotWithShape="0">
                        <a:srgbClr val="000000">
                          <a:alpha val="70000"/>
                        </a:srgbClr>
                      </a:outerShdw>
                    </a:effectLst>
                  </pic:spPr>
                </pic:pic>
              </a:graphicData>
            </a:graphic>
          </wp:inline>
        </w:drawing>
      </w:r>
    </w:p>
    <w:p w14:paraId="4938D81B" w14:textId="77777777" w:rsidR="004C5D2C" w:rsidRDefault="004C5D2C" w:rsidP="008E779E"/>
    <w:p w14:paraId="1F7789CF" w14:textId="4463556E" w:rsidR="00A233B5" w:rsidRDefault="003E540D" w:rsidP="00A233B5">
      <w:pPr>
        <w:jc w:val="center"/>
      </w:pPr>
      <w:r>
        <w:t>Rys. 2.</w:t>
      </w:r>
      <w:r w:rsidR="00B459B8">
        <w:t>8</w:t>
      </w:r>
      <w:r>
        <w:t>. Okno modalne służące do</w:t>
      </w:r>
      <w:r w:rsidR="00A233B5">
        <w:t xml:space="preserve"> dodawania wagi [</w:t>
      </w:r>
      <w:r w:rsidR="007D30C3">
        <w:t>2</w:t>
      </w:r>
      <w:r w:rsidR="00A233B5">
        <w:t>].</w:t>
      </w:r>
    </w:p>
    <w:p w14:paraId="2C7441F4" w14:textId="3F480B37" w:rsidR="008E779E" w:rsidRDefault="006F37F8" w:rsidP="008E779E">
      <w:r>
        <w:t xml:space="preserve"> </w:t>
      </w:r>
    </w:p>
    <w:p w14:paraId="33F233EF" w14:textId="6FB0E975" w:rsidR="007C6123" w:rsidRDefault="005C783B" w:rsidP="008E779E">
      <w:r>
        <w:lastRenderedPageBreak/>
        <w:t>Dodawanie spożytego jedzenie jest</w:t>
      </w:r>
      <w:r w:rsidR="00C826DF">
        <w:t xml:space="preserve"> na pierwszy rzut oka</w:t>
      </w:r>
      <w:r>
        <w:t xml:space="preserve"> proste. Polega na wybraniu pożądanego produktu z listy lub za pomocą wyszukiwarki. List jest kilka: lista wszystkich produktów</w:t>
      </w:r>
      <w:r w:rsidR="00A12A19">
        <w:t>, ulubionych,</w:t>
      </w:r>
      <w:r>
        <w:t xml:space="preserve"> najpopularniejszych marek producen</w:t>
      </w:r>
      <w:r w:rsidR="001F7182">
        <w:t>tów, produktów restauracyjnych oraz</w:t>
      </w:r>
      <w:r>
        <w:t xml:space="preserve"> własnych.</w:t>
      </w:r>
    </w:p>
    <w:p w14:paraId="1C335C50" w14:textId="4ED3AB4F" w:rsidR="009471B9" w:rsidRDefault="009471B9" w:rsidP="008E779E">
      <w:r>
        <w:t xml:space="preserve">Po wybraniu konkretnego produktu z listy w prawym dolnym rogu </w:t>
      </w:r>
      <w:r w:rsidR="00881E6C">
        <w:t>okna modalnego</w:t>
      </w:r>
      <w:r>
        <w:t xml:space="preserve"> pojawia się pole formularza, w którym użytkownik może wprowadzić ilość produktu, jaką spożył. Istnieje kilka opcji określenia tej ilości. Można po prostu wprowadzić gramaturę albo wybrać jeden z predefiniowanych opisów ogólnikowych na przykład „mały/średni/duży”. Po określeniu pożądanej ilości w lewym dolnym rogu aktualizują się dane odnośnie </w:t>
      </w:r>
      <w:r w:rsidR="00863A0C">
        <w:t xml:space="preserve">kilku wybranych </w:t>
      </w:r>
      <w:r>
        <w:t xml:space="preserve">wartości odżywczych. Można skorzystać </w:t>
      </w:r>
      <w:r w:rsidR="00863A0C">
        <w:t>z odnośnika do bardziej szczegółowych informacji, ale spowoduje to przeniesienie do innej sekcji aplikacji bez zapisania dotychczas wprowadzonych danych.</w:t>
      </w:r>
    </w:p>
    <w:p w14:paraId="073678C6" w14:textId="0FA296E4" w:rsidR="00BD09C5" w:rsidRDefault="009471B9" w:rsidP="00BD09C5">
      <w:r>
        <w:t xml:space="preserve">Żeby </w:t>
      </w:r>
      <w:r w:rsidR="00863A0C">
        <w:t>dodać wybrany pokarm do dziennego spożycia po wybraniu pożądanej ilości należy zatwierdzić przyciskiem „</w:t>
      </w:r>
      <w:r w:rsidR="00863A0C" w:rsidRPr="005A467D">
        <w:rPr>
          <w:i/>
        </w:rPr>
        <w:t>add</w:t>
      </w:r>
      <w:r w:rsidR="00863A0C">
        <w:t>”</w:t>
      </w:r>
      <w:r w:rsidR="001F7182">
        <w:t xml:space="preserve"> (z ang.: dodaj)</w:t>
      </w:r>
      <w:r w:rsidR="00183C60">
        <w:t xml:space="preserve"> w aplikacji lub „enter” na klawiaturze</w:t>
      </w:r>
      <w:r w:rsidR="00863A0C">
        <w:t>.</w:t>
      </w:r>
    </w:p>
    <w:p w14:paraId="2E6126A6" w14:textId="77777777" w:rsidR="00BD09C5" w:rsidRDefault="00BD09C5" w:rsidP="00BD09C5"/>
    <w:p w14:paraId="137FD348" w14:textId="21C81286" w:rsidR="00863A0C" w:rsidRDefault="004C4B42" w:rsidP="004C4B42">
      <w:pPr>
        <w:ind w:firstLine="0"/>
      </w:pPr>
      <w:r>
        <w:rPr>
          <w:noProof/>
          <w:lang w:eastAsia="pl-PL"/>
        </w:rPr>
        <w:drawing>
          <wp:inline distT="0" distB="0" distL="0" distR="0" wp14:anchorId="137B6F61" wp14:editId="1618D6B0">
            <wp:extent cx="5554800" cy="4125600"/>
            <wp:effectExtent l="190500" t="190500" r="198755" b="19875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dawanieProduktu.png"/>
                    <pic:cNvPicPr/>
                  </pic:nvPicPr>
                  <pic:blipFill>
                    <a:blip r:embed="rId20">
                      <a:extLst>
                        <a:ext uri="{28A0092B-C50C-407E-A947-70E740481C1C}">
                          <a14:useLocalDpi xmlns:a14="http://schemas.microsoft.com/office/drawing/2010/main" val="0"/>
                        </a:ext>
                      </a:extLst>
                    </a:blip>
                    <a:stretch>
                      <a:fillRect/>
                    </a:stretch>
                  </pic:blipFill>
                  <pic:spPr>
                    <a:xfrm>
                      <a:off x="0" y="0"/>
                      <a:ext cx="5554800" cy="4125600"/>
                    </a:xfrm>
                    <a:prstGeom prst="rect">
                      <a:avLst/>
                    </a:prstGeom>
                    <a:ln>
                      <a:noFill/>
                    </a:ln>
                    <a:effectLst>
                      <a:outerShdw blurRad="190500" algn="tl" rotWithShape="0">
                        <a:srgbClr val="000000">
                          <a:alpha val="70000"/>
                        </a:srgbClr>
                      </a:outerShdw>
                    </a:effectLst>
                  </pic:spPr>
                </pic:pic>
              </a:graphicData>
            </a:graphic>
          </wp:inline>
        </w:drawing>
      </w:r>
    </w:p>
    <w:p w14:paraId="36C770B8" w14:textId="2649813B" w:rsidR="005C783B" w:rsidRDefault="005C783B" w:rsidP="00863A0C">
      <w:pPr>
        <w:ind w:firstLine="0"/>
      </w:pPr>
    </w:p>
    <w:p w14:paraId="58895CA1" w14:textId="533D730D" w:rsidR="00863A0C" w:rsidRDefault="00863A0C" w:rsidP="00863A0C">
      <w:pPr>
        <w:jc w:val="center"/>
      </w:pPr>
      <w:r>
        <w:t>Rys. 2.</w:t>
      </w:r>
      <w:r w:rsidR="00DA1C48">
        <w:t>9</w:t>
      </w:r>
      <w:r>
        <w:t>. Dodawanie spożytego produktu do dziennika diety [</w:t>
      </w:r>
      <w:r w:rsidR="007D30C3">
        <w:t>2</w:t>
      </w:r>
      <w:r>
        <w:t>].</w:t>
      </w:r>
    </w:p>
    <w:p w14:paraId="21EBE731" w14:textId="3A1DE147" w:rsidR="00F8109E" w:rsidRDefault="00F8109E" w:rsidP="008E779E">
      <w:r>
        <w:lastRenderedPageBreak/>
        <w:t>Sekcja „</w:t>
      </w:r>
      <w:r w:rsidRPr="00980D2B">
        <w:rPr>
          <w:i/>
        </w:rPr>
        <w:t>Settings</w:t>
      </w:r>
      <w:r>
        <w:t>”</w:t>
      </w:r>
      <w:r w:rsidR="001F7182">
        <w:t xml:space="preserve"> (z ang.: ustawienia)</w:t>
      </w:r>
      <w:r w:rsidR="00482BE8">
        <w:t xml:space="preserve"> odpowiada zarówno za ustawienia konta takie jak zmiana danych do logowania</w:t>
      </w:r>
      <w:r w:rsidR="00586F45">
        <w:t>, ustawienia notyfikacji i płatność (więcej na ten temat później), jak i zarządzanie danymi dietetycznymi. Można aktualizować wagę, zmienić współczynnik aktywności, wybrać jedną z 16 dostępnych diet, aczkolwiek aktualnie jest to funkcja czysto informacyjna dla twórców aplikacji</w:t>
      </w:r>
      <w:r w:rsidR="00980D2B">
        <w:t>,</w:t>
      </w:r>
      <w:r w:rsidR="00586F45">
        <w:t xml:space="preserve"> opatrzona uwagą „Powiedz nam więcej o diecie, którą stosujesz. Pomoże nam to nauczyć się więcej o Tobie, abyśmy mogli pracować nad doskonaleniem aplikacji, żeby lepiej odpowiadała Twoim potrzebom” [</w:t>
      </w:r>
      <w:r w:rsidR="007D30C3">
        <w:t>2</w:t>
      </w:r>
      <w:r w:rsidR="00586F45">
        <w:t>]. Zaznaczenie konkretnej diety w żaden sposób nie wpływa na funkcjonalność aplikacji do tego stopnia, że po zaznaczeniu diety wegetariańskiej nadal można przeglądać i dodawać produkty mięsne do dziennego menu.</w:t>
      </w:r>
    </w:p>
    <w:p w14:paraId="2C50CD17" w14:textId="70D2AF4D" w:rsidR="001F213C" w:rsidRDefault="00980D2B" w:rsidP="008E779E">
      <w:r>
        <w:t>W</w:t>
      </w:r>
      <w:r w:rsidR="000C26E3">
        <w:t xml:space="preserve"> tej sekcji użytkownik może</w:t>
      </w:r>
      <w:r>
        <w:t xml:space="preserve"> również</w:t>
      </w:r>
      <w:r w:rsidR="000C26E3">
        <w:t xml:space="preserve"> zmodyfikować swoje cele dietetyczne. Modyfi</w:t>
      </w:r>
      <w:r w:rsidR="001F7182">
        <w:t>kowana może być zarówno</w:t>
      </w:r>
      <w:r w:rsidR="000C26E3">
        <w:t xml:space="preserve"> procentowa dystrybucja makroskładników,</w:t>
      </w:r>
      <w:r w:rsidR="001F7182">
        <w:t xml:space="preserve"> cel diety (schudnij, przytyj, </w:t>
      </w:r>
      <w:r w:rsidR="000C26E3">
        <w:t>trzymaj wagę) oraz składniki odżywcze, których podaż ma być mierzona.</w:t>
      </w:r>
      <w:r w:rsidR="00881E6C">
        <w:t xml:space="preserve"> </w:t>
      </w:r>
    </w:p>
    <w:p w14:paraId="40CBBE17" w14:textId="77777777" w:rsidR="001F7182" w:rsidRDefault="001F7182" w:rsidP="008E779E"/>
    <w:p w14:paraId="32D8A7F9" w14:textId="30DC509C" w:rsidR="001F213C" w:rsidRDefault="001F213C" w:rsidP="001F213C">
      <w:pPr>
        <w:ind w:firstLine="0"/>
      </w:pPr>
      <w:r>
        <w:rPr>
          <w:noProof/>
          <w:lang w:eastAsia="pl-PL"/>
        </w:rPr>
        <w:drawing>
          <wp:inline distT="0" distB="0" distL="0" distR="0" wp14:anchorId="0F0D4EC9" wp14:editId="4117ADB5">
            <wp:extent cx="5760085" cy="3974465"/>
            <wp:effectExtent l="190500" t="190500" r="183515" b="19748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le.png"/>
                    <pic:cNvPicPr/>
                  </pic:nvPicPr>
                  <pic:blipFill>
                    <a:blip r:embed="rId21">
                      <a:extLst>
                        <a:ext uri="{28A0092B-C50C-407E-A947-70E740481C1C}">
                          <a14:useLocalDpi xmlns:a14="http://schemas.microsoft.com/office/drawing/2010/main" val="0"/>
                        </a:ext>
                      </a:extLst>
                    </a:blip>
                    <a:stretch>
                      <a:fillRect/>
                    </a:stretch>
                  </pic:blipFill>
                  <pic:spPr>
                    <a:xfrm>
                      <a:off x="0" y="0"/>
                      <a:ext cx="5760085" cy="3974465"/>
                    </a:xfrm>
                    <a:prstGeom prst="rect">
                      <a:avLst/>
                    </a:prstGeom>
                    <a:ln>
                      <a:noFill/>
                    </a:ln>
                    <a:effectLst>
                      <a:outerShdw blurRad="190500" algn="tl" rotWithShape="0">
                        <a:srgbClr val="000000">
                          <a:alpha val="70000"/>
                        </a:srgbClr>
                      </a:outerShdw>
                    </a:effectLst>
                  </pic:spPr>
                </pic:pic>
              </a:graphicData>
            </a:graphic>
          </wp:inline>
        </w:drawing>
      </w:r>
    </w:p>
    <w:p w14:paraId="384DCAB9" w14:textId="77777777" w:rsidR="001F7182" w:rsidRDefault="001F7182" w:rsidP="001F7182">
      <w:pPr>
        <w:pStyle w:val="Legenda"/>
      </w:pPr>
    </w:p>
    <w:p w14:paraId="230337C5" w14:textId="1DA0F622" w:rsidR="001F213C" w:rsidRDefault="001F213C" w:rsidP="001F7182">
      <w:pPr>
        <w:pStyle w:val="Legenda"/>
      </w:pPr>
      <w:r>
        <w:t>Rys. 2.</w:t>
      </w:r>
      <w:r w:rsidR="00304ADA">
        <w:t>10</w:t>
      </w:r>
      <w:r>
        <w:t xml:space="preserve">. Część ustawień dotyczących celów </w:t>
      </w:r>
      <w:r w:rsidR="00980D2B">
        <w:t xml:space="preserve">spożycia </w:t>
      </w:r>
      <w:r>
        <w:t xml:space="preserve">minerałów i </w:t>
      </w:r>
      <w:r w:rsidR="00980D2B">
        <w:t xml:space="preserve">docelowej </w:t>
      </w:r>
      <w:r>
        <w:t>wagi [</w:t>
      </w:r>
      <w:r w:rsidR="007D30C3">
        <w:t>2</w:t>
      </w:r>
      <w:r>
        <w:t>].</w:t>
      </w:r>
    </w:p>
    <w:p w14:paraId="30696B24" w14:textId="4DBB825E" w:rsidR="001F7182" w:rsidRDefault="001F7182" w:rsidP="001F7182">
      <w:r>
        <w:lastRenderedPageBreak/>
        <w:t xml:space="preserve">Początkowo wyświetlany zestaw elementów to nie pełnia możliwości aplikacji. Twórcy chwalą się, że Cronometer obsługuje ponad 70 mikroelementów. </w:t>
      </w:r>
    </w:p>
    <w:p w14:paraId="3BD09212" w14:textId="1C5EB442" w:rsidR="00DA1C48" w:rsidRDefault="00DA1C48" w:rsidP="00DA1C48">
      <w:r>
        <w:t>W przypadku składników odżywczych po zaznaczeniu opcji „</w:t>
      </w:r>
      <w:r w:rsidRPr="00980D2B">
        <w:rPr>
          <w:i/>
        </w:rPr>
        <w:t>custom</w:t>
      </w:r>
      <w:r>
        <w:t>”</w:t>
      </w:r>
      <w:r w:rsidR="00D41CE9">
        <w:t> (z ang.: na zamówienie)</w:t>
      </w:r>
      <w:r>
        <w:t xml:space="preserve"> można samemu ustalić zarówno czy chce się obserwować dany element jak i jego minimalną i maksymalną podaż bez żadnych ograniczeń, co jest ryzykowanym narzędziem w rękach niewyedukowanych użytkowników, gdyż nic nie blokuje ustawienia podaży wykraczającej poza bezpieczny zakres.  </w:t>
      </w:r>
    </w:p>
    <w:p w14:paraId="59FDA421" w14:textId="7C9E4A11" w:rsidR="000C26E3" w:rsidRDefault="00550587" w:rsidP="008E779E">
      <w:r>
        <w:t>Jeśli chodzi o samodzielne ustalenie pożądanej kaloryczności, m</w:t>
      </w:r>
      <w:r w:rsidR="000C26E3">
        <w:t>ożna wybrać opcję „</w:t>
      </w:r>
      <w:r w:rsidR="006447C3" w:rsidRPr="00027966">
        <w:rPr>
          <w:i/>
        </w:rPr>
        <w:t>f</w:t>
      </w:r>
      <w:r w:rsidR="000C26E3" w:rsidRPr="00027966">
        <w:rPr>
          <w:i/>
        </w:rPr>
        <w:t>ixed values</w:t>
      </w:r>
      <w:r w:rsidR="000C26E3">
        <w:t>”</w:t>
      </w:r>
      <w:r w:rsidR="00D41CE9">
        <w:t> (z ang.: stałe wartości)</w:t>
      </w:r>
      <w:r w:rsidR="000C26E3">
        <w:t xml:space="preserve">, w której samemu określa się </w:t>
      </w:r>
      <w:r>
        <w:t>ją</w:t>
      </w:r>
      <w:r w:rsidR="00D41CE9">
        <w:t xml:space="preserve"> oraz</w:t>
      </w:r>
      <w:r w:rsidR="000C26E3">
        <w:t xml:space="preserve"> gramaturę makroskładników, ale nie ma możliwości połączenia dwóch opcji ustalani</w:t>
      </w:r>
      <w:r>
        <w:t>a celów dietetycznych: nie da się</w:t>
      </w:r>
      <w:r w:rsidR="000C26E3">
        <w:t xml:space="preserve"> jednocześnie skorzystać z tego, że aplikacja wylicza pewne wartości i zmodyfikować tylko jedną z nich.</w:t>
      </w:r>
      <w:r>
        <w:t xml:space="preserve"> Wynika to z tego, że ustalając dystrybucję makroskładników, Cronometer wyznacza stałą, sztywną procentową zawartość danego makroskładnika w diecie (na przykład domyślne 40% dla węglowodanów) zamiast zakresu dystrybucji (na przykład 40-60%). Jest to ograniczen</w:t>
      </w:r>
      <w:r w:rsidR="006A3B10">
        <w:t>ie w dużym stopniu niepotrzebne.</w:t>
      </w:r>
    </w:p>
    <w:p w14:paraId="32834B6E" w14:textId="05E270E2" w:rsidR="000C26E3" w:rsidRDefault="00567B02" w:rsidP="006C61C9">
      <w:r>
        <w:t>Dodatkowo w tym dziale znajdują się narzędzia do połączenia aplikacji z rozmaitymi urządzeniami (na przykład opaską mierzącą kroki) oraz udostępniania dobrowolnie swoich danych innym użytkownikom</w:t>
      </w:r>
      <w:r w:rsidR="00206024">
        <w:t xml:space="preserve"> (w opcji Gold)</w:t>
      </w:r>
      <w:r>
        <w:t xml:space="preserve"> albo profesjonalistom z zakresu dietetyki, żywienia i trenerom personalnym.</w:t>
      </w:r>
      <w:r w:rsidR="00206024">
        <w:t xml:space="preserve"> Można również wyrazić zgodę na udział w badaniach poświęconych żywieniu.</w:t>
      </w:r>
    </w:p>
    <w:p w14:paraId="54F8C9E9" w14:textId="6018C05E" w:rsidR="00B161C7" w:rsidRDefault="00B161C7" w:rsidP="006C61C9">
      <w:r>
        <w:t>W sekcji „</w:t>
      </w:r>
      <w:r w:rsidRPr="00980D2B">
        <w:rPr>
          <w:i/>
        </w:rPr>
        <w:t>Trends</w:t>
      </w:r>
      <w:r>
        <w:t>”</w:t>
      </w:r>
      <w:r w:rsidR="00D41CE9">
        <w:t xml:space="preserve"> (z ang.: </w:t>
      </w:r>
      <w:r w:rsidR="008F1561">
        <w:t>tendencje</w:t>
      </w:r>
      <w:r w:rsidR="00D41CE9">
        <w:t>)</w:t>
      </w:r>
      <w:r>
        <w:t xml:space="preserve"> użytkownik może z jednej strony prześledzić na wykresach swoje spożycie kalorii oraz zmiany wagi w wybranym okresie, a z drugiej obejrzeć jak zaspakajał swoje zapotrzebowanie na składniki odżywcze poprzez podgląd średniej dla wybranego czasu.</w:t>
      </w:r>
    </w:p>
    <w:p w14:paraId="5B113031" w14:textId="45271EC1" w:rsidR="00206024" w:rsidRDefault="00206024" w:rsidP="006C61C9">
      <w:r>
        <w:t>Cro</w:t>
      </w:r>
      <w:r w:rsidR="0045595C">
        <w:t>no</w:t>
      </w:r>
      <w:r>
        <w:t>meter to nie tylko aplikacja webowa dla użytkowników zainteresowanych badaniem swojej diety, ale rozbudowana działalność i społeczność. W sekcji „</w:t>
      </w:r>
      <w:r w:rsidRPr="00027966">
        <w:rPr>
          <w:i/>
        </w:rPr>
        <w:t>Help</w:t>
      </w:r>
      <w:r w:rsidR="00A12A19">
        <w:t>”</w:t>
      </w:r>
      <w:r w:rsidR="00D41CE9">
        <w:t> (z ang.: pomoc)</w:t>
      </w:r>
      <w:r w:rsidR="00A12A19">
        <w:t xml:space="preserve"> umieszczono między innymi link</w:t>
      </w:r>
      <w:r>
        <w:t xml:space="preserve"> do kanału YouTube, bloga, na którym można zna</w:t>
      </w:r>
      <w:r w:rsidR="006447C3">
        <w:t>leźć zarówno wpisy poświęcone szeroko rozumianemu stylowi życia, dietetyce</w:t>
      </w:r>
      <w:r>
        <w:t xml:space="preserve"> jak i wywiady, forum społecznościowego </w:t>
      </w:r>
      <w:r w:rsidR="006447C3">
        <w:t>oraz rozbudowanej</w:t>
      </w:r>
      <w:r>
        <w:t xml:space="preserve"> instrukcji użytkownika.</w:t>
      </w:r>
      <w:r w:rsidR="006447C3">
        <w:t xml:space="preserve"> Co więcej, po założeniu konta użytkownik domyślnie otrzymuje </w:t>
      </w:r>
      <w:r w:rsidR="00D41CE9">
        <w:t xml:space="preserve">prze tydzień </w:t>
      </w:r>
      <w:r w:rsidR="006447C3">
        <w:t>codziennie jednego maila zachęcająceg</w:t>
      </w:r>
      <w:r w:rsidR="00D06978">
        <w:t>o do korzystania z platformy oraz</w:t>
      </w:r>
      <w:r w:rsidR="006447C3">
        <w:t xml:space="preserve"> opowiadającego o rozmaitych mniej oczywistych funkcjach</w:t>
      </w:r>
      <w:r w:rsidR="00D41CE9">
        <w:t xml:space="preserve"> pełniąc rolę instruktażu</w:t>
      </w:r>
      <w:r w:rsidR="00D06978">
        <w:t xml:space="preserve"> w częściach</w:t>
      </w:r>
      <w:r w:rsidR="006447C3">
        <w:t>. Na przykła</w:t>
      </w:r>
      <w:r w:rsidR="00D06978">
        <w:t>d e</w:t>
      </w:r>
      <w:r w:rsidR="00D41CE9">
        <w:t>-</w:t>
      </w:r>
      <w:r w:rsidR="00D06978">
        <w:t>mail z drugiego dnia informuje</w:t>
      </w:r>
      <w:r w:rsidR="006447C3">
        <w:t>, że jednak można szczegółowo spersonalizować swoje</w:t>
      </w:r>
      <w:r w:rsidR="00A12A19">
        <w:t xml:space="preserve"> cele dietetyczne</w:t>
      </w:r>
      <w:r w:rsidR="006447C3">
        <w:t xml:space="preserve"> w aplikacji również z myślą o różnych typach diety i pożądanych rezultatach. </w:t>
      </w:r>
      <w:r w:rsidR="006447C3">
        <w:lastRenderedPageBreak/>
        <w:t>Wprawdzie, jak wspomniano wcześniej, nie ma predefiniowanych ustawień, które by wszystko uwzględniały, ale po obejrzeniu podlinkowanej instrukcji na YouTube’</w:t>
      </w:r>
      <w:r w:rsidR="00A12A19">
        <w:t>ie użytkownik</w:t>
      </w:r>
      <w:r w:rsidR="006447C3">
        <w:t xml:space="preserve"> nauczy się jak samodzielnie definiować </w:t>
      </w:r>
      <w:r w:rsidR="00A120AD">
        <w:t>parametry pod swoje potrzeby.</w:t>
      </w:r>
    </w:p>
    <w:p w14:paraId="018E9D99" w14:textId="20F79744" w:rsidR="0035429B" w:rsidRDefault="0035429B" w:rsidP="006C61C9">
      <w:r>
        <w:t>Napisano wcześniej, że wprowadzanie pokarmów jest proste „na pierwszy rzut oka”. Komplikacje pojawiają się później.</w:t>
      </w:r>
      <w:r w:rsidR="0072343D">
        <w:t xml:space="preserve"> W pierwszym mailu z instrukcjami napisano na przykład, że kluczowe dla </w:t>
      </w:r>
      <w:r w:rsidR="00A12DBD">
        <w:t>odniesienia pełnych korzyści</w:t>
      </w:r>
      <w:r w:rsidR="0072343D">
        <w:t xml:space="preserve"> z aplikacji jest wprowadzanie produktów z sekcji „</w:t>
      </w:r>
      <w:r w:rsidR="0072343D" w:rsidRPr="00D06978">
        <w:rPr>
          <w:i/>
        </w:rPr>
        <w:t>common foods</w:t>
      </w:r>
      <w:r w:rsidR="0072343D">
        <w:t>”</w:t>
      </w:r>
      <w:r w:rsidR="00D06978">
        <w:t xml:space="preserve"> (z ang.: produkty podstawowe)</w:t>
      </w:r>
      <w:r w:rsidR="0072343D">
        <w:t>, a nie „</w:t>
      </w:r>
      <w:r w:rsidR="0072343D" w:rsidRPr="00D06978">
        <w:rPr>
          <w:i/>
        </w:rPr>
        <w:t>brands</w:t>
      </w:r>
      <w:r w:rsidR="0072343D">
        <w:t>”</w:t>
      </w:r>
      <w:r w:rsidR="00D06978">
        <w:t xml:space="preserve"> (z ang.: marki)</w:t>
      </w:r>
      <w:r w:rsidR="00A12A19">
        <w:t>, ponieważ pokarmy</w:t>
      </w:r>
      <w:r w:rsidR="0072343D">
        <w:t xml:space="preserve"> w sekcji „</w:t>
      </w:r>
      <w:r w:rsidR="0072343D" w:rsidRPr="00D06978">
        <w:rPr>
          <w:i/>
        </w:rPr>
        <w:t>brands</w:t>
      </w:r>
      <w:r w:rsidR="0072343D">
        <w:t>” zawierają wyłącznie dane o wartościach odżywczych podane</w:t>
      </w:r>
      <w:r w:rsidR="00A12DBD">
        <w:t xml:space="preserve"> przez producenta na opakowaniu (o </w:t>
      </w:r>
      <w:r w:rsidR="0072343D">
        <w:t>problemach z nieprecyzyjnością tych informacji można przeczytać w poprzedni</w:t>
      </w:r>
      <w:r w:rsidR="00A12A19">
        <w:t>m</w:t>
      </w:r>
      <w:r w:rsidR="0072343D">
        <w:t xml:space="preserve"> podrozdziale), więc dodając taki produkt do dzienniczka, nie uzyska się pełni informacji. Rozwiązaniem tego problemu według twórców jest znalezienie na liście „</w:t>
      </w:r>
      <w:r w:rsidR="0072343D" w:rsidRPr="00D06978">
        <w:rPr>
          <w:i/>
        </w:rPr>
        <w:t>common foods</w:t>
      </w:r>
      <w:r w:rsidR="0072343D">
        <w:t>” produktu danego typu (na przykład: masło orzechowe) i wybranie z listy poz</w:t>
      </w:r>
      <w:r w:rsidR="00A12DBD">
        <w:t>ycji o zbliżonej kaloryczności oraz</w:t>
      </w:r>
      <w:r w:rsidR="0072343D">
        <w:t xml:space="preserve"> rozkładzie makroskładników.</w:t>
      </w:r>
      <w:r w:rsidR="00A12DBD">
        <w:t xml:space="preserve"> Skuteczność tego </w:t>
      </w:r>
      <w:r w:rsidR="004146DF">
        <w:t>pomysłu wydaje</w:t>
      </w:r>
      <w:r w:rsidR="00A12DBD">
        <w:t xml:space="preserve"> się niewspółmierna do stopnia jego skomplikowania. Przede wszystkim wymaga on ogromnego zaangażowania od użytkownika, dla którego wybranie „produkt X marki Y” będzie naturalnym krokiem możliwym do wykonania bez większego zastanowienia. Natomiast zamiast tego oczekuje się od niego, że będzie czytał ze zrozumieniem etykietę i szukał odpowiednika na liście produktów nie markowych, a w prawdopodobnym przypadku braku produktu </w:t>
      </w:r>
      <w:r w:rsidR="00A12A19">
        <w:t>o dokładnie takich samych parametrach</w:t>
      </w:r>
      <w:r w:rsidR="00A12DBD">
        <w:t xml:space="preserve">, podejmowania decyzji, którą pozycję wybrać jako najbardziej zbliżoną. </w:t>
      </w:r>
      <w:r w:rsidR="00A12A19">
        <w:t>O ile użytkownicy obeznani</w:t>
      </w:r>
      <w:r w:rsidR="004146DF">
        <w:t xml:space="preserve"> w pewnym stopniu z zagadnieniami dietetycznymi mogą wykazywać się taką pieczołowitością, o tyle przeciętnego człowieka, który właśnie próbuje pierwszy raz kontrolować swoją dietę może to skonfundować. Zwłaszcza, że te wskazówki nie są przekazywane od razu. Co prawda można usuwać i edytować wprowadzone pokarmy, ale to niepotrzebne namnażanie czynności do wykonania.</w:t>
      </w:r>
    </w:p>
    <w:p w14:paraId="7D6502F6" w14:textId="0827AA9E" w:rsidR="00B161C7" w:rsidRDefault="005B1A57" w:rsidP="00B161C7">
      <w:r>
        <w:t>Jeśli chodzi o wprowadzanie spożytych pokarmów, Cronometer ma dwie unikalne funkcje: uwzględn</w:t>
      </w:r>
      <w:r w:rsidR="00EA0190">
        <w:t xml:space="preserve">ianie suplementów i ich bogatą bazę oraz możliwość tworzenia </w:t>
      </w:r>
      <w:r>
        <w:t xml:space="preserve">przepisów. </w:t>
      </w:r>
      <w:r w:rsidR="00D41CE9">
        <w:t>Z tej drugiej funkcji</w:t>
      </w:r>
      <w:r w:rsidR="00B161C7">
        <w:t xml:space="preserve"> często korzystają blogerzy kulinarni umieszczając przy swoich przepisach wyeksportowane z </w:t>
      </w:r>
      <w:r w:rsidR="00D41CE9">
        <w:t xml:space="preserve">aplikacji </w:t>
      </w:r>
      <w:r w:rsidR="00B161C7">
        <w:t xml:space="preserve">Cronometer </w:t>
      </w:r>
      <w:r w:rsidR="00D41CE9">
        <w:t>widżety</w:t>
      </w:r>
      <w:r w:rsidR="00B161C7">
        <w:t xml:space="preserve"> podsumowujące wartości odżywcze dania. </w:t>
      </w:r>
    </w:p>
    <w:p w14:paraId="4A08C065" w14:textId="74C92ABD" w:rsidR="00B161C7" w:rsidRDefault="00B161C7" w:rsidP="00B161C7">
      <w:r>
        <w:t>Funkcja ta jest tak istotna i wartościowa, gdyż przygotowując posiłek, zwłaszcza obiadowy, ludzie często gotują więcej niż jedną porcję szczególnie jeśli chcą wykorzystać cały dostępny zapas składników i uniknąć sytuacji gdy zostaje na przykład niezużyty skrawek warzywa. Tworząc przepis, można wprowadzić wszystkie użyte składniki oraz ich gramaturę i wybrać czy spożycie dania będzie mierzone w porcjach</w:t>
      </w:r>
      <w:r w:rsidR="00D41CE9">
        <w:t>,</w:t>
      </w:r>
      <w:r>
        <w:t xml:space="preserve"> czy wagowo. Obie opcje mają wady i zalety. Wybranie porcjowania wymaga ustalenia liczby porcji w przygotowanym daniu, a </w:t>
      </w:r>
      <w:r>
        <w:lastRenderedPageBreak/>
        <w:t>następnie przy wprowadzaniu do dzienniczka szacowania ile porcji się zjadło. Takie rozwiązanie będzie się dobrze sprawdzało przy daniach, które wytwarza się w wielu egzemplarzach podobnej wielkości na przykład bułkach, ale będzie nieprecyzyjne w przypadku gulaszy. Pomiar wagowy wydaje się być bardziej dokładny i uniwersalny, ale występuje pewne przekłamanie. Mianowicie system zakłada, że waga końcowa dania, to suma wagi jego składników, nie uwzględniając między innymi straty wagi z powody wyparowania wody w procesie gotowania.</w:t>
      </w:r>
    </w:p>
    <w:p w14:paraId="7DA0E028" w14:textId="6FBBD283" w:rsidR="00445361" w:rsidRDefault="00445361" w:rsidP="006C61C9"/>
    <w:p w14:paraId="7250FC28" w14:textId="63DFC25F" w:rsidR="00445361" w:rsidRDefault="00445361" w:rsidP="00445361">
      <w:pPr>
        <w:jc w:val="center"/>
      </w:pPr>
      <w:r>
        <w:rPr>
          <w:noProof/>
          <w:lang w:eastAsia="pl-PL"/>
        </w:rPr>
        <w:drawing>
          <wp:inline distT="0" distB="0" distL="0" distR="0" wp14:anchorId="1A3090F4" wp14:editId="6BF5322C">
            <wp:extent cx="2981741" cy="3934374"/>
            <wp:effectExtent l="190500" t="190500" r="200025" b="20002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li.png"/>
                    <pic:cNvPicPr/>
                  </pic:nvPicPr>
                  <pic:blipFill>
                    <a:blip r:embed="rId22">
                      <a:extLst>
                        <a:ext uri="{28A0092B-C50C-407E-A947-70E740481C1C}">
                          <a14:useLocalDpi xmlns:a14="http://schemas.microsoft.com/office/drawing/2010/main" val="0"/>
                        </a:ext>
                      </a:extLst>
                    </a:blip>
                    <a:stretch>
                      <a:fillRect/>
                    </a:stretch>
                  </pic:blipFill>
                  <pic:spPr>
                    <a:xfrm>
                      <a:off x="0" y="0"/>
                      <a:ext cx="2981741" cy="3934374"/>
                    </a:xfrm>
                    <a:prstGeom prst="rect">
                      <a:avLst/>
                    </a:prstGeom>
                    <a:ln>
                      <a:noFill/>
                    </a:ln>
                    <a:effectLst>
                      <a:outerShdw blurRad="190500" algn="tl" rotWithShape="0">
                        <a:srgbClr val="000000">
                          <a:alpha val="70000"/>
                        </a:srgbClr>
                      </a:outerShdw>
                    </a:effectLst>
                  </pic:spPr>
                </pic:pic>
              </a:graphicData>
            </a:graphic>
          </wp:inline>
        </w:drawing>
      </w:r>
    </w:p>
    <w:p w14:paraId="008239EC" w14:textId="77777777" w:rsidR="00F342FC" w:rsidRDefault="00F342FC" w:rsidP="00445361">
      <w:pPr>
        <w:jc w:val="center"/>
      </w:pPr>
    </w:p>
    <w:p w14:paraId="1F597472" w14:textId="2681BD58" w:rsidR="00445361" w:rsidRDefault="005B1B95" w:rsidP="00445361">
      <w:pPr>
        <w:jc w:val="center"/>
      </w:pPr>
      <w:r>
        <w:t>Rys. 2.11</w:t>
      </w:r>
      <w:r w:rsidR="00445361">
        <w:t xml:space="preserve">. Przykładowy przepis – informacje skrócone. </w:t>
      </w:r>
      <w:r w:rsidR="00D41CE9">
        <w:t>Widżet</w:t>
      </w:r>
      <w:r w:rsidR="00445361">
        <w:t xml:space="preserve"> przygotowany do eksportu [</w:t>
      </w:r>
      <w:r w:rsidR="007D30C3">
        <w:t>2</w:t>
      </w:r>
      <w:r w:rsidR="00445361">
        <w:t xml:space="preserve">]. </w:t>
      </w:r>
    </w:p>
    <w:p w14:paraId="4CC9AD2B" w14:textId="77777777" w:rsidR="00B161C7" w:rsidRDefault="00B161C7" w:rsidP="00445361">
      <w:pPr>
        <w:jc w:val="center"/>
      </w:pPr>
    </w:p>
    <w:p w14:paraId="2F8835DA" w14:textId="52BEAB5C" w:rsidR="005B1A57" w:rsidRDefault="00654DD1" w:rsidP="006C61C9">
      <w:r>
        <w:t>Gotowe przepisy są</w:t>
      </w:r>
      <w:r w:rsidR="00D06978">
        <w:t xml:space="preserve"> zapisywane na stałe w sekcji „</w:t>
      </w:r>
      <w:r w:rsidR="00D06978" w:rsidRPr="00D06978">
        <w:rPr>
          <w:i/>
        </w:rPr>
        <w:t>F</w:t>
      </w:r>
      <w:r w:rsidRPr="00D06978">
        <w:rPr>
          <w:i/>
        </w:rPr>
        <w:t>oods</w:t>
      </w:r>
      <w:r>
        <w:t>”</w:t>
      </w:r>
      <w:r w:rsidR="00D41CE9">
        <w:t xml:space="preserve"> (z ang.: jedzenie)</w:t>
      </w:r>
      <w:r>
        <w:t xml:space="preserve"> podsekcji „</w:t>
      </w:r>
      <w:r w:rsidRPr="00D06978">
        <w:rPr>
          <w:i/>
        </w:rPr>
        <w:t>custom recipes</w:t>
      </w:r>
      <w:r w:rsidR="00D06978">
        <w:t>”</w:t>
      </w:r>
      <w:r w:rsidR="00D41CE9">
        <w:t> (z ang.: przepisy własne)</w:t>
      </w:r>
      <w:r w:rsidR="00D06978">
        <w:t xml:space="preserve"> i można je modyfikować oraz</w:t>
      </w:r>
      <w:r>
        <w:t xml:space="preserve"> usuwać.</w:t>
      </w:r>
      <w:r w:rsidR="00C5568A">
        <w:t xml:space="preserve"> Edycja ma jedną wadę: nie można zmienić </w:t>
      </w:r>
      <w:r w:rsidR="006A4F8E">
        <w:t>wagi dodanego składnika</w:t>
      </w:r>
      <w:r w:rsidR="00D41CE9">
        <w:t xml:space="preserve"> -</w:t>
      </w:r>
      <w:r w:rsidR="006A4F8E">
        <w:t xml:space="preserve"> j</w:t>
      </w:r>
      <w:r w:rsidR="00C5568A">
        <w:t>edynie go usunąć</w:t>
      </w:r>
      <w:r w:rsidR="006A4F8E">
        <w:t>.</w:t>
      </w:r>
      <w:r>
        <w:t xml:space="preserve"> </w:t>
      </w:r>
      <w:r w:rsidR="00C5568A">
        <w:t>Co oznacza, że kiedy po raz kolejny użytkownik przygotowuje to samo danie nie może wygodnie podmienić gramatury, która nie zawsze jest taka sama, bo chocia</w:t>
      </w:r>
      <w:r w:rsidR="006E2BAC">
        <w:t>żby w przypadku warzyw ciężko o</w:t>
      </w:r>
      <w:r w:rsidR="00C5568A">
        <w:t xml:space="preserve"> dwa </w:t>
      </w:r>
      <w:r w:rsidR="00C5568A">
        <w:lastRenderedPageBreak/>
        <w:t>identyczne egzemplarze, tylko musi usuwać i dodawać część ingrediencji na nowo. Efekt jest ten sam jak gdyby umożliwiać modyfikowanie wagi, tylko wymaga to od użytkownika więcej wysiłku.</w:t>
      </w:r>
      <w:r w:rsidR="00D06978">
        <w:t xml:space="preserve"> </w:t>
      </w:r>
      <w:r w:rsidR="003F1700">
        <w:t>Twórcom należy przyznać, że</w:t>
      </w:r>
      <w:r w:rsidR="00D41CE9">
        <w:t xml:space="preserve"> pomimo wad w implementacji,</w:t>
      </w:r>
      <w:r w:rsidR="003F1700">
        <w:t xml:space="preserve"> dobrze przemyśleli tę funkcję i po zmianie przepisu aplikacja pyta czy wprowadzić zmiany do dotychczasowych wpisów w dzienniczku dotyczących tej potrawy.</w:t>
      </w:r>
    </w:p>
    <w:p w14:paraId="71F1880F" w14:textId="6913B9E8" w:rsidR="000C26E3" w:rsidRDefault="006E2BAC" w:rsidP="006C61C9">
      <w:r>
        <w:t>Wspominano wcześniej o ustawieniach płatności. Rejestracja i użytkowanie aplikacji są darmowe. Przypuszczalnie twórcy zarabiają na wyświetlanych reklamach (taką reklamę widać chociażby po lewej stronie na rysunku 2.6).</w:t>
      </w:r>
      <w:r w:rsidR="00AC5CC1">
        <w:t xml:space="preserve"> Jednak chętni, którym przeszkadzają reklamy</w:t>
      </w:r>
      <w:r w:rsidR="008A21FF">
        <w:t>,</w:t>
      </w:r>
      <w:r w:rsidR="00AC5CC1">
        <w:t xml:space="preserve"> mogą wykupić dostęp „</w:t>
      </w:r>
      <w:r w:rsidR="00AC5CC1" w:rsidRPr="003F1700">
        <w:rPr>
          <w:i/>
        </w:rPr>
        <w:t>gold</w:t>
      </w:r>
      <w:r w:rsidR="00AC5CC1">
        <w:t>”</w:t>
      </w:r>
      <w:r w:rsidR="008A21FF">
        <w:t xml:space="preserve"> (z ang.: złoty)</w:t>
      </w:r>
      <w:r w:rsidR="00AC5CC1">
        <w:t xml:space="preserve">, który oprócz usunięcia reklam daje dostęp do dodatkowych funkcji: </w:t>
      </w:r>
      <w:r w:rsidR="00E95384">
        <w:t xml:space="preserve">wspomagania planowania posiłków, priorytetowej obsługi klienta, możliwości grupowania </w:t>
      </w:r>
      <w:r w:rsidR="003F1700">
        <w:t>wprowadzonych produktów w całe</w:t>
      </w:r>
      <w:r w:rsidR="00E95384">
        <w:t xml:space="preserve"> posiłki</w:t>
      </w:r>
      <w:r w:rsidR="003F1700">
        <w:t xml:space="preserve"> (śniadanie, obiad, itp.)</w:t>
      </w:r>
      <w:r w:rsidR="00152A52">
        <w:t>, udostępniania swojego dzienniczka znajomym, zaawansowanych wykresów, możliwości dodawania zdjęć i znaczników czasu</w:t>
      </w:r>
      <w:r w:rsidR="003F1700">
        <w:t xml:space="preserve"> spożycia posiłku</w:t>
      </w:r>
      <w:r w:rsidR="00152A52">
        <w:t>.</w:t>
      </w:r>
      <w:r w:rsidR="00591DC1">
        <w:t xml:space="preserve"> Niestet</w:t>
      </w:r>
      <w:r w:rsidR="008F1561">
        <w:t>y, twórcy nie udostępniają testowego okresu próbnego</w:t>
      </w:r>
      <w:r w:rsidR="00591DC1">
        <w:t>, więc użytkownik nie ma możliwości sprawdzenia zawczasu czy dodatkowe funkcje faktycznie są mu po</w:t>
      </w:r>
      <w:r w:rsidR="001306F7">
        <w:t>t</w:t>
      </w:r>
      <w:r w:rsidR="00591DC1">
        <w:t xml:space="preserve">rzebne. </w:t>
      </w:r>
    </w:p>
    <w:p w14:paraId="69BCAF25" w14:textId="0A627D15" w:rsidR="001306F7" w:rsidRDefault="00CD6729" w:rsidP="008534CB">
      <w:r>
        <w:t xml:space="preserve">Widać, że twórcom zależało na objęciu jak największej ilości zagadnień związanych z dietetyką i żywieniem. </w:t>
      </w:r>
      <w:r w:rsidR="001306F7">
        <w:t xml:space="preserve">Chociaż niewątpliwie włożono wiele pracy w zbadanie </w:t>
      </w:r>
      <w:r w:rsidR="008534CB">
        <w:t>tych dziedzin</w:t>
      </w:r>
      <w:r w:rsidR="008A21FF">
        <w:t>,</w:t>
      </w:r>
      <w:r w:rsidR="008534CB">
        <w:t xml:space="preserve"> </w:t>
      </w:r>
      <w:r w:rsidR="001306F7">
        <w:t xml:space="preserve">sugerowane spożycie składników </w:t>
      </w:r>
      <w:r w:rsidR="008534CB">
        <w:t xml:space="preserve">odżywczych </w:t>
      </w:r>
      <w:r w:rsidR="001306F7">
        <w:t>bazuje na amerykańskich wytycznych, co oznacza, że niekoniecznie będzie ono zgodne z normami europejskimi. Doskonałym przykładem jest białko. W Stanach kładzie się ogromny nacisk na duże spożycie tego makroskładnika. Wyliczone zapotrzebowanie dla osoby o wadze 71 kg wynosi według aplikacji 138,8 g tymczasem, jeśli posłużyć się wzorem z punktu 2.1.3.4</w:t>
      </w:r>
      <w:r w:rsidR="008A21FF">
        <w:t>,</w:t>
      </w:r>
      <w:r w:rsidR="001306F7">
        <w:t xml:space="preserve"> otrzyma się 56,8 g, czyli ponad 2 razy mniej. </w:t>
      </w:r>
    </w:p>
    <w:p w14:paraId="54949413" w14:textId="5AA8D892" w:rsidR="00CD6729" w:rsidRDefault="008534CB" w:rsidP="006C61C9">
      <w:r>
        <w:t xml:space="preserve">Cronometer jest bardzo rozbudowaną, wielofunkcyjną aplikacją. </w:t>
      </w:r>
      <w:r w:rsidR="00CD6729">
        <w:t xml:space="preserve">Pod tym względem </w:t>
      </w:r>
      <w:r>
        <w:t>wiele nie można mu</w:t>
      </w:r>
      <w:r w:rsidR="004D61F9">
        <w:t xml:space="preserve"> zarzucić, zwłaszcza, że to, co początkowo </w:t>
      </w:r>
      <w:r w:rsidR="004900DB">
        <w:t>zostało uznane</w:t>
      </w:r>
      <w:r w:rsidR="004D61F9">
        <w:t xml:space="preserve"> za </w:t>
      </w:r>
      <w:r w:rsidR="008F1561">
        <w:t>braki, okazało</w:t>
      </w:r>
      <w:r w:rsidR="004D61F9">
        <w:t xml:space="preserve"> s</w:t>
      </w:r>
      <w:r w:rsidR="003F1700">
        <w:t>ię być dostępne w wersji płatnej</w:t>
      </w:r>
      <w:r w:rsidR="004D61F9">
        <w:t>.</w:t>
      </w:r>
      <w:r w:rsidR="00CD6729">
        <w:t xml:space="preserve"> </w:t>
      </w:r>
      <w:r>
        <w:t>Niedoskonałości aplikacji leżą nie w brakach funkcjonalnych, ale w łatwości użytkowania, którą</w:t>
      </w:r>
      <w:r w:rsidR="004D61F9">
        <w:t xml:space="preserve"> można by</w:t>
      </w:r>
      <w:r>
        <w:t>ło</w:t>
      </w:r>
      <w:r w:rsidR="004D61F9">
        <w:t xml:space="preserve"> poprawić jeszcze na poziomie projektu, ponieważ niektóre wdrożone rozwiązania wydają się być nieprzyjazne użytkownikowi. Należałoby zwrócić uwagę na cele użytkownika już przy zakładaniu konta, gdyż nie każdy będzie przeglądał wszystkie zakładki od razu po zalogowaniu, zwłaszcza, że przekierowanie na stronę główną prz</w:t>
      </w:r>
      <w:r w:rsidR="003F1700">
        <w:t>y pierwszym logowaniu, gdzie od początku</w:t>
      </w:r>
      <w:r w:rsidR="004D61F9">
        <w:t xml:space="preserve"> wyświetlają się ustalone docelowe wartości zapotrzebowania, może dać wrażenie, że wszystko jest już ustawione i gotowe do użytku. Co tylko częściowo jest prawdą. Jak wspominano wcześniej użytkownik pewnych rzeczy nie wie od razu, a nie są one intuicyjne. Z jednej strony nie uniemożliwia to </w:t>
      </w:r>
      <w:r w:rsidR="004D61F9">
        <w:lastRenderedPageBreak/>
        <w:t xml:space="preserve">korzystania z programu, ale z drugiej nie ułatwia odkrycia pełni możliwości. </w:t>
      </w:r>
      <w:r w:rsidR="003F1700">
        <w:t>Instrukcja użytkownika dostępna w sekcji „</w:t>
      </w:r>
      <w:r w:rsidR="003F1700">
        <w:rPr>
          <w:i/>
        </w:rPr>
        <w:t>Help</w:t>
      </w:r>
      <w:r w:rsidR="003F1700">
        <w:t>” jest bardzo rozbudowana i podzielona na wiele sekcji i kilkadziesiąt artykułów, które co prawda są napisane przystępnie, zrozumiale i opatrzone ilustr</w:t>
      </w:r>
      <w:r w:rsidR="008F1561">
        <w:t>acjami, ale nie każdy</w:t>
      </w:r>
      <w:r w:rsidR="003F1700">
        <w:t xml:space="preserve"> będzie miał czas je wszystkie przeczytać.</w:t>
      </w:r>
    </w:p>
    <w:p w14:paraId="09700930" w14:textId="05285112" w:rsidR="00ED3520" w:rsidRDefault="00ED3520" w:rsidP="006C61C9">
      <w:r>
        <w:t>Inne niedoskonałości są do naprawienia na poziomie implementacji. Na przykład nie uwzględniono, że</w:t>
      </w:r>
      <w:r w:rsidR="00BE7CF8">
        <w:t xml:space="preserve"> poza Stanami Zjednoczonymi (aplikacja jest amerykańska)</w:t>
      </w:r>
      <w:r>
        <w:t xml:space="preserve"> zapis dziesiętny może odbywać się</w:t>
      </w:r>
      <w:r w:rsidR="00BE7CF8">
        <w:t xml:space="preserve"> poprzez użycie przecinka zamiast</w:t>
      </w:r>
      <w:r>
        <w:t xml:space="preserve"> kropki.</w:t>
      </w:r>
      <w:r w:rsidR="00BE7CF8">
        <w:t xml:space="preserve"> </w:t>
      </w:r>
      <w:r>
        <w:t>Przy czym użycie niewłaściwego znaku nie wywołuje informacji o błędzie</w:t>
      </w:r>
      <w:r w:rsidR="002E1EC4">
        <w:t xml:space="preserve"> z powodu nieprawidłowo wprowadzonej</w:t>
      </w:r>
      <w:r w:rsidR="00BE7CF8">
        <w:t xml:space="preserve"> liczby</w:t>
      </w:r>
      <w:r>
        <w:t xml:space="preserve">, ale powoduje </w:t>
      </w:r>
      <w:r w:rsidR="00BE7CF8">
        <w:t>wyliczenie</w:t>
      </w:r>
      <w:r w:rsidR="002E1EC4">
        <w:t xml:space="preserve"> </w:t>
      </w:r>
      <w:r w:rsidR="00BE7CF8">
        <w:t xml:space="preserve">i </w:t>
      </w:r>
      <w:r>
        <w:t>zapis przekłamanych wartości</w:t>
      </w:r>
      <w:r w:rsidR="002E1EC4">
        <w:t xml:space="preserve"> zupełnie ignorując obecność przecinka</w:t>
      </w:r>
      <w:r>
        <w:t>.</w:t>
      </w:r>
    </w:p>
    <w:p w14:paraId="76BAD2C9" w14:textId="77777777" w:rsidR="002E1EC4" w:rsidRDefault="002E1EC4" w:rsidP="006C61C9"/>
    <w:p w14:paraId="78357283" w14:textId="4FACE233" w:rsidR="002E1EC4" w:rsidRDefault="000A3B7D" w:rsidP="002E1EC4">
      <w:pPr>
        <w:ind w:firstLine="0"/>
        <w:jc w:val="center"/>
      </w:pPr>
      <w:r>
        <w:rPr>
          <w:noProof/>
          <w:lang w:eastAsia="pl-PL"/>
        </w:rPr>
        <w:drawing>
          <wp:inline distT="0" distB="0" distL="0" distR="0" wp14:anchorId="366E95F8" wp14:editId="5ABFAF05">
            <wp:extent cx="5102362" cy="2950470"/>
            <wp:effectExtent l="190500" t="190500" r="193675" b="19304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ronometerRodzynki.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2362" cy="2950470"/>
                    </a:xfrm>
                    <a:prstGeom prst="rect">
                      <a:avLst/>
                    </a:prstGeom>
                    <a:ln>
                      <a:noFill/>
                    </a:ln>
                    <a:effectLst>
                      <a:outerShdw blurRad="190500" algn="tl" rotWithShape="0">
                        <a:srgbClr val="000000">
                          <a:alpha val="70000"/>
                        </a:srgbClr>
                      </a:outerShdw>
                    </a:effectLst>
                  </pic:spPr>
                </pic:pic>
              </a:graphicData>
            </a:graphic>
          </wp:inline>
        </w:drawing>
      </w:r>
    </w:p>
    <w:p w14:paraId="32FA1E5B" w14:textId="77777777" w:rsidR="00326700" w:rsidRDefault="00326700" w:rsidP="002E1EC4">
      <w:pPr>
        <w:jc w:val="center"/>
      </w:pPr>
    </w:p>
    <w:p w14:paraId="1D591190" w14:textId="1BBB9C1B" w:rsidR="002E1EC4" w:rsidRDefault="008A21FF" w:rsidP="002E1EC4">
      <w:pPr>
        <w:jc w:val="center"/>
      </w:pPr>
      <w:r>
        <w:t>Rys. 2.12</w:t>
      </w:r>
      <w:r w:rsidR="002E1EC4">
        <w:t>. Porównanie wyliczonych wartości odżywczych dla rodzynek dla „1.5 kubka”, „1,5 kubka” oraz „15 kubków” [</w:t>
      </w:r>
      <w:r w:rsidR="007D30C3">
        <w:t>2</w:t>
      </w:r>
      <w:r w:rsidR="002E1EC4">
        <w:t>].</w:t>
      </w:r>
    </w:p>
    <w:p w14:paraId="71C6AE59" w14:textId="77777777" w:rsidR="00326700" w:rsidRDefault="00326700" w:rsidP="006C61C9"/>
    <w:p w14:paraId="7A630BDB" w14:textId="4462C15F" w:rsidR="00BC1A26" w:rsidRDefault="00BC1A26" w:rsidP="006C61C9">
      <w:r>
        <w:t>Podsumowując, nieliczne wady aplikacji Cronometer nie przysłaniają jej zalet i jest godna polecenia dla osób, które pragną bardzo szczegółowej analizy swojego żywienia, rozumieją bezproblemowo język angielski i mają czas na zapoznanie się z instrukcją użytkowania, żeby wyciągnąć z programu jak najwięcej korzyści.</w:t>
      </w:r>
      <w:r w:rsidR="00CB1900">
        <w:t xml:space="preserve"> </w:t>
      </w:r>
    </w:p>
    <w:p w14:paraId="7E65CEE7" w14:textId="77777777" w:rsidR="004E5EC6" w:rsidRDefault="004E5EC6" w:rsidP="006C61C9"/>
    <w:p w14:paraId="6071F742" w14:textId="77777777" w:rsidR="00891E37" w:rsidRDefault="00891E37" w:rsidP="006C61C9"/>
    <w:p w14:paraId="79B44BB0" w14:textId="77777777" w:rsidR="00891E37" w:rsidRDefault="00891E37" w:rsidP="006C61C9"/>
    <w:p w14:paraId="2B1182B7" w14:textId="4EB22167" w:rsidR="00891E37" w:rsidRDefault="00891E37" w:rsidP="001F6DE2">
      <w:pPr>
        <w:pStyle w:val="Nagwek2"/>
      </w:pPr>
      <w:r>
        <w:lastRenderedPageBreak/>
        <w:t>2.2.2. DrDietman []</w:t>
      </w:r>
    </w:p>
    <w:p w14:paraId="150A7EE0" w14:textId="77777777" w:rsidR="00891E37" w:rsidRDefault="00891E37" w:rsidP="00891E37"/>
    <w:p w14:paraId="22B857F1" w14:textId="787E21E7" w:rsidR="00891E37" w:rsidRDefault="00891E37" w:rsidP="00891E37">
      <w:r>
        <w:t>DrDietman jest najnowszym z opisywanego oprogramowania. Jest częścią Polskiego Portalu Żywnościowego Jedz Dobrze. Jego wersja testowa została udostępniona po raz pierwszy 14 grudnia 2018</w:t>
      </w:r>
      <w:r w:rsidR="00DA5DC9">
        <w:t xml:space="preserve"> i jest obecnie w fazie dopracowywania. </w:t>
      </w:r>
      <w:r w:rsidR="00DA5DC9" w:rsidRPr="00DA5DC9">
        <w:t>„Program umożliwia łatwe sprawdzenie zrównoważenia odżywiania w stosunku do Referencyjnej Wartości Spożycia ustalonej przez Europejski Urząd ds. Bezpieczeństwa Żywności. Program umożliwia także kontrolę diety w stosunku do normy żywieniowej ustalonej przez specjalistę – lekarza lub dietetyka oraz współpracę z pacjentem on-line”</w:t>
      </w:r>
      <w:r w:rsidR="00DA5DC9">
        <w:t xml:space="preserve"> []. DrDietman jest dostępny nieodpłatnie dla zwykłych użytkowników. W kwietniu na portalu Mlynarski.pl związanym z Jedz Dobrze pojawiło się ogłoszeniu zachęcające do współpracy dietetyków i doradców żywieniowych, którzy mogliby poprzez aplikację obsługiwać darmowo pięciu klientów miesięcznie i ponosić koszt 5 zł miesięcznie za każdego kolejnego.</w:t>
      </w:r>
    </w:p>
    <w:p w14:paraId="23C71D85" w14:textId="2A459451" w:rsidR="00393946" w:rsidRDefault="00393946" w:rsidP="00891E37">
      <w:r>
        <w:t>Aplikacja w aktualnej formie jest bardzo minimalistyczna, utrzymana w szaro-białej szacie graficznej z niebieskim akceptami na aktywnych elementach. Czystość i spójność kolorystyczną zaburzają jedynie wyświetlające się reklamy.</w:t>
      </w:r>
    </w:p>
    <w:p w14:paraId="0590A368" w14:textId="77777777" w:rsidR="00393946" w:rsidRDefault="00393946" w:rsidP="00891E37"/>
    <w:p w14:paraId="18D99145" w14:textId="79B16AEA" w:rsidR="00393946" w:rsidRDefault="00393946" w:rsidP="00393946">
      <w:pPr>
        <w:ind w:firstLine="0"/>
      </w:pPr>
      <w:r>
        <w:rPr>
          <w:noProof/>
          <w:lang w:eastAsia="pl-PL"/>
        </w:rPr>
        <w:drawing>
          <wp:inline distT="0" distB="0" distL="0" distR="0" wp14:anchorId="265F8B58" wp14:editId="23CA4896">
            <wp:extent cx="5500800" cy="1548000"/>
            <wp:effectExtent l="190500" t="190500" r="195580" b="186055"/>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rDietmanStronaGłówna.png"/>
                    <pic:cNvPicPr/>
                  </pic:nvPicPr>
                  <pic:blipFill>
                    <a:blip r:embed="rId24">
                      <a:extLst>
                        <a:ext uri="{28A0092B-C50C-407E-A947-70E740481C1C}">
                          <a14:useLocalDpi xmlns:a14="http://schemas.microsoft.com/office/drawing/2010/main" val="0"/>
                        </a:ext>
                      </a:extLst>
                    </a:blip>
                    <a:stretch>
                      <a:fillRect/>
                    </a:stretch>
                  </pic:blipFill>
                  <pic:spPr>
                    <a:xfrm>
                      <a:off x="0" y="0"/>
                      <a:ext cx="5500800" cy="1548000"/>
                    </a:xfrm>
                    <a:prstGeom prst="rect">
                      <a:avLst/>
                    </a:prstGeom>
                    <a:ln>
                      <a:noFill/>
                    </a:ln>
                    <a:effectLst>
                      <a:outerShdw blurRad="190500" algn="tl" rotWithShape="0">
                        <a:srgbClr val="000000">
                          <a:alpha val="70000"/>
                        </a:srgbClr>
                      </a:outerShdw>
                    </a:effectLst>
                  </pic:spPr>
                </pic:pic>
              </a:graphicData>
            </a:graphic>
          </wp:inline>
        </w:drawing>
      </w:r>
    </w:p>
    <w:p w14:paraId="6DA6B84A" w14:textId="77777777" w:rsidR="00393946" w:rsidRDefault="00393946" w:rsidP="00891E37"/>
    <w:p w14:paraId="1725A1F4" w14:textId="1D4E54B6" w:rsidR="00393946" w:rsidRDefault="00393946" w:rsidP="00393946">
      <w:pPr>
        <w:jc w:val="center"/>
      </w:pPr>
      <w:r>
        <w:t>Rys. 2.13. Nagłówek strony głównej [].</w:t>
      </w:r>
    </w:p>
    <w:p w14:paraId="1736685C" w14:textId="77777777" w:rsidR="00393946" w:rsidRDefault="00393946" w:rsidP="00393946">
      <w:pPr>
        <w:jc w:val="center"/>
      </w:pPr>
    </w:p>
    <w:p w14:paraId="6EF81F9D" w14:textId="10F2B37E" w:rsidR="00393946" w:rsidRDefault="00393946" w:rsidP="00891E37">
      <w:r>
        <w:t xml:space="preserve">Pomimo pierwszego wrażenia prostoty widać, że twórcy mają ambicję stać się polskim odpowiednikiem Cronometer, ponieważ </w:t>
      </w:r>
      <w:r w:rsidR="00102ED6">
        <w:t>jako jedyni</w:t>
      </w:r>
      <w:r>
        <w:t xml:space="preserve"> na polskim rynku postanowili uwzględnić nie tylko kaloryczność diety i jej skład pod względem makroelementów, ale też część witamin i pierwiastków.</w:t>
      </w:r>
    </w:p>
    <w:p w14:paraId="0E402107" w14:textId="04E4473C" w:rsidR="00393946" w:rsidRDefault="00393946" w:rsidP="00891E37">
      <w:r>
        <w:t xml:space="preserve">Rejestracja w aplikacji odbywa się za pomocą podania adresu e-mail i hasła. Opcjonalnie można wpisać swoje imię i nazwisko, z których to danych „DrDietman korzysta </w:t>
      </w:r>
      <w:r>
        <w:lastRenderedPageBreak/>
        <w:t>w celu zapewnienia komunikacji z wybranymi doradcami żywieniowymi lub pacjentami” []. Po kliknięciu przycisku „zarejestruj się” program wysyła link aktywacyjny. Strona ko</w:t>
      </w:r>
      <w:r w:rsidR="00B81116">
        <w:t>rzysta z protokołu</w:t>
      </w:r>
      <w:r>
        <w:t xml:space="preserve"> SSL</w:t>
      </w:r>
      <w:r w:rsidR="00B81116">
        <w:t xml:space="preserve"> i ma aktualny certyfikat, więc </w:t>
      </w:r>
      <w:r w:rsidR="00102ED6">
        <w:t xml:space="preserve">pod tym względem </w:t>
      </w:r>
      <w:r w:rsidR="00B81116">
        <w:t>proces odbywa się zgodnie ze standardami bezpieczeństwa.</w:t>
      </w:r>
      <w:r w:rsidR="00102ED6">
        <w:t xml:space="preserve"> Z drugiej strony wymogi bezpieczeństwa nie są stosowane, jeśli chodzi o akceptację prostych, słownikowych haseł.</w:t>
      </w:r>
    </w:p>
    <w:p w14:paraId="093A051B" w14:textId="39FA35D4" w:rsidR="00B81116" w:rsidRDefault="00B81116" w:rsidP="00891E37">
      <w:r>
        <w:t>Po potwierdzeniu rejestracji, użytkownik jest przekierowywany do zakładki Moje konto, gdzie wyświetlane jest zapotrzebowanie na kalorie, makro- i mikroskładniki.</w:t>
      </w:r>
    </w:p>
    <w:p w14:paraId="1B377D07" w14:textId="77777777" w:rsidR="009E509F" w:rsidRDefault="009E509F" w:rsidP="009E509F">
      <w:pPr>
        <w:ind w:firstLine="0"/>
      </w:pPr>
    </w:p>
    <w:p w14:paraId="3AC42EDD" w14:textId="1950B646" w:rsidR="009E509F" w:rsidRPr="00DA5DC9" w:rsidRDefault="009E509F" w:rsidP="009E509F">
      <w:pPr>
        <w:ind w:firstLine="0"/>
      </w:pPr>
      <w:r>
        <w:rPr>
          <w:noProof/>
          <w:lang w:eastAsia="pl-PL"/>
        </w:rPr>
        <w:drawing>
          <wp:inline distT="0" distB="0" distL="0" distR="0" wp14:anchorId="486D6083" wp14:editId="4BE85871">
            <wp:extent cx="5400000" cy="4082400"/>
            <wp:effectExtent l="190500" t="190500" r="182245" b="18542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rDietmanMojeKonto.png"/>
                    <pic:cNvPicPr/>
                  </pic:nvPicPr>
                  <pic:blipFill>
                    <a:blip r:embed="rId25">
                      <a:extLst>
                        <a:ext uri="{28A0092B-C50C-407E-A947-70E740481C1C}">
                          <a14:useLocalDpi xmlns:a14="http://schemas.microsoft.com/office/drawing/2010/main" val="0"/>
                        </a:ext>
                      </a:extLst>
                    </a:blip>
                    <a:stretch>
                      <a:fillRect/>
                    </a:stretch>
                  </pic:blipFill>
                  <pic:spPr>
                    <a:xfrm>
                      <a:off x="0" y="0"/>
                      <a:ext cx="5400000" cy="4082400"/>
                    </a:xfrm>
                    <a:prstGeom prst="rect">
                      <a:avLst/>
                    </a:prstGeom>
                    <a:ln>
                      <a:noFill/>
                    </a:ln>
                    <a:effectLst>
                      <a:outerShdw blurRad="190500" algn="tl" rotWithShape="0">
                        <a:srgbClr val="000000">
                          <a:alpha val="70000"/>
                        </a:srgbClr>
                      </a:outerShdw>
                    </a:effectLst>
                  </pic:spPr>
                </pic:pic>
              </a:graphicData>
            </a:graphic>
          </wp:inline>
        </w:drawing>
      </w:r>
    </w:p>
    <w:p w14:paraId="59D07022" w14:textId="77777777" w:rsidR="00891E37" w:rsidRDefault="00891E37" w:rsidP="001F6DE2">
      <w:pPr>
        <w:pStyle w:val="Nagwek2"/>
      </w:pPr>
    </w:p>
    <w:p w14:paraId="2B95B308" w14:textId="4019B2F7" w:rsidR="009E509F" w:rsidRDefault="009E509F" w:rsidP="009E509F">
      <w:pPr>
        <w:jc w:val="center"/>
      </w:pPr>
      <w:r>
        <w:t>Rys. 2.14. Zakładka Moje konto, w której zarządza się</w:t>
      </w:r>
      <w:r w:rsidR="00462F20">
        <w:t xml:space="preserve"> zapotrzebowaniem na składniki odżywcze [].</w:t>
      </w:r>
    </w:p>
    <w:p w14:paraId="295AC086" w14:textId="77777777" w:rsidR="00C27657" w:rsidRDefault="00C27657" w:rsidP="009E509F">
      <w:pPr>
        <w:jc w:val="center"/>
      </w:pPr>
    </w:p>
    <w:p w14:paraId="49702C8A" w14:textId="77777777" w:rsidR="002532C2" w:rsidRDefault="00C27657" w:rsidP="00C27657">
      <w:r>
        <w:t xml:space="preserve">Jak wspomniano na samym początku punktu, DrDietman bazuje na normach ustalonych przez EFSA, więc bezpośrednio po rejestracji wszystkie pozycje mają wartość bazową zgodną z nimi. Problem leży w tym, że nie bardzo wiadomo do jakiego konkretnie odbiorcy są dostosowane. W aplikacji nie podaje się żadnych informacji o sobie – ani wieku, ani płci, ani wagi. Nie przewidziano na chwilę obecną (maj 2019) funkcji obliczania PPM ani CPM. </w:t>
      </w:r>
      <w:r>
        <w:lastRenderedPageBreak/>
        <w:t xml:space="preserve">Przyjmowana na starcie wartość energii to 2000 kalorii. Można ją modyfikować, ale żeby wiedzieć, do jakiego poziomu, trzeba użyć zewnętrznego kalkulatora przemiany materii. </w:t>
      </w:r>
    </w:p>
    <w:p w14:paraId="1998A455" w14:textId="563935FB" w:rsidR="00C27657" w:rsidRDefault="00C27657" w:rsidP="00C27657">
      <w:r>
        <w:t>Użytkownik również nie jest informowany o</w:t>
      </w:r>
      <w:r w:rsidR="002532C2">
        <w:t xml:space="preserve"> zakresie</w:t>
      </w:r>
      <w:r>
        <w:t xml:space="preserve"> dystrybucji makroskładników. Wprawdzie można zmieniać pożądaną docelową gramaturę elementu za pomocą widocznych na rysunku 2.14. suwaków, ale są one połączone ze sobą – zmiana wartości jednego powoduje automatyczne przesunięcie pozostałych według nieznanego algorytmu. Wynika to z tego, że bilans energii musi się zgadzać – suma kalorii uzysk</w:t>
      </w:r>
      <w:r w:rsidR="002532C2">
        <w:t>ana ze wszystkich makroskładników</w:t>
      </w:r>
      <w:r>
        <w:t xml:space="preserve"> musi się zgadzać z ustalonym celem energetycznym. Przy czym nie pozwolono użytkownikowi wybrać, które składniki są priorytetowe. </w:t>
      </w:r>
      <w:r w:rsidR="002532C2">
        <w:t>Twórcy założyli, że określana na początku kaloryczność ma pierwszeństwo nad rozłożeniem makroskładników. Nie wzięto pod uwagę opcji sumowania kalorii z ustawionych wartości białek, tłuszczów i węglowodanów i na tej podsta</w:t>
      </w:r>
      <w:r w:rsidR="00102ED6">
        <w:t>wie wyliczania energii. Nie pozwolono też planować użytkownikowi zawartości chociaż dwóch elementów dopasowując</w:t>
      </w:r>
      <w:r w:rsidR="002532C2">
        <w:t xml:space="preserve"> do nich trzecią miarę.  </w:t>
      </w:r>
    </w:p>
    <w:p w14:paraId="59E33F85" w14:textId="38263296" w:rsidR="00530577" w:rsidRDefault="00102ED6" w:rsidP="00C27657">
      <w:r>
        <w:t>Na</w:t>
      </w:r>
      <w:r w:rsidR="00530577">
        <w:t xml:space="preserve"> stronie</w:t>
      </w:r>
      <w:r>
        <w:t xml:space="preserve"> Moje konto można też zmienić swoje dane: imię, nazwisko i hasło</w:t>
      </w:r>
      <w:r w:rsidR="00530577">
        <w:t>.</w:t>
      </w:r>
    </w:p>
    <w:p w14:paraId="463B5EB3" w14:textId="78334041" w:rsidR="00D7313E" w:rsidRDefault="00F549BD" w:rsidP="00C27657">
      <w:r>
        <w:t>Formularze są wizualnie dopasowane do całości aplikacji -</w:t>
      </w:r>
      <w:r w:rsidR="00C87834">
        <w:t xml:space="preserve"> utrzymane</w:t>
      </w:r>
      <w:r>
        <w:t xml:space="preserve"> w oszczędnej, prostej stylistyce zapewniającej czytelność. Jedyne, co można uznać za wadę</w:t>
      </w:r>
      <w:r w:rsidR="00F8676A">
        <w:t xml:space="preserve"> projektową</w:t>
      </w:r>
      <w:r>
        <w:t>, to brak przycisku resetowania wprowadzonych zmian. Z kolei ewidentnym</w:t>
      </w:r>
      <w:r w:rsidR="00D7313E">
        <w:t>, choć niewielkim</w:t>
      </w:r>
      <w:r w:rsidR="00F8676A">
        <w:t xml:space="preserve"> błędem w implementacji, są nie</w:t>
      </w:r>
      <w:r>
        <w:t>działające strzałki</w:t>
      </w:r>
      <w:r w:rsidR="00D7313E">
        <w:t xml:space="preserve"> przy polach z wartościami energii i makroskładników, które wyglądają jakby miały służyć do zmiany tych liczb. Pomimo tego, że w tych pola można ustawić kursor i przyjmują wygląd aktywnych, to nie ma możliwości ręcznego wpisania pożądanych miar. Wprawdzie po chwili kursor przyjmuje kształt zakazu (selektor cursor: no-drop lub not-allowed w CSS 3), ale rozsądniejszym byłoby uczynienie tych pól nieaktywnymi</w:t>
      </w:r>
      <w:r w:rsidR="00F8676A">
        <w:t>, żeby nie konfundować użytkowników</w:t>
      </w:r>
      <w:r w:rsidR="00D7313E">
        <w:t>.</w:t>
      </w:r>
    </w:p>
    <w:p w14:paraId="5D9626FE" w14:textId="18D43C12" w:rsidR="009D42BA" w:rsidRDefault="009D42BA" w:rsidP="009D42BA">
      <w:r>
        <w:t>Strona główna aplikacji jest nią tylko z nazwy, chociaż bardziej adekwatne byłoby określnie „powitalna” z racji tego, że jedyne</w:t>
      </w:r>
      <w:r w:rsidR="003445D1">
        <w:t>, co</w:t>
      </w:r>
      <w:r>
        <w:t xml:space="preserve"> się na niej znajduje, to przywitanie i informacja o tym, ile jadłospisów udało się do tej pory użytkownikowi ułożyć. Wszystkie główne funkcje znajdują się za to w zakładce Dzisiejszy jadłospis – w niej zarówno wprowadza się posiłki jak i analizuje realizacj</w:t>
      </w:r>
      <w:r w:rsidR="003445D1">
        <w:t>ę</w:t>
      </w:r>
      <w:r>
        <w:t xml:space="preserve"> zapotrzebowania na wartości odżywcze.</w:t>
      </w:r>
    </w:p>
    <w:p w14:paraId="6FACEBEB" w14:textId="766E5C99" w:rsidR="009D42BA" w:rsidRDefault="003445D1" w:rsidP="009D42BA">
      <w:r>
        <w:t>Każdego dnia p</w:t>
      </w:r>
      <w:r w:rsidR="009D42BA">
        <w:t>rzy pierwszym wejściu na stronę układania jadłospisów użytkownikowi wyświetlan</w:t>
      </w:r>
      <w:r>
        <w:t>y jest formularz proszący</w:t>
      </w:r>
      <w:r w:rsidR="009D42BA">
        <w:t xml:space="preserve"> o podanie planowanej godziny pobudki i pójścia spać</w:t>
      </w:r>
      <w:r>
        <w:t>. Dopiero po przesłaniu go następuje przekierowanie na właściwą stronę. Godziny te można później zmienić</w:t>
      </w:r>
      <w:r w:rsidR="009D42BA">
        <w:t xml:space="preserve"> oraz, opcjonaln</w:t>
      </w:r>
      <w:r>
        <w:t>ie, wprowadzić wagę poprzez okno modalne edycji</w:t>
      </w:r>
      <w:r w:rsidR="009D42BA">
        <w:t>. Dane te są później wyświetlane w górnej lewej części strony. Jest to jedyna funkcja związana z wagą</w:t>
      </w:r>
      <w:r>
        <w:t xml:space="preserve"> użytkownika</w:t>
      </w:r>
      <w:r w:rsidR="009D42BA">
        <w:t>, j</w:t>
      </w:r>
      <w:r>
        <w:t>aką aplikacja oferuje</w:t>
      </w:r>
      <w:r w:rsidR="007B1862">
        <w:t xml:space="preserve">. </w:t>
      </w:r>
    </w:p>
    <w:p w14:paraId="007E32AD" w14:textId="77777777" w:rsidR="006F083E" w:rsidRDefault="007B1862" w:rsidP="007B1862">
      <w:pPr>
        <w:ind w:firstLine="0"/>
      </w:pPr>
      <w:r>
        <w:lastRenderedPageBreak/>
        <w:tab/>
        <w:t>Strona podzielona jest na cztery części. W lewym górnym rogu znajduje się podsumowanie tekstowe dziennego jadłospisu i menu zarządzania nim. Można dopisywać posiłek</w:t>
      </w:r>
      <w:r w:rsidR="005F0398">
        <w:t>, zdarzenie lub komentarz..</w:t>
      </w:r>
    </w:p>
    <w:p w14:paraId="109B0FE5" w14:textId="53982904" w:rsidR="007B1862" w:rsidRDefault="006F083E" w:rsidP="006F083E">
      <w:pPr>
        <w:ind w:firstLine="708"/>
      </w:pPr>
      <w:r>
        <w:t>Ciężko powiedzieć, czemu ma służyć funkcja dopisywania zdarzania. Kiedy zostanie kliknięt</w:t>
      </w:r>
      <w:r w:rsidR="00C6754A">
        <w:t>y przycisk aktywujący ją</w:t>
      </w:r>
      <w:r>
        <w:t>, pojawia się okno modalne, w którym wybiera się jego godzinę i wpisuje tekst w pole formularza opatrzone nagłówkiem „zdarz</w:t>
      </w:r>
      <w:r w:rsidR="00C6754A">
        <w:t>e</w:t>
      </w:r>
      <w:r>
        <w:t>nie”. Po dopisaniu</w:t>
      </w:r>
      <w:r w:rsidR="005F0398">
        <w:t>,</w:t>
      </w:r>
      <w:r>
        <w:t xml:space="preserve"> </w:t>
      </w:r>
      <w:r w:rsidR="005F0398">
        <w:t xml:space="preserve">zostanie ono wyświetlone w jadłospisie bieżącego dnia, </w:t>
      </w:r>
      <w:r>
        <w:t>po podsumowaniu posiłków</w:t>
      </w:r>
      <w:r w:rsidR="005F0398">
        <w:t xml:space="preserve">. Raz dodanego zdarzenia </w:t>
      </w:r>
      <w:r w:rsidR="005479D3">
        <w:t>nie można usunąć ani edytować.</w:t>
      </w:r>
    </w:p>
    <w:p w14:paraId="06DA8DE8" w14:textId="7E3A21DF" w:rsidR="005F0398" w:rsidRDefault="005F0398" w:rsidP="007B1862">
      <w:pPr>
        <w:ind w:firstLine="0"/>
      </w:pPr>
      <w:r>
        <w:tab/>
        <w:t>Dopisanie komentarza polega na wpisaniu przez użytkownika</w:t>
      </w:r>
      <w:r w:rsidR="005479D3">
        <w:t xml:space="preserve"> dowolnego tekstu, który wyświetlany będzie między jadłospisem a przyciskami. Z tego, co zaobserwowano, można dodać dowolną liczbę komentarzy, które pojawią się jeden pod drugim w kolejności od najnowszego do najstarszego.</w:t>
      </w:r>
      <w:r w:rsidR="006C616A">
        <w:t xml:space="preserve"> Testowano funkcję wprowadzając coraz dłuższe </w:t>
      </w:r>
      <w:r w:rsidR="0006627D">
        <w:t>fragmenty tekstu, korzystając z generowania klasycznego wypełniacza – Lorem Ipsum. Nie odkryto długości krytycznej, przy której aplikacja nie zaakceptowałaby komentarza jako zbyt długiego – przyjęte zostało nawet sto akapitów.</w:t>
      </w:r>
      <w:r w:rsidR="006F083E">
        <w:t xml:space="preserve"> Podobnie jest z tekstem zdarzenia.</w:t>
      </w:r>
      <w:r w:rsidR="0006627D">
        <w:t xml:space="preserve"> Wydaje się to być nieprzemyślane, gdyż wyś</w:t>
      </w:r>
      <w:r w:rsidR="00C6754A">
        <w:t>wietlanie tak obszernych</w:t>
      </w:r>
      <w:r w:rsidR="0006627D">
        <w:t xml:space="preserve"> tekstów w dość wąskiej lewej kolumnie znacznie zmniejsza czytelność strony przez przesunięcie proporcjonalnie środkowej jej części. </w:t>
      </w:r>
      <w:r w:rsidR="006F083E">
        <w:t>Zwłaszcza, że tak samo</w:t>
      </w:r>
      <w:r w:rsidR="0006627D">
        <w:t xml:space="preserve"> jak ze zdarzeniami, raz dodanego komentarza nie można usunąć ani edytować.</w:t>
      </w:r>
    </w:p>
    <w:p w14:paraId="5B4F77F7" w14:textId="6D3DB28C" w:rsidR="0006627D" w:rsidRDefault="0006627D" w:rsidP="007B1862">
      <w:pPr>
        <w:ind w:firstLine="0"/>
      </w:pPr>
      <w:r>
        <w:tab/>
        <w:t>Dodawanie posiłków odbywa się poprzez pojawiające się okno modalne, w którym wybiera się nazwę posiłku z listy rozwijanej i ustawieniu godziny jego spożycia.</w:t>
      </w:r>
      <w:r w:rsidR="00CE21DA">
        <w:t xml:space="preserve"> Uwzględniono domyślnie śniadanie, drugie śniadanie, obiad, podwieczorek, kolację, podjadanie i suplementację. Nie ma możliwości dopisania własnej nazwy posiłku.</w:t>
      </w:r>
    </w:p>
    <w:p w14:paraId="0E04A4E6" w14:textId="77777777" w:rsidR="00102F19" w:rsidRDefault="00102F19" w:rsidP="007B1862">
      <w:pPr>
        <w:ind w:firstLine="0"/>
      </w:pPr>
    </w:p>
    <w:p w14:paraId="739FCCE3" w14:textId="77777777" w:rsidR="005F0398" w:rsidRDefault="005F0398" w:rsidP="005F0398">
      <w:pPr>
        <w:ind w:firstLine="0"/>
        <w:jc w:val="left"/>
      </w:pPr>
      <w:r>
        <w:rPr>
          <w:noProof/>
          <w:lang w:eastAsia="pl-PL"/>
        </w:rPr>
        <w:drawing>
          <wp:inline distT="0" distB="0" distL="0" distR="0" wp14:anchorId="6BC95329" wp14:editId="25882F1A">
            <wp:extent cx="5518800" cy="1674000"/>
            <wp:effectExtent l="190500" t="190500" r="196215" b="19304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rDietmanBladGodziny1.png"/>
                    <pic:cNvPicPr/>
                  </pic:nvPicPr>
                  <pic:blipFill>
                    <a:blip r:embed="rId26">
                      <a:extLst>
                        <a:ext uri="{28A0092B-C50C-407E-A947-70E740481C1C}">
                          <a14:useLocalDpi xmlns:a14="http://schemas.microsoft.com/office/drawing/2010/main" val="0"/>
                        </a:ext>
                      </a:extLst>
                    </a:blip>
                    <a:stretch>
                      <a:fillRect/>
                    </a:stretch>
                  </pic:blipFill>
                  <pic:spPr>
                    <a:xfrm>
                      <a:off x="0" y="0"/>
                      <a:ext cx="5518800" cy="1674000"/>
                    </a:xfrm>
                    <a:prstGeom prst="rect">
                      <a:avLst/>
                    </a:prstGeom>
                    <a:ln>
                      <a:noFill/>
                    </a:ln>
                    <a:effectLst>
                      <a:outerShdw blurRad="190500" algn="tl" rotWithShape="0">
                        <a:srgbClr val="000000">
                          <a:alpha val="70000"/>
                        </a:srgbClr>
                      </a:outerShdw>
                    </a:effectLst>
                  </pic:spPr>
                </pic:pic>
              </a:graphicData>
            </a:graphic>
          </wp:inline>
        </w:drawing>
      </w:r>
    </w:p>
    <w:p w14:paraId="6336CEEA" w14:textId="77777777" w:rsidR="00102F19" w:rsidRDefault="00102F19" w:rsidP="005F0398">
      <w:pPr>
        <w:jc w:val="center"/>
      </w:pPr>
    </w:p>
    <w:p w14:paraId="54841FEB" w14:textId="39165E3B" w:rsidR="005F0398" w:rsidRDefault="005F0398" w:rsidP="005F0398">
      <w:pPr>
        <w:jc w:val="center"/>
      </w:pPr>
      <w:r>
        <w:t>Rys. 2.</w:t>
      </w:r>
      <w:r w:rsidR="0006627D">
        <w:t>15. Okno modalne służące do dopisywania posiłku [].</w:t>
      </w:r>
    </w:p>
    <w:p w14:paraId="212B2E47" w14:textId="77777777" w:rsidR="007B1862" w:rsidRDefault="007B1862" w:rsidP="009D42BA"/>
    <w:p w14:paraId="20133CE6" w14:textId="282122FA" w:rsidR="007B1862" w:rsidRDefault="007B1862" w:rsidP="009D42BA">
      <w:r>
        <w:t xml:space="preserve">Wprowadzone </w:t>
      </w:r>
      <w:r w:rsidR="00102F19">
        <w:t xml:space="preserve">wcześniej </w:t>
      </w:r>
      <w:r>
        <w:t>godziny</w:t>
      </w:r>
      <w:r w:rsidR="00102F19">
        <w:t xml:space="preserve"> pobudki i zaśnięcia</w:t>
      </w:r>
      <w:r>
        <w:t xml:space="preserve"> są brane pod uwagę jako ramy czasowe, w których należy planować posiłki. Przy czym aplikacja nie radzi sobie, jeśli użytkownik zadeklaruje pójście spać po północy, czyli w trakcie trwania kolejnego dnia. </w:t>
      </w:r>
    </w:p>
    <w:p w14:paraId="23FD9FF4" w14:textId="538743BB" w:rsidR="007B1862" w:rsidRDefault="00102F19" w:rsidP="007B1862">
      <w:r>
        <w:t xml:space="preserve">Jak widać na rysunku 2.15. ustalono, że </w:t>
      </w:r>
      <w:r w:rsidR="00EE776E">
        <w:t>użytkownik wstał o</w:t>
      </w:r>
      <w:r w:rsidR="00A52A3B">
        <w:t xml:space="preserve"> 9: 00, planuje</w:t>
      </w:r>
      <w:r w:rsidR="00EE776E">
        <w:t xml:space="preserve"> położyć</w:t>
      </w:r>
      <w:r w:rsidR="00A52A3B">
        <w:t xml:space="preserve"> się</w:t>
      </w:r>
      <w:r w:rsidR="00EE776E">
        <w:t xml:space="preserve"> po północy</w:t>
      </w:r>
      <w:r w:rsidR="00A52A3B">
        <w:t> </w:t>
      </w:r>
      <w:r w:rsidR="00EE776E">
        <w:t>(nieaktywna lewa część ekranu) i próbuje wprowadzić śn</w:t>
      </w:r>
      <w:r w:rsidR="00A52A3B">
        <w:t>iadanie spożyte o godzinie 9:30 </w:t>
      </w:r>
      <w:r w:rsidR="00EE776E">
        <w:t>(okno modalne w prawej części ekranu). Rysunek 2.16. przedstawia efekt tego działania.</w:t>
      </w:r>
    </w:p>
    <w:p w14:paraId="2D188661" w14:textId="77777777" w:rsidR="007B1862" w:rsidRDefault="007B1862" w:rsidP="007B1862"/>
    <w:p w14:paraId="1F4065E1" w14:textId="72CB65E8" w:rsidR="007B1862" w:rsidRDefault="00EE776E" w:rsidP="007B1862">
      <w:pPr>
        <w:ind w:firstLine="0"/>
        <w:jc w:val="left"/>
      </w:pPr>
      <w:r>
        <w:rPr>
          <w:noProof/>
          <w:lang w:eastAsia="pl-PL"/>
        </w:rPr>
        <w:drawing>
          <wp:inline distT="0" distB="0" distL="0" distR="0" wp14:anchorId="001170D8" wp14:editId="5C4210CE">
            <wp:extent cx="5536800" cy="1908000"/>
            <wp:effectExtent l="190500" t="190500" r="197485" b="18796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rDietmanBladGodziny2.png"/>
                    <pic:cNvPicPr/>
                  </pic:nvPicPr>
                  <pic:blipFill>
                    <a:blip r:embed="rId27">
                      <a:extLst>
                        <a:ext uri="{28A0092B-C50C-407E-A947-70E740481C1C}">
                          <a14:useLocalDpi xmlns:a14="http://schemas.microsoft.com/office/drawing/2010/main" val="0"/>
                        </a:ext>
                      </a:extLst>
                    </a:blip>
                    <a:stretch>
                      <a:fillRect/>
                    </a:stretch>
                  </pic:blipFill>
                  <pic:spPr>
                    <a:xfrm>
                      <a:off x="0" y="0"/>
                      <a:ext cx="5536800" cy="1908000"/>
                    </a:xfrm>
                    <a:prstGeom prst="rect">
                      <a:avLst/>
                    </a:prstGeom>
                    <a:ln>
                      <a:noFill/>
                    </a:ln>
                    <a:effectLst>
                      <a:outerShdw blurRad="190500" algn="tl" rotWithShape="0">
                        <a:srgbClr val="000000">
                          <a:alpha val="70000"/>
                        </a:srgbClr>
                      </a:outerShdw>
                    </a:effectLst>
                  </pic:spPr>
                </pic:pic>
              </a:graphicData>
            </a:graphic>
          </wp:inline>
        </w:drawing>
      </w:r>
    </w:p>
    <w:p w14:paraId="6D8B9D94" w14:textId="77777777" w:rsidR="00EE776E" w:rsidRDefault="00EE776E" w:rsidP="007B1862">
      <w:pPr>
        <w:jc w:val="center"/>
      </w:pPr>
    </w:p>
    <w:p w14:paraId="1A214570" w14:textId="6EF3710B" w:rsidR="00C27657" w:rsidRDefault="007B1862" w:rsidP="007B1862">
      <w:pPr>
        <w:jc w:val="center"/>
      </w:pPr>
      <w:r>
        <w:t>Rys. 2.</w:t>
      </w:r>
      <w:r w:rsidR="00EE776E">
        <w:t>16. Komunikat błędu wywołany próbą wprowadzenia posiłku [].</w:t>
      </w:r>
    </w:p>
    <w:p w14:paraId="0C44A8A3" w14:textId="77777777" w:rsidR="004D0FDC" w:rsidRDefault="004D0FDC" w:rsidP="007B1862">
      <w:pPr>
        <w:jc w:val="center"/>
      </w:pPr>
    </w:p>
    <w:p w14:paraId="41062F96" w14:textId="2C0EB057" w:rsidR="004D0FDC" w:rsidRDefault="004D0FDC" w:rsidP="004D0FDC">
      <w:r>
        <w:t>Jeśli ustalona godzina zaśnięcia przypada na kolejny dzień, żadna planowana godzina posiłku nie jest akceptowana, jakby aplikacja uznawała, że godzina końcowa jest mniejsza od początkowej w związku z czym nie istnieje zbiór godzin pomiędzy nimi.</w:t>
      </w:r>
    </w:p>
    <w:p w14:paraId="4A8FC954" w14:textId="5D37A3C5" w:rsidR="004D0FDC" w:rsidRDefault="00A84EF8" w:rsidP="004D0FDC">
      <w:r>
        <w:t>Istnieje jeszcze jeden, chociaż znacznie</w:t>
      </w:r>
      <w:r w:rsidR="004D0FDC">
        <w:t xml:space="preserve"> mniejszy problem z implementacją dodawania posiłków: lista rozwijana nazw czasami się zacina i przestaje pojawiać, ale nie udało się jednoznacznie ustalić okoliczności tego błędu.</w:t>
      </w:r>
    </w:p>
    <w:p w14:paraId="541444F4" w14:textId="32388EB9" w:rsidR="00C87834" w:rsidRDefault="00C87834" w:rsidP="004D0FDC">
      <w:r>
        <w:t>Kiedy już uda się dodać posiłek, można go edytować lub usuwać. Przy dodawaniu kolejnego, aplikacja domyślnie ustawia godzinę na o trzy późniejszą od czasu poprzedniego, co jest zgodne z często przez dietetyków zalecą długością odstępu między posiłkami.</w:t>
      </w:r>
    </w:p>
    <w:p w14:paraId="3EC82C0B" w14:textId="0EB4D7CB" w:rsidR="00C87834" w:rsidRDefault="00C87834" w:rsidP="004D0FDC">
      <w:r>
        <w:t>Żeby dodać konkretny produkt do posiłku należy skorzystać z wyszukiwarki produktów znajdującej się na prawo od jadłospisu.</w:t>
      </w:r>
    </w:p>
    <w:p w14:paraId="4AC72E28" w14:textId="77777777" w:rsidR="00C87834" w:rsidRDefault="00C87834">
      <w:pPr>
        <w:spacing w:after="160" w:line="259" w:lineRule="auto"/>
        <w:ind w:firstLine="0"/>
        <w:jc w:val="left"/>
      </w:pPr>
      <w:r>
        <w:br w:type="page"/>
      </w:r>
    </w:p>
    <w:p w14:paraId="0D0EE005" w14:textId="4AEF021E" w:rsidR="00C87834" w:rsidRDefault="00C87834" w:rsidP="00C87834">
      <w:pPr>
        <w:ind w:firstLine="0"/>
      </w:pPr>
      <w:r>
        <w:rPr>
          <w:noProof/>
          <w:lang w:eastAsia="pl-PL"/>
        </w:rPr>
        <w:lastRenderedPageBreak/>
        <w:drawing>
          <wp:inline distT="0" distB="0" distL="0" distR="0" wp14:anchorId="4E310CF8" wp14:editId="1C1BBE3A">
            <wp:extent cx="5630400" cy="2869200"/>
            <wp:effectExtent l="190500" t="190500" r="199390" b="19812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rDietmanWyszukanieProduktu.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30400" cy="2869200"/>
                    </a:xfrm>
                    <a:prstGeom prst="rect">
                      <a:avLst/>
                    </a:prstGeom>
                    <a:ln>
                      <a:noFill/>
                    </a:ln>
                    <a:effectLst>
                      <a:outerShdw blurRad="190500" algn="tl" rotWithShape="0">
                        <a:srgbClr val="000000">
                          <a:alpha val="70000"/>
                        </a:srgbClr>
                      </a:outerShdw>
                    </a:effectLst>
                  </pic:spPr>
                </pic:pic>
              </a:graphicData>
            </a:graphic>
          </wp:inline>
        </w:drawing>
      </w:r>
    </w:p>
    <w:p w14:paraId="3541982A" w14:textId="77777777" w:rsidR="00EE776E" w:rsidRDefault="00EE776E" w:rsidP="007B1862">
      <w:pPr>
        <w:jc w:val="center"/>
      </w:pPr>
    </w:p>
    <w:p w14:paraId="79AD2AE0" w14:textId="256247EB" w:rsidR="00170AEB" w:rsidRDefault="00170AEB" w:rsidP="007B1862">
      <w:pPr>
        <w:jc w:val="center"/>
      </w:pPr>
      <w:r>
        <w:t>Rys. 2.17. Wyszukiwarka produktów: efekt wpisania hasła „cieci” [].</w:t>
      </w:r>
    </w:p>
    <w:p w14:paraId="4BA8CA36" w14:textId="77777777" w:rsidR="00170AEB" w:rsidRDefault="00170AEB" w:rsidP="007B1862">
      <w:pPr>
        <w:jc w:val="center"/>
      </w:pPr>
    </w:p>
    <w:p w14:paraId="13002145" w14:textId="77777777" w:rsidR="00797E7B" w:rsidRDefault="00797E7B" w:rsidP="00170AEB">
      <w:r>
        <w:t>Żeby znaleźć produkt nie trzeba wpisywać całej jego nazwy – wystarczy kilka liter. Rezultaty wyszukiwania aktualizują się dynamicznie po wpisaniu kolejnych znaków. W prawym górnym rogu znajduje się filtr wyszukiwania. Można zadecydować, że chce się korzystać ze całej bazy produktów, tylko z artykułów, które użytkownik dodał do listy ulubionych lub wyłącznie z produktów, które są przez twórców aplikacji oznaczone, jako posiadające pełne informacje o wartościach odżywczych.</w:t>
      </w:r>
    </w:p>
    <w:p w14:paraId="466DD518" w14:textId="3A92A9F6" w:rsidR="00170AEB" w:rsidRDefault="00797E7B" w:rsidP="00170AEB">
      <w:r>
        <w:t>W skrajnej prawej kolumnie wyników wyszukiwania znajdują się dwa przyciski: jeden służący do wyświetlania okna modalnego z</w:t>
      </w:r>
      <w:r w:rsidR="00A84EF8">
        <w:t>e szczegółowymi</w:t>
      </w:r>
      <w:r>
        <w:t xml:space="preserve"> informacjami o produkcie, drugi do dodawania produktów do jadłospisu. </w:t>
      </w:r>
    </w:p>
    <w:p w14:paraId="55A370C2" w14:textId="5005392F" w:rsidR="00DF25C6" w:rsidRDefault="00DF25C6" w:rsidP="00170AEB">
      <w:r>
        <w:t>Dopisywanie produktów do spożytych odbywa się za pomocą ok</w:t>
      </w:r>
      <w:r w:rsidR="0017471F">
        <w:t>na modalnego, w którym wybiera się</w:t>
      </w:r>
      <w:r>
        <w:t xml:space="preserve">, do którego posiłku, z już dopisanych do jadłospisu, </w:t>
      </w:r>
      <w:r w:rsidR="0017471F">
        <w:t>chce się</w:t>
      </w:r>
      <w:r>
        <w:t xml:space="preserve"> ten produkt przypisać oraz wprowadzeniu </w:t>
      </w:r>
      <w:r w:rsidR="0017471F">
        <w:t xml:space="preserve">jego </w:t>
      </w:r>
      <w:r>
        <w:t>wagi</w:t>
      </w:r>
      <w:r w:rsidR="0017471F">
        <w:t>. Można skorzystać z porcji przygotowanych przez twórców lub wpisać gramaturę ręcznie.</w:t>
      </w:r>
      <w:r w:rsidR="00A84EF8">
        <w:t xml:space="preserve"> Jeśli jeszcze nie dodano żadnego posiłku wyskakuje adekwatny komunikat błędu.</w:t>
      </w:r>
      <w:r w:rsidR="0017471F">
        <w:t xml:space="preserve"> Dostępny jest też przycisk wyboru, za pomocą którego dodaje się dany artykuł do listy ulubionych. Przycisk jest domyślnie zaznaczony.</w:t>
      </w:r>
    </w:p>
    <w:p w14:paraId="4BBE34DA" w14:textId="5AFE66EF" w:rsidR="00114C35" w:rsidRDefault="00114C35">
      <w:pPr>
        <w:spacing w:after="160" w:line="259" w:lineRule="auto"/>
        <w:ind w:firstLine="0"/>
        <w:jc w:val="left"/>
      </w:pPr>
      <w:r>
        <w:br w:type="page"/>
      </w:r>
    </w:p>
    <w:p w14:paraId="6CBFD38F" w14:textId="01468B2D" w:rsidR="00114C35" w:rsidRDefault="00114C35" w:rsidP="007078FF">
      <w:pPr>
        <w:ind w:firstLine="0"/>
        <w:jc w:val="center"/>
      </w:pPr>
      <w:r>
        <w:rPr>
          <w:noProof/>
          <w:lang w:eastAsia="pl-PL"/>
        </w:rPr>
        <w:lastRenderedPageBreak/>
        <w:drawing>
          <wp:inline distT="0" distB="0" distL="0" distR="0" wp14:anchorId="0A55FF96" wp14:editId="5943418B">
            <wp:extent cx="4705200" cy="2811600"/>
            <wp:effectExtent l="190500" t="190500" r="191135" b="198755"/>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rDietmanDodawanieProduktu.png"/>
                    <pic:cNvPicPr/>
                  </pic:nvPicPr>
                  <pic:blipFill>
                    <a:blip r:embed="rId29">
                      <a:extLst>
                        <a:ext uri="{28A0092B-C50C-407E-A947-70E740481C1C}">
                          <a14:useLocalDpi xmlns:a14="http://schemas.microsoft.com/office/drawing/2010/main" val="0"/>
                        </a:ext>
                      </a:extLst>
                    </a:blip>
                    <a:stretch>
                      <a:fillRect/>
                    </a:stretch>
                  </pic:blipFill>
                  <pic:spPr>
                    <a:xfrm>
                      <a:off x="0" y="0"/>
                      <a:ext cx="4705200" cy="2811600"/>
                    </a:xfrm>
                    <a:prstGeom prst="rect">
                      <a:avLst/>
                    </a:prstGeom>
                    <a:ln>
                      <a:noFill/>
                    </a:ln>
                    <a:effectLst>
                      <a:outerShdw blurRad="190500" algn="tl" rotWithShape="0">
                        <a:srgbClr val="000000">
                          <a:alpha val="70000"/>
                        </a:srgbClr>
                      </a:outerShdw>
                    </a:effectLst>
                  </pic:spPr>
                </pic:pic>
              </a:graphicData>
            </a:graphic>
          </wp:inline>
        </w:drawing>
      </w:r>
    </w:p>
    <w:p w14:paraId="59FF6B32" w14:textId="77777777" w:rsidR="00797E7B" w:rsidRDefault="00797E7B" w:rsidP="00170AEB"/>
    <w:p w14:paraId="564A881C" w14:textId="04547A75" w:rsidR="00114C35" w:rsidRDefault="00114C35" w:rsidP="00114C35">
      <w:pPr>
        <w:jc w:val="center"/>
      </w:pPr>
      <w:r>
        <w:t>Rys. 2.18. Dodawanie produktu do jadłospisu [].</w:t>
      </w:r>
    </w:p>
    <w:p w14:paraId="278F23B3" w14:textId="77777777" w:rsidR="00A84EF8" w:rsidRDefault="00A84EF8" w:rsidP="00114C35">
      <w:pPr>
        <w:jc w:val="center"/>
      </w:pPr>
    </w:p>
    <w:p w14:paraId="395961FE" w14:textId="09D26860" w:rsidR="00A84EF8" w:rsidRDefault="007078FF" w:rsidP="007078FF">
      <w:r>
        <w:t xml:space="preserve">Dodane produktu są wyświetlane w sekcji jadłospisowej jeden po drugim wraz z wagą. </w:t>
      </w:r>
    </w:p>
    <w:p w14:paraId="1FDC4C08" w14:textId="77777777" w:rsidR="00D938AF" w:rsidRDefault="00D938AF" w:rsidP="00D938AF">
      <w:pPr>
        <w:jc w:val="center"/>
      </w:pPr>
    </w:p>
    <w:p w14:paraId="2779AB31" w14:textId="51659A03" w:rsidR="007078FF" w:rsidRDefault="00D938AF" w:rsidP="00084B06">
      <w:pPr>
        <w:jc w:val="center"/>
      </w:pPr>
      <w:r>
        <w:rPr>
          <w:noProof/>
          <w:lang w:eastAsia="pl-PL"/>
        </w:rPr>
        <w:drawing>
          <wp:inline distT="0" distB="0" distL="0" distR="0" wp14:anchorId="41D2418D" wp14:editId="406891CB">
            <wp:extent cx="2869200" cy="3445200"/>
            <wp:effectExtent l="190500" t="190500" r="198120" b="19367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rDietmanJadłospis.png"/>
                    <pic:cNvPicPr/>
                  </pic:nvPicPr>
                  <pic:blipFill>
                    <a:blip r:embed="rId30">
                      <a:extLst>
                        <a:ext uri="{28A0092B-C50C-407E-A947-70E740481C1C}">
                          <a14:useLocalDpi xmlns:a14="http://schemas.microsoft.com/office/drawing/2010/main" val="0"/>
                        </a:ext>
                      </a:extLst>
                    </a:blip>
                    <a:stretch>
                      <a:fillRect/>
                    </a:stretch>
                  </pic:blipFill>
                  <pic:spPr>
                    <a:xfrm>
                      <a:off x="0" y="0"/>
                      <a:ext cx="2869200" cy="3445200"/>
                    </a:xfrm>
                    <a:prstGeom prst="rect">
                      <a:avLst/>
                    </a:prstGeom>
                    <a:ln>
                      <a:noFill/>
                    </a:ln>
                    <a:effectLst>
                      <a:outerShdw blurRad="190500" algn="tl" rotWithShape="0">
                        <a:srgbClr val="000000">
                          <a:alpha val="70000"/>
                        </a:srgbClr>
                      </a:outerShdw>
                    </a:effectLst>
                  </pic:spPr>
                </pic:pic>
              </a:graphicData>
            </a:graphic>
          </wp:inline>
        </w:drawing>
      </w:r>
    </w:p>
    <w:p w14:paraId="774F832F" w14:textId="77777777" w:rsidR="00084B06" w:rsidRDefault="00084B06" w:rsidP="007078FF">
      <w:pPr>
        <w:ind w:firstLine="0"/>
        <w:jc w:val="center"/>
      </w:pPr>
    </w:p>
    <w:p w14:paraId="5393A2C6" w14:textId="56D6DAB4" w:rsidR="007078FF" w:rsidRDefault="00D938AF" w:rsidP="00084B06">
      <w:pPr>
        <w:ind w:firstLine="0"/>
        <w:jc w:val="center"/>
      </w:pPr>
      <w:r>
        <w:t>Rys. 2.19. Przykładowy fragment jadłospisu [].</w:t>
      </w:r>
    </w:p>
    <w:p w14:paraId="61D85820" w14:textId="77777777" w:rsidR="007078FF" w:rsidRPr="009E509F" w:rsidRDefault="007078FF" w:rsidP="007078FF"/>
    <w:p w14:paraId="24485853" w14:textId="77777777" w:rsidR="00084B06" w:rsidRDefault="00084B06" w:rsidP="00084B06">
      <w:r>
        <w:t>Dodane artykuły</w:t>
      </w:r>
      <w:r w:rsidR="00D938AF">
        <w:t xml:space="preserve"> usuwać lub edytować</w:t>
      </w:r>
      <w:r>
        <w:t xml:space="preserve"> ich</w:t>
      </w:r>
      <w:r w:rsidR="00D938AF">
        <w:t xml:space="preserve"> wagę. Pod nazwą posiłku podana jest również jego całkowita kaloryczność oraz zawartość węglowodanów w nim. Nie wiadomo dlaczego akurat</w:t>
      </w:r>
      <w:r>
        <w:t xml:space="preserve"> właśnie</w:t>
      </w:r>
      <w:r w:rsidR="00D938AF">
        <w:t xml:space="preserve"> tego makroskładnika.</w:t>
      </w:r>
      <w:r>
        <w:t xml:space="preserve"> Skomponowane w ten sposób posiłki można zapisać jako nazwany szablon, który można ładować za pomocą formularza wyświetlanego na początku nowego dnia.</w:t>
      </w:r>
    </w:p>
    <w:p w14:paraId="7E42C333" w14:textId="77777777" w:rsidR="00D9253B" w:rsidRDefault="00D9253B" w:rsidP="00084B06">
      <w:r>
        <w:t>Informacje o wartościach odżywczych wyświetlane są w dwóch sekcjach. Pierwsza, znajdująca się w środkowej części strony, skoncentrowana jest na zawartości poszczególnych typów artykułów spożywczych w diecie i bazuje na piramidzie żywienia, ale w nieaktualnej formie.</w:t>
      </w:r>
    </w:p>
    <w:p w14:paraId="5FECE766" w14:textId="77777777" w:rsidR="00D9253B" w:rsidRDefault="00D9253B" w:rsidP="00D9253B">
      <w:pPr>
        <w:ind w:firstLine="0"/>
      </w:pPr>
    </w:p>
    <w:p w14:paraId="3F6F1706" w14:textId="4173C9C1" w:rsidR="00D938AF" w:rsidRDefault="00D9253B" w:rsidP="00D9253B">
      <w:pPr>
        <w:ind w:firstLine="0"/>
        <w:jc w:val="center"/>
      </w:pPr>
      <w:r>
        <w:rPr>
          <w:noProof/>
          <w:lang w:eastAsia="pl-PL"/>
        </w:rPr>
        <w:drawing>
          <wp:inline distT="0" distB="0" distL="0" distR="0" wp14:anchorId="05ED4B34" wp14:editId="0BE47D39">
            <wp:extent cx="2862078" cy="3224791"/>
            <wp:effectExtent l="190500" t="190500" r="186055" b="18542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rDietmanPiramid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2078" cy="3224791"/>
                    </a:xfrm>
                    <a:prstGeom prst="rect">
                      <a:avLst/>
                    </a:prstGeom>
                    <a:ln>
                      <a:noFill/>
                    </a:ln>
                    <a:effectLst>
                      <a:outerShdw blurRad="190500" algn="tl" rotWithShape="0">
                        <a:srgbClr val="000000">
                          <a:alpha val="70000"/>
                        </a:srgbClr>
                      </a:outerShdw>
                    </a:effectLst>
                  </pic:spPr>
                </pic:pic>
              </a:graphicData>
            </a:graphic>
          </wp:inline>
        </w:drawing>
      </w:r>
    </w:p>
    <w:p w14:paraId="4636890B" w14:textId="77777777" w:rsidR="00FC6C30" w:rsidRDefault="00FC6C30" w:rsidP="00FC6C30">
      <w:pPr>
        <w:jc w:val="center"/>
      </w:pPr>
    </w:p>
    <w:p w14:paraId="666CC224" w14:textId="309ADEEB" w:rsidR="00084B06" w:rsidRDefault="00FC6C30" w:rsidP="00FC6C30">
      <w:pPr>
        <w:jc w:val="center"/>
      </w:pPr>
      <w:r>
        <w:t>Rys. 2.20. Informacje o realizacji zalecanego spożycia artykułów z piramidy żywienia [].</w:t>
      </w:r>
    </w:p>
    <w:p w14:paraId="4066993D" w14:textId="77777777" w:rsidR="00FC6C30" w:rsidRDefault="00FC6C30" w:rsidP="00FC6C30">
      <w:pPr>
        <w:jc w:val="center"/>
      </w:pPr>
    </w:p>
    <w:p w14:paraId="3B119805" w14:textId="0E03B336" w:rsidR="00FC6C30" w:rsidRDefault="00FC6C30" w:rsidP="00FC6C30">
      <w:r>
        <w:t>Jeśli porów</w:t>
      </w:r>
      <w:r w:rsidR="001A26B4">
        <w:t>na się</w:t>
      </w:r>
      <w:r>
        <w:t xml:space="preserve"> piramidę z rysunku 2.20. z tą z rysunku 2.</w:t>
      </w:r>
      <w:r w:rsidR="005209EF">
        <w:t xml:space="preserve">3. </w:t>
      </w:r>
      <w:r w:rsidR="001A26B4">
        <w:t>można</w:t>
      </w:r>
      <w:r w:rsidR="005209EF">
        <w:t xml:space="preserve"> zaobserwować sporo różnic. O ile nieuwzględnianie aktywności fizycznej jest zrozumiałe w aplikacji skoncentrowanej wyłąc</w:t>
      </w:r>
      <w:r w:rsidR="001A26B4">
        <w:t>znie na jedzeniu</w:t>
      </w:r>
      <w:r w:rsidR="005209EF">
        <w:t>, o tyle pominięcie doprecyzowania odnośnie produktów zbożowych oraz tłuszczów już  nie</w:t>
      </w:r>
      <w:r w:rsidR="001A26B4">
        <w:t>koniecznie</w:t>
      </w:r>
      <w:r w:rsidR="005209EF">
        <w:t xml:space="preserve">. Ponadto aktualna piramida żywienia stawia na jednym poziomie mięso i rośliny strączkowe jako równoważne źródła białka, a </w:t>
      </w:r>
      <w:r w:rsidR="005209EF">
        <w:lastRenderedPageBreak/>
        <w:t>twórcy aplikacji uznają 100 g mięsa dziennie  (czyli więcej niż 0,5 kg na tydzień) za spożycie zalecane, co stoi trochę w sprzeczn</w:t>
      </w:r>
      <w:r w:rsidR="001A26B4">
        <w:t>ości z aktualnym orzeczeniem ADA</w:t>
      </w:r>
      <w:r w:rsidR="005209EF">
        <w:t xml:space="preserve">, mówiącym że </w:t>
      </w:r>
      <w:r w:rsidR="001A26B4">
        <w:t>prawidłowo zbilansowane diety wegetariańskie, w tym ściśle wegańska są zdrowe i pokrywają zapotrzebowanie żywieniowe na każdym etapie życia []. Osoby na dietach bezmięsnych mogą się poczuć więc zrażone do korzystania z DrDietman.</w:t>
      </w:r>
    </w:p>
    <w:p w14:paraId="3EFEC774" w14:textId="4C1589D7" w:rsidR="001A26B4" w:rsidRDefault="001A26B4" w:rsidP="00FC6C30">
      <w:r>
        <w:t xml:space="preserve">Druga sekcja informacyjna jest mniej kontrowersyjna i skupia się </w:t>
      </w:r>
      <w:r w:rsidR="006E065E">
        <w:t xml:space="preserve">bardziej </w:t>
      </w:r>
      <w:r>
        <w:t xml:space="preserve">na danych liczbowych. </w:t>
      </w:r>
    </w:p>
    <w:p w14:paraId="1ABD9947" w14:textId="77777777" w:rsidR="001A26B4" w:rsidRDefault="001A26B4" w:rsidP="001A26B4">
      <w:pPr>
        <w:ind w:firstLine="0"/>
      </w:pPr>
    </w:p>
    <w:p w14:paraId="76AE060B" w14:textId="02E46693" w:rsidR="001A26B4" w:rsidRDefault="001A26B4" w:rsidP="001A26B4">
      <w:pPr>
        <w:ind w:firstLine="0"/>
      </w:pPr>
      <w:r>
        <w:rPr>
          <w:noProof/>
          <w:lang w:eastAsia="pl-PL"/>
        </w:rPr>
        <w:drawing>
          <wp:inline distT="0" distB="0" distL="0" distR="0" wp14:anchorId="0F3FBB52" wp14:editId="7F2BFA5D">
            <wp:extent cx="5410800" cy="2030400"/>
            <wp:effectExtent l="190500" t="190500" r="190500" b="19875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rDietmanSzczegolyRealizacj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10800" cy="2030400"/>
                    </a:xfrm>
                    <a:prstGeom prst="rect">
                      <a:avLst/>
                    </a:prstGeom>
                    <a:ln>
                      <a:noFill/>
                    </a:ln>
                    <a:effectLst>
                      <a:outerShdw blurRad="190500" algn="tl" rotWithShape="0">
                        <a:srgbClr val="000000">
                          <a:alpha val="70000"/>
                        </a:srgbClr>
                      </a:outerShdw>
                    </a:effectLst>
                  </pic:spPr>
                </pic:pic>
              </a:graphicData>
            </a:graphic>
          </wp:inline>
        </w:drawing>
      </w:r>
    </w:p>
    <w:p w14:paraId="0D2AB841" w14:textId="77777777" w:rsidR="001A26B4" w:rsidRDefault="001A26B4" w:rsidP="001D7206">
      <w:pPr>
        <w:ind w:firstLine="0"/>
        <w:jc w:val="center"/>
      </w:pPr>
    </w:p>
    <w:p w14:paraId="683CFA5E" w14:textId="0A511697" w:rsidR="001D7206" w:rsidRDefault="001D7206" w:rsidP="001D7206">
      <w:pPr>
        <w:ind w:firstLine="0"/>
        <w:jc w:val="center"/>
      </w:pPr>
      <w:r>
        <w:t xml:space="preserve">Rys. 2.21. Pokrycie zapotrzebowania na składniki odżywcze – </w:t>
      </w:r>
      <w:r w:rsidR="002F5E16">
        <w:t xml:space="preserve">fragment </w:t>
      </w:r>
      <w:r>
        <w:t>wykres</w:t>
      </w:r>
      <w:r w:rsidR="002F5E16">
        <w:t>u</w:t>
      </w:r>
      <w:r>
        <w:t> [].</w:t>
      </w:r>
    </w:p>
    <w:p w14:paraId="39DE6E20" w14:textId="77777777" w:rsidR="00FC6C30" w:rsidRDefault="00FC6C30" w:rsidP="00FC6C30">
      <w:pPr>
        <w:jc w:val="center"/>
      </w:pPr>
    </w:p>
    <w:p w14:paraId="7C3C257C" w14:textId="048262FF" w:rsidR="006E065E" w:rsidRDefault="006E065E" w:rsidP="006E065E">
      <w:r>
        <w:t>Po lewej stronie można znaleźć się przyjrzeć swojemu pokryciu zapotrzebowania w uproszczonej formie graficznej. Wszystkie mikro- i makroskładniki, które aplikacja uwzględnia, zostały wylistowane i na skumulowanym wykresie słupkowym zaznaczono procent realizacji ich zaplanowanego spożycia.</w:t>
      </w:r>
    </w:p>
    <w:p w14:paraId="32B929B9" w14:textId="339083A8" w:rsidR="002F5E16" w:rsidRDefault="006E065E" w:rsidP="006E065E">
      <w:r>
        <w:t xml:space="preserve">Po prawej stronie te same dane zostały przedstawione w bardziej szczegółowej formie tabelarycznej, które przedstawia element, podaje spożycie </w:t>
      </w:r>
      <w:r w:rsidR="008507C4">
        <w:t>zalecane, dopuszczalne i rzeczywiste w wybranej jednostce miary oraz przelicza jaki procent zapotrzebowania zostanie pokryty przez ułożony jadłospis.</w:t>
      </w:r>
      <w:r w:rsidR="009337E1">
        <w:t xml:space="preserve"> Przy wybranych składnikach znajdują się również odnośniki do artykułów </w:t>
      </w:r>
      <w:r w:rsidR="002F5E16">
        <w:t>na ich</w:t>
      </w:r>
      <w:r w:rsidR="009337E1">
        <w:t xml:space="preserve"> temat na współpracującym z aplikacją portalu.</w:t>
      </w:r>
    </w:p>
    <w:p w14:paraId="4A17A596" w14:textId="77777777" w:rsidR="002F5E16" w:rsidRDefault="002F5E16">
      <w:pPr>
        <w:spacing w:after="160" w:line="259" w:lineRule="auto"/>
        <w:ind w:firstLine="0"/>
        <w:jc w:val="left"/>
      </w:pPr>
      <w:r>
        <w:br w:type="page"/>
      </w:r>
    </w:p>
    <w:p w14:paraId="420777EC" w14:textId="74A2BEB3" w:rsidR="006E065E" w:rsidRDefault="002F5E16" w:rsidP="002F5E16">
      <w:pPr>
        <w:ind w:firstLine="0"/>
      </w:pPr>
      <w:r>
        <w:rPr>
          <w:noProof/>
          <w:lang w:eastAsia="pl-PL"/>
        </w:rPr>
        <w:lastRenderedPageBreak/>
        <w:drawing>
          <wp:inline distT="0" distB="0" distL="0" distR="0" wp14:anchorId="227ACDD8" wp14:editId="43016642">
            <wp:extent cx="5410800" cy="2073600"/>
            <wp:effectExtent l="190500" t="190500" r="190500" b="193675"/>
            <wp:docPr id="46" name="Obraz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rDietmanSzczegolyRealizacji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10800" cy="2073600"/>
                    </a:xfrm>
                    <a:prstGeom prst="rect">
                      <a:avLst/>
                    </a:prstGeom>
                    <a:ln>
                      <a:noFill/>
                    </a:ln>
                    <a:effectLst>
                      <a:outerShdw blurRad="190500" algn="tl" rotWithShape="0">
                        <a:srgbClr val="000000">
                          <a:alpha val="70000"/>
                        </a:srgbClr>
                      </a:outerShdw>
                    </a:effectLst>
                  </pic:spPr>
                </pic:pic>
              </a:graphicData>
            </a:graphic>
          </wp:inline>
        </w:drawing>
      </w:r>
    </w:p>
    <w:p w14:paraId="2A770979" w14:textId="77777777" w:rsidR="006E065E" w:rsidRDefault="006E065E" w:rsidP="00FC6C30">
      <w:pPr>
        <w:jc w:val="center"/>
      </w:pPr>
    </w:p>
    <w:p w14:paraId="27BCCBE4" w14:textId="01660809" w:rsidR="002F5E16" w:rsidRDefault="002F5E16" w:rsidP="00FC6C30">
      <w:pPr>
        <w:jc w:val="center"/>
      </w:pPr>
      <w:r>
        <w:t>Rys. 2.22. </w:t>
      </w:r>
      <w:r>
        <w:t>Pokrycie zapotrzebowania na składniki odżywcze</w:t>
      </w:r>
      <w:r>
        <w:t xml:space="preserve"> – fragment tabeli [].</w:t>
      </w:r>
    </w:p>
    <w:p w14:paraId="0F2E61AE" w14:textId="77777777" w:rsidR="002F5E16" w:rsidRDefault="002F5E16" w:rsidP="00FC6C30">
      <w:pPr>
        <w:jc w:val="center"/>
      </w:pPr>
    </w:p>
    <w:p w14:paraId="26E7BC55" w14:textId="5BF1A754" w:rsidR="007B2C74" w:rsidRDefault="007B2C74" w:rsidP="007B2C74">
      <w:r>
        <w:t>Strona Dzisiejszy jadłospis, jak nazwa zobowiązuje, pokazuje jedynie dane z dnia bieżącego. Żeby przejrzeć dane archiwalne należy skorzystać z zakładki kalendarz, gdzie znajduje można wybrać konkretny dzień do podejrzenia. Wchodząc w ten sposób w przeszły jadłospis, można go modyfikować zupełnie jakby się obsługiwało aktualny. Z poziomu kalendarza można również wygenerować analizę zbiorczą dla ostatnich siedmiu dni.</w:t>
      </w:r>
    </w:p>
    <w:p w14:paraId="60F6C233" w14:textId="1E18B333" w:rsidR="00CE0D56" w:rsidRDefault="00CE0D56" w:rsidP="007B2C74">
      <w:r>
        <w:t>Zakła</w:t>
      </w:r>
      <w:r w:rsidR="00980197">
        <w:t>dka Ulubione produkty daje dostęp do listy artykułów dodanych jako ulubione oraz wyszukiwarki poprzez którą można dopisać do zbioru kolejne pozycje.</w:t>
      </w:r>
    </w:p>
    <w:p w14:paraId="3574CE31" w14:textId="77777777" w:rsidR="00980197" w:rsidRDefault="00980197" w:rsidP="007B2C74">
      <w:r>
        <w:t xml:space="preserve">W sekcji Dla klienta będzie można przeglądać doradców żywieniowych – lekarzy, dietetyków, trenerów personalnych – współdziałających z DrDietman i prosić ich o nawiązanie współpracy. </w:t>
      </w:r>
    </w:p>
    <w:p w14:paraId="577BB106" w14:textId="77777777" w:rsidR="00980197" w:rsidRDefault="00980197" w:rsidP="00980197">
      <w:pPr>
        <w:ind w:firstLine="0"/>
      </w:pPr>
    </w:p>
    <w:p w14:paraId="62EF7B5F" w14:textId="3EFF8656" w:rsidR="00980197" w:rsidRDefault="00980197" w:rsidP="00980197">
      <w:pPr>
        <w:ind w:firstLine="0"/>
        <w:jc w:val="center"/>
      </w:pPr>
      <w:r>
        <w:rPr>
          <w:noProof/>
          <w:lang w:eastAsia="pl-PL"/>
        </w:rPr>
        <w:drawing>
          <wp:inline distT="0" distB="0" distL="0" distR="0" wp14:anchorId="6BD15C51" wp14:editId="69D95F82">
            <wp:extent cx="3160800" cy="1427687"/>
            <wp:effectExtent l="190500" t="190500" r="192405" b="19177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rDietmanDlaKlienta.png"/>
                    <pic:cNvPicPr/>
                  </pic:nvPicPr>
                  <pic:blipFill>
                    <a:blip r:embed="rId34">
                      <a:extLst>
                        <a:ext uri="{28A0092B-C50C-407E-A947-70E740481C1C}">
                          <a14:useLocalDpi xmlns:a14="http://schemas.microsoft.com/office/drawing/2010/main" val="0"/>
                        </a:ext>
                      </a:extLst>
                    </a:blip>
                    <a:stretch>
                      <a:fillRect/>
                    </a:stretch>
                  </pic:blipFill>
                  <pic:spPr>
                    <a:xfrm>
                      <a:off x="0" y="0"/>
                      <a:ext cx="3160800" cy="1427687"/>
                    </a:xfrm>
                    <a:prstGeom prst="rect">
                      <a:avLst/>
                    </a:prstGeom>
                    <a:ln>
                      <a:noFill/>
                    </a:ln>
                    <a:effectLst>
                      <a:outerShdw blurRad="190500" algn="tl" rotWithShape="0">
                        <a:srgbClr val="000000">
                          <a:alpha val="70000"/>
                        </a:srgbClr>
                      </a:outerShdw>
                    </a:effectLst>
                  </pic:spPr>
                </pic:pic>
              </a:graphicData>
            </a:graphic>
          </wp:inline>
        </w:drawing>
      </w:r>
    </w:p>
    <w:p w14:paraId="464F77E9" w14:textId="77777777" w:rsidR="00A0680F" w:rsidRDefault="00A0680F" w:rsidP="00980197">
      <w:pPr>
        <w:jc w:val="center"/>
      </w:pPr>
    </w:p>
    <w:p w14:paraId="3F43254C" w14:textId="1285CB6C" w:rsidR="00980197" w:rsidRDefault="00980197" w:rsidP="00980197">
      <w:pPr>
        <w:jc w:val="center"/>
      </w:pPr>
      <w:r>
        <w:t>Rys. 2.23. Przykładowa pozycja z listy doradców żywieniowych [].</w:t>
      </w:r>
    </w:p>
    <w:p w14:paraId="0DFAA097" w14:textId="77777777" w:rsidR="00980197" w:rsidRDefault="00980197" w:rsidP="007B2C74"/>
    <w:p w14:paraId="349F6A51" w14:textId="25CF7A12" w:rsidR="00980197" w:rsidRDefault="00980197" w:rsidP="007B2C74">
      <w:r>
        <w:lastRenderedPageBreak/>
        <w:t xml:space="preserve">Napisano „będzie można”, bo chociaż po wejściu na stronę wyświetla się </w:t>
      </w:r>
      <w:r w:rsidR="0028039D">
        <w:t>lista specjalistów, to część nazwisk</w:t>
      </w:r>
      <w:r>
        <w:t xml:space="preserve"> jest oznaczon</w:t>
      </w:r>
      <w:r w:rsidR="0028039D">
        <w:t>a</w:t>
      </w:r>
      <w:r>
        <w:t xml:space="preserve"> jako „profil testowy”.</w:t>
      </w:r>
      <w:r w:rsidR="0028039D">
        <w:t xml:space="preserve"> Z rysunku 2.23. widać, że wyświetlane wprowadzone dane przykładowe, żeby sprawdzić poprawność działania aplikacji. O ile praktyka sama w sobie jest zrozumiała, to pozwolenie by rzeczywiści użytkownicy programu mogli podejrzeć jej efekt, jest niedopuszczalne i nieprofesjonalne nawet w jego wersji testowej. Biorąc pod uwagę, że informacja o trwającym rozwoju oprogramowania jest jawna dla odbiorców, nie dziwiłaby informacja, że ta funkcja jeszcze nie jest dostępna. Zamiast tego użytkownicy mogą poczuć się zdezorientowani zwłaszcza, że nie wszystkie wpisy tak wyglądają i nie wiadomo w tym momencie czy doradca wymieniony z imienia i nazwiska oraz zawodu, nieopatrzony w/w dopiskiem, jest prawdziwym, dostępnym do celów konsultacyjnych człowiekiem.</w:t>
      </w:r>
    </w:p>
    <w:p w14:paraId="71A8F643" w14:textId="02189A2F" w:rsidR="00980197" w:rsidRDefault="008B2736" w:rsidP="007B2C74">
      <w:r>
        <w:t>Podsumowując, aplikacja DrDietman jest nowym, atrakcyjnym produktem na rynku programów służących do bilansowania diety. Gdyby była już w tym momencie dopracowana, stanowiłaby poważną konkurencję dla tworzonego oprogramowania. Na chwilę obecną duże pozytywne wrażenie robi estetyka wykonania, ale jest ono psute przez brak profesjonalnego podejścia objawiającego się dopuszczeniem do użytku strony wykorzystującej dane testowe.</w:t>
      </w:r>
    </w:p>
    <w:p w14:paraId="2330BEFB" w14:textId="77777777" w:rsidR="007B2C74" w:rsidRPr="00084B06" w:rsidRDefault="007B2C74" w:rsidP="007B2C74"/>
    <w:p w14:paraId="7198E887" w14:textId="6E43689F" w:rsidR="00ED6A50" w:rsidRDefault="004E5EC6" w:rsidP="001F6DE2">
      <w:pPr>
        <w:pStyle w:val="Nagwek2"/>
      </w:pPr>
      <w:r>
        <w:t>2.2.</w:t>
      </w:r>
      <w:r w:rsidR="00891E37">
        <w:t>3</w:t>
      </w:r>
      <w:r>
        <w:t xml:space="preserve">. </w:t>
      </w:r>
      <w:r w:rsidR="001F6DE2">
        <w:t>Po Tre</w:t>
      </w:r>
      <w:r w:rsidR="00ED6A50">
        <w:t>ningu []</w:t>
      </w:r>
    </w:p>
    <w:p w14:paraId="7D5934AB" w14:textId="77777777" w:rsidR="009A19EB" w:rsidRDefault="009A19EB" w:rsidP="00ED6A50">
      <w:pPr>
        <w:ind w:firstLine="0"/>
      </w:pPr>
    </w:p>
    <w:p w14:paraId="4E0450AA" w14:textId="256B9E62" w:rsidR="001F6DE2" w:rsidRDefault="001F6DE2" w:rsidP="00ED6A50">
      <w:pPr>
        <w:ind w:firstLine="0"/>
      </w:pPr>
      <w:r>
        <w:tab/>
        <w:t>Serwis Po Treningu dostępny pod adresem https://potreningu.pl to rozbudowany portal</w:t>
      </w:r>
      <w:r w:rsidR="00447DD9">
        <w:t xml:space="preserve"> poświęcony zarówno odżywianiu oraz</w:t>
      </w:r>
      <w:r>
        <w:t xml:space="preserve"> kontrolowaniu swojej diety jak i</w:t>
      </w:r>
      <w:r w:rsidR="00756E5E">
        <w:t xml:space="preserve"> </w:t>
      </w:r>
      <w:r w:rsidR="007F5FA2">
        <w:t>śledzeniu</w:t>
      </w:r>
      <w:r>
        <w:t xml:space="preserve"> postępów w treningu siłowym.</w:t>
      </w:r>
    </w:p>
    <w:p w14:paraId="33F27A47" w14:textId="247FC582" w:rsidR="001F6DE2" w:rsidRDefault="001F6DE2" w:rsidP="001F6DE2">
      <w:r>
        <w:t>Żeby korzystać z pełni możliwości serwisu należy się zarejestrować, ale i bez rejestracji są dostępne kalkulatory: B</w:t>
      </w:r>
      <w:r w:rsidR="00756E5E">
        <w:t>MI, BMR (PPM i CPM), WHR, tkanki tłuszczowej, idealnej</w:t>
      </w:r>
      <w:r>
        <w:t xml:space="preserve"> waga, spożytych kalorii, spalania kalorii, wysiłku biegowego i wyciskania ciężarów przy czym wyliczonych danych nie da się zapisać w aplikacji na stałe.</w:t>
      </w:r>
    </w:p>
    <w:p w14:paraId="3E31A931" w14:textId="38D5FB5E" w:rsidR="001F6DE2" w:rsidRDefault="001F6DE2" w:rsidP="001F6DE2">
      <w:r>
        <w:t>Zarejestrować można się podając adres e-mail i ustawiając hasło lub za pomocą Facebooka. Po Treningu korzysta z bezpiecznego połączen</w:t>
      </w:r>
      <w:r w:rsidR="003E7223">
        <w:t>ia SSL i ma aktualny certyfikat. Po zatwierdzeniu danych do rejestracji na skrzynkę pocztową przychodzi e-mail z linkiem do potwierdzen</w:t>
      </w:r>
      <w:r w:rsidR="00756E5E">
        <w:t>ia rejestracji. Po kliknięciu w</w:t>
      </w:r>
      <w:r w:rsidR="003E7223">
        <w:t xml:space="preserve"> niego dochodzi do pierwszego logowania nowego użytkownika i przekierowania na stronę podawania danych.</w:t>
      </w:r>
    </w:p>
    <w:p w14:paraId="74AFD085" w14:textId="07685760" w:rsidR="00447DD9" w:rsidRDefault="00447DD9" w:rsidP="001F6DE2">
      <w:r>
        <w:rPr>
          <w:noProof/>
          <w:lang w:eastAsia="pl-PL"/>
        </w:rPr>
        <w:lastRenderedPageBreak/>
        <w:drawing>
          <wp:anchor distT="0" distB="0" distL="114300" distR="114300" simplePos="0" relativeHeight="251669504" behindDoc="0" locked="0" layoutInCell="1" allowOverlap="1" wp14:anchorId="5878CCEC" wp14:editId="4BC908D0">
            <wp:simplePos x="0" y="0"/>
            <wp:positionH relativeFrom="column">
              <wp:posOffset>53340</wp:posOffset>
            </wp:positionH>
            <wp:positionV relativeFrom="paragraph">
              <wp:posOffset>449580</wp:posOffset>
            </wp:positionV>
            <wp:extent cx="5760085" cy="2639060"/>
            <wp:effectExtent l="190500" t="190500" r="183515" b="199390"/>
            <wp:wrapTopAndBottom/>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otreninguPierwszeLogowanie.png"/>
                    <pic:cNvPicPr/>
                  </pic:nvPicPr>
                  <pic:blipFill>
                    <a:blip r:embed="rId35">
                      <a:extLst>
                        <a:ext uri="{28A0092B-C50C-407E-A947-70E740481C1C}">
                          <a14:useLocalDpi xmlns:a14="http://schemas.microsoft.com/office/drawing/2010/main" val="0"/>
                        </a:ext>
                      </a:extLst>
                    </a:blip>
                    <a:stretch>
                      <a:fillRect/>
                    </a:stretch>
                  </pic:blipFill>
                  <pic:spPr>
                    <a:xfrm>
                      <a:off x="0" y="0"/>
                      <a:ext cx="5760085" cy="2639060"/>
                    </a:xfrm>
                    <a:prstGeom prst="rect">
                      <a:avLst/>
                    </a:prstGeom>
                    <a:ln>
                      <a:noFill/>
                    </a:ln>
                    <a:effectLst>
                      <a:outerShdw blurRad="190500" algn="tl" rotWithShape="0">
                        <a:srgbClr val="000000">
                          <a:alpha val="70000"/>
                        </a:srgbClr>
                      </a:outerShdw>
                    </a:effectLst>
                  </pic:spPr>
                </pic:pic>
              </a:graphicData>
            </a:graphic>
          </wp:anchor>
        </w:drawing>
      </w:r>
    </w:p>
    <w:p w14:paraId="17DF742E" w14:textId="0BD1B70E" w:rsidR="00447DD9" w:rsidRDefault="00447DD9" w:rsidP="00447DD9">
      <w:pPr>
        <w:ind w:firstLine="0"/>
      </w:pPr>
    </w:p>
    <w:p w14:paraId="7278D7E8" w14:textId="3BEDF508" w:rsidR="00447DD9" w:rsidRDefault="00447DD9" w:rsidP="00447DD9">
      <w:pPr>
        <w:jc w:val="center"/>
      </w:pPr>
      <w:r>
        <w:t>Rys. 2.1</w:t>
      </w:r>
      <w:r w:rsidR="007F5FA2">
        <w:t>3</w:t>
      </w:r>
      <w:r>
        <w:t>. Pierwsze logowanie do serwisu [].</w:t>
      </w:r>
    </w:p>
    <w:p w14:paraId="26BE9DAE" w14:textId="77777777" w:rsidR="00447DD9" w:rsidRDefault="00447DD9" w:rsidP="001F6DE2"/>
    <w:p w14:paraId="7475A8A6" w14:textId="7424054B" w:rsidR="003E7223" w:rsidRDefault="003E7223" w:rsidP="009A19EB">
      <w:r>
        <w:t>Na starcie należy określić typ sylwetki, którą się posiada i do jakiej się dąży. Do wyboru są: chuda modelka, płaski brzuch i krągłości, wysportowana, bikini fitness, fitness sylwetkowy dla kobiet oraz chudy model, sportowiec, model fitness, siłacz na masie, kulturysta</w:t>
      </w:r>
      <w:r w:rsidR="00756E5E">
        <w:t xml:space="preserve"> dla mężczyzn</w:t>
      </w:r>
      <w:r>
        <w:t xml:space="preserve">. Opisy mogą nie być wystarczająco zrozumiałe, dlatego wybór mają ułatwić dołączone zdjęcia: w przypadku kobiet tułowia w bikini, mężczyzn – gołej klatki piersiowej. </w:t>
      </w:r>
      <w:r w:rsidR="00451A6F">
        <w:t>Taka forma określania celów może mieć więcej sensu niż sztywne wyliczanie idealnej wagi czy wprowadzani</w:t>
      </w:r>
      <w:r w:rsidR="00756E5E">
        <w:t>e</w:t>
      </w:r>
      <w:r w:rsidR="00451A6F">
        <w:t xml:space="preserve"> wymarzonej, gdyż nie zawsze suche cyfry są dobrym wyznacznikiem zdrowej sylwetki, o czym była mowa w poprzednim podrozdziale. </w:t>
      </w:r>
      <w:r>
        <w:t>Jak widać</w:t>
      </w:r>
      <w:r w:rsidR="00534800">
        <w:t xml:space="preserve">, </w:t>
      </w:r>
      <w:r>
        <w:t>w opisach pozwolono sobie na dość swobodny język. Taki luz i atmosfera spoufalenia jest charakterystyczna dla całego portalu.</w:t>
      </w:r>
    </w:p>
    <w:p w14:paraId="2B6967B9" w14:textId="77777777" w:rsidR="00441266" w:rsidRDefault="00E353FD" w:rsidP="009A19EB">
      <w:r>
        <w:t>Po wyborze sylwetek aplikacja wylicza ile kilogramów tkanki tłuszczowej powinno się spalić lub przybrać oraz ile kilogramów mięśni zrzucić albo z</w:t>
      </w:r>
      <w:r w:rsidR="00451A6F">
        <w:t>budować, żeby osiągnąć swój cel, a także podaje przewidywaną datę jego realizacji zakładając racjonalne tempo zmian.</w:t>
      </w:r>
      <w:r w:rsidR="00441266">
        <w:t xml:space="preserve"> </w:t>
      </w:r>
      <w:r w:rsidR="00451A6F">
        <w:t>Zatwierdzenie powyższych ustaleń powoduje przekierowanie do profilu użytkownika i wyświetlenie krótkiego samouczka w formie okna modalnego.</w:t>
      </w:r>
      <w:r w:rsidR="00441266">
        <w:t xml:space="preserve"> </w:t>
      </w:r>
    </w:p>
    <w:p w14:paraId="4BC21274" w14:textId="77777777" w:rsidR="00D325DA" w:rsidRDefault="00D325DA" w:rsidP="009A19EB"/>
    <w:p w14:paraId="4BD2CA5E" w14:textId="77777777" w:rsidR="00D325DA" w:rsidRDefault="00D325DA" w:rsidP="00D325DA">
      <w:pPr>
        <w:ind w:firstLine="0"/>
      </w:pPr>
      <w:r>
        <w:rPr>
          <w:noProof/>
          <w:lang w:eastAsia="pl-PL"/>
        </w:rPr>
        <w:lastRenderedPageBreak/>
        <w:drawing>
          <wp:inline distT="0" distB="0" distL="0" distR="0" wp14:anchorId="26D9B5AC" wp14:editId="091B3D49">
            <wp:extent cx="5760085" cy="3218815"/>
            <wp:effectExtent l="190500" t="190500" r="183515" b="191135"/>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otreninguMenu.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3218815"/>
                    </a:xfrm>
                    <a:prstGeom prst="rect">
                      <a:avLst/>
                    </a:prstGeom>
                    <a:ln>
                      <a:noFill/>
                    </a:ln>
                    <a:effectLst>
                      <a:outerShdw blurRad="190500" algn="tl" rotWithShape="0">
                        <a:srgbClr val="000000">
                          <a:alpha val="70000"/>
                        </a:srgbClr>
                      </a:outerShdw>
                    </a:effectLst>
                  </pic:spPr>
                </pic:pic>
              </a:graphicData>
            </a:graphic>
          </wp:inline>
        </w:drawing>
      </w:r>
    </w:p>
    <w:p w14:paraId="70AA51FC" w14:textId="77777777" w:rsidR="00D325DA" w:rsidRDefault="00D325DA" w:rsidP="00D325DA">
      <w:pPr>
        <w:ind w:firstLine="0"/>
      </w:pPr>
    </w:p>
    <w:p w14:paraId="51182895" w14:textId="3CCE48A2" w:rsidR="00D325DA" w:rsidRDefault="00D325DA" w:rsidP="00D325DA">
      <w:pPr>
        <w:ind w:firstLine="0"/>
        <w:jc w:val="center"/>
      </w:pPr>
      <w:r>
        <w:t>Rys. 2.14. Strona główna profilu użytkownika z widocznie podkreślonym menu profilu i fragmentem samouczka [].</w:t>
      </w:r>
    </w:p>
    <w:p w14:paraId="6F4AC980" w14:textId="77777777" w:rsidR="00D325DA" w:rsidRDefault="00D325DA" w:rsidP="00D325DA">
      <w:pPr>
        <w:ind w:firstLine="0"/>
      </w:pPr>
    </w:p>
    <w:p w14:paraId="5AA0EDBE" w14:textId="4A7D4985" w:rsidR="00441266" w:rsidRDefault="00441266" w:rsidP="009A19EB">
      <w:r>
        <w:t>Profil użytkownika stanowi centrum zarządzania aplikacją. Na górze wyświetla się swoista wersja paska postępu z trzema punktami odniesienia: startem, stanem aktualnym i docelowym. Wyświetlane są daty, masa ciała, procent tkanki tłuszczowej oraz zdjęcia, jeśli były wgrywane.</w:t>
      </w:r>
      <w:r w:rsidR="0065260F">
        <w:t xml:space="preserve"> </w:t>
      </w:r>
      <w:r>
        <w:t>Po lewej stronie można znaleźć skróty do najważniejszych elementów profilu, a na środku, poniżej paska postępu jest menu główne użytkownika. Centralno-dolną część strony wypełnia tablica aktywności</w:t>
      </w:r>
      <w:r w:rsidR="004E6C53">
        <w:t>.</w:t>
      </w:r>
    </w:p>
    <w:p w14:paraId="49F0517E" w14:textId="02FE7137" w:rsidR="004E6C53" w:rsidRDefault="00756E5E" w:rsidP="009A19EB">
      <w:r>
        <w:t>Omawiany portal</w:t>
      </w:r>
      <w:r w:rsidR="004E6C53">
        <w:t xml:space="preserve"> pod wieloma względami przypomina bardziej serwis społecznościowy niż czysty kalkulator diety. Użytkownik może ustawić swój awatar, określić rodzaj stosowanej diety oraz uprawiane sporty, a także podać multum informacji nieistotnych z punktu widzenia diet</w:t>
      </w:r>
      <w:r>
        <w:t>etycznego</w:t>
      </w:r>
      <w:r w:rsidR="004E6C53">
        <w:t>: pełne dane osobowe, dodatkowe ciekawostki o sobie, zainteresowania,</w:t>
      </w:r>
      <w:r w:rsidR="0065260F">
        <w:t xml:space="preserve"> zawód i</w:t>
      </w:r>
      <w:r w:rsidR="004E6C53">
        <w:t xml:space="preserve"> </w:t>
      </w:r>
      <w:r w:rsidR="0065260F">
        <w:t>status związku</w:t>
      </w:r>
      <w:r w:rsidR="004E6C53">
        <w:t xml:space="preserve">. </w:t>
      </w:r>
      <w:r w:rsidR="0065260F">
        <w:t>Wszystkie informacje można ustawić jako prywatne lub</w:t>
      </w:r>
      <w:r w:rsidR="004E6C53">
        <w:t xml:space="preserve"> dostępne publicznie dla innych użytkowników.</w:t>
      </w:r>
    </w:p>
    <w:p w14:paraId="66B50004" w14:textId="41F1F4D9" w:rsidR="0065260F" w:rsidRDefault="004E6C53" w:rsidP="0065260F">
      <w:r>
        <w:t>W Po Treningu można prowadzić 3 rodzaje dzienników: treningowy, żywieniowy</w:t>
      </w:r>
      <w:r w:rsidR="0065260F">
        <w:t xml:space="preserve"> oraz</w:t>
      </w:r>
      <w:r>
        <w:t xml:space="preserve"> dziennik pomiarów.</w:t>
      </w:r>
      <w:r w:rsidR="00DD36BB">
        <w:t xml:space="preserve"> </w:t>
      </w:r>
    </w:p>
    <w:p w14:paraId="630F3047" w14:textId="77777777" w:rsidR="0065260F" w:rsidRDefault="0065260F" w:rsidP="0065260F"/>
    <w:p w14:paraId="0EBE083B" w14:textId="48CE8F04" w:rsidR="0065260F" w:rsidRDefault="0065260F" w:rsidP="0065260F">
      <w:r>
        <w:rPr>
          <w:noProof/>
          <w:lang w:eastAsia="pl-PL"/>
        </w:rPr>
        <w:lastRenderedPageBreak/>
        <w:drawing>
          <wp:inline distT="0" distB="0" distL="0" distR="0" wp14:anchorId="66E4D8CF" wp14:editId="4536D17B">
            <wp:extent cx="4662000" cy="4096800"/>
            <wp:effectExtent l="190500" t="190500" r="196215" b="189865"/>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treninguWymiary.png"/>
                    <pic:cNvPicPr/>
                  </pic:nvPicPr>
                  <pic:blipFill>
                    <a:blip r:embed="rId37">
                      <a:extLst>
                        <a:ext uri="{28A0092B-C50C-407E-A947-70E740481C1C}">
                          <a14:useLocalDpi xmlns:a14="http://schemas.microsoft.com/office/drawing/2010/main" val="0"/>
                        </a:ext>
                      </a:extLst>
                    </a:blip>
                    <a:stretch>
                      <a:fillRect/>
                    </a:stretch>
                  </pic:blipFill>
                  <pic:spPr>
                    <a:xfrm>
                      <a:off x="0" y="0"/>
                      <a:ext cx="4662000" cy="4096800"/>
                    </a:xfrm>
                    <a:prstGeom prst="rect">
                      <a:avLst/>
                    </a:prstGeom>
                    <a:ln>
                      <a:noFill/>
                    </a:ln>
                    <a:effectLst>
                      <a:outerShdw blurRad="190500" algn="tl" rotWithShape="0">
                        <a:srgbClr val="000000">
                          <a:alpha val="70000"/>
                        </a:srgbClr>
                      </a:outerShdw>
                    </a:effectLst>
                  </pic:spPr>
                </pic:pic>
              </a:graphicData>
            </a:graphic>
          </wp:inline>
        </w:drawing>
      </w:r>
    </w:p>
    <w:p w14:paraId="4C357EC8" w14:textId="103EF1B2" w:rsidR="001F39C0" w:rsidRDefault="001F39C0" w:rsidP="001F39C0">
      <w:pPr>
        <w:ind w:firstLine="0"/>
      </w:pPr>
    </w:p>
    <w:p w14:paraId="01C62D5B" w14:textId="2B396C14" w:rsidR="001F39C0" w:rsidRDefault="0065260F" w:rsidP="001F39C0">
      <w:pPr>
        <w:ind w:firstLine="0"/>
        <w:jc w:val="center"/>
      </w:pPr>
      <w:r>
        <w:t>Rys. 2.15</w:t>
      </w:r>
      <w:r w:rsidR="001F39C0">
        <w:t>. Dziennik wymiarów [].</w:t>
      </w:r>
    </w:p>
    <w:p w14:paraId="7DE42040" w14:textId="77777777" w:rsidR="0065260F" w:rsidRDefault="0065260F" w:rsidP="001F39C0">
      <w:pPr>
        <w:ind w:firstLine="0"/>
        <w:jc w:val="center"/>
      </w:pPr>
    </w:p>
    <w:p w14:paraId="05907461" w14:textId="4927281B" w:rsidR="004E6C53" w:rsidRDefault="00A564F0" w:rsidP="00DD36BB">
      <w:r>
        <w:t>Dziennik pomiarów obejmuje nie tylko wagę i procent tkanki tłuszczowej, ale też kilka obwodów ciała oraz wyniki (udźwig) kilku rodzajów ćwiczeń siłowych. Do wprowadzonego pomiaru dodawana jest data, opcjonaln</w:t>
      </w:r>
      <w:r w:rsidR="00EA0D26">
        <w:t>ie można dodać zdjęcia – prywatne</w:t>
      </w:r>
      <w:r>
        <w:t xml:space="preserve"> </w:t>
      </w:r>
      <w:r w:rsidR="00EA0D26">
        <w:t>lub dostępne</w:t>
      </w:r>
      <w:r>
        <w:t xml:space="preserve"> publicznie. Zdjęcia ustawione jako publiczne są dodawane do ogólnodostępnej galerii zdjęć inspiracyjno-motywujących.</w:t>
      </w:r>
    </w:p>
    <w:p w14:paraId="398C166A" w14:textId="77777777" w:rsidR="00F15C2B" w:rsidRDefault="001B39C0" w:rsidP="00DD36BB">
      <w:r>
        <w:t xml:space="preserve">Z dziennikiem żywieniowym powiązanych jest kilka funkcji. Po pierwsze można wyliczyć swoje zapotrzebowanie energetyczne. Niestety, aplikacja wylicza jedynie CPM, nie informując użytkownika, ile kalorii de facto powinien spożywać, żeby osiągnąć swój cel. </w:t>
      </w:r>
    </w:p>
    <w:p w14:paraId="15AC1B36" w14:textId="19B8FF1B" w:rsidR="00F15C2B" w:rsidRDefault="00F15C2B" w:rsidP="00F15C2B">
      <w:pPr>
        <w:ind w:firstLine="0"/>
      </w:pPr>
      <w:r>
        <w:rPr>
          <w:noProof/>
          <w:lang w:eastAsia="pl-PL"/>
        </w:rPr>
        <w:lastRenderedPageBreak/>
        <w:drawing>
          <wp:anchor distT="0" distB="0" distL="114300" distR="114300" simplePos="0" relativeHeight="251672576" behindDoc="0" locked="0" layoutInCell="1" allowOverlap="1" wp14:anchorId="60B48E4E" wp14:editId="26BE916D">
            <wp:simplePos x="0" y="0"/>
            <wp:positionH relativeFrom="column">
              <wp:posOffset>81915</wp:posOffset>
            </wp:positionH>
            <wp:positionV relativeFrom="paragraph">
              <wp:posOffset>386715</wp:posOffset>
            </wp:positionV>
            <wp:extent cx="5760085" cy="4902200"/>
            <wp:effectExtent l="190500" t="190500" r="183515" b="184150"/>
            <wp:wrapTopAndBottom/>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otreninguObliczanieEnergia.png"/>
                    <pic:cNvPicPr/>
                  </pic:nvPicPr>
                  <pic:blipFill>
                    <a:blip r:embed="rId38">
                      <a:extLst>
                        <a:ext uri="{28A0092B-C50C-407E-A947-70E740481C1C}">
                          <a14:useLocalDpi xmlns:a14="http://schemas.microsoft.com/office/drawing/2010/main" val="0"/>
                        </a:ext>
                      </a:extLst>
                    </a:blip>
                    <a:stretch>
                      <a:fillRect/>
                    </a:stretch>
                  </pic:blipFill>
                  <pic:spPr>
                    <a:xfrm>
                      <a:off x="0" y="0"/>
                      <a:ext cx="5760085" cy="4902200"/>
                    </a:xfrm>
                    <a:prstGeom prst="rect">
                      <a:avLst/>
                    </a:prstGeom>
                    <a:ln>
                      <a:noFill/>
                    </a:ln>
                    <a:effectLst>
                      <a:outerShdw blurRad="190500" algn="tl" rotWithShape="0">
                        <a:srgbClr val="000000">
                          <a:alpha val="70000"/>
                        </a:srgbClr>
                      </a:outerShdw>
                    </a:effectLst>
                  </pic:spPr>
                </pic:pic>
              </a:graphicData>
            </a:graphic>
          </wp:anchor>
        </w:drawing>
      </w:r>
    </w:p>
    <w:p w14:paraId="069CB286" w14:textId="72C8BAF3" w:rsidR="00F15C2B" w:rsidRDefault="00F15C2B" w:rsidP="00F15C2B">
      <w:pPr>
        <w:ind w:firstLine="0"/>
      </w:pPr>
    </w:p>
    <w:p w14:paraId="77DDC6B4" w14:textId="0C0CB990" w:rsidR="00F15C2B" w:rsidRDefault="004C58FF" w:rsidP="00F15C2B">
      <w:pPr>
        <w:ind w:firstLine="0"/>
        <w:jc w:val="center"/>
      </w:pPr>
      <w:r>
        <w:t>Rys. 2.1</w:t>
      </w:r>
      <w:r w:rsidR="00DA7A7D">
        <w:t>6</w:t>
      </w:r>
      <w:r w:rsidR="00F15C2B">
        <w:t>. Określanie zapotrzebowania energetycznego [].</w:t>
      </w:r>
    </w:p>
    <w:p w14:paraId="03BA1B0B" w14:textId="77777777" w:rsidR="00F15C2B" w:rsidRDefault="00F15C2B" w:rsidP="00DD36BB"/>
    <w:p w14:paraId="49F35067" w14:textId="54087FF5" w:rsidR="001B39C0" w:rsidRDefault="00B803AA" w:rsidP="00DD36BB">
      <w:r>
        <w:t>Zaprojektowano natomiast</w:t>
      </w:r>
      <w:r w:rsidR="001B39C0">
        <w:t xml:space="preserve"> inną, uni</w:t>
      </w:r>
      <w:r>
        <w:t>kalną funkcję</w:t>
      </w:r>
      <w:r w:rsidR="001B39C0">
        <w:t xml:space="preserve">: można ustalić priorytet makroskładników w diecie, czyli wybrać, którego makroskładnika chce się spożywać najwięcej, którego mniej i najmniej, a program wylicza stosowną gramaturę. Chociaż pisano w poprzednim podrozdziale o optymalnej dystrybucji białek, tłuszczów i węglowodanów, to niewykluczone </w:t>
      </w:r>
      <w:r w:rsidR="00EA0D26">
        <w:t xml:space="preserve">są sytuacje, w których </w:t>
      </w:r>
      <w:r w:rsidR="00DA7A7D">
        <w:t>dopuszczalna jest zmiana ich priorytetu spożycia.</w:t>
      </w:r>
    </w:p>
    <w:p w14:paraId="552801B6" w14:textId="5088D517" w:rsidR="00B803AA" w:rsidRDefault="008F1FEF" w:rsidP="00DA7A7D">
      <w:pPr>
        <w:tabs>
          <w:tab w:val="left" w:pos="1260"/>
        </w:tabs>
      </w:pPr>
      <w:r>
        <w:rPr>
          <w:noProof/>
          <w:lang w:eastAsia="pl-PL"/>
        </w:rPr>
        <w:lastRenderedPageBreak/>
        <w:drawing>
          <wp:anchor distT="0" distB="0" distL="114300" distR="114300" simplePos="0" relativeHeight="251673600" behindDoc="0" locked="0" layoutInCell="1" allowOverlap="1" wp14:anchorId="57EDD907" wp14:editId="530B3A72">
            <wp:simplePos x="0" y="0"/>
            <wp:positionH relativeFrom="column">
              <wp:posOffset>100965</wp:posOffset>
            </wp:positionH>
            <wp:positionV relativeFrom="paragraph">
              <wp:posOffset>453390</wp:posOffset>
            </wp:positionV>
            <wp:extent cx="5760085" cy="4432935"/>
            <wp:effectExtent l="190500" t="190500" r="183515" b="196215"/>
            <wp:wrapTopAndBottom/>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treninguMakra.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4432935"/>
                    </a:xfrm>
                    <a:prstGeom prst="rect">
                      <a:avLst/>
                    </a:prstGeom>
                    <a:ln>
                      <a:noFill/>
                    </a:ln>
                    <a:effectLst>
                      <a:outerShdw blurRad="190500" algn="tl" rotWithShape="0">
                        <a:srgbClr val="000000">
                          <a:alpha val="70000"/>
                        </a:srgbClr>
                      </a:outerShdw>
                    </a:effectLst>
                  </pic:spPr>
                </pic:pic>
              </a:graphicData>
            </a:graphic>
          </wp:anchor>
        </w:drawing>
      </w:r>
      <w:r w:rsidR="00DA7A7D">
        <w:tab/>
      </w:r>
    </w:p>
    <w:p w14:paraId="7AD68C9D" w14:textId="72C266B0" w:rsidR="00B803AA" w:rsidRDefault="008F1FEF" w:rsidP="008F1FEF">
      <w:pPr>
        <w:tabs>
          <w:tab w:val="left" w:pos="3495"/>
        </w:tabs>
        <w:ind w:firstLine="0"/>
      </w:pPr>
      <w:r>
        <w:tab/>
      </w:r>
    </w:p>
    <w:p w14:paraId="70CE0BD1" w14:textId="577088FD" w:rsidR="008F1FEF" w:rsidRDefault="00DA7A7D" w:rsidP="008F1FEF">
      <w:pPr>
        <w:ind w:firstLine="0"/>
        <w:jc w:val="center"/>
      </w:pPr>
      <w:r>
        <w:t>Rys. 2.17</w:t>
      </w:r>
      <w:r w:rsidR="008F1FEF">
        <w:t>. Ustalanie dystrybucji makroskładników [].</w:t>
      </w:r>
    </w:p>
    <w:p w14:paraId="13DD59A6" w14:textId="77777777" w:rsidR="00B803AA" w:rsidRDefault="00B803AA" w:rsidP="00DD36BB"/>
    <w:p w14:paraId="72BDF16D" w14:textId="43FB5A3B" w:rsidR="00C80C40" w:rsidRDefault="00C80C40" w:rsidP="00DD36BB">
      <w:r>
        <w:t>Drugą istotną dla prowadzenia dziennika żywienia funkcją j</w:t>
      </w:r>
      <w:r w:rsidR="009C37CF">
        <w:t xml:space="preserve">est </w:t>
      </w:r>
      <w:r w:rsidR="005172A7">
        <w:t>tworzenie szablonu posiłku, przy czym chodzi bardziej o „posiłek” w rozumieniu „potrawa”</w:t>
      </w:r>
      <w:r>
        <w:t>.</w:t>
      </w:r>
      <w:r w:rsidR="005172A7">
        <w:t xml:space="preserve"> </w:t>
      </w:r>
      <w:r>
        <w:t xml:space="preserve"> </w:t>
      </w:r>
      <w:r w:rsidR="005172A7">
        <w:t>Posiłek należy nazwać, podać godzinę spożycia i wybrać produkty, które się na niego składają, a aplikacja wylicza ilu kalorii i makroskła</w:t>
      </w:r>
      <w:r w:rsidR="00EA0D26">
        <w:t>dników dostarcza. Z</w:t>
      </w:r>
      <w:r w:rsidR="005172A7">
        <w:t xml:space="preserve">apisany posiłek można </w:t>
      </w:r>
      <w:r w:rsidR="00EA0D26">
        <w:t xml:space="preserve">później </w:t>
      </w:r>
      <w:r w:rsidR="005172A7">
        <w:t>dodać do dzienniczka.</w:t>
      </w:r>
      <w:r w:rsidR="00EA0D26">
        <w:t xml:space="preserve"> Działanie jest podobne d</w:t>
      </w:r>
      <w:r w:rsidR="00161A35">
        <w:t>o tworzenia przepisów w aplikacji Cronometer, z tą różnicą, że gotowych „posiłków” nie można dzielić na porcje – jedynie dodawać w całości.</w:t>
      </w:r>
      <w:r w:rsidR="002A6E21">
        <w:t xml:space="preserve"> Można za to wygodnie zmieniać gramaturę w istniejącym szablonie i nie wpływa to na archiwalne wpisy w dzienniku.</w:t>
      </w:r>
    </w:p>
    <w:p w14:paraId="14EC92AF" w14:textId="77777777" w:rsidR="002A6E21" w:rsidRDefault="002A6E21" w:rsidP="002A6E21">
      <w:pPr>
        <w:ind w:firstLine="0"/>
      </w:pPr>
    </w:p>
    <w:p w14:paraId="52C404E9" w14:textId="0F6D7F68" w:rsidR="002A6E21" w:rsidRDefault="003E1F01" w:rsidP="002A6E21">
      <w:pPr>
        <w:ind w:firstLine="0"/>
      </w:pPr>
      <w:r>
        <w:rPr>
          <w:noProof/>
          <w:lang w:eastAsia="pl-PL"/>
        </w:rPr>
        <w:lastRenderedPageBreak/>
        <w:drawing>
          <wp:anchor distT="0" distB="0" distL="114300" distR="114300" simplePos="0" relativeHeight="251674624" behindDoc="0" locked="0" layoutInCell="1" allowOverlap="1" wp14:anchorId="044AB217" wp14:editId="412B5075">
            <wp:simplePos x="0" y="0"/>
            <wp:positionH relativeFrom="column">
              <wp:posOffset>91440</wp:posOffset>
            </wp:positionH>
            <wp:positionV relativeFrom="paragraph">
              <wp:posOffset>194310</wp:posOffset>
            </wp:positionV>
            <wp:extent cx="5760085" cy="3869690"/>
            <wp:effectExtent l="190500" t="190500" r="183515" b="187960"/>
            <wp:wrapTopAndBottom/>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treninguDodawanieSzablonyPosilku.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869690"/>
                    </a:xfrm>
                    <a:prstGeom prst="rect">
                      <a:avLst/>
                    </a:prstGeom>
                    <a:ln>
                      <a:noFill/>
                    </a:ln>
                    <a:effectLst>
                      <a:outerShdw blurRad="190500" algn="tl" rotWithShape="0">
                        <a:srgbClr val="000000">
                          <a:alpha val="70000"/>
                        </a:srgbClr>
                      </a:outerShdw>
                    </a:effectLst>
                  </pic:spPr>
                </pic:pic>
              </a:graphicData>
            </a:graphic>
          </wp:anchor>
        </w:drawing>
      </w:r>
    </w:p>
    <w:p w14:paraId="35BA6B4D" w14:textId="406698FC" w:rsidR="003E1F01" w:rsidRDefault="009C37CF" w:rsidP="003E1F01">
      <w:pPr>
        <w:jc w:val="center"/>
      </w:pPr>
      <w:r>
        <w:t>Rys. 2.18</w:t>
      </w:r>
      <w:r w:rsidR="003E1F01">
        <w:t>. Tworzenie nowego szablonu posiłku [].</w:t>
      </w:r>
    </w:p>
    <w:p w14:paraId="34A8C443" w14:textId="77777777" w:rsidR="003E1F01" w:rsidRDefault="003E1F01" w:rsidP="003E1F01">
      <w:pPr>
        <w:jc w:val="center"/>
      </w:pPr>
    </w:p>
    <w:p w14:paraId="1A68082D" w14:textId="77777777" w:rsidR="008306DD" w:rsidRDefault="002D5191" w:rsidP="002D5191">
      <w:r>
        <w:t xml:space="preserve">Jak widać, dodawanie produktów odbywa się poprzez wyszukania produktu w bazie danych lub wprowadzenie własnego. </w:t>
      </w:r>
    </w:p>
    <w:p w14:paraId="5D6DD2B7" w14:textId="5EBF6D5D" w:rsidR="002D5191" w:rsidRDefault="002D5191" w:rsidP="002D5191">
      <w:r>
        <w:t>Do dodawania własnych artykułów spożywczych służy również polecenie „Szablony produktów” w menu głównym użytkownika.</w:t>
      </w:r>
      <w:r w:rsidR="008306DD">
        <w:t xml:space="preserve"> Dołączając nowy produkt należy go nazwać, przypisać do jednej z jedenastu kategorii oraz uzupełnić dane o kaloryczności i składzie makroelementów. Aplikacja operuje przede wszystkim na gramach, a konkretnie zawartości składników </w:t>
      </w:r>
      <w:r w:rsidR="00EA0D26">
        <w:t>na 100 g. Obliczenia w s</w:t>
      </w:r>
      <w:r w:rsidR="00F94918">
        <w:t>ztukach widoczne na rysunku 2.18</w:t>
      </w:r>
      <w:r w:rsidR="00EA0D26">
        <w:t>. </w:t>
      </w:r>
      <w:r w:rsidR="00F94918">
        <w:t>stanowią</w:t>
      </w:r>
      <w:r w:rsidR="008306DD">
        <w:t xml:space="preserve"> rzadkość.</w:t>
      </w:r>
    </w:p>
    <w:p w14:paraId="497DFBDB" w14:textId="128BCE09" w:rsidR="003E1F01" w:rsidRDefault="002D5191" w:rsidP="002D5191">
      <w:r>
        <w:t xml:space="preserve">Kolejna przydatna funkcja to przygotowanie zestawu posiłków, które polega na ustaleniu nazwy posiłku oraz godziny jego spożycia. Tym razem twórcom chodziło o posiłek w rozumieniu </w:t>
      </w:r>
      <w:r w:rsidR="00F94918">
        <w:t xml:space="preserve">np.: </w:t>
      </w:r>
      <w:r>
        <w:t xml:space="preserve">„śniadanie”, chociaż użytkownik może zdecydować się na mniej klasyczną nomenklaturę. Co więcej, można utworzyć kilka pozycji o tej samej nazwie różniących się godziną. </w:t>
      </w:r>
      <w:r w:rsidR="008306DD">
        <w:t>Daje to użytkownikom dużą dowolność planowania swojego dziennika żywieniowego, czego brakowało w bezpłatnej wersji aplikacji Cronomter.</w:t>
      </w:r>
    </w:p>
    <w:p w14:paraId="453F2DE4" w14:textId="77777777" w:rsidR="002D5191" w:rsidRDefault="002D5191" w:rsidP="002D5191">
      <w:pPr>
        <w:ind w:firstLine="0"/>
      </w:pPr>
    </w:p>
    <w:p w14:paraId="69A5A6AB" w14:textId="1842B8B2" w:rsidR="00C61291" w:rsidRDefault="00C61291" w:rsidP="00C332EE">
      <w:pPr>
        <w:ind w:firstLine="0"/>
        <w:jc w:val="center"/>
      </w:pPr>
      <w:r>
        <w:rPr>
          <w:noProof/>
          <w:lang w:eastAsia="pl-PL"/>
        </w:rPr>
        <w:lastRenderedPageBreak/>
        <w:drawing>
          <wp:inline distT="0" distB="0" distL="0" distR="0" wp14:anchorId="4C94A82B" wp14:editId="71EF5FFD">
            <wp:extent cx="2444400" cy="2768400"/>
            <wp:effectExtent l="190500" t="190500" r="184785" b="18478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treninguZestawPosilkow.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444400" cy="2768400"/>
                    </a:xfrm>
                    <a:prstGeom prst="rect">
                      <a:avLst/>
                    </a:prstGeom>
                    <a:ln>
                      <a:noFill/>
                    </a:ln>
                    <a:effectLst>
                      <a:outerShdw blurRad="190500" algn="tl" rotWithShape="0">
                        <a:srgbClr val="000000">
                          <a:alpha val="70000"/>
                        </a:srgbClr>
                      </a:outerShdw>
                    </a:effectLst>
                  </pic:spPr>
                </pic:pic>
              </a:graphicData>
            </a:graphic>
          </wp:inline>
        </w:drawing>
      </w:r>
    </w:p>
    <w:p w14:paraId="7FBECCA5" w14:textId="77777777" w:rsidR="00C332EE" w:rsidRDefault="00C332EE" w:rsidP="00C61291">
      <w:pPr>
        <w:jc w:val="center"/>
      </w:pPr>
    </w:p>
    <w:p w14:paraId="12F7EFE6" w14:textId="7E4286EB" w:rsidR="00C61291" w:rsidRDefault="00C61291" w:rsidP="00C61291">
      <w:pPr>
        <w:jc w:val="center"/>
      </w:pPr>
      <w:r>
        <w:t>Rys. 2.1</w:t>
      </w:r>
      <w:r w:rsidR="00F94918">
        <w:t>9</w:t>
      </w:r>
      <w:r>
        <w:t>. Przykładowo utworzony zestaw posiłków [].</w:t>
      </w:r>
    </w:p>
    <w:p w14:paraId="520A4929" w14:textId="77777777" w:rsidR="00FF0A81" w:rsidRDefault="00FF0A81" w:rsidP="00C61291">
      <w:pPr>
        <w:jc w:val="center"/>
      </w:pPr>
    </w:p>
    <w:p w14:paraId="54D193F8" w14:textId="3657D94D" w:rsidR="00BC6AC2" w:rsidRDefault="00EA0D26" w:rsidP="00756E5E">
      <w:r>
        <w:t xml:space="preserve">Przygotowanie </w:t>
      </w:r>
      <w:r w:rsidR="00BD38E3">
        <w:t xml:space="preserve">wyżej omawianego </w:t>
      </w:r>
      <w:r>
        <w:t>zestawu ułatwia korzystanie z funkcji planowania posiłków oraz dodawania wpisu do dziennika żywi</w:t>
      </w:r>
      <w:r w:rsidR="00BD38E3">
        <w:t xml:space="preserve">enia. Pierwsza funkcja służy wyświetlaniu </w:t>
      </w:r>
      <w:r>
        <w:t>planu żywienia na naj</w:t>
      </w:r>
      <w:r w:rsidR="00BD38E3">
        <w:t xml:space="preserve">bliższe 2 tygodnie i jest bezpośrednio połączona z drugą, w której wprowadza się posiłki. </w:t>
      </w:r>
    </w:p>
    <w:p w14:paraId="37A5376B" w14:textId="77777777" w:rsidR="00F94918" w:rsidRDefault="00F94918" w:rsidP="00756E5E"/>
    <w:p w14:paraId="5CEFCA8C" w14:textId="17A34547" w:rsidR="00C332EE" w:rsidRDefault="00F94918" w:rsidP="00756E5E">
      <w:r>
        <w:rPr>
          <w:noProof/>
          <w:lang w:eastAsia="pl-PL"/>
        </w:rPr>
        <w:drawing>
          <wp:inline distT="0" distB="0" distL="0" distR="0" wp14:anchorId="6DA578C0" wp14:editId="584BE079">
            <wp:extent cx="4298400" cy="1926000"/>
            <wp:effectExtent l="190500" t="190500" r="197485" b="18859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otreninguDodawanieDziennikŻyw.png"/>
                    <pic:cNvPicPr/>
                  </pic:nvPicPr>
                  <pic:blipFill>
                    <a:blip r:embed="rId42">
                      <a:extLst>
                        <a:ext uri="{28A0092B-C50C-407E-A947-70E740481C1C}">
                          <a14:useLocalDpi xmlns:a14="http://schemas.microsoft.com/office/drawing/2010/main" val="0"/>
                        </a:ext>
                      </a:extLst>
                    </a:blip>
                    <a:stretch>
                      <a:fillRect/>
                    </a:stretch>
                  </pic:blipFill>
                  <pic:spPr>
                    <a:xfrm>
                      <a:off x="0" y="0"/>
                      <a:ext cx="4298400" cy="1926000"/>
                    </a:xfrm>
                    <a:prstGeom prst="rect">
                      <a:avLst/>
                    </a:prstGeom>
                    <a:ln>
                      <a:noFill/>
                    </a:ln>
                    <a:effectLst>
                      <a:outerShdw blurRad="190500" algn="tl" rotWithShape="0">
                        <a:srgbClr val="000000">
                          <a:alpha val="70000"/>
                        </a:srgbClr>
                      </a:outerShdw>
                    </a:effectLst>
                  </pic:spPr>
                </pic:pic>
              </a:graphicData>
            </a:graphic>
          </wp:inline>
        </w:drawing>
      </w:r>
    </w:p>
    <w:p w14:paraId="0C4D6C3F" w14:textId="54E28A06" w:rsidR="00BC6AC2" w:rsidRDefault="00BC6AC2" w:rsidP="00BC6AC2">
      <w:pPr>
        <w:ind w:firstLine="0"/>
      </w:pPr>
    </w:p>
    <w:p w14:paraId="3173817B" w14:textId="1A246613" w:rsidR="00BC6AC2" w:rsidRDefault="00BC6AC2" w:rsidP="00BC6AC2">
      <w:pPr>
        <w:ind w:firstLine="0"/>
        <w:jc w:val="center"/>
      </w:pPr>
      <w:r>
        <w:t>Rys. </w:t>
      </w:r>
      <w:r w:rsidR="00F94918">
        <w:t>2.20</w:t>
      </w:r>
      <w:r>
        <w:t>. Dodawanie dziennika żywieniowego [].</w:t>
      </w:r>
    </w:p>
    <w:p w14:paraId="6FA58A40" w14:textId="044DCC59" w:rsidR="00FF0A81" w:rsidRDefault="00F94918" w:rsidP="00756E5E">
      <w:r>
        <w:t xml:space="preserve">Dodając wpis do dziennika żywieniowego można wybrać datę - zarówno przeszłą, przyszłą jak i teraźniejszą, co stanowi przewagę nad aplikacją omawianą w poprzednim punkcie – oraz sposób uzupełniania. </w:t>
      </w:r>
      <w:r w:rsidR="00A37B3B">
        <w:t xml:space="preserve">Do wyboru jest dodawanie ręczne, które oznacza, że za każdym </w:t>
      </w:r>
      <w:r w:rsidR="00A37B3B">
        <w:lastRenderedPageBreak/>
        <w:t>razem oprócz produktów trzeba posiłek nazwać i wybrać godzinę spożycia lub załadowanie gotowego zestawu, dzięki czemu potem wystarczy kliknąć na właściwy posiłek i jedynie uzupełnić go o spożyte produkty.</w:t>
      </w:r>
      <w:r w:rsidR="00BD38E3">
        <w:t xml:space="preserve"> </w:t>
      </w:r>
    </w:p>
    <w:p w14:paraId="35613C50" w14:textId="77777777" w:rsidR="006602B1" w:rsidRDefault="006602B1" w:rsidP="00756E5E"/>
    <w:p w14:paraId="17338DF4" w14:textId="4EEFC52C" w:rsidR="00C332EE" w:rsidRDefault="006602B1" w:rsidP="006602B1">
      <w:pPr>
        <w:ind w:firstLine="0"/>
        <w:jc w:val="center"/>
      </w:pPr>
      <w:r>
        <w:rPr>
          <w:noProof/>
          <w:lang w:eastAsia="pl-PL"/>
        </w:rPr>
        <w:drawing>
          <wp:inline distT="0" distB="0" distL="0" distR="0" wp14:anchorId="5F6C00B9" wp14:editId="16D469AA">
            <wp:extent cx="5508000" cy="4885200"/>
            <wp:effectExtent l="190500" t="190500" r="187960" b="182245"/>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treninguPregotowanyWpisDoDziennika.png"/>
                    <pic:cNvPicPr/>
                  </pic:nvPicPr>
                  <pic:blipFill>
                    <a:blip r:embed="rId43">
                      <a:extLst>
                        <a:ext uri="{28A0092B-C50C-407E-A947-70E740481C1C}">
                          <a14:useLocalDpi xmlns:a14="http://schemas.microsoft.com/office/drawing/2010/main" val="0"/>
                        </a:ext>
                      </a:extLst>
                    </a:blip>
                    <a:stretch>
                      <a:fillRect/>
                    </a:stretch>
                  </pic:blipFill>
                  <pic:spPr>
                    <a:xfrm>
                      <a:off x="0" y="0"/>
                      <a:ext cx="5508000" cy="4885200"/>
                    </a:xfrm>
                    <a:prstGeom prst="rect">
                      <a:avLst/>
                    </a:prstGeom>
                    <a:ln>
                      <a:noFill/>
                    </a:ln>
                    <a:effectLst>
                      <a:outerShdw blurRad="190500" algn="tl" rotWithShape="0">
                        <a:srgbClr val="000000">
                          <a:alpha val="70000"/>
                        </a:srgbClr>
                      </a:outerShdw>
                    </a:effectLst>
                  </pic:spPr>
                </pic:pic>
              </a:graphicData>
            </a:graphic>
          </wp:inline>
        </w:drawing>
      </w:r>
    </w:p>
    <w:p w14:paraId="6E539051" w14:textId="77777777" w:rsidR="006602B1" w:rsidRDefault="006602B1" w:rsidP="006602B1">
      <w:pPr>
        <w:ind w:firstLine="0"/>
        <w:jc w:val="center"/>
      </w:pPr>
    </w:p>
    <w:p w14:paraId="37905ED3" w14:textId="06B89925" w:rsidR="006602B1" w:rsidRDefault="006602B1" w:rsidP="006602B1">
      <w:pPr>
        <w:jc w:val="center"/>
      </w:pPr>
      <w:r>
        <w:t>Rys. 2.2</w:t>
      </w:r>
      <w:r w:rsidR="00A71954">
        <w:t>1</w:t>
      </w:r>
      <w:r>
        <w:t>. Dodawania dziennika żywieniowego z wykorzystaniem gotowego zestawu posiłków [].</w:t>
      </w:r>
    </w:p>
    <w:p w14:paraId="1EA8DE9D" w14:textId="77777777" w:rsidR="006602B1" w:rsidRDefault="006602B1" w:rsidP="00756E5E"/>
    <w:p w14:paraId="4A10FD05" w14:textId="54A1FB7E" w:rsidR="006602B1" w:rsidRDefault="006602B1" w:rsidP="00756E5E">
      <w:r>
        <w:t>Zaletą tej drugiej opcji jest, że nawet po załadowaniu</w:t>
      </w:r>
      <w:r w:rsidR="00CD2F2C">
        <w:t xml:space="preserve"> gotowego zestawu</w:t>
      </w:r>
      <w:r>
        <w:t xml:space="preserve"> nadal można zmieniać nazwy i godziny posiłków.</w:t>
      </w:r>
    </w:p>
    <w:p w14:paraId="011EF3BA" w14:textId="498C0918" w:rsidR="00BC141C" w:rsidRDefault="00BC141C" w:rsidP="00756E5E">
      <w:r>
        <w:t>W dzienniku treningowym wprowadza się datę, ćwiczeni</w:t>
      </w:r>
      <w:r w:rsidR="00B20A02">
        <w:t>a</w:t>
      </w:r>
      <w:r>
        <w:t xml:space="preserve"> i liczbę spalonych kalorii. </w:t>
      </w:r>
      <w:r w:rsidR="00B20A02">
        <w:t>Aktywność fizyczną można wybrać z przygotowanej przez serwis listy, gdzie znajdują się zarówno sporty (np.: pływanie) jak i konkretne ćwiczenia na wybrane partie ciała lub wprowadzić własną. D</w:t>
      </w:r>
      <w:r w:rsidR="00B1571E">
        <w:t>odając trening, zaznacza się</w:t>
      </w:r>
      <w:r w:rsidR="00B20A02">
        <w:t xml:space="preserve"> ile serii się wykonało oraz czas trwania serii </w:t>
      </w:r>
      <w:r w:rsidR="00B20A02">
        <w:lastRenderedPageBreak/>
        <w:t xml:space="preserve">lub liczbę powtórzeń. Niestety, chociaż w aplikacji zostały umieszczone różne ćwiczenia, nie wylicza ona, ile kalorii użytkownik spalił podczas wprowadzonego treningu, co wymusza korzystanie </w:t>
      </w:r>
      <w:r w:rsidR="005B1796">
        <w:t>jednocześnie z kalkulatora spalonych kalorii: zewnętrznego lub dostępnego na portalu</w:t>
      </w:r>
      <w:r w:rsidR="00CD2F2C">
        <w:t>,</w:t>
      </w:r>
      <w:r w:rsidR="005B1796">
        <w:t xml:space="preserve"> ale działającego niezależnie</w:t>
      </w:r>
      <w:r w:rsidR="00B20A02">
        <w:t>.</w:t>
      </w:r>
      <w:r w:rsidR="00CD2F2C">
        <w:t xml:space="preserve"> </w:t>
      </w:r>
    </w:p>
    <w:p w14:paraId="345498B5" w14:textId="3954FDFC" w:rsidR="00B20A02" w:rsidRDefault="00B20A02" w:rsidP="00B20A02">
      <w:r>
        <w:t>Wpisy dodane do każde</w:t>
      </w:r>
      <w:r w:rsidR="00CD2F2C">
        <w:t>go z wyżej wymienionych dzienników</w:t>
      </w:r>
      <w:r>
        <w:t xml:space="preserve"> wyświetlają się na tablicy aktywności. Można je przeglądać osobno lub na raz w dowolnej konfiguracji</w:t>
      </w:r>
      <w:r w:rsidR="004E0A6C">
        <w:t xml:space="preserve"> – na rysunku 2.2</w:t>
      </w:r>
      <w:r w:rsidR="00B1571E">
        <w:t>2</w:t>
      </w:r>
      <w:r>
        <w:t>.</w:t>
      </w:r>
      <w:r w:rsidR="004E0A6C">
        <w:t xml:space="preserve"> w prawym górnym rogu widać narzędzie do filtrowania.</w:t>
      </w:r>
    </w:p>
    <w:p w14:paraId="48179F0C" w14:textId="77777777" w:rsidR="00B1571E" w:rsidRDefault="00B1571E" w:rsidP="00B20A02"/>
    <w:p w14:paraId="116133E0" w14:textId="0D94AEB9" w:rsidR="00CD2F2C" w:rsidRDefault="00A17A91" w:rsidP="00CD2F2C">
      <w:pPr>
        <w:ind w:firstLine="0"/>
      </w:pPr>
      <w:r>
        <w:rPr>
          <w:noProof/>
          <w:lang w:eastAsia="pl-PL"/>
        </w:rPr>
        <w:drawing>
          <wp:inline distT="0" distB="0" distL="0" distR="0" wp14:anchorId="75E7DDD8" wp14:editId="74831CD2">
            <wp:extent cx="5338800" cy="4849200"/>
            <wp:effectExtent l="190500" t="190500" r="186055" b="1993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otreninguStreamDziennik.png"/>
                    <pic:cNvPicPr/>
                  </pic:nvPicPr>
                  <pic:blipFill>
                    <a:blip r:embed="rId44">
                      <a:extLst>
                        <a:ext uri="{28A0092B-C50C-407E-A947-70E740481C1C}">
                          <a14:useLocalDpi xmlns:a14="http://schemas.microsoft.com/office/drawing/2010/main" val="0"/>
                        </a:ext>
                      </a:extLst>
                    </a:blip>
                    <a:stretch>
                      <a:fillRect/>
                    </a:stretch>
                  </pic:blipFill>
                  <pic:spPr>
                    <a:xfrm>
                      <a:off x="0" y="0"/>
                      <a:ext cx="5338800" cy="4849200"/>
                    </a:xfrm>
                    <a:prstGeom prst="rect">
                      <a:avLst/>
                    </a:prstGeom>
                    <a:ln>
                      <a:noFill/>
                    </a:ln>
                    <a:effectLst>
                      <a:outerShdw blurRad="190500" algn="tl" rotWithShape="0">
                        <a:srgbClr val="000000">
                          <a:alpha val="70000"/>
                        </a:srgbClr>
                      </a:outerShdw>
                    </a:effectLst>
                  </pic:spPr>
                </pic:pic>
              </a:graphicData>
            </a:graphic>
          </wp:inline>
        </w:drawing>
      </w:r>
    </w:p>
    <w:p w14:paraId="3723D3DA" w14:textId="77777777" w:rsidR="00B1571E" w:rsidRDefault="00B1571E" w:rsidP="00B1571E">
      <w:pPr>
        <w:tabs>
          <w:tab w:val="left" w:pos="5115"/>
        </w:tabs>
        <w:ind w:firstLine="0"/>
        <w:jc w:val="center"/>
      </w:pPr>
    </w:p>
    <w:p w14:paraId="63C915C2" w14:textId="713C9547" w:rsidR="00B20A02" w:rsidRDefault="00B1571E" w:rsidP="00B1571E">
      <w:pPr>
        <w:tabs>
          <w:tab w:val="left" w:pos="5115"/>
        </w:tabs>
        <w:ind w:firstLine="0"/>
        <w:jc w:val="center"/>
      </w:pPr>
      <w:r>
        <w:t>Rys. 2.22</w:t>
      </w:r>
      <w:r w:rsidR="00CD2F2C">
        <w:t>. </w:t>
      </w:r>
      <w:r w:rsidR="004E0A6C">
        <w:t>Fragment tablicy aktywności [].</w:t>
      </w:r>
    </w:p>
    <w:p w14:paraId="64468B60" w14:textId="77777777" w:rsidR="00D34B4F" w:rsidRDefault="00D34B4F" w:rsidP="005A724D"/>
    <w:p w14:paraId="015DCB87" w14:textId="1A431D24" w:rsidR="00D34B4F" w:rsidRDefault="00D34B4F" w:rsidP="005A724D">
      <w:r>
        <w:t xml:space="preserve">Oprócz wyżej wymienionych funkcji związanych bezpośrednio z obliczaniem wartości odżywczych diety, na portalu znajduje się cała sekcja powiązana z kulinariami i żywieniem. Zawiera artykuły udzielające dobrych rad odnośnie odżywiania oraz rozprawiające się z </w:t>
      </w:r>
      <w:r>
        <w:lastRenderedPageBreak/>
        <w:t xml:space="preserve">różnymi mitami dotyczącymi jedzenia, katalog produktów, w którym używane są też inne miary poza gramami oraz zbiór przepisów, w tym przepisy użytkowników, które można oceniać w 5-stopniowej </w:t>
      </w:r>
      <w:r w:rsidR="00B1571E">
        <w:t>„</w:t>
      </w:r>
      <w:r>
        <w:t>skali fit</w:t>
      </w:r>
      <w:r w:rsidR="00B1571E">
        <w:t>”</w:t>
      </w:r>
      <w:r>
        <w:t>. Część przepisów oprócz składników i sposoby przygotowania ma podana kaloryczność, co pomaga w planowaniu diety.</w:t>
      </w:r>
    </w:p>
    <w:p w14:paraId="2B7DD2ED" w14:textId="742B55A0" w:rsidR="00D34B4F" w:rsidRDefault="00D34B4F" w:rsidP="005A724D">
      <w:r>
        <w:t xml:space="preserve">Pozostałe działy serwisu związane są z ćwiczeniami. </w:t>
      </w:r>
      <w:r w:rsidR="005B6702">
        <w:t>Podstrona „atlas ćwiczeń” zawiera propozycje ćwiczeń z podziałem na płeć i/</w:t>
      </w:r>
      <w:r w:rsidR="00B049CE">
        <w:t>lub</w:t>
      </w:r>
      <w:r w:rsidR="005B6702">
        <w:t xml:space="preserve"> grupy mięśni. Przeglądać można</w:t>
      </w:r>
      <w:r w:rsidR="00B049CE">
        <w:t xml:space="preserve"> dwie galerie zdjęć: motywacyjną i inspiracyjną</w:t>
      </w:r>
      <w:r w:rsidR="005B6702">
        <w:t xml:space="preserve">, chociaż ich zawartość niewiele się od siebie różni, a wręcz częściowo pokrywa. Oprócz wcześniej wymienionych artykułów dotyczących żywienia, dostępne są również artykuły powiązane ze zdrowiem, urodą, ćwiczeniami, suplementami </w:t>
      </w:r>
      <w:r w:rsidR="00B049CE">
        <w:t>oraz</w:t>
      </w:r>
      <w:r w:rsidR="005B6702">
        <w:t xml:space="preserve"> odżywkami.</w:t>
      </w:r>
    </w:p>
    <w:p w14:paraId="55D12D4B" w14:textId="11DB692B" w:rsidR="005B6702" w:rsidRDefault="005B6702" w:rsidP="005B6702">
      <w:pPr>
        <w:ind w:firstLine="0"/>
      </w:pPr>
      <w:r>
        <w:tab/>
        <w:t>Wizualnie portalowi ciężko jest coś zarzucić. Interfejs został zaprojektowany w duchu nowych trendów i utrzymany w spójnej, stonowanej kolorystyce biało-niebiesko-granatowej. Rozłożenie elementów na stronie jest przem</w:t>
      </w:r>
      <w:r w:rsidR="00B049CE">
        <w:t>yślane oraz</w:t>
      </w:r>
      <w:r>
        <w:t xml:space="preserve"> symetryczne. Logo serwisu jest minimalistyczne i przedstawia ćwiczącego człowieka.</w:t>
      </w:r>
    </w:p>
    <w:p w14:paraId="3AA39E2E" w14:textId="77777777" w:rsidR="005B6702" w:rsidRDefault="005B6702" w:rsidP="005B6702">
      <w:pPr>
        <w:ind w:firstLine="0"/>
      </w:pPr>
    </w:p>
    <w:p w14:paraId="31F82680" w14:textId="7DFF19BC" w:rsidR="005B6702" w:rsidRDefault="005B6702" w:rsidP="005B6702">
      <w:pPr>
        <w:ind w:firstLine="0"/>
        <w:jc w:val="center"/>
      </w:pPr>
      <w:r>
        <w:rPr>
          <w:noProof/>
          <w:lang w:eastAsia="pl-PL"/>
        </w:rPr>
        <w:drawing>
          <wp:inline distT="0" distB="0" distL="0" distR="0" wp14:anchorId="3E8B3FA0" wp14:editId="0848A020">
            <wp:extent cx="2572109" cy="552527"/>
            <wp:effectExtent l="190500" t="190500" r="190500" b="19050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treninguLogo.png"/>
                    <pic:cNvPicPr/>
                  </pic:nvPicPr>
                  <pic:blipFill>
                    <a:blip r:embed="rId45">
                      <a:extLst>
                        <a:ext uri="{28A0092B-C50C-407E-A947-70E740481C1C}">
                          <a14:useLocalDpi xmlns:a14="http://schemas.microsoft.com/office/drawing/2010/main" val="0"/>
                        </a:ext>
                      </a:extLst>
                    </a:blip>
                    <a:stretch>
                      <a:fillRect/>
                    </a:stretch>
                  </pic:blipFill>
                  <pic:spPr>
                    <a:xfrm>
                      <a:off x="0" y="0"/>
                      <a:ext cx="2572109" cy="552527"/>
                    </a:xfrm>
                    <a:prstGeom prst="rect">
                      <a:avLst/>
                    </a:prstGeom>
                    <a:ln>
                      <a:noFill/>
                    </a:ln>
                    <a:effectLst>
                      <a:outerShdw blurRad="190500" algn="tl" rotWithShape="0">
                        <a:srgbClr val="000000">
                          <a:alpha val="70000"/>
                        </a:srgbClr>
                      </a:outerShdw>
                    </a:effectLst>
                  </pic:spPr>
                </pic:pic>
              </a:graphicData>
            </a:graphic>
          </wp:inline>
        </w:drawing>
      </w:r>
    </w:p>
    <w:p w14:paraId="295E4707" w14:textId="77777777" w:rsidR="00B049CE" w:rsidRDefault="00B049CE" w:rsidP="005B6702">
      <w:pPr>
        <w:ind w:firstLine="0"/>
        <w:jc w:val="center"/>
      </w:pPr>
    </w:p>
    <w:p w14:paraId="38BBFC5E" w14:textId="09F139FD" w:rsidR="0022642C" w:rsidRDefault="0022642C" w:rsidP="005B6702">
      <w:pPr>
        <w:ind w:firstLine="0"/>
        <w:jc w:val="center"/>
      </w:pPr>
      <w:r>
        <w:t>Rys. 2.2</w:t>
      </w:r>
      <w:r w:rsidR="00B049CE">
        <w:t>3</w:t>
      </w:r>
      <w:r>
        <w:t>. Logo serwisu [].</w:t>
      </w:r>
    </w:p>
    <w:p w14:paraId="4D3CBD85" w14:textId="77777777" w:rsidR="0022642C" w:rsidRDefault="0022642C" w:rsidP="005B6702">
      <w:pPr>
        <w:ind w:firstLine="0"/>
        <w:jc w:val="center"/>
      </w:pPr>
    </w:p>
    <w:p w14:paraId="2B350E5E" w14:textId="0CEEF6F1" w:rsidR="00F25C45" w:rsidRDefault="00D9682A" w:rsidP="005A724D">
      <w:r>
        <w:t xml:space="preserve">Dużą zaletą wizualną jest brak rozpraszających reklam. Chociaż banery reklamowe to obecnie jedna z popularniejszych form zarabiania na aplikacjach webowych, Po Treningu ma inny model biznesowy. </w:t>
      </w:r>
      <w:r w:rsidR="00F25C45">
        <w:t>Serwis zarabia sprzedając</w:t>
      </w:r>
      <w:r>
        <w:t xml:space="preserve"> użytkownikom spersonalizowane plany: żywieniowy i/lub treningowy. Można wykupić abonament miesięczny, kwartalny, półroczny lub roczny – im dłuższy, tym bardziej opłacalny. Podwójny pakiet (dieta oraz trening) również wychodzi taniej niż osobne plany. Do układania planów zaangażowani są specjaliści z zakresu żywienia w sporcie, absolwenci technologii żywności i żywienia człowieka oraz trenerzy personalni. Twórcy kuszą, obiecując poprawę sylwetki lub zwrot pieniędzy.</w:t>
      </w:r>
    </w:p>
    <w:p w14:paraId="5EB5E3CD" w14:textId="6B5F8E52" w:rsidR="00734860" w:rsidRDefault="00605515" w:rsidP="005A724D">
      <w:r>
        <w:t>Dodatkowo Po Treningu powiązane jest z forum i sklepem SFD.pl, gdzie można kupić suplementy diety i odżywki białkowe.</w:t>
      </w:r>
    </w:p>
    <w:p w14:paraId="4BE3CE62" w14:textId="7F2B702B" w:rsidR="00605515" w:rsidRDefault="00605515" w:rsidP="005A724D">
      <w:r>
        <w:t xml:space="preserve">Podsumowując, aplikacja Po Treningu jest godna uwagi ze względu na rozbudowane funkcje społecznościowe oraz zaangażowanie nie tylko w temat diety, ale również, a może </w:t>
      </w:r>
      <w:r>
        <w:lastRenderedPageBreak/>
        <w:t xml:space="preserve">przede wszystkim ćwiczeń. Na pochwałę zasługuje wysoka estetyka, przejrzystość wykonania i intuicyjny interfejs użytkownika. Z kolei na minus należy zaliczyć ograniczenie się do obliczania jedynie kalorii oraz zawartości makroskładników w pożywieniu z całkowitym pominięciem witamin i pierwiastków, brak przeliczania wprowadzonego treningu na spalone kalorie </w:t>
      </w:r>
      <w:r w:rsidR="00150A35">
        <w:t>oraz niewygodną wyszukiwarkę</w:t>
      </w:r>
      <w:r>
        <w:t xml:space="preserve"> produktów przy dodawaniu do dziennika.</w:t>
      </w:r>
    </w:p>
    <w:p w14:paraId="2ADD75DF" w14:textId="77777777" w:rsidR="00605515" w:rsidRDefault="00605515" w:rsidP="005A724D"/>
    <w:p w14:paraId="494245CB" w14:textId="73C3E868" w:rsidR="00605515" w:rsidRDefault="00605515" w:rsidP="00605515">
      <w:pPr>
        <w:ind w:firstLine="0"/>
      </w:pPr>
      <w:r>
        <w:rPr>
          <w:noProof/>
          <w:lang w:eastAsia="pl-PL"/>
        </w:rPr>
        <w:drawing>
          <wp:inline distT="0" distB="0" distL="0" distR="0" wp14:anchorId="3DB7DE22" wp14:editId="67E982E8">
            <wp:extent cx="5320800" cy="3085200"/>
            <wp:effectExtent l="190500" t="190500" r="184785" b="19177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treninguWyszukiwanieProduktu.png"/>
                    <pic:cNvPicPr/>
                  </pic:nvPicPr>
                  <pic:blipFill>
                    <a:blip r:embed="rId46">
                      <a:extLst>
                        <a:ext uri="{28A0092B-C50C-407E-A947-70E740481C1C}">
                          <a14:useLocalDpi xmlns:a14="http://schemas.microsoft.com/office/drawing/2010/main" val="0"/>
                        </a:ext>
                      </a:extLst>
                    </a:blip>
                    <a:stretch>
                      <a:fillRect/>
                    </a:stretch>
                  </pic:blipFill>
                  <pic:spPr>
                    <a:xfrm>
                      <a:off x="0" y="0"/>
                      <a:ext cx="5320800" cy="3085200"/>
                    </a:xfrm>
                    <a:prstGeom prst="rect">
                      <a:avLst/>
                    </a:prstGeom>
                    <a:ln>
                      <a:noFill/>
                    </a:ln>
                    <a:effectLst>
                      <a:outerShdw blurRad="190500" algn="tl" rotWithShape="0">
                        <a:srgbClr val="000000">
                          <a:alpha val="70000"/>
                        </a:srgbClr>
                      </a:outerShdw>
                    </a:effectLst>
                  </pic:spPr>
                </pic:pic>
              </a:graphicData>
            </a:graphic>
          </wp:inline>
        </w:drawing>
      </w:r>
    </w:p>
    <w:p w14:paraId="0E7C5145" w14:textId="77777777" w:rsidR="00605515" w:rsidRDefault="00605515" w:rsidP="005A724D"/>
    <w:p w14:paraId="044FDB1F" w14:textId="3533E20D" w:rsidR="00605515" w:rsidRDefault="00605515" w:rsidP="00605515">
      <w:pPr>
        <w:jc w:val="center"/>
      </w:pPr>
      <w:r>
        <w:t>Rys. 2.2</w:t>
      </w:r>
      <w:r w:rsidR="00150A35">
        <w:t>4</w:t>
      </w:r>
      <w:r>
        <w:t>. Przykład wyszukiwania produktu [].</w:t>
      </w:r>
    </w:p>
    <w:p w14:paraId="660E3450" w14:textId="77777777" w:rsidR="00605515" w:rsidRDefault="00605515" w:rsidP="00605515">
      <w:pPr>
        <w:jc w:val="center"/>
      </w:pPr>
    </w:p>
    <w:p w14:paraId="120A41F7" w14:textId="49D43A0A" w:rsidR="00605515" w:rsidRDefault="009D18B5" w:rsidP="00605515">
      <w:r>
        <w:t>Po wpisaniu nazwy artykułu w pole, pojawia się niewielkich rozmiarów okno wyszukiwania, które należy przewijać aż do znalezienia pożądanej pozycji, co nie jest najwygodniejszą opcja przeglądania wyników.</w:t>
      </w:r>
    </w:p>
    <w:p w14:paraId="254BD588" w14:textId="2F1A5F75" w:rsidR="00DE24E3" w:rsidRDefault="009D18B5" w:rsidP="005A724D">
      <w:r>
        <w:t>Pomimo tych wad, aplikację można śmiało polecać, zwłaszcza osobom,</w:t>
      </w:r>
      <w:r w:rsidR="009E53B4">
        <w:t xml:space="preserve"> które łączą dietę z treningami.</w:t>
      </w:r>
    </w:p>
    <w:p w14:paraId="5DA90EF2" w14:textId="0A74EE09" w:rsidR="00986B8B" w:rsidRDefault="00986B8B">
      <w:pPr>
        <w:spacing w:after="160" w:line="259" w:lineRule="auto"/>
        <w:ind w:firstLine="0"/>
        <w:jc w:val="left"/>
      </w:pPr>
      <w:r>
        <w:br w:type="page"/>
      </w:r>
    </w:p>
    <w:p w14:paraId="4F240EC5" w14:textId="7366A955" w:rsidR="005A724D" w:rsidRDefault="005A724D" w:rsidP="005A724D">
      <w:pPr>
        <w:pStyle w:val="Nagwek2"/>
      </w:pPr>
      <w:r>
        <w:lastRenderedPageBreak/>
        <w:t xml:space="preserve">2.2.3. Ile </w:t>
      </w:r>
      <w:r w:rsidR="00B37D74">
        <w:t>W</w:t>
      </w:r>
      <w:r>
        <w:t>aży []</w:t>
      </w:r>
    </w:p>
    <w:p w14:paraId="1D1AF1FF" w14:textId="77777777" w:rsidR="005A724D" w:rsidRDefault="005A724D" w:rsidP="005A724D"/>
    <w:p w14:paraId="2DC28AE5" w14:textId="472AA788" w:rsidR="005A724D" w:rsidRDefault="00B37D74" w:rsidP="005A724D">
      <w:r>
        <w:t xml:space="preserve">Portal Ile Waży dostępny pod adresem </w:t>
      </w:r>
      <w:hyperlink r:id="rId47" w:history="1">
        <w:r w:rsidRPr="00F63277">
          <w:rPr>
            <w:rStyle w:val="Hipercze"/>
          </w:rPr>
          <w:t>www.ilewazy.pl</w:t>
        </w:r>
      </w:hyperlink>
      <w:r w:rsidR="00B17FA7">
        <w:t xml:space="preserve"> to rozbudowany serwis</w:t>
      </w:r>
      <w:r>
        <w:t xml:space="preserve"> dietetyczny skoncentrowany na artykułach spożywczych. Jak sami twórcy się chwalą: „portal to baza sfotografowanych i zważonych produktów oraz dań (mamy już 5435 ważeń i </w:t>
      </w:r>
      <w:r w:rsidRPr="00B37D74">
        <w:rPr>
          <w:rStyle w:val="Pogrubienie"/>
          <w:b w:val="0"/>
        </w:rPr>
        <w:t>codziennie</w:t>
      </w:r>
      <w:r>
        <w:t xml:space="preserve"> dodajemy przynajmniej jedno nowe) i zestaw narzędzi, które ułatwiają wykorzystywanie informacji o produktach w gotowaniu i dietach.” []. Przy tworzeniu portalu współpracuje profesjonalna dietetyczka.</w:t>
      </w:r>
    </w:p>
    <w:p w14:paraId="15936C74" w14:textId="5A9EE805" w:rsidR="002408BC" w:rsidRDefault="002408BC" w:rsidP="005A724D">
      <w:r>
        <w:t>Żeby korzystać z części funkcji nie trzeba zakładać konta. Niezarejestrowany użytkownik może przeglądać bazę produktów, dodawać artykuły do kalkulatora i zapisywać je w dzienniku. Oczywiście, zapisane informacje znikają wraz z zakończeniem sesji w przeglądarce. Niemniej, użytkownik ma szansę przetestowania możliwości systemu przed podjęciem decyzji o założeniu konta.</w:t>
      </w:r>
    </w:p>
    <w:p w14:paraId="220FAABA" w14:textId="3F034E0E" w:rsidR="006E5FBD" w:rsidRDefault="006E5FBD" w:rsidP="005A724D">
      <w:r>
        <w:t xml:space="preserve">Chociaż serwis ewidentnie zarabia na reklamach, których jest multum i są bardziej agresywnie widoczne niż w omawianym wcześniej portalu Cronometer, świadczy również płatne usługi </w:t>
      </w:r>
      <w:r w:rsidR="00B17FA7">
        <w:t xml:space="preserve">w </w:t>
      </w:r>
      <w:r>
        <w:t>ramach abonamentu, k</w:t>
      </w:r>
      <w:r w:rsidR="006416BD">
        <w:t>tóry</w:t>
      </w:r>
      <w:r w:rsidR="00B17FA7">
        <w:t xml:space="preserve"> gwarantuje</w:t>
      </w:r>
      <w:r>
        <w:t xml:space="preserve"> brak reklam i dostęp do funkcji </w:t>
      </w:r>
      <w:r w:rsidR="006416BD">
        <w:t xml:space="preserve">dziennika kalorii przez czas trwania subskrypcji. Już po kliknięciu w link służący do rejestracji, użytkownik jest informowany o dostępnych abonamentach. </w:t>
      </w:r>
    </w:p>
    <w:p w14:paraId="57F29B5E" w14:textId="77777777" w:rsidR="009219E0" w:rsidRDefault="009219E0" w:rsidP="005A724D"/>
    <w:p w14:paraId="4F370A44" w14:textId="16EED332" w:rsidR="006416BD" w:rsidRDefault="006416BD" w:rsidP="009219E0">
      <w:pPr>
        <w:ind w:firstLine="0"/>
        <w:jc w:val="center"/>
      </w:pPr>
      <w:r>
        <w:rPr>
          <w:noProof/>
          <w:lang w:eastAsia="pl-PL"/>
        </w:rPr>
        <w:drawing>
          <wp:inline distT="0" distB="0" distL="0" distR="0" wp14:anchorId="51E2CAB7" wp14:editId="113F48A8">
            <wp:extent cx="5115600" cy="2966400"/>
            <wp:effectExtent l="190500" t="190500" r="199390" b="19621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lewazyabonamen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5600" cy="2966400"/>
                    </a:xfrm>
                    <a:prstGeom prst="rect">
                      <a:avLst/>
                    </a:prstGeom>
                    <a:ln>
                      <a:noFill/>
                    </a:ln>
                    <a:effectLst>
                      <a:outerShdw blurRad="190500" algn="tl" rotWithShape="0">
                        <a:srgbClr val="000000">
                          <a:alpha val="70000"/>
                        </a:srgbClr>
                      </a:outerShdw>
                    </a:effectLst>
                  </pic:spPr>
                </pic:pic>
              </a:graphicData>
            </a:graphic>
          </wp:inline>
        </w:drawing>
      </w:r>
    </w:p>
    <w:p w14:paraId="0D91A6C7" w14:textId="49CEA077" w:rsidR="006416BD" w:rsidRDefault="006416BD" w:rsidP="006416BD">
      <w:pPr>
        <w:ind w:firstLine="0"/>
      </w:pPr>
    </w:p>
    <w:p w14:paraId="732798BB" w14:textId="133C266B" w:rsidR="006416BD" w:rsidRDefault="009219E0" w:rsidP="006416BD">
      <w:pPr>
        <w:ind w:firstLine="0"/>
        <w:jc w:val="center"/>
      </w:pPr>
      <w:r>
        <w:t>Rys. 2.25</w:t>
      </w:r>
      <w:r w:rsidR="006416BD">
        <w:t>. Dostępne abonamenty [].</w:t>
      </w:r>
    </w:p>
    <w:p w14:paraId="19F9185C" w14:textId="5D3D0876" w:rsidR="002408BC" w:rsidRDefault="002408BC" w:rsidP="002408BC">
      <w:r>
        <w:lastRenderedPageBreak/>
        <w:t xml:space="preserve">Rejestracja </w:t>
      </w:r>
      <w:r w:rsidR="00712417">
        <w:t xml:space="preserve">w serwisie </w:t>
      </w:r>
      <w:r>
        <w:t>odbywa się poprzez</w:t>
      </w:r>
      <w:r w:rsidR="00A13D92">
        <w:t xml:space="preserve"> podanie adresu e-mail, wybranie</w:t>
      </w:r>
      <w:r>
        <w:t xml:space="preserve"> nazwy użytkownika i hasła. Dużym minusem jest fakt, że strona nie korzysta z szyfrowanego połączenia SSL, a także nie posiada ważnego certyfikatu, co umożliwia przechwycenie danych użytkownika przez osoby trzecie. Podobnie jak w przypadku aplikacji Cronometer polityka bezpieczeństwa dotycząca wymagań wobec haseł, jest zbyt łagodna - nieskomplikowane hasło składające się wyłącznie z małych liter zostało zaakceptowane. W dodatku rejestracj</w:t>
      </w:r>
      <w:r w:rsidR="00A13D92">
        <w:t>a nie jest potwierdzana mailowo –</w:t>
      </w:r>
      <w:r>
        <w:t xml:space="preserve"> od razu następuje przekierowanie </w:t>
      </w:r>
      <w:r w:rsidR="00BB2E9B">
        <w:t>do serwisu. Na skrzynkę pocztową</w:t>
      </w:r>
      <w:r>
        <w:t xml:space="preserve"> przychodzi jedynie informacja o założeniu konta, w k</w:t>
      </w:r>
      <w:r w:rsidR="00A13D92">
        <w:t>tórej jawnie podana jest ustalona</w:t>
      </w:r>
      <w:r>
        <w:t xml:space="preserve"> nazwa użytkownika.</w:t>
      </w:r>
    </w:p>
    <w:p w14:paraId="0428355A" w14:textId="77777777" w:rsidR="002408BC" w:rsidRDefault="002408BC" w:rsidP="002408BC">
      <w:r>
        <w:t>Wymienione zjawiska są niezgodne z aktualnymi standardami bezpieczeństwa. Pod tym kątem witryna powinna zostać jak najszybciej zmodernizowana.</w:t>
      </w:r>
    </w:p>
    <w:p w14:paraId="23E7909C" w14:textId="70A4E968" w:rsidR="00A13D92" w:rsidRDefault="00A13D92" w:rsidP="00A13D92">
      <w:r>
        <w:t>Po rejestracji użytkownika znajduje się na stronie z ustawieniami konta. Do tej samej strony prowadzi k</w:t>
      </w:r>
      <w:r w:rsidR="003C1E62">
        <w:t>liknięcie na login lub „Twoje konto” w prawym górnym rogu</w:t>
      </w:r>
      <w:r>
        <w:t xml:space="preserve"> aplikacji. Teoretycznie w tej sekcji</w:t>
      </w:r>
      <w:r w:rsidR="003C1E62">
        <w:t xml:space="preserve"> jest kilka zakładek</w:t>
      </w:r>
      <w:r>
        <w:t xml:space="preserve">, </w:t>
      </w:r>
      <w:r w:rsidR="003C1E62">
        <w:t>ale</w:t>
      </w:r>
      <w:r>
        <w:t xml:space="preserve"> praktycznie niewiele opcji. W dziale</w:t>
      </w:r>
      <w:r w:rsidR="003C1E62">
        <w:t xml:space="preserve"> „Moje parametry” można podać swoje wymiary, żeby aplikacja wyliczyła BMI, PPM i CPM</w:t>
      </w:r>
      <w:r w:rsidR="00BB2E9B">
        <w:t>.</w:t>
      </w:r>
      <w:r w:rsidR="003C1E62">
        <w:t xml:space="preserve"> </w:t>
      </w:r>
    </w:p>
    <w:p w14:paraId="6B3415B8" w14:textId="77777777" w:rsidR="00A13D92" w:rsidRDefault="00A13D92" w:rsidP="00A13D92"/>
    <w:p w14:paraId="5ECE4AD2" w14:textId="05A377B5" w:rsidR="003C1E62" w:rsidRDefault="003C1E62" w:rsidP="00A13D92">
      <w:pPr>
        <w:ind w:firstLine="0"/>
        <w:jc w:val="center"/>
      </w:pPr>
      <w:r>
        <w:rPr>
          <w:noProof/>
          <w:lang w:eastAsia="pl-PL"/>
        </w:rPr>
        <w:drawing>
          <wp:inline distT="0" distB="0" distL="0" distR="0" wp14:anchorId="7E250D74" wp14:editId="4832322C">
            <wp:extent cx="5569200" cy="3758400"/>
            <wp:effectExtent l="190500" t="190500" r="184150" b="18542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leWazyWyliczenia.png"/>
                    <pic:cNvPicPr/>
                  </pic:nvPicPr>
                  <pic:blipFill>
                    <a:blip r:embed="rId49">
                      <a:extLst>
                        <a:ext uri="{28A0092B-C50C-407E-A947-70E740481C1C}">
                          <a14:useLocalDpi xmlns:a14="http://schemas.microsoft.com/office/drawing/2010/main" val="0"/>
                        </a:ext>
                      </a:extLst>
                    </a:blip>
                    <a:stretch>
                      <a:fillRect/>
                    </a:stretch>
                  </pic:blipFill>
                  <pic:spPr>
                    <a:xfrm>
                      <a:off x="0" y="0"/>
                      <a:ext cx="5569200" cy="3758400"/>
                    </a:xfrm>
                    <a:prstGeom prst="rect">
                      <a:avLst/>
                    </a:prstGeom>
                    <a:ln>
                      <a:noFill/>
                    </a:ln>
                    <a:effectLst>
                      <a:outerShdw blurRad="190500" algn="tl" rotWithShape="0">
                        <a:srgbClr val="000000">
                          <a:alpha val="70000"/>
                        </a:srgbClr>
                      </a:outerShdw>
                    </a:effectLst>
                  </pic:spPr>
                </pic:pic>
              </a:graphicData>
            </a:graphic>
          </wp:inline>
        </w:drawing>
      </w:r>
    </w:p>
    <w:p w14:paraId="2B193DDF" w14:textId="74E7B9FD" w:rsidR="003C1E62" w:rsidRDefault="003C1E62" w:rsidP="003C1E62">
      <w:pPr>
        <w:ind w:firstLine="0"/>
      </w:pPr>
    </w:p>
    <w:p w14:paraId="00F3BD6C" w14:textId="57BFC3C5" w:rsidR="003C1E62" w:rsidRDefault="003C1E62" w:rsidP="003C1E62">
      <w:pPr>
        <w:ind w:firstLine="0"/>
        <w:jc w:val="center"/>
      </w:pPr>
      <w:r>
        <w:t>Rys. 2.</w:t>
      </w:r>
      <w:r w:rsidR="00A13D92">
        <w:t>26</w:t>
      </w:r>
      <w:r>
        <w:t>. Sekcja „Mo</w:t>
      </w:r>
      <w:r w:rsidR="00A13D92">
        <w:t>je parametry”</w:t>
      </w:r>
      <w:r>
        <w:t> [].</w:t>
      </w:r>
    </w:p>
    <w:p w14:paraId="4BCC7A8D" w14:textId="77777777" w:rsidR="002408BC" w:rsidRDefault="002408BC" w:rsidP="005A724D"/>
    <w:p w14:paraId="55E21E98" w14:textId="319007B3" w:rsidR="003C1E62" w:rsidRDefault="00BB2E9B" w:rsidP="005A724D">
      <w:r>
        <w:t xml:space="preserve">Wyliczone CPM będzie przyjmowane jako dzienne zapotrzebowanie energetyczne i po dodaniu produktów do dzienniczka aplikacja na jego podstawie będzie obliczać procent zaspokojenia potrzeb.  </w:t>
      </w:r>
      <w:r w:rsidR="003C1E62">
        <w:t>Niestety, nie ma możliwości ustalenia indywidualnego celu odżywiania.</w:t>
      </w:r>
    </w:p>
    <w:p w14:paraId="5D849CAC" w14:textId="07398765" w:rsidR="001A7BA6" w:rsidRDefault="001A7BA6" w:rsidP="005A724D">
      <w:r>
        <w:t xml:space="preserve">Sekcja „Moje produkty” umożliwia dodawanie własnych artykułów spożywczych, ale jest dostępna jedynie dla użytkowników z wykupionym abonamentem. </w:t>
      </w:r>
    </w:p>
    <w:p w14:paraId="2749BD6A" w14:textId="657388BC" w:rsidR="008A6FDC" w:rsidRDefault="00B37D74" w:rsidP="005A724D">
      <w:r>
        <w:t>Wyjątkowość Ile Waży wynika z tego, że portal nie bazuje na gotowej, zaimp</w:t>
      </w:r>
      <w:r w:rsidR="00B17FA7">
        <w:t>ortowanej bazie danych. W</w:t>
      </w:r>
      <w:r>
        <w:t>szys</w:t>
      </w:r>
      <w:r w:rsidR="00821665">
        <w:t>tkie produkty, które są w bazie</w:t>
      </w:r>
      <w:r w:rsidR="00B17FA7">
        <w:t>, twórcy</w:t>
      </w:r>
      <w:r w:rsidR="00821665">
        <w:t xml:space="preserve"> sami porcjują, ważą i fotografują. Oczywiście, </w:t>
      </w:r>
      <w:r w:rsidR="001B5BC4">
        <w:t xml:space="preserve">do obliczania </w:t>
      </w:r>
      <w:r w:rsidR="00821665">
        <w:t>wartości o</w:t>
      </w:r>
      <w:r w:rsidR="001B5BC4">
        <w:t>dżywcze wykorzystują wiarygodne źródła, ale później podają je</w:t>
      </w:r>
      <w:r w:rsidR="00821665">
        <w:t xml:space="preserve"> nie tylko w przeliczeniu na 100 g, co może </w:t>
      </w:r>
      <w:r w:rsidR="00B17FA7">
        <w:t xml:space="preserve">być </w:t>
      </w:r>
      <w:r w:rsidR="00821665">
        <w:t>abstrakcyjne dla przeciętnego człowieka, ale też w „domowych jednostkach” np.: łyżeczce, łyżce, szklance, garści, sztuce. Dzięki temu użytkownicy, którzy chcieliby</w:t>
      </w:r>
      <w:r w:rsidR="001B5BC4">
        <w:t xml:space="preserve"> korzystać z kalkulatora diety</w:t>
      </w:r>
      <w:r w:rsidR="00821665">
        <w:t xml:space="preserve"> i p</w:t>
      </w:r>
      <w:r w:rsidR="001B5BC4">
        <w:t>rowadzić dzienniczek odżywiania, ale nie dysponują czasem</w:t>
      </w:r>
      <w:r w:rsidR="00821665">
        <w:t xml:space="preserve"> n</w:t>
      </w:r>
      <w:r w:rsidR="00BB2E9B">
        <w:t>a drobiazgowe</w:t>
      </w:r>
      <w:r w:rsidR="00821665">
        <w:t xml:space="preserve"> ważenie każdego spożywanego produktu, mają wygodną alternatywę. </w:t>
      </w:r>
    </w:p>
    <w:p w14:paraId="3421DFCB" w14:textId="77777777" w:rsidR="001B5BC4" w:rsidRDefault="001B5BC4" w:rsidP="005A724D"/>
    <w:p w14:paraId="48E6E72E" w14:textId="2914EF84" w:rsidR="008A6FDC" w:rsidRDefault="008A6FDC" w:rsidP="001B5BC4">
      <w:pPr>
        <w:ind w:firstLine="0"/>
        <w:jc w:val="center"/>
      </w:pPr>
      <w:r>
        <w:rPr>
          <w:noProof/>
          <w:lang w:eastAsia="pl-PL"/>
        </w:rPr>
        <w:drawing>
          <wp:inline distT="0" distB="0" distL="0" distR="0" wp14:anchorId="1C51842B" wp14:editId="34BC720A">
            <wp:extent cx="5558400" cy="2739600"/>
            <wp:effectExtent l="190500" t="190500" r="194945" b="19431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lewazywyszukiwanie.png"/>
                    <pic:cNvPicPr/>
                  </pic:nvPicPr>
                  <pic:blipFill>
                    <a:blip r:embed="rId50">
                      <a:extLst>
                        <a:ext uri="{28A0092B-C50C-407E-A947-70E740481C1C}">
                          <a14:useLocalDpi xmlns:a14="http://schemas.microsoft.com/office/drawing/2010/main" val="0"/>
                        </a:ext>
                      </a:extLst>
                    </a:blip>
                    <a:stretch>
                      <a:fillRect/>
                    </a:stretch>
                  </pic:blipFill>
                  <pic:spPr>
                    <a:xfrm>
                      <a:off x="0" y="0"/>
                      <a:ext cx="5558400" cy="2739600"/>
                    </a:xfrm>
                    <a:prstGeom prst="rect">
                      <a:avLst/>
                    </a:prstGeom>
                    <a:ln>
                      <a:noFill/>
                    </a:ln>
                    <a:effectLst>
                      <a:outerShdw blurRad="190500" algn="tl" rotWithShape="0">
                        <a:srgbClr val="000000">
                          <a:alpha val="70000"/>
                        </a:srgbClr>
                      </a:outerShdw>
                    </a:effectLst>
                  </pic:spPr>
                </pic:pic>
              </a:graphicData>
            </a:graphic>
          </wp:inline>
        </w:drawing>
      </w:r>
    </w:p>
    <w:p w14:paraId="2E9354A9" w14:textId="77777777" w:rsidR="008A6FDC" w:rsidRDefault="008A6FDC" w:rsidP="008A6FDC">
      <w:pPr>
        <w:ind w:firstLine="0"/>
      </w:pPr>
    </w:p>
    <w:p w14:paraId="6523A95D" w14:textId="7F6494EB" w:rsidR="008A6FDC" w:rsidRDefault="001B5BC4" w:rsidP="008A6FDC">
      <w:pPr>
        <w:ind w:firstLine="0"/>
        <w:jc w:val="center"/>
      </w:pPr>
      <w:r>
        <w:t>Rys. 2.27</w:t>
      </w:r>
      <w:r w:rsidR="008A6FDC">
        <w:t>. Przykładowy rezultat wyszukiwania produktu [].</w:t>
      </w:r>
    </w:p>
    <w:p w14:paraId="416E492E" w14:textId="77777777" w:rsidR="008A6FDC" w:rsidRDefault="008A6FDC" w:rsidP="005A724D"/>
    <w:p w14:paraId="0AEA4503" w14:textId="04B95981" w:rsidR="00EA5A96" w:rsidRDefault="00821665" w:rsidP="009B7B00">
      <w:r>
        <w:t xml:space="preserve">Wprawdzie należy liczyć się z tym, </w:t>
      </w:r>
      <w:r w:rsidR="00BB7AD0">
        <w:t xml:space="preserve">że dodając produkty „na oko” będą występowały rozbieżności między spożyciem rzeczywistym, a zarejestrowanym, w związku z czym faktyczna realizacja zapotrzebowania na składniki odżywcze będzie odbiegać od wyliczonej, ale w większości przypadków błędy oszacowania nie powinny stworzyć drastycznych </w:t>
      </w:r>
      <w:r w:rsidR="00BB7AD0">
        <w:lastRenderedPageBreak/>
        <w:t>nieprawidłowości i na potrzeby kogoś, kto po raz pierwszy interesuje się swoim żywieniem, takie informacje zwrotne powinny być wystarczające. Natomiast jeśli ktoś ceni sobie precyzję i ocze</w:t>
      </w:r>
      <w:r w:rsidR="00BB2E9B">
        <w:t>kuje dokładności może</w:t>
      </w:r>
      <w:r w:rsidR="00BB7AD0">
        <w:t xml:space="preserve"> ręcznie</w:t>
      </w:r>
      <w:r w:rsidR="00BB2E9B">
        <w:t xml:space="preserve"> poprawić</w:t>
      </w:r>
      <w:r w:rsidR="00BB7AD0">
        <w:t xml:space="preserve"> gramaturę spożywanego produktu.</w:t>
      </w:r>
    </w:p>
    <w:p w14:paraId="58664115" w14:textId="69494258" w:rsidR="00EA5A96" w:rsidRDefault="001B5BC4" w:rsidP="00EA5A96">
      <w:r>
        <w:t>Jak widać na rysunku 2.27</w:t>
      </w:r>
      <w:r w:rsidR="00E905FE">
        <w:t>. po wpisaniu w wyszukiwarkę hasła, pojawiają się nie tylko wpisy będące informacją wyłącznie na jego temat (w tym wypadku pojedynczy orzech i garść orzechów), ale też w</w:t>
      </w:r>
      <w:r w:rsidR="00081558">
        <w:t>yświetlają się potrawy, które po</w:t>
      </w:r>
      <w:r w:rsidR="00E905FE">
        <w:t>szukiwany produkt zawierają. Jest to kolejna zaleta portalu: twórcy uwzględniają nie tylko produkty bazowe, ale też gotowe potrawy zarówno sklepowe jak i przygotowywane samodzielnie.</w:t>
      </w:r>
    </w:p>
    <w:p w14:paraId="542582B7" w14:textId="6C018D83" w:rsidR="00667B13" w:rsidRDefault="00667B13" w:rsidP="00EA5A96">
      <w:r>
        <w:t xml:space="preserve">Kliknięcie na wybraną pozycję z </w:t>
      </w:r>
      <w:r w:rsidR="00316844">
        <w:t xml:space="preserve">wyników </w:t>
      </w:r>
      <w:r>
        <w:t xml:space="preserve">wyszukiwania powoduje przekierowanie na indywidualną stronę produktu, gdzie można zobaczyć szczegółowe informacje na jego temat. Niestety, </w:t>
      </w:r>
      <w:r w:rsidR="00E95135">
        <w:t>aplikacja uwzględnia bardzo mało składników odżywczych. Pod tym względem j</w:t>
      </w:r>
      <w:r w:rsidR="00316844">
        <w:t>est typowym kalkulatorem diety</w:t>
      </w:r>
      <w:r w:rsidR="00E95135">
        <w:t xml:space="preserve"> opisywanym w popr</w:t>
      </w:r>
      <w:r w:rsidR="00B17FA7">
        <w:t>zednim podrozdziale – wylicza</w:t>
      </w:r>
      <w:r w:rsidR="00E95135">
        <w:t xml:space="preserve"> przede wszystkim energię całkowitą oraz dystrybucję makroskładników, czasem uzupełniające te informacje o błonnik, cukier, kwasy tłuszczowe nasycone i sól. </w:t>
      </w:r>
    </w:p>
    <w:p w14:paraId="6A567944" w14:textId="77777777" w:rsidR="00316844" w:rsidRDefault="00316844" w:rsidP="00EA5A96"/>
    <w:p w14:paraId="65E79ADA" w14:textId="586E4B6C" w:rsidR="00BB7AD0" w:rsidRPr="005A724D" w:rsidRDefault="00E95135" w:rsidP="00316844">
      <w:pPr>
        <w:ind w:firstLine="0"/>
        <w:jc w:val="center"/>
      </w:pPr>
      <w:r>
        <w:rPr>
          <w:noProof/>
          <w:lang w:eastAsia="pl-PL"/>
        </w:rPr>
        <w:drawing>
          <wp:inline distT="0" distB="0" distL="0" distR="0" wp14:anchorId="129EC84A" wp14:editId="17F698F4">
            <wp:extent cx="5486400" cy="3132000"/>
            <wp:effectExtent l="190500" t="190500" r="190500" b="18288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rzechBrazylijsk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86400" cy="3132000"/>
                    </a:xfrm>
                    <a:prstGeom prst="rect">
                      <a:avLst/>
                    </a:prstGeom>
                    <a:ln>
                      <a:noFill/>
                    </a:ln>
                    <a:effectLst>
                      <a:outerShdw blurRad="190500" algn="tl" rotWithShape="0">
                        <a:srgbClr val="000000">
                          <a:alpha val="70000"/>
                        </a:srgbClr>
                      </a:outerShdw>
                    </a:effectLst>
                  </pic:spPr>
                </pic:pic>
              </a:graphicData>
            </a:graphic>
          </wp:inline>
        </w:drawing>
      </w:r>
    </w:p>
    <w:p w14:paraId="21012470" w14:textId="5043E9D4" w:rsidR="00074FF6" w:rsidRDefault="00074FF6" w:rsidP="00316844"/>
    <w:p w14:paraId="15F400BF" w14:textId="7F4C6E94" w:rsidR="00E95135" w:rsidRDefault="00316844" w:rsidP="00316844">
      <w:pPr>
        <w:jc w:val="center"/>
      </w:pPr>
      <w:r>
        <w:t>Rys. 2.28</w:t>
      </w:r>
      <w:r w:rsidR="00E95135">
        <w:t>. Informacje szczegółowe o orzechu brazylijskim [].</w:t>
      </w:r>
    </w:p>
    <w:p w14:paraId="3688B62F" w14:textId="77777777" w:rsidR="00074FF6" w:rsidRDefault="00074FF6" w:rsidP="006C61C9"/>
    <w:p w14:paraId="6269C080" w14:textId="2B002461" w:rsidR="00D65022" w:rsidRDefault="003A297D" w:rsidP="006C61C9">
      <w:r>
        <w:t xml:space="preserve">Produkt dodaje się do kalkulatora wybierając z listy rozwijanej po prawej stronie wielokrotność stosowanej miary i zatwierdzając przyciskiem „Do kalkulatora”. Pojawia się </w:t>
      </w:r>
      <w:r>
        <w:lastRenderedPageBreak/>
        <w:t>wtedy okno modalne z listą posiłków i zapytaniem, do którego posiłku dodać. Do wyboru są opcje: bez posiłku, I śniadanie, II śniadanie, obiad, podwieczorek, przekąska, kolacja. W ustawieniach konta można zaznaczyć, że na stałe chce się zrezygnować z zapytania o posiłek.</w:t>
      </w:r>
    </w:p>
    <w:p w14:paraId="3F805D4D" w14:textId="16E98531" w:rsidR="003A297D" w:rsidRDefault="003A297D" w:rsidP="006C61C9">
      <w:r>
        <w:t>Zawartość kalkulatora można podglądać w zwijanej zakładce po lewej stronie aplikacji.</w:t>
      </w:r>
    </w:p>
    <w:p w14:paraId="3A88386D" w14:textId="0C95CCBD" w:rsidR="003A297D" w:rsidRDefault="003A297D" w:rsidP="003A297D">
      <w:pPr>
        <w:ind w:firstLine="0"/>
      </w:pPr>
      <w:r>
        <w:rPr>
          <w:noProof/>
          <w:lang w:eastAsia="pl-PL"/>
        </w:rPr>
        <w:drawing>
          <wp:anchor distT="0" distB="0" distL="114300" distR="114300" simplePos="0" relativeHeight="251668480" behindDoc="0" locked="0" layoutInCell="1" allowOverlap="1" wp14:anchorId="75BAAF04" wp14:editId="635EE371">
            <wp:simplePos x="0" y="0"/>
            <wp:positionH relativeFrom="column">
              <wp:posOffset>62865</wp:posOffset>
            </wp:positionH>
            <wp:positionV relativeFrom="paragraph">
              <wp:posOffset>453390</wp:posOffset>
            </wp:positionV>
            <wp:extent cx="5760085" cy="2289810"/>
            <wp:effectExtent l="190500" t="190500" r="183515" b="186690"/>
            <wp:wrapTopAndBottom/>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leWazyKalkulator.png"/>
                    <pic:cNvPicPr/>
                  </pic:nvPicPr>
                  <pic:blipFill>
                    <a:blip r:embed="rId52">
                      <a:extLst>
                        <a:ext uri="{28A0092B-C50C-407E-A947-70E740481C1C}">
                          <a14:useLocalDpi xmlns:a14="http://schemas.microsoft.com/office/drawing/2010/main" val="0"/>
                        </a:ext>
                      </a:extLst>
                    </a:blip>
                    <a:stretch>
                      <a:fillRect/>
                    </a:stretch>
                  </pic:blipFill>
                  <pic:spPr>
                    <a:xfrm>
                      <a:off x="0" y="0"/>
                      <a:ext cx="5760085" cy="2289810"/>
                    </a:xfrm>
                    <a:prstGeom prst="rect">
                      <a:avLst/>
                    </a:prstGeom>
                    <a:ln>
                      <a:noFill/>
                    </a:ln>
                    <a:effectLst>
                      <a:outerShdw blurRad="190500" algn="tl" rotWithShape="0">
                        <a:srgbClr val="000000">
                          <a:alpha val="70000"/>
                        </a:srgbClr>
                      </a:outerShdw>
                    </a:effectLst>
                  </pic:spPr>
                </pic:pic>
              </a:graphicData>
            </a:graphic>
          </wp:anchor>
        </w:drawing>
      </w:r>
    </w:p>
    <w:p w14:paraId="0C7D2B18" w14:textId="053CE7D0" w:rsidR="003A297D" w:rsidRDefault="003A297D" w:rsidP="003A297D">
      <w:pPr>
        <w:ind w:firstLine="0"/>
      </w:pPr>
    </w:p>
    <w:p w14:paraId="4A484C67" w14:textId="75417483" w:rsidR="003A297D" w:rsidRDefault="00E81C82" w:rsidP="003A297D">
      <w:pPr>
        <w:ind w:firstLine="0"/>
        <w:jc w:val="center"/>
      </w:pPr>
      <w:r>
        <w:t>Rys. 2.29</w:t>
      </w:r>
      <w:r w:rsidR="003A297D">
        <w:t>. Kalkulato</w:t>
      </w:r>
      <w:r w:rsidR="00CB10D2">
        <w:t>r wartości odżywczych</w:t>
      </w:r>
      <w:r w:rsidR="003A297D">
        <w:t> [].</w:t>
      </w:r>
    </w:p>
    <w:p w14:paraId="17A7693E" w14:textId="77777777" w:rsidR="003A297D" w:rsidRDefault="003A297D" w:rsidP="006C61C9"/>
    <w:p w14:paraId="1928FAB7" w14:textId="58CBC6E7" w:rsidR="00E27E2B" w:rsidRDefault="00B6136F" w:rsidP="006C61C9">
      <w:r>
        <w:t>Z poziomu Kalkulatora dostępna jest opcja</w:t>
      </w:r>
      <w:r w:rsidR="00E27E2B">
        <w:t xml:space="preserve"> zmodyfikowania gramatury dodanego produktu oraz przeniesienia całości obliczeń do dziennika.</w:t>
      </w:r>
      <w:r w:rsidR="0058012C">
        <w:t xml:space="preserve"> Przy prz</w:t>
      </w:r>
      <w:r>
        <w:t>enoszeniu dano możliwość wyboru</w:t>
      </w:r>
      <w:r w:rsidR="0058012C">
        <w:t xml:space="preserve"> czy chce się przenieść wszystkie posiłku, czy tylko wybrane, a także czy zastąpić istniejący wpis, czy dodać do niego nowe pozycje.</w:t>
      </w:r>
    </w:p>
    <w:p w14:paraId="67184E33" w14:textId="559274F8" w:rsidR="002B49D5" w:rsidRDefault="0058012C" w:rsidP="006C61C9">
      <w:r>
        <w:t>Ile Waży oferuje jeszcze inne przydatne funkcje. W zakładce „Przelicznik” można przeliczyć jedne jednostki na inne</w:t>
      </w:r>
      <w:r w:rsidR="00BB2E9B">
        <w:t>. W</w:t>
      </w:r>
      <w:r>
        <w:t xml:space="preserve">ybierając produkt i miarę otrzymuje się pełne zestawienie pozostałych dostępnych miar oraz podsumowanie wartości odżywczych. </w:t>
      </w:r>
      <w:r w:rsidR="002B49D5">
        <w:t>„Porównywarka” umożliwia wybranie dwóch produktów spożywczych i zestawienie wartości odżywczych obu. W sekcji „Porady” można znaleźć wiele artykułów o tematyce około żywieniowej. Chociaż po kwietniu 2017 roku nastąpiła przerwa w dodawaniu nowych tekstów, od stycznia 2019 roku mniej więcej raz na miesiąc pojawia się nowy wpis.</w:t>
      </w:r>
      <w:r w:rsidR="00A832D9">
        <w:t xml:space="preserve"> Na podstronie „Słownik” można znaleźć alfabetyczną liczbę haseł związanych z dietetyką i żywieniem. </w:t>
      </w:r>
    </w:p>
    <w:p w14:paraId="5C94C1A9" w14:textId="47F133C9" w:rsidR="00A832D9" w:rsidRDefault="00A832D9" w:rsidP="006C61C9">
      <w:r>
        <w:t>Do każdego wpisu odnośnie artykułu spożywczego można dodawać komentarze</w:t>
      </w:r>
      <w:r w:rsidR="00BB2E9B">
        <w:t>. A</w:t>
      </w:r>
      <w:r>
        <w:t>plikacje ma również fanpage na Facebook’u więc wokół serwisu zebrana jest aktywna społeczność.</w:t>
      </w:r>
    </w:p>
    <w:p w14:paraId="1BA10055" w14:textId="02FC034A" w:rsidR="00A832D9" w:rsidRDefault="00A832D9" w:rsidP="006C61C9">
      <w:r>
        <w:lastRenderedPageBreak/>
        <w:t xml:space="preserve">Warto jeszcze skomentować stronę graficzną portalu. </w:t>
      </w:r>
      <w:r w:rsidR="00B6136F">
        <w:t>Aplikacja</w:t>
      </w:r>
      <w:r w:rsidR="00EA719E">
        <w:t xml:space="preserve"> utrzymana jest w jednolitej tonacji kolorystycznej z użyciem odcieni bieli, zieleni i czerni. Chociaż przestrzega trendu projektowania płaskiego, to wykorzystanie przestrzeni pozostawia wiele do życzenia. Poszczególne elementy są zlokalizowane zbyt blisko siebie, dając wrażenie przepełnienia treścią. Marginesy wewnętrzne i zewnętrzne są niespójne i</w:t>
      </w:r>
      <w:r w:rsidR="00BB2E9B">
        <w:t xml:space="preserve"> w większości przypadków za małe,</w:t>
      </w:r>
      <w:r w:rsidR="00EA719E">
        <w:t xml:space="preserve"> nasilając wrażenie tłoku. Źle dobrane są również rozmiary kr</w:t>
      </w:r>
      <w:r w:rsidR="00BB2E9B">
        <w:t>oju pisma -</w:t>
      </w:r>
      <w:r w:rsidR="00B6136F">
        <w:t xml:space="preserve"> w wielu miejscach teksty są za małe obniżając</w:t>
      </w:r>
      <w:r w:rsidR="00EA719E">
        <w:t xml:space="preserve"> czytelność strony.</w:t>
      </w:r>
    </w:p>
    <w:p w14:paraId="6012414E" w14:textId="6C73DE25" w:rsidR="00BB2E9B" w:rsidRDefault="00BB2E9B" w:rsidP="006C61C9">
      <w:r>
        <w:t>Podsumowując,</w:t>
      </w:r>
      <w:r w:rsidR="00FF0D64">
        <w:t xml:space="preserve"> aplikacja nie jest wolna od wad</w:t>
      </w:r>
      <w:r>
        <w:t>. Należałoby poprawić stosowane standardy bezpieczeństwa oraz stronę graficzną.</w:t>
      </w:r>
      <w:r w:rsidR="00FF0D64">
        <w:t xml:space="preserve"> Za to merytorycznie nie ma wielu zastrzeżeń, chociaż wspomniany brak szczegółowych informacji o mikroskładnikach ktoś mógłby uznać za mankament, to Ile Waży spełn</w:t>
      </w:r>
      <w:r w:rsidR="00B6136F">
        <w:t>ia standardy kalkulatora diety</w:t>
      </w:r>
      <w:r w:rsidR="00FF0D64">
        <w:t xml:space="preserve">. Największą niedogodnością jest fakt, że prowadzenie </w:t>
      </w:r>
      <w:r w:rsidR="00B6136F">
        <w:t>d</w:t>
      </w:r>
      <w:r w:rsidR="00FF0D64">
        <w:t xml:space="preserve">ziennika należy do usług dostępnych jedynie w abonamencie. Z drugiej strony, chcąc zarabiać na serwisie, trzeba mądrze wybrać model biznesowy. Dzielenie usług podstawowe bezpłatne oraz płatne funkcje specjalne stało się powszechne. Brak </w:t>
      </w:r>
      <w:r w:rsidR="00B6136F">
        <w:t>d</w:t>
      </w:r>
      <w:r w:rsidR="00FF0D64">
        <w:t xml:space="preserve">ziennika online nie uniemożliwia wykorzystywania Ile Waży do bilansowanie własnej diety, </w:t>
      </w:r>
      <w:r w:rsidR="00B71C87">
        <w:t>zatem można spokojnie polecić tę aplikacje do tego celu zwłaszcza ze względu na wygodny system odmierzania miar.</w:t>
      </w:r>
    </w:p>
    <w:p w14:paraId="164E99B0" w14:textId="77777777" w:rsidR="008705BC" w:rsidRDefault="008705BC" w:rsidP="008705BC">
      <w:pPr>
        <w:ind w:firstLine="0"/>
      </w:pPr>
    </w:p>
    <w:p w14:paraId="606AB8F9" w14:textId="7946FF98" w:rsidR="008705BC" w:rsidRDefault="008705BC" w:rsidP="008705BC">
      <w:pPr>
        <w:pStyle w:val="Nagwek2"/>
      </w:pPr>
      <w:r>
        <w:t>2.2.4. Podsumowanie</w:t>
      </w:r>
    </w:p>
    <w:p w14:paraId="6E3EA4F4" w14:textId="77777777" w:rsidR="00074FF6" w:rsidRDefault="00074FF6" w:rsidP="006C61C9"/>
    <w:p w14:paraId="71FFBD28" w14:textId="4135F3FA" w:rsidR="009E5B00" w:rsidRDefault="0008182A" w:rsidP="006C61C9">
      <w:r>
        <w:t>Kiedy szukano konkurencyjnych aplikacji, okazało się, że ich wybór na rynku polskim nie jest tak duży, jak wcześniej przypuszczano.</w:t>
      </w:r>
      <w:r w:rsidR="00F077B5">
        <w:t xml:space="preserve"> Z tego powodu zdecydowano się uznać i opisać jako punkt odniesienia zagraniczny Cronometer. Wśród bezpłatnych programów polskojęzycznych dla nie-specjalistów nie udało znaleźć się żadnego oferującego podawanie zawartości mikroskładników w pożywieniu i kontrolowanie ich spożycia – w tym upatruje się największą siłę powstającej aplikacji. Okazało się natomiast, że planowana funkcja tworzenia przepisów i późniejszego ich porcjowania nie jest unikalna jak miano nadzieję, chociaż jej obecność w programie zagranicznym nie zaskoczyła tak bardzo jak jej ograniczona wersja w Po Treningu.</w:t>
      </w:r>
    </w:p>
    <w:p w14:paraId="60ABFDD6" w14:textId="50D27D7E" w:rsidR="00F077B5" w:rsidRDefault="00207879" w:rsidP="00207879">
      <w:pPr>
        <w:ind w:firstLine="0"/>
      </w:pPr>
      <w:r>
        <w:tab/>
        <w:t xml:space="preserve">To, czemu trzeba będzie poświecić uwagę na etapie projektowania przyszłego systemu, to prostota użytkowania. Jak wspominano w rozdziale 2.2.1, Cronometer jest bardzo zaawansowany i ma wiele funkcji, jednak obsługa części z nich jest nieintuicyjna i wymaga poświęcenia czasu na zgłębianie instrukcji obsługi albo empiryczna badanie opcji. Również przy projektowaniu strony graficznej będzie można poszukać rozwiązań pośrednich między </w:t>
      </w:r>
      <w:r>
        <w:lastRenderedPageBreak/>
        <w:t xml:space="preserve">Cronometer a Po Treningu. Chociaż obie aplikacje są estetyczne i celują w minimalizm, to jednak Cronometer z dużą ilością wykresów i tabel wydaje się być </w:t>
      </w:r>
      <w:r w:rsidR="00C2303B">
        <w:t xml:space="preserve">w tym porównaniu </w:t>
      </w:r>
      <w:r>
        <w:t>przep</w:t>
      </w:r>
      <w:r w:rsidR="00C2303B">
        <w:t>ełniony informacjami. Przewiduje się, że tworzona aplikacja również będzie zawierać wiele zestawień, więc chciano by uzyskać przejrzystość informacyjną</w:t>
      </w:r>
      <w:r w:rsidR="00062AF1">
        <w:t xml:space="preserve"> Po</w:t>
      </w:r>
      <w:r w:rsidR="00C2303B">
        <w:t xml:space="preserve"> Treningu.</w:t>
      </w:r>
    </w:p>
    <w:p w14:paraId="36252F8E" w14:textId="6658948D" w:rsidR="00062AF1" w:rsidRDefault="00062AF1" w:rsidP="00207879">
      <w:pPr>
        <w:ind w:firstLine="0"/>
      </w:pPr>
      <w:r>
        <w:tab/>
        <w:t>Wszystkie omawiane systemy są jednocześnie kalkulatorami diety i portalami informacyjnymi z dużą ilością porad, artykułów i opcji społecznościowych. Pod tym względem przyszła aplikacja będzie od nich odbiegać, skupiając się na indywidualnym użytkowniku, nie wprowadzając elementów towarzyskich czy budujących poczucie rywalizacji. Bo chociaż twórcy Po Treningu umożliwiając wrzucanie zdjęć publicznych mieli na celu motywowanie użytkowników poprzez oglądanie sukcesów innych użytkownik, to potencjalne jest osiągnięcie efektu przeciwnego – zniechęcanie się ludzi przez porównanie z innymi, odnoszącymi większe sukcesy. W dodatku, jak już podkreślano na początku tej pracy, program ma być jak najbardziej informacyjny – oparty na sprawdzonych danych i wyliczeniach. Wprowadzanie sekcji edukacyjnej, zawierającej porady żywieniowe nie spełniałoby tych założeń.</w:t>
      </w:r>
    </w:p>
    <w:p w14:paraId="1C40C19D" w14:textId="77777777" w:rsidR="00E375D2" w:rsidRDefault="00E375D2" w:rsidP="00423CC1">
      <w:pPr>
        <w:pStyle w:val="Nagwek1"/>
        <w:ind w:left="360"/>
      </w:pPr>
      <w:bookmarkStart w:id="1401" w:name="_Toc5963771"/>
      <w:bookmarkEnd w:id="1399"/>
      <w:r>
        <w:t>Analiza systemu</w:t>
      </w:r>
      <w:bookmarkEnd w:id="1401"/>
    </w:p>
    <w:p w14:paraId="7B50624C" w14:textId="77777777" w:rsidR="00E375D2" w:rsidRDefault="00E375D2" w:rsidP="00423CC1">
      <w:pPr>
        <w:pStyle w:val="Podtytu"/>
        <w:numPr>
          <w:ilvl w:val="0"/>
          <w:numId w:val="0"/>
        </w:numPr>
        <w:ind w:left="360"/>
      </w:pPr>
      <w:r>
        <w:t xml:space="preserve"> </w:t>
      </w:r>
      <w:bookmarkStart w:id="1402" w:name="_Toc5963772"/>
      <w:r>
        <w:t>Architektura systemu</w:t>
      </w:r>
      <w:bookmarkEnd w:id="1402"/>
    </w:p>
    <w:p w14:paraId="55D7FBA3" w14:textId="77777777" w:rsidR="00E375D2" w:rsidRDefault="00E375D2" w:rsidP="00423CC1">
      <w:pPr>
        <w:pStyle w:val="Podtytu"/>
        <w:numPr>
          <w:ilvl w:val="0"/>
          <w:numId w:val="0"/>
        </w:numPr>
        <w:ind w:left="360"/>
      </w:pPr>
      <w:r>
        <w:t xml:space="preserve"> </w:t>
      </w:r>
      <w:bookmarkStart w:id="1403" w:name="_Toc5963773"/>
      <w:r>
        <w:t>Model danych</w:t>
      </w:r>
      <w:bookmarkEnd w:id="1403"/>
    </w:p>
    <w:p w14:paraId="59DD8A22" w14:textId="77777777" w:rsidR="00E375D2" w:rsidRDefault="00E375D2" w:rsidP="00423CC1">
      <w:pPr>
        <w:pStyle w:val="Podtytu"/>
        <w:numPr>
          <w:ilvl w:val="0"/>
          <w:numId w:val="0"/>
        </w:numPr>
        <w:ind w:left="360"/>
      </w:pPr>
      <w:r>
        <w:t xml:space="preserve"> </w:t>
      </w:r>
      <w:bookmarkStart w:id="1404" w:name="_Toc5963774"/>
      <w:r>
        <w:t>Narzędzia do realizacji projektu</w:t>
      </w:r>
      <w:bookmarkEnd w:id="1404"/>
    </w:p>
    <w:p w14:paraId="2309261A" w14:textId="77777777" w:rsidR="00E375D2" w:rsidRDefault="00E375D2" w:rsidP="00423CC1">
      <w:pPr>
        <w:pStyle w:val="Nagwek2"/>
        <w:ind w:left="360"/>
      </w:pPr>
      <w:bookmarkStart w:id="1405" w:name="_Toc5963775"/>
      <w:r>
        <w:t>PHP + Symphony 4</w:t>
      </w:r>
      <w:bookmarkEnd w:id="1405"/>
    </w:p>
    <w:p w14:paraId="31076E91" w14:textId="77777777" w:rsidR="00E375D2" w:rsidRDefault="00E375D2" w:rsidP="00423CC1">
      <w:pPr>
        <w:pStyle w:val="Nagwek2"/>
        <w:ind w:left="360"/>
      </w:pPr>
      <w:bookmarkStart w:id="1406" w:name="_Toc5963776"/>
      <w:r>
        <w:t>Highcharts</w:t>
      </w:r>
      <w:bookmarkEnd w:id="1406"/>
    </w:p>
    <w:p w14:paraId="05297038" w14:textId="77777777" w:rsidR="00E375D2" w:rsidRDefault="00E375D2" w:rsidP="00423CC1">
      <w:pPr>
        <w:pStyle w:val="Nagwek1"/>
        <w:ind w:left="360"/>
      </w:pPr>
      <w:bookmarkStart w:id="1407" w:name="_Toc5963777"/>
      <w:r>
        <w:t>specyfikacja wymagań</w:t>
      </w:r>
      <w:bookmarkEnd w:id="1407"/>
    </w:p>
    <w:p w14:paraId="21C2C905" w14:textId="77777777" w:rsidR="00E375D2" w:rsidRDefault="00E375D2" w:rsidP="00423CC1">
      <w:pPr>
        <w:pStyle w:val="Podtytu"/>
        <w:numPr>
          <w:ilvl w:val="0"/>
          <w:numId w:val="0"/>
        </w:numPr>
        <w:ind w:left="360"/>
      </w:pPr>
      <w:r>
        <w:t xml:space="preserve"> </w:t>
      </w:r>
      <w:bookmarkStart w:id="1408" w:name="_Toc5963778"/>
      <w:r>
        <w:t>Wymagania funkcjonalne</w:t>
      </w:r>
      <w:bookmarkEnd w:id="1408"/>
    </w:p>
    <w:p w14:paraId="48A692E4" w14:textId="77777777" w:rsidR="00622CCD" w:rsidRPr="00622CCD" w:rsidRDefault="00622CCD" w:rsidP="00622CCD">
      <w:pPr>
        <w:jc w:val="center"/>
      </w:pPr>
      <w:r>
        <w:t>* * *</w:t>
      </w:r>
    </w:p>
    <w:p w14:paraId="395E1902" w14:textId="77777777" w:rsidR="00A3312E" w:rsidRPr="00EA5EC0" w:rsidRDefault="00A3312E" w:rsidP="00A3312E">
      <w:pPr>
        <w:jc w:val="center"/>
        <w:rPr>
          <w:b/>
        </w:rPr>
      </w:pPr>
      <w:r>
        <w:rPr>
          <w:b/>
        </w:rPr>
        <w:t>[do projektu albo wymagań?]</w:t>
      </w:r>
    </w:p>
    <w:p w14:paraId="69F235F2" w14:textId="77777777" w:rsidR="00A3312E" w:rsidRDefault="00A3312E" w:rsidP="00A3312E">
      <w:r>
        <w:t xml:space="preserve">Problem z powyższą klasyfikacją polega na tym, że przedziały są szerokie i człowiek może mieć trudność z uczciwym przypisaniem siebie do jednego z nich. W przypadku współpracy z dietetykiem, lekarz powinien przeprowadzić szczegółowy wywiad odnoście zwyczajów pacjenta i na jego podstawie dokonać obiektywnego przyporządkowania. W przypadku aplikacji, którą użytkownik ma samodzielnie obsługiwać  </w:t>
      </w:r>
    </w:p>
    <w:p w14:paraId="0C0C650D" w14:textId="77777777" w:rsidR="00A3312E" w:rsidRPr="00A3312E" w:rsidRDefault="00A3312E" w:rsidP="00A3312E"/>
    <w:p w14:paraId="528D58EC" w14:textId="77777777" w:rsidR="00E375D2" w:rsidRDefault="00E375D2" w:rsidP="00423CC1">
      <w:pPr>
        <w:pStyle w:val="Podtytu"/>
        <w:numPr>
          <w:ilvl w:val="0"/>
          <w:numId w:val="0"/>
        </w:numPr>
        <w:ind w:left="360"/>
      </w:pPr>
      <w:r>
        <w:lastRenderedPageBreak/>
        <w:t xml:space="preserve"> </w:t>
      </w:r>
      <w:bookmarkStart w:id="1409" w:name="_Toc5963779"/>
      <w:r>
        <w:t>Wymagania pozafunkcjonalne</w:t>
      </w:r>
      <w:bookmarkEnd w:id="1409"/>
    </w:p>
    <w:p w14:paraId="13992E3A" w14:textId="77777777" w:rsidR="00E375D2" w:rsidRDefault="00E375D2" w:rsidP="00423CC1">
      <w:pPr>
        <w:pStyle w:val="Nagwek1"/>
        <w:ind w:left="360"/>
      </w:pPr>
      <w:bookmarkStart w:id="1410" w:name="_Toc5963780"/>
      <w:r>
        <w:t>projekt</w:t>
      </w:r>
      <w:bookmarkEnd w:id="1410"/>
    </w:p>
    <w:p w14:paraId="768F2E66" w14:textId="77777777" w:rsidR="00E375D2" w:rsidRDefault="00E375D2" w:rsidP="00423CC1">
      <w:pPr>
        <w:pStyle w:val="Podtytu"/>
        <w:numPr>
          <w:ilvl w:val="0"/>
          <w:numId w:val="0"/>
        </w:numPr>
        <w:ind w:left="360"/>
      </w:pPr>
      <w:bookmarkStart w:id="1411" w:name="_Toc5963781"/>
      <w:r>
        <w:t>Projekt bazy danych</w:t>
      </w:r>
      <w:bookmarkEnd w:id="1411"/>
    </w:p>
    <w:p w14:paraId="6DF3FC42" w14:textId="77777777" w:rsidR="00E375D2" w:rsidRDefault="00E375D2" w:rsidP="00423CC1">
      <w:pPr>
        <w:pStyle w:val="Podtytu"/>
        <w:numPr>
          <w:ilvl w:val="0"/>
          <w:numId w:val="0"/>
        </w:numPr>
        <w:ind w:left="360"/>
      </w:pPr>
      <w:r>
        <w:t xml:space="preserve"> </w:t>
      </w:r>
      <w:bookmarkStart w:id="1412" w:name="_Toc5963782"/>
      <w:r>
        <w:t>Projekt interfejsów użytkownika</w:t>
      </w:r>
      <w:bookmarkEnd w:id="1412"/>
    </w:p>
    <w:p w14:paraId="44215DE5" w14:textId="77777777" w:rsidR="00E375D2" w:rsidRDefault="00E375D2" w:rsidP="00423CC1">
      <w:pPr>
        <w:pStyle w:val="Podtytu"/>
        <w:numPr>
          <w:ilvl w:val="0"/>
          <w:numId w:val="0"/>
        </w:numPr>
        <w:ind w:left="360"/>
      </w:pPr>
      <w:r>
        <w:t xml:space="preserve"> </w:t>
      </w:r>
      <w:bookmarkStart w:id="1413" w:name="_Toc5963783"/>
      <w:r>
        <w:t>Projekt logiki biznesowej</w:t>
      </w:r>
      <w:bookmarkEnd w:id="1413"/>
    </w:p>
    <w:p w14:paraId="4F1C0603" w14:textId="77777777" w:rsidR="00E375D2" w:rsidRDefault="00E375D2" w:rsidP="00423CC1">
      <w:pPr>
        <w:pStyle w:val="Podtytu"/>
        <w:numPr>
          <w:ilvl w:val="0"/>
          <w:numId w:val="0"/>
        </w:numPr>
        <w:ind w:left="360"/>
      </w:pPr>
      <w:r>
        <w:t xml:space="preserve"> </w:t>
      </w:r>
      <w:bookmarkStart w:id="1414" w:name="_Toc5963784"/>
      <w:r>
        <w:t>Projekt testów</w:t>
      </w:r>
      <w:bookmarkEnd w:id="1414"/>
    </w:p>
    <w:p w14:paraId="011F898B" w14:textId="77777777" w:rsidR="00973C06" w:rsidRDefault="00973C06" w:rsidP="00423CC1">
      <w:pPr>
        <w:pStyle w:val="Nagwek2"/>
        <w:ind w:left="360"/>
      </w:pPr>
      <w:bookmarkStart w:id="1415" w:name="_Toc5963785"/>
      <w:r>
        <w:t>Testy funkcjonalne</w:t>
      </w:r>
      <w:bookmarkEnd w:id="1415"/>
    </w:p>
    <w:p w14:paraId="31EC54EA" w14:textId="77777777" w:rsidR="00973C06" w:rsidRDefault="00973C06" w:rsidP="00423CC1">
      <w:pPr>
        <w:pStyle w:val="Nagwek2"/>
        <w:ind w:left="360"/>
      </w:pPr>
      <w:bookmarkStart w:id="1416" w:name="_Toc5963786"/>
      <w:r>
        <w:t>Testy jednostkowe</w:t>
      </w:r>
      <w:bookmarkEnd w:id="1416"/>
    </w:p>
    <w:p w14:paraId="5282706C" w14:textId="77777777" w:rsidR="00973C06" w:rsidRDefault="00973C06" w:rsidP="00423CC1">
      <w:pPr>
        <w:pStyle w:val="Nagwek2"/>
        <w:ind w:left="360"/>
      </w:pPr>
      <w:bookmarkStart w:id="1417" w:name="_Toc5963787"/>
      <w:r>
        <w:t>Testy obciążeniowe</w:t>
      </w:r>
      <w:bookmarkEnd w:id="1417"/>
    </w:p>
    <w:p w14:paraId="711FB549" w14:textId="77777777" w:rsidR="00973C06" w:rsidRPr="00973C06" w:rsidRDefault="00973C06" w:rsidP="00423CC1">
      <w:pPr>
        <w:pStyle w:val="Nagwek2"/>
        <w:ind w:left="360"/>
      </w:pPr>
      <w:bookmarkStart w:id="1418" w:name="_Toc5963788"/>
      <w:r>
        <w:t>Testy użytkowników</w:t>
      </w:r>
      <w:bookmarkEnd w:id="1418"/>
    </w:p>
    <w:p w14:paraId="687AB624" w14:textId="77777777" w:rsidR="00E375D2" w:rsidRDefault="00E375D2" w:rsidP="00423CC1">
      <w:pPr>
        <w:pStyle w:val="Nagwek1"/>
        <w:ind w:left="360"/>
      </w:pPr>
      <w:bookmarkStart w:id="1419" w:name="_Toc5963789"/>
      <w:r>
        <w:t>implementacja</w:t>
      </w:r>
      <w:bookmarkEnd w:id="1419"/>
    </w:p>
    <w:p w14:paraId="46AA7066" w14:textId="77777777" w:rsidR="00E375D2" w:rsidRDefault="00E375D2" w:rsidP="00423CC1">
      <w:pPr>
        <w:pStyle w:val="Podtytu"/>
        <w:numPr>
          <w:ilvl w:val="0"/>
          <w:numId w:val="0"/>
        </w:numPr>
        <w:ind w:left="360"/>
      </w:pPr>
      <w:r>
        <w:t xml:space="preserve"> </w:t>
      </w:r>
      <w:bookmarkStart w:id="1420" w:name="_Toc5963790"/>
      <w:r>
        <w:t>Implementacja bazy danych</w:t>
      </w:r>
      <w:bookmarkEnd w:id="1420"/>
    </w:p>
    <w:p w14:paraId="13A6D36C" w14:textId="77777777" w:rsidR="00E375D2" w:rsidRDefault="00E375D2" w:rsidP="00423CC1">
      <w:pPr>
        <w:pStyle w:val="Podtytu"/>
        <w:numPr>
          <w:ilvl w:val="0"/>
          <w:numId w:val="0"/>
        </w:numPr>
        <w:ind w:left="360"/>
      </w:pPr>
      <w:r>
        <w:t xml:space="preserve"> </w:t>
      </w:r>
      <w:bookmarkStart w:id="1421" w:name="_Toc5963791"/>
      <w:r>
        <w:t>Implementacja logiki biznesowej</w:t>
      </w:r>
      <w:bookmarkEnd w:id="1421"/>
    </w:p>
    <w:p w14:paraId="02098BF6" w14:textId="77777777" w:rsidR="00E375D2" w:rsidRDefault="00E375D2" w:rsidP="00423CC1">
      <w:pPr>
        <w:pStyle w:val="Podtytu"/>
        <w:numPr>
          <w:ilvl w:val="0"/>
          <w:numId w:val="0"/>
        </w:numPr>
        <w:ind w:left="360"/>
      </w:pPr>
      <w:r>
        <w:t xml:space="preserve"> </w:t>
      </w:r>
      <w:bookmarkStart w:id="1422" w:name="_Toc5963792"/>
      <w:r>
        <w:t>Implementacja interfejsów użytkownika</w:t>
      </w:r>
      <w:bookmarkEnd w:id="1422"/>
    </w:p>
    <w:p w14:paraId="434B18E9" w14:textId="77777777" w:rsidR="00E375D2" w:rsidRDefault="00E375D2" w:rsidP="00423CC1">
      <w:pPr>
        <w:pStyle w:val="Nagwek1"/>
        <w:ind w:left="360"/>
      </w:pPr>
      <w:bookmarkStart w:id="1423" w:name="_Toc5963793"/>
      <w:r>
        <w:t>testy</w:t>
      </w:r>
      <w:bookmarkEnd w:id="1423"/>
    </w:p>
    <w:p w14:paraId="3307737F" w14:textId="77777777" w:rsidR="00973C06" w:rsidRDefault="00973C06" w:rsidP="00423CC1">
      <w:pPr>
        <w:pStyle w:val="Podtytu"/>
        <w:numPr>
          <w:ilvl w:val="0"/>
          <w:numId w:val="0"/>
        </w:numPr>
        <w:ind w:left="360"/>
      </w:pPr>
      <w:r>
        <w:t xml:space="preserve"> </w:t>
      </w:r>
      <w:bookmarkStart w:id="1424" w:name="_Toc5963794"/>
      <w:r>
        <w:t>Testy funkcjonalne</w:t>
      </w:r>
      <w:bookmarkEnd w:id="1424"/>
    </w:p>
    <w:p w14:paraId="3FE6993E" w14:textId="77777777" w:rsidR="00973C06" w:rsidRDefault="00973C06" w:rsidP="00423CC1">
      <w:pPr>
        <w:pStyle w:val="Podtytu"/>
        <w:numPr>
          <w:ilvl w:val="0"/>
          <w:numId w:val="0"/>
        </w:numPr>
        <w:ind w:left="360"/>
      </w:pPr>
      <w:r>
        <w:t xml:space="preserve"> </w:t>
      </w:r>
      <w:bookmarkStart w:id="1425" w:name="_Toc5963795"/>
      <w:r>
        <w:t>Testy jednostkowe</w:t>
      </w:r>
      <w:bookmarkEnd w:id="1425"/>
    </w:p>
    <w:p w14:paraId="0C91ABA7" w14:textId="77777777" w:rsidR="00973C06" w:rsidRDefault="00973C06" w:rsidP="00423CC1">
      <w:pPr>
        <w:pStyle w:val="Podtytu"/>
        <w:numPr>
          <w:ilvl w:val="0"/>
          <w:numId w:val="0"/>
        </w:numPr>
        <w:ind w:left="360"/>
      </w:pPr>
      <w:r>
        <w:t xml:space="preserve"> </w:t>
      </w:r>
      <w:bookmarkStart w:id="1426" w:name="_Toc5963796"/>
      <w:r>
        <w:t>Testy obciążeniowe</w:t>
      </w:r>
      <w:bookmarkEnd w:id="1426"/>
    </w:p>
    <w:p w14:paraId="4B72EE20" w14:textId="77777777" w:rsidR="00973C06" w:rsidRDefault="00973C06" w:rsidP="00423CC1">
      <w:pPr>
        <w:pStyle w:val="Podtytu"/>
        <w:numPr>
          <w:ilvl w:val="0"/>
          <w:numId w:val="0"/>
        </w:numPr>
        <w:ind w:left="360"/>
      </w:pPr>
      <w:r>
        <w:t xml:space="preserve"> </w:t>
      </w:r>
      <w:bookmarkStart w:id="1427" w:name="_Toc5963797"/>
      <w:r>
        <w:t>Testy użytkowników</w:t>
      </w:r>
      <w:bookmarkEnd w:id="1427"/>
    </w:p>
    <w:p w14:paraId="13260DE8" w14:textId="77777777" w:rsidR="00CD4B0E" w:rsidRDefault="00CD4B0E" w:rsidP="00423CC1">
      <w:pPr>
        <w:pStyle w:val="Nagwek1"/>
        <w:ind w:left="360"/>
      </w:pPr>
      <w:bookmarkStart w:id="1428" w:name="_Toc5963798"/>
      <w:r>
        <w:t>wdrożenie</w:t>
      </w:r>
      <w:bookmarkEnd w:id="1428"/>
    </w:p>
    <w:p w14:paraId="35F02D50" w14:textId="77777777" w:rsidR="00CD4B0E" w:rsidRDefault="00CD4B0E" w:rsidP="00423CC1">
      <w:pPr>
        <w:pStyle w:val="Nagwek1"/>
        <w:ind w:left="360"/>
      </w:pPr>
      <w:bookmarkStart w:id="1429" w:name="_Toc5963799"/>
      <w:r>
        <w:t>podsumowanie</w:t>
      </w:r>
      <w:bookmarkEnd w:id="1429"/>
    </w:p>
    <w:p w14:paraId="5A071A19" w14:textId="77777777" w:rsidR="00CD4B0E" w:rsidRDefault="00276AEC" w:rsidP="00276AEC">
      <w:pPr>
        <w:pStyle w:val="Podtytu"/>
        <w:numPr>
          <w:ilvl w:val="0"/>
          <w:numId w:val="0"/>
        </w:numPr>
      </w:pPr>
      <w:bookmarkStart w:id="1430" w:name="_Toc5963800"/>
      <w:r>
        <w:t xml:space="preserve">X.X. </w:t>
      </w:r>
      <w:r w:rsidR="00CD4B0E">
        <w:t>Możliwości dalszego rozwoju</w:t>
      </w:r>
      <w:bookmarkEnd w:id="1430"/>
    </w:p>
    <w:p w14:paraId="5D810839" w14:textId="77777777" w:rsidR="00BB68C0" w:rsidRDefault="00BB68C0" w:rsidP="00BB68C0"/>
    <w:p w14:paraId="3A255610" w14:textId="77777777" w:rsidR="00276AEC" w:rsidRDefault="00276AEC" w:rsidP="00276AEC">
      <w:pPr>
        <w:pStyle w:val="Nagwek2"/>
      </w:pPr>
      <w:bookmarkStart w:id="1431" w:name="_Toc5963801"/>
      <w:r>
        <w:t>X.X.1. Dokładność przekazywanych informacji</w:t>
      </w:r>
      <w:r w:rsidR="00C80EE1">
        <w:t xml:space="preserve"> zwrotnych</w:t>
      </w:r>
      <w:bookmarkEnd w:id="1431"/>
    </w:p>
    <w:p w14:paraId="4563781B" w14:textId="77777777" w:rsidR="00276AEC" w:rsidRDefault="00276AEC" w:rsidP="00BB68C0"/>
    <w:p w14:paraId="14038AEA" w14:textId="77777777" w:rsidR="00BB68C0" w:rsidRDefault="00276AEC" w:rsidP="00347E73">
      <w:r>
        <w:t>Szczegółowa</w:t>
      </w:r>
      <w:r w:rsidR="00BB68C0">
        <w:t xml:space="preserve"> analiza dziedziny wykazała</w:t>
      </w:r>
      <w:r w:rsidR="00347E73">
        <w:t>, że idealnie dokładna</w:t>
      </w:r>
      <w:r w:rsidR="00BB68C0">
        <w:t xml:space="preserve"> aplikacja do analizowania codziennej diety powinna zawierać o wiele więcej zmiennych niż zakładano początkowo. Zadecydowano, że w związku z ograniczonym czasem na zaprojektowanie i implementację aplikacji przy jednoczesnym pragnieniu zachowania </w:t>
      </w:r>
      <w:r>
        <w:t xml:space="preserve">jak najwyższych </w:t>
      </w:r>
      <w:r w:rsidR="00BB68C0">
        <w:t xml:space="preserve">standardów optymalnym rozwiązaniem będzie stworzenie systemu według pierwotnych założeń i skupienie się na </w:t>
      </w:r>
      <w:r w:rsidR="00347E73">
        <w:t>prostym obliczaniu wartości odżywczych dostarczanych wraz z pożywieniem z uwzględnieniem jak największej liczby składników odżywczych niezbędnych do funkcjonowania organizmu zawartych w spożywanym pożywieniu</w:t>
      </w:r>
      <w:r>
        <w:t>,</w:t>
      </w:r>
      <w:r w:rsidR="00347E73">
        <w:t xml:space="preserve"> </w:t>
      </w:r>
      <w:r>
        <w:t xml:space="preserve">lecz </w:t>
      </w:r>
      <w:r w:rsidR="00347E73">
        <w:t xml:space="preserve">bez uwzględniania </w:t>
      </w:r>
      <w:r w:rsidR="00347E73">
        <w:lastRenderedPageBreak/>
        <w:t xml:space="preserve">dodatkowych czynników modyfikujących tę zawartość. W efekcie aplikacja informuje użytkownika o tym, ile składników odżywczych zawierało jego pożywienie w nieprzetworzonej formie, chociaż docelowo ma informować </w:t>
      </w:r>
      <w:r>
        <w:t>o tym, ile ich faktycznie dostarczył organizmowi</w:t>
      </w:r>
      <w:r w:rsidR="00347E73">
        <w:t>.</w:t>
      </w:r>
      <w:r>
        <w:t xml:space="preserve"> </w:t>
      </w:r>
      <w:r w:rsidR="00347E73">
        <w:t xml:space="preserve"> </w:t>
      </w:r>
      <w:r>
        <w:t>W najbliższej przyszłości należy zająć się szczegółową analizą wszystkich czynników wpływających na zmianę wartości odżywczych w spożywanym pokarmie i dokonać adekwatnych zmian w algorytmach liczących. Najważniejsze czynniki, jakie należy wziąć pod uwagę to:</w:t>
      </w:r>
    </w:p>
    <w:p w14:paraId="66F4E415" w14:textId="77777777" w:rsidR="00276AEC" w:rsidRDefault="00276AEC" w:rsidP="00347E73"/>
    <w:p w14:paraId="5BDEF8DB" w14:textId="77777777" w:rsidR="00276AEC" w:rsidRDefault="00276AEC" w:rsidP="00276AEC">
      <w:pPr>
        <w:pStyle w:val="Akapitzlist"/>
        <w:numPr>
          <w:ilvl w:val="0"/>
          <w:numId w:val="10"/>
        </w:numPr>
      </w:pPr>
      <w:r>
        <w:t xml:space="preserve">obróbka termiczna pokarmu – zostało udowodnione, że sposób przygotowania posiłku ma znaczący wpływ na zawartość niektórych mikro-  i makroelementów zawartych w składnikach dania. Podgrzewanie obniża zawartość witaminy C w jedzeniu, ale za to ułatwia przyswajanie witaminy A. Spożywanie papryki na surowo maksymalizuje </w:t>
      </w:r>
      <w:r w:rsidR="005F772E">
        <w:t xml:space="preserve">uzyskiwanie z niej wartości odżywczych, ale już w przypadku pomidorów będzie odwrotnie, ponieważ gotowanie podnosi poziom zawartego w nich </w:t>
      </w:r>
      <w:r w:rsidR="005F772E" w:rsidRPr="00EB398E">
        <w:t>likopenu. Wiemy, że gotowane brokuły mają 10% mniej witaminy C niż surowe [</w:t>
      </w:r>
      <w:r w:rsidR="008F1251" w:rsidRPr="00EB398E">
        <w:t>1</w:t>
      </w:r>
      <w:r w:rsidR="00FB37B5">
        <w:t>3</w:t>
      </w:r>
      <w:r w:rsidR="005F772E" w:rsidRPr="00EB398E">
        <w:t>], ale</w:t>
      </w:r>
      <w:r w:rsidR="005F772E">
        <w:t xml:space="preserve"> jak to dokładnie wygląda dla innych potraw i elementów? </w:t>
      </w:r>
    </w:p>
    <w:p w14:paraId="13FDD3BC" w14:textId="77777777" w:rsidR="005F772E" w:rsidRPr="00BB68C0" w:rsidRDefault="000E6BB2" w:rsidP="00276AEC">
      <w:pPr>
        <w:pStyle w:val="Akapitzlist"/>
        <w:numPr>
          <w:ilvl w:val="0"/>
          <w:numId w:val="10"/>
        </w:numPr>
      </w:pPr>
      <w:r>
        <w:t>b</w:t>
      </w:r>
      <w:r w:rsidR="005F772E">
        <w:t>iodostępność</w:t>
      </w:r>
      <w:r>
        <w:t xml:space="preserve"> i interakcje – biodostępność, czyli inaczej przyswajalność składnika odżywczego z pożywienia</w:t>
      </w:r>
      <w:r w:rsidR="00DF68B6">
        <w:t>,</w:t>
      </w:r>
      <w:r>
        <w:t xml:space="preserve"> była już porusza przy omawianiu żelaza w rozdziale  </w:t>
      </w:r>
      <w:r w:rsidR="00DF68B6">
        <w:rPr>
          <w:b/>
        </w:rPr>
        <w:t xml:space="preserve">2.1.X. </w:t>
      </w:r>
      <w:r w:rsidR="00DF68B6">
        <w:t>Wiadomo, że chociaż dana potrawa zawiera określoną ilość danego mikro- czy makroelementu, nie zawsze całość zostanie wchłonięta przez organizm człowieka.  Należy zbadać, jaką dokładnie biodostępność mają poszczególne składniki i uwzględnić te dane w obliczaniu codziennego bilansu. Następnie trzeba wziąć pod uwagę, że pierwiastki i witaminy zachodzą ze sobą w interakcje. Jedne osłabiają przyswajalność drugich, a inne ją wzmacniają. Na przykład działanie sodu jest osłabiane przez potas, a przyswajalność żelaza niehemowego wzrasta wraz z zawartością witaminy C [1</w:t>
      </w:r>
      <w:r w:rsidR="00FB37B5">
        <w:t>6</w:t>
      </w:r>
      <w:r w:rsidR="00DF68B6">
        <w:t>] w tym samym posiłku. Chociaż część badaczy diety zaleca, żeby po prostu starać się spożywać jak najwięcej urozmaiconych posiłków, bo wtedy średnio zostanie zapewniona odpowiednia ilość wszystkich składników</w:t>
      </w:r>
      <w:r w:rsidR="001B1054">
        <w:t>, jest to podejście, przy którym łatwo wpaść w pułapkę albo jedynie pozornej dywersyfikacji, albo nadmiarowego spożycia (szczególnie łatwe w przypadku sod</w:t>
      </w:r>
      <w:r w:rsidR="001B1054" w:rsidRPr="00EB398E">
        <w:t>u [</w:t>
      </w:r>
      <w:r w:rsidR="00310A5D">
        <w:t>1</w:t>
      </w:r>
      <w:r w:rsidR="00FB37B5">
        <w:t>2</w:t>
      </w:r>
      <w:r w:rsidR="001B1054" w:rsidRPr="00EB398E">
        <w:t>]</w:t>
      </w:r>
      <w:r w:rsidR="00116FCD" w:rsidRPr="00EB398E">
        <w:t>)</w:t>
      </w:r>
      <w:r w:rsidR="00DF68B6" w:rsidRPr="00EB398E">
        <w:t>.</w:t>
      </w:r>
      <w:r w:rsidR="001B1054">
        <w:t xml:space="preserve"> Dlatego w niniejszej pracy uznano, że</w:t>
      </w:r>
      <w:r w:rsidR="00E21825">
        <w:t xml:space="preserve"> jedynie czyste dane liczbowe są w stanie dostarczyć obiektywnych i wystarczających informacji. W związku z czym zbadanie zależności pomiędzy </w:t>
      </w:r>
      <w:r w:rsidR="00E21825">
        <w:lastRenderedPageBreak/>
        <w:t xml:space="preserve">poszczególnymi elementami i przedstawienie ich w postaci liczbowej możliwej do zaimplementowania w obliczeniach są kolejnych krokiem ku udoskonaleniu aplikacji. </w:t>
      </w:r>
    </w:p>
    <w:p w14:paraId="0BB09589" w14:textId="77777777" w:rsidR="000639F0" w:rsidRDefault="000639F0">
      <w:pPr>
        <w:spacing w:after="160" w:line="259" w:lineRule="auto"/>
        <w:ind w:firstLine="0"/>
        <w:jc w:val="left"/>
        <w:rPr>
          <w:rFonts w:eastAsiaTheme="majorEastAsia" w:cstheme="majorBidi"/>
          <w:b/>
          <w:smallCaps/>
          <w:sz w:val="28"/>
        </w:rPr>
      </w:pPr>
      <w:r>
        <w:br w:type="page"/>
      </w:r>
    </w:p>
    <w:p w14:paraId="10657221" w14:textId="77777777" w:rsidR="00CD4B0E" w:rsidRDefault="005225EA" w:rsidP="005225EA">
      <w:pPr>
        <w:pStyle w:val="Nagwek3"/>
      </w:pPr>
      <w:bookmarkStart w:id="1432" w:name="_Toc5963802"/>
      <w:r>
        <w:lastRenderedPageBreak/>
        <w:t>wykaz źródeł</w:t>
      </w:r>
      <w:bookmarkEnd w:id="1432"/>
    </w:p>
    <w:p w14:paraId="1ED808CC" w14:textId="77777777" w:rsidR="00846ED8" w:rsidRPr="00846ED8" w:rsidRDefault="00846ED8" w:rsidP="00846ED8"/>
    <w:p w14:paraId="4DCEDC32" w14:textId="77777777" w:rsidR="00136341" w:rsidRDefault="00136341" w:rsidP="00136341">
      <w:pPr>
        <w:pStyle w:val="Akapitzlist"/>
        <w:numPr>
          <w:ilvl w:val="0"/>
          <w:numId w:val="8"/>
        </w:numPr>
      </w:pPr>
      <w:r>
        <w:t xml:space="preserve">Banki Żywności. Raport Federacji Polskich Banków Żywności 2018 </w:t>
      </w:r>
      <w:hyperlink r:id="rId53" w:history="1">
        <w:r w:rsidRPr="0012093F">
          <w:rPr>
            <w:rStyle w:val="Hipercze"/>
          </w:rPr>
          <w:t>https://bankizywnosci.pl/wp-content/uploads/2018/10/Przewodnik-do-Raportu_FPBZ_-Nie-marnuj-jedzenia-2018.pdf</w:t>
        </w:r>
      </w:hyperlink>
      <w:r w:rsidRPr="00BF1E15">
        <w:rPr>
          <w:rStyle w:val="Hipercze"/>
        </w:rPr>
        <w:t xml:space="preserve"> </w:t>
      </w:r>
      <w:r w:rsidRPr="00BF1E15">
        <w:t>z dnia 19.01.2019</w:t>
      </w:r>
    </w:p>
    <w:p w14:paraId="0908FCBD" w14:textId="7DD7E281" w:rsidR="00136341" w:rsidRDefault="00136341" w:rsidP="00136341">
      <w:pPr>
        <w:pStyle w:val="Akapitzlist"/>
        <w:numPr>
          <w:ilvl w:val="0"/>
          <w:numId w:val="8"/>
        </w:numPr>
      </w:pPr>
      <w:r>
        <w:t xml:space="preserve">Cronometer </w:t>
      </w:r>
      <w:hyperlink r:id="rId54" w:history="1">
        <w:r w:rsidRPr="00611C63">
          <w:rPr>
            <w:rStyle w:val="Hipercze"/>
          </w:rPr>
          <w:t>https://cronometer.com/#</w:t>
        </w:r>
      </w:hyperlink>
      <w:r>
        <w:t xml:space="preserve"> z dnia 22.04.2019</w:t>
      </w:r>
    </w:p>
    <w:p w14:paraId="62A1CDF3" w14:textId="77777777" w:rsidR="00136341" w:rsidRPr="00846ED8" w:rsidRDefault="00136341" w:rsidP="00136341">
      <w:pPr>
        <w:pStyle w:val="Akapitzlist"/>
        <w:numPr>
          <w:ilvl w:val="0"/>
          <w:numId w:val="8"/>
        </w:numPr>
      </w:pPr>
      <w:r>
        <w:t xml:space="preserve">Facebook. Fanpage AMS  </w:t>
      </w:r>
      <w:hyperlink r:id="rId55" w:history="1">
        <w:r w:rsidRPr="000C28E5">
          <w:rPr>
            <w:rStyle w:val="Hipercze"/>
          </w:rPr>
          <w:t>https://Facebook.com/outdoor.jest.cool</w:t>
        </w:r>
      </w:hyperlink>
      <w:r>
        <w:t xml:space="preserve"> z dnia 19.01.2019</w:t>
      </w:r>
    </w:p>
    <w:p w14:paraId="1DCA968A" w14:textId="77777777" w:rsidR="00136341" w:rsidRDefault="00136341" w:rsidP="00136341">
      <w:pPr>
        <w:pStyle w:val="Akapitzlist"/>
        <w:numPr>
          <w:ilvl w:val="0"/>
          <w:numId w:val="8"/>
        </w:numPr>
        <w:rPr>
          <w:lang w:val="en-US"/>
        </w:rPr>
      </w:pPr>
      <w:r w:rsidRPr="0012093F">
        <w:rPr>
          <w:lang w:val="en-US"/>
        </w:rPr>
        <w:t>Food and Agriculture Organization of United Nations</w:t>
      </w:r>
      <w:r>
        <w:rPr>
          <w:lang w:val="en-US"/>
        </w:rPr>
        <w:t xml:space="preserve">. </w:t>
      </w:r>
      <w:r w:rsidRPr="00503718">
        <w:rPr>
          <w:lang w:val="en-US"/>
        </w:rPr>
        <w:t>The State of Food and Nutrition in the World 2017</w:t>
      </w:r>
      <w:r>
        <w:rPr>
          <w:lang w:val="en-US"/>
        </w:rPr>
        <w:t xml:space="preserve"> </w:t>
      </w:r>
      <w:hyperlink r:id="rId56" w:history="1">
        <w:r w:rsidRPr="0012093F">
          <w:rPr>
            <w:rStyle w:val="Hipercze"/>
            <w:lang w:val="en-US"/>
          </w:rPr>
          <w:t>http://www.fao.org/3/a-I7695e.pdf</w:t>
        </w:r>
      </w:hyperlink>
      <w:r w:rsidRPr="00D36FFB">
        <w:rPr>
          <w:rStyle w:val="Hipercze"/>
          <w:lang w:val="en-US"/>
        </w:rPr>
        <w:t xml:space="preserve"> </w:t>
      </w:r>
      <w:r w:rsidRPr="00D36FFB">
        <w:rPr>
          <w:lang w:val="en-US"/>
        </w:rPr>
        <w:t>z dnia 09.11.2018</w:t>
      </w:r>
    </w:p>
    <w:p w14:paraId="1BBD319C" w14:textId="77777777" w:rsidR="00136341" w:rsidRDefault="00136341" w:rsidP="00136341">
      <w:pPr>
        <w:pStyle w:val="Akapitzlist"/>
        <w:numPr>
          <w:ilvl w:val="0"/>
          <w:numId w:val="8"/>
        </w:numPr>
      </w:pPr>
      <w:r>
        <w:t xml:space="preserve">Główny Urząd Statystyczny. Zdrowie i zachowanie zdrowotne mieszkańców Polski w świetle Europejskiego Ankietowego Badania Zdrowia (EHIS) 2014 r. </w:t>
      </w:r>
      <w:hyperlink r:id="rId57" w:history="1">
        <w:r w:rsidRPr="00594ABD">
          <w:rPr>
            <w:rStyle w:val="Hipercze"/>
          </w:rPr>
          <w:t>https://stat.gov.pl/files/gfx/portalinformacyjny/pl/defaultaktualnosci/5513/10/1/1/zdrowie_i_zachowania_zdrowotne_mieszkancow_polski_w_swietle_badania_ehis_2014.pdf</w:t>
        </w:r>
      </w:hyperlink>
      <w:r w:rsidRPr="00594ABD">
        <w:t xml:space="preserve"> z dnia 19.01.2019</w:t>
      </w:r>
    </w:p>
    <w:p w14:paraId="57B88B23" w14:textId="77777777" w:rsidR="00136341" w:rsidRDefault="00136341" w:rsidP="00136341">
      <w:pPr>
        <w:pStyle w:val="Akapitzlist"/>
        <w:numPr>
          <w:ilvl w:val="0"/>
          <w:numId w:val="8"/>
        </w:numPr>
      </w:pPr>
      <w:r>
        <w:t xml:space="preserve">Harvard T.H. Chan. Talerz Zdrowego Żywienia Uniwersytetu Harvarda </w:t>
      </w:r>
      <w:hyperlink r:id="rId58" w:history="1">
        <w:r w:rsidRPr="00AF6FBC">
          <w:rPr>
            <w:rStyle w:val="Hipercze"/>
          </w:rPr>
          <w:t>https://www.hsph.harvard.edu/nutritionsource/healthy-eating-plate/</w:t>
        </w:r>
      </w:hyperlink>
      <w:r>
        <w:t xml:space="preserve"> z dnia 09.04.2019</w:t>
      </w:r>
    </w:p>
    <w:p w14:paraId="754D02CC" w14:textId="77777777" w:rsidR="00136341" w:rsidRPr="00846ED8" w:rsidRDefault="00136341" w:rsidP="00136341">
      <w:pPr>
        <w:pStyle w:val="Akapitzlist"/>
        <w:numPr>
          <w:ilvl w:val="0"/>
          <w:numId w:val="8"/>
        </w:numPr>
      </w:pPr>
      <w:r>
        <w:t xml:space="preserve">Narodowe Centrum Edukacji Żywieniowej. Piramida zdrowego żywienia IŻŻ </w:t>
      </w:r>
      <w:hyperlink r:id="rId59" w:history="1">
        <w:r w:rsidRPr="00AF6FBC">
          <w:rPr>
            <w:rStyle w:val="Hipercze"/>
          </w:rPr>
          <w:t>https://ncez.pl/abc-zywienia-/zasady-zdrowego-zywienia/piramida-zdrowego-zywienia-i-aktywnosci-fizycznej-dla-osob-doroslych</w:t>
        </w:r>
      </w:hyperlink>
      <w:r>
        <w:t xml:space="preserve"> z dnia 09.04.2019</w:t>
      </w:r>
    </w:p>
    <w:p w14:paraId="60956CBF" w14:textId="77777777" w:rsidR="00136341" w:rsidRDefault="00136341" w:rsidP="00136341">
      <w:pPr>
        <w:pStyle w:val="Akapitzlist"/>
        <w:numPr>
          <w:ilvl w:val="0"/>
          <w:numId w:val="8"/>
        </w:numPr>
      </w:pPr>
      <w:r w:rsidRPr="00846ED8">
        <w:t xml:space="preserve">PWN </w:t>
      </w:r>
      <w:r>
        <w:t xml:space="preserve">Encyklopedia </w:t>
      </w:r>
      <w:hyperlink r:id="rId60" w:history="1">
        <w:r w:rsidRPr="00846ED8">
          <w:rPr>
            <w:rStyle w:val="Hipercze"/>
          </w:rPr>
          <w:t>https://encyklopedia.pwn.pl/haslo/dieta;3892627.html</w:t>
        </w:r>
      </w:hyperlink>
      <w:r w:rsidRPr="00846ED8">
        <w:t xml:space="preserve"> </w:t>
      </w:r>
      <w:r>
        <w:t>z dnia 09.11.2018</w:t>
      </w:r>
    </w:p>
    <w:p w14:paraId="5C8BD3D5" w14:textId="77777777" w:rsidR="00136341" w:rsidRDefault="00136341" w:rsidP="00136341">
      <w:pPr>
        <w:pStyle w:val="Akapitzlist"/>
        <w:numPr>
          <w:ilvl w:val="0"/>
          <w:numId w:val="8"/>
        </w:numPr>
      </w:pPr>
      <w:r>
        <w:t xml:space="preserve">USDA Choose My Plate. Talerz żywienia według USDA </w:t>
      </w:r>
      <w:hyperlink r:id="rId61" w:history="1">
        <w:r w:rsidRPr="00AF6FBC">
          <w:rPr>
            <w:rStyle w:val="Hipercze"/>
          </w:rPr>
          <w:t>https://www.choosemyplate.gov/</w:t>
        </w:r>
      </w:hyperlink>
      <w:r>
        <w:t xml:space="preserve">  z dnia 09.04.2019</w:t>
      </w:r>
    </w:p>
    <w:p w14:paraId="759B9EAC" w14:textId="77777777" w:rsidR="00136341" w:rsidRDefault="00136341" w:rsidP="00136341">
      <w:pPr>
        <w:pStyle w:val="Akapitzlist"/>
        <w:numPr>
          <w:ilvl w:val="0"/>
          <w:numId w:val="8"/>
        </w:numPr>
      </w:pPr>
      <w:r>
        <w:t xml:space="preserve">Wikipedia. MyPlate </w:t>
      </w:r>
      <w:hyperlink r:id="rId62" w:history="1">
        <w:r w:rsidRPr="0021427E">
          <w:rPr>
            <w:rStyle w:val="Hipercze"/>
          </w:rPr>
          <w:t>https://en.wikipedia.org/wiki/MyPlate</w:t>
        </w:r>
      </w:hyperlink>
      <w:r>
        <w:t xml:space="preserve"> z dnia 08.04.2019</w:t>
      </w:r>
    </w:p>
    <w:p w14:paraId="4166F003" w14:textId="63FF7217" w:rsidR="00797509" w:rsidRDefault="00A10348" w:rsidP="00136341">
      <w:pPr>
        <w:pStyle w:val="Akapitzlist"/>
        <w:numPr>
          <w:ilvl w:val="0"/>
          <w:numId w:val="8"/>
        </w:numPr>
        <w:jc w:val="left"/>
      </w:pPr>
      <w:r>
        <w:t xml:space="preserve">Wikipedia. </w:t>
      </w:r>
      <w:r w:rsidR="00797509">
        <w:t>Piramida żywienia</w:t>
      </w:r>
      <w:r w:rsidR="00C33D7C">
        <w:t xml:space="preserve"> </w:t>
      </w:r>
      <w:hyperlink r:id="rId63" w:history="1">
        <w:r w:rsidR="00797509" w:rsidRPr="0021427E">
          <w:rPr>
            <w:rStyle w:val="Hipercze"/>
          </w:rPr>
          <w:t>https://en.wikipedia.org/wiki/Food_pyramid_(nutrition)</w:t>
        </w:r>
      </w:hyperlink>
      <w:r w:rsidR="00C33D7C">
        <w:t> </w:t>
      </w:r>
      <w:r w:rsidR="00797509">
        <w:t>z dnia 08.04.2018</w:t>
      </w:r>
    </w:p>
    <w:p w14:paraId="525877BE" w14:textId="77777777" w:rsidR="00136341" w:rsidRDefault="00136341" w:rsidP="00136341">
      <w:pPr>
        <w:pStyle w:val="Akapitzlist"/>
        <w:numPr>
          <w:ilvl w:val="0"/>
          <w:numId w:val="8"/>
        </w:numPr>
      </w:pPr>
      <w:r w:rsidRPr="009956B0">
        <w:t xml:space="preserve">Wikipedia. </w:t>
      </w:r>
      <w:r w:rsidRPr="000D3A8A">
        <w:t xml:space="preserve">Wskaźnik masy ciała </w:t>
      </w:r>
      <w:hyperlink r:id="rId64" w:history="1">
        <w:r w:rsidRPr="009956B0">
          <w:rPr>
            <w:rStyle w:val="Hipercze"/>
          </w:rPr>
          <w:t>https://pl.wikipedia.org/wiki/Wska%C5%BAnik_masy_cia%C5%82a</w:t>
        </w:r>
      </w:hyperlink>
      <w:r>
        <w:t xml:space="preserve"> z dnia 25.03.2019</w:t>
      </w:r>
    </w:p>
    <w:p w14:paraId="5E7EA87F" w14:textId="77777777" w:rsidR="00136341" w:rsidRDefault="00136341" w:rsidP="00136341">
      <w:pPr>
        <w:pStyle w:val="Akapitzlist"/>
        <w:numPr>
          <w:ilvl w:val="0"/>
          <w:numId w:val="8"/>
        </w:numPr>
      </w:pPr>
      <w:r>
        <w:t xml:space="preserve">World Health Organization. Ostrzeżenia przed podwyższonym cholesterolem </w:t>
      </w:r>
      <w:hyperlink r:id="rId65" w:history="1">
        <w:r w:rsidRPr="00AF6FBC">
          <w:rPr>
            <w:rStyle w:val="Hipercze"/>
          </w:rPr>
          <w:t>https://www.who.int/gho/ncd/risk_factors/cholesterol_text/en/</w:t>
        </w:r>
      </w:hyperlink>
      <w:r>
        <w:t xml:space="preserve"> z dnia 08.04.2019</w:t>
      </w:r>
    </w:p>
    <w:p w14:paraId="3CCC4BD0" w14:textId="77777777" w:rsidR="00136341" w:rsidRDefault="00136341" w:rsidP="00136341">
      <w:pPr>
        <w:pStyle w:val="Akapitzlist"/>
        <w:numPr>
          <w:ilvl w:val="0"/>
          <w:numId w:val="8"/>
        </w:numPr>
      </w:pPr>
      <w:r>
        <w:t xml:space="preserve">World Health Organization. Rekomendacje Światowej Organizacji Zdrowia dotyczące spożycia cukrów dodanych </w:t>
      </w:r>
      <w:hyperlink r:id="rId66" w:history="1">
        <w:r w:rsidRPr="009956B0">
          <w:rPr>
            <w:rStyle w:val="Hipercze"/>
          </w:rPr>
          <w:t>https://www.who.int/nutrition/publications/guidelines/sugar_intake_information_note_en.pdf</w:t>
        </w:r>
      </w:hyperlink>
      <w:r w:rsidRPr="009956B0">
        <w:t xml:space="preserve"> z dnia 11.04.2019</w:t>
      </w:r>
    </w:p>
    <w:p w14:paraId="51BF7378" w14:textId="031DE6A6" w:rsidR="00846ED8" w:rsidRDefault="00594ABD" w:rsidP="00136341">
      <w:pPr>
        <w:pStyle w:val="Akapitzlist"/>
        <w:numPr>
          <w:ilvl w:val="0"/>
          <w:numId w:val="8"/>
        </w:numPr>
      </w:pPr>
      <w:r>
        <w:t xml:space="preserve">WP ABC Zdrowie. </w:t>
      </w:r>
      <w:r w:rsidR="00846ED8">
        <w:t xml:space="preserve">Pytania do specjalistów na portalu ABC Zdrowie </w:t>
      </w:r>
      <w:hyperlink r:id="rId67" w:history="1">
        <w:r w:rsidR="00846ED8" w:rsidRPr="000C28E5">
          <w:rPr>
            <w:rStyle w:val="Hipercze"/>
          </w:rPr>
          <w:t>https://portal.abczdrowie.pl/pytania/wizyta-u-dietetyka-w-ramach-nfz z dnia 19.01.2019</w:t>
        </w:r>
      </w:hyperlink>
    </w:p>
    <w:p w14:paraId="6A27459A" w14:textId="77777777" w:rsidR="00510DA5" w:rsidRDefault="00510DA5">
      <w:pPr>
        <w:spacing w:after="160" w:line="259" w:lineRule="auto"/>
        <w:ind w:firstLine="0"/>
        <w:jc w:val="left"/>
      </w:pPr>
      <w:r>
        <w:br w:type="page"/>
      </w:r>
    </w:p>
    <w:p w14:paraId="7FA61329" w14:textId="77777777" w:rsidR="005225EA" w:rsidRPr="00A350AA" w:rsidRDefault="005225EA" w:rsidP="005225EA">
      <w:pPr>
        <w:pStyle w:val="Nagwek3"/>
        <w:rPr>
          <w:lang w:val="en-US"/>
        </w:rPr>
      </w:pPr>
      <w:bookmarkStart w:id="1433" w:name="_Toc5963803"/>
      <w:r w:rsidRPr="00A350AA">
        <w:rPr>
          <w:lang w:val="en-US"/>
        </w:rPr>
        <w:lastRenderedPageBreak/>
        <w:t>wykaz literatury</w:t>
      </w:r>
      <w:bookmarkEnd w:id="1433"/>
    </w:p>
    <w:p w14:paraId="213A1384" w14:textId="77777777" w:rsidR="00846ED8" w:rsidRPr="00A350AA" w:rsidRDefault="00846ED8" w:rsidP="00846ED8">
      <w:pPr>
        <w:rPr>
          <w:lang w:val="en-US"/>
        </w:rPr>
      </w:pPr>
    </w:p>
    <w:p w14:paraId="4C0B801A" w14:textId="78BD8C45" w:rsidR="00CE32DA" w:rsidRDefault="00F77AD7" w:rsidP="00B76A53">
      <w:pPr>
        <w:pStyle w:val="Bibliografia"/>
        <w:numPr>
          <w:ilvl w:val="0"/>
          <w:numId w:val="8"/>
        </w:numPr>
        <w:rPr>
          <w:noProof/>
        </w:rPr>
      </w:pPr>
      <w:r>
        <w:fldChar w:fldCharType="begin"/>
      </w:r>
      <w:r w:rsidRPr="00214EE1">
        <w:rPr>
          <w:lang w:val="en-US"/>
        </w:rPr>
        <w:instrText xml:space="preserve"> BIBLIOGRAPHY  \l 1045 </w:instrText>
      </w:r>
      <w:r>
        <w:fldChar w:fldCharType="separate"/>
      </w:r>
      <w:r w:rsidR="00CE32DA" w:rsidRPr="00214EE1">
        <w:rPr>
          <w:noProof/>
          <w:lang w:val="en-US"/>
        </w:rPr>
        <w:t xml:space="preserve">Campbell, T. C. i Campbell, T. M. (2017). </w:t>
      </w:r>
      <w:r w:rsidR="00CE32DA">
        <w:rPr>
          <w:i/>
          <w:iCs/>
          <w:noProof/>
        </w:rPr>
        <w:t>Nwooczesne zasady odżywiania.</w:t>
      </w:r>
      <w:r w:rsidR="00CE32DA">
        <w:rPr>
          <w:noProof/>
        </w:rPr>
        <w:t xml:space="preserve"> Łódź: Galaktyka.</w:t>
      </w:r>
    </w:p>
    <w:p w14:paraId="703E346B" w14:textId="77777777" w:rsidR="00CE32DA" w:rsidRDefault="00CE32DA" w:rsidP="00B76A53">
      <w:pPr>
        <w:pStyle w:val="Bibliografia"/>
        <w:numPr>
          <w:ilvl w:val="0"/>
          <w:numId w:val="8"/>
        </w:numPr>
        <w:rPr>
          <w:noProof/>
        </w:rPr>
      </w:pPr>
      <w:r w:rsidRPr="00CE32DA">
        <w:rPr>
          <w:noProof/>
          <w:lang w:val="en-US"/>
        </w:rPr>
        <w:t xml:space="preserve">Greger, D. M. i Stone, G. (2018). </w:t>
      </w:r>
      <w:r>
        <w:rPr>
          <w:i/>
          <w:iCs/>
          <w:noProof/>
        </w:rPr>
        <w:t>Jak nie umrzeć przedwcześnie. Co jeść, aby dłużej cieszyć się zdrowiem.</w:t>
      </w:r>
      <w:r>
        <w:rPr>
          <w:noProof/>
        </w:rPr>
        <w:t xml:space="preserve"> Warszwa: Czarna Owca.</w:t>
      </w:r>
    </w:p>
    <w:p w14:paraId="1D6DD7F2" w14:textId="77777777" w:rsidR="00CE32DA" w:rsidRDefault="00CE32DA" w:rsidP="00B76A53">
      <w:pPr>
        <w:pStyle w:val="Bibliografia"/>
        <w:numPr>
          <w:ilvl w:val="0"/>
          <w:numId w:val="8"/>
        </w:numPr>
        <w:rPr>
          <w:noProof/>
        </w:rPr>
      </w:pPr>
      <w:r>
        <w:rPr>
          <w:noProof/>
        </w:rPr>
        <w:t xml:space="preserve">Hever, J. (2011). </w:t>
      </w:r>
      <w:r>
        <w:rPr>
          <w:i/>
          <w:iCs/>
          <w:noProof/>
        </w:rPr>
        <w:t>Dieta roślinna na co dzień.</w:t>
      </w:r>
      <w:r>
        <w:rPr>
          <w:noProof/>
        </w:rPr>
        <w:t xml:space="preserve"> Łódź: Galaktyka.</w:t>
      </w:r>
    </w:p>
    <w:p w14:paraId="1A02281F" w14:textId="77777777" w:rsidR="00CE32DA" w:rsidRDefault="00CE32DA" w:rsidP="00B76A53">
      <w:pPr>
        <w:pStyle w:val="Bibliografia"/>
        <w:numPr>
          <w:ilvl w:val="0"/>
          <w:numId w:val="8"/>
        </w:numPr>
        <w:rPr>
          <w:noProof/>
        </w:rPr>
      </w:pPr>
      <w:r>
        <w:rPr>
          <w:noProof/>
        </w:rPr>
        <w:t xml:space="preserve">Jarosz, M. i Bułhak-Jachymczyk, B. (2016). </w:t>
      </w:r>
      <w:r>
        <w:rPr>
          <w:i/>
          <w:iCs/>
          <w:noProof/>
        </w:rPr>
        <w:t>Normy żywienia człowieka. Podstawy prewencji otyłości i chorób niezakaźnych.</w:t>
      </w:r>
      <w:r>
        <w:rPr>
          <w:noProof/>
        </w:rPr>
        <w:t xml:space="preserve"> Warszawa: PZWL Wydawnictwo Lekarskie.</w:t>
      </w:r>
    </w:p>
    <w:p w14:paraId="5FC9F27E" w14:textId="77777777" w:rsidR="00CE32DA" w:rsidRDefault="00CE32DA" w:rsidP="00B76A53">
      <w:pPr>
        <w:pStyle w:val="Bibliografia"/>
        <w:numPr>
          <w:ilvl w:val="0"/>
          <w:numId w:val="8"/>
        </w:numPr>
        <w:rPr>
          <w:noProof/>
        </w:rPr>
      </w:pPr>
      <w:r>
        <w:rPr>
          <w:noProof/>
        </w:rPr>
        <w:t xml:space="preserve">Kibil, I. (2018). </w:t>
      </w:r>
      <w:r>
        <w:rPr>
          <w:i/>
          <w:iCs/>
          <w:noProof/>
        </w:rPr>
        <w:t>Wege. Dieta roślinna w praktyce.</w:t>
      </w:r>
      <w:r>
        <w:rPr>
          <w:noProof/>
        </w:rPr>
        <w:t xml:space="preserve"> Warszawa: PZWL Wydawnictwo Lekarskie .</w:t>
      </w:r>
    </w:p>
    <w:p w14:paraId="6168C5AE" w14:textId="77777777" w:rsidR="00CE32DA" w:rsidRDefault="00CE32DA" w:rsidP="00B76A53">
      <w:pPr>
        <w:pStyle w:val="Bibliografia"/>
        <w:numPr>
          <w:ilvl w:val="0"/>
          <w:numId w:val="8"/>
        </w:numPr>
        <w:rPr>
          <w:noProof/>
        </w:rPr>
      </w:pPr>
      <w:r>
        <w:rPr>
          <w:noProof/>
        </w:rPr>
        <w:t xml:space="preserve">Żłobiński, M. (2016). </w:t>
      </w:r>
      <w:r>
        <w:rPr>
          <w:i/>
          <w:iCs/>
          <w:noProof/>
        </w:rPr>
        <w:t>Dieta odżywcza.</w:t>
      </w:r>
      <w:r>
        <w:rPr>
          <w:noProof/>
        </w:rPr>
        <w:t xml:space="preserve"> Zgierz: Salaterka.</w:t>
      </w:r>
    </w:p>
    <w:p w14:paraId="0B74925C" w14:textId="77777777" w:rsidR="00B37A77" w:rsidRPr="00B37A77" w:rsidRDefault="00F77AD7" w:rsidP="00CE32DA">
      <w:r>
        <w:fldChar w:fldCharType="end"/>
      </w:r>
    </w:p>
    <w:p w14:paraId="121F875A" w14:textId="77777777" w:rsidR="00B37A77" w:rsidRDefault="00B37A77">
      <w:pPr>
        <w:spacing w:after="160" w:line="259" w:lineRule="auto"/>
        <w:ind w:firstLine="0"/>
        <w:jc w:val="left"/>
        <w:rPr>
          <w:rFonts w:eastAsiaTheme="majorEastAsia" w:cstheme="majorBidi"/>
          <w:b/>
          <w:smallCaps/>
          <w:sz w:val="28"/>
        </w:rPr>
      </w:pPr>
      <w:r>
        <w:br w:type="page"/>
      </w:r>
    </w:p>
    <w:p w14:paraId="5E983673" w14:textId="77777777" w:rsidR="005225EA" w:rsidRDefault="005225EA" w:rsidP="005225EA">
      <w:pPr>
        <w:pStyle w:val="Nagwek3"/>
      </w:pPr>
      <w:bookmarkStart w:id="1434" w:name="_Toc5963804"/>
      <w:r>
        <w:lastRenderedPageBreak/>
        <w:t>wykaz rysunków</w:t>
      </w:r>
      <w:bookmarkEnd w:id="1434"/>
    </w:p>
    <w:p w14:paraId="106DC0CF" w14:textId="77777777" w:rsidR="000D1557" w:rsidRDefault="000D1557" w:rsidP="00DF6AE1">
      <w:pPr>
        <w:pStyle w:val="Wykazrysunkw"/>
      </w:pPr>
    </w:p>
    <w:p w14:paraId="5D8A6F4F" w14:textId="77777777" w:rsidR="000D1557" w:rsidRDefault="000D1557" w:rsidP="00DF6AE1">
      <w:pPr>
        <w:pStyle w:val="Wykazrysunkw"/>
      </w:pPr>
      <w:r>
        <w:t xml:space="preserve">Rys. 1.1. </w:t>
      </w:r>
      <w:r w:rsidRPr="00504618">
        <w:t xml:space="preserve">Plakaty kampanii </w:t>
      </w:r>
      <w:r w:rsidRPr="001B63A1">
        <w:t>AMS</w:t>
      </w:r>
      <w:r w:rsidRPr="00504618">
        <w:t xml:space="preserve"> "Jedz ostrożnie"</w:t>
      </w:r>
      <w:r>
        <w:t>……………………………………...6</w:t>
      </w:r>
    </w:p>
    <w:p w14:paraId="22DD06B0" w14:textId="77777777" w:rsidR="000D1557" w:rsidRDefault="000D1557" w:rsidP="00DF6AE1">
      <w:pPr>
        <w:pStyle w:val="Wykazrysunkw"/>
      </w:pPr>
      <w:r>
        <w:t>Rys. 1.2. Wzrost odsetku dorosłych cierpiących na otyłość na świecie i poszczególnych kontynentach w kolejnych latach……………………………………………………….7</w:t>
      </w:r>
    </w:p>
    <w:p w14:paraId="14565160" w14:textId="77777777" w:rsidR="00920DF1" w:rsidRDefault="00920DF1" w:rsidP="00DF6AE1">
      <w:pPr>
        <w:pStyle w:val="Wykazrysunkw"/>
      </w:pPr>
      <w:r>
        <w:t>Rys. 2.1. Porównanie dwóch sposobów podawania wartości odżywczych produktów.23</w:t>
      </w:r>
    </w:p>
    <w:p w14:paraId="4E7C95A2" w14:textId="77777777" w:rsidR="00C73097" w:rsidRDefault="00C73097" w:rsidP="00C73097">
      <w:pPr>
        <w:ind w:firstLine="708"/>
      </w:pPr>
      <w:r>
        <w:t>Rys. 2.2. Przykładowy skład gotowego produktu……………………………………..2</w:t>
      </w:r>
      <w:r w:rsidR="00920DF1">
        <w:t>4</w:t>
      </w:r>
    </w:p>
    <w:p w14:paraId="1C8545D0" w14:textId="77777777" w:rsidR="00CE4D93" w:rsidRDefault="00D502A8" w:rsidP="00CE4D93">
      <w:r>
        <w:t>Rys. 2.</w:t>
      </w:r>
      <w:r w:rsidR="00C73097">
        <w:t>3</w:t>
      </w:r>
      <w:r>
        <w:t>. P</w:t>
      </w:r>
      <w:r w:rsidR="00CE4D93">
        <w:t>iramida żywienia i aktywności fizycznej dla osób dorosłych……</w:t>
      </w:r>
      <w:r>
        <w:t>…………</w:t>
      </w:r>
      <w:r w:rsidR="008C44E4">
        <w:t>5</w:t>
      </w:r>
      <w:r w:rsidR="00BD6DEE">
        <w:t>3</w:t>
      </w:r>
    </w:p>
    <w:p w14:paraId="3FD40DDC" w14:textId="77777777" w:rsidR="00A378CE" w:rsidRPr="004D610A" w:rsidRDefault="00A378CE" w:rsidP="00A378CE">
      <w:r>
        <w:t>Rys. 2.</w:t>
      </w:r>
      <w:r w:rsidR="00C73097">
        <w:t>4</w:t>
      </w:r>
      <w:r>
        <w:t>. </w:t>
      </w:r>
      <w:r w:rsidRPr="00C73097">
        <w:t>Porównanie MyPlate i Healthy Eating Plat</w:t>
      </w:r>
      <w:r w:rsidRPr="004D610A">
        <w:t>e………………………………...5</w:t>
      </w:r>
      <w:r w:rsidR="00BD6DEE">
        <w:t>4</w:t>
      </w:r>
    </w:p>
    <w:p w14:paraId="45248DD5" w14:textId="77777777" w:rsidR="00CB4187" w:rsidRDefault="00C73097" w:rsidP="00A378CE">
      <w:r>
        <w:t>Rys. 2.5</w:t>
      </w:r>
      <w:r w:rsidR="00CB4187">
        <w:t>. Ekran główny aplikacji Dr. Greger’s Daily Dozen …………………………5</w:t>
      </w:r>
      <w:r w:rsidR="00BD6DEE">
        <w:t>5</w:t>
      </w:r>
    </w:p>
    <w:p w14:paraId="4FE0EFB9" w14:textId="5969E92D" w:rsidR="003A601E" w:rsidRDefault="00742BDF" w:rsidP="003A601E">
      <w:r>
        <w:t xml:space="preserve">Rys. 2.6. Cronometer. </w:t>
      </w:r>
      <w:r w:rsidR="003A601E">
        <w:t>Ekran główny aplik</w:t>
      </w:r>
      <w:r>
        <w:t>acji……………………………………….</w:t>
      </w:r>
      <w:r w:rsidR="00F245FF">
        <w:t>.58</w:t>
      </w:r>
    </w:p>
    <w:p w14:paraId="31D12D0F" w14:textId="4F2356A9" w:rsidR="00B459B8" w:rsidRDefault="00B459B8" w:rsidP="003A601E">
      <w:r>
        <w:t>Rys. 2.7. Cronometer. Logo aplikacji............................................................................59</w:t>
      </w:r>
    </w:p>
    <w:p w14:paraId="4FF087FE" w14:textId="1B7929F6" w:rsidR="00A233B5" w:rsidRDefault="00B459B8" w:rsidP="00A233B5">
      <w:r>
        <w:t>Rys. 2.8</w:t>
      </w:r>
      <w:r w:rsidR="00A233B5">
        <w:t>. </w:t>
      </w:r>
      <w:r w:rsidR="00B86C32">
        <w:t xml:space="preserve">Cronometer. </w:t>
      </w:r>
      <w:r w:rsidR="004B29A4">
        <w:t>Okno m</w:t>
      </w:r>
      <w:r w:rsidR="00A233B5">
        <w:t>odal</w:t>
      </w:r>
      <w:r w:rsidR="004B29A4">
        <w:t>ne służące do</w:t>
      </w:r>
      <w:r w:rsidR="00A233B5">
        <w:t xml:space="preserve"> dodawania wagi</w:t>
      </w:r>
      <w:r w:rsidR="00B86C32">
        <w:t>…………….</w:t>
      </w:r>
      <w:r w:rsidR="004B29A4">
        <w:t>...........</w:t>
      </w:r>
      <w:r w:rsidR="00FB2F6A">
        <w:t>59</w:t>
      </w:r>
    </w:p>
    <w:p w14:paraId="2189AB73" w14:textId="12FAE5F0" w:rsidR="00827A4E" w:rsidRDefault="00B459B8" w:rsidP="00827A4E">
      <w:r>
        <w:t>Rys. 2.9</w:t>
      </w:r>
      <w:r w:rsidR="00827A4E">
        <w:t>. </w:t>
      </w:r>
      <w:r w:rsidR="00EC0A96">
        <w:t xml:space="preserve">Cronometer. </w:t>
      </w:r>
      <w:r w:rsidR="00827A4E">
        <w:t>Dodawanie spożytego produktu do</w:t>
      </w:r>
      <w:r w:rsidR="00EC0A96">
        <w:t xml:space="preserve"> dziennika diety…………..</w:t>
      </w:r>
      <w:r w:rsidR="00F245FF">
        <w:t>.60</w:t>
      </w:r>
    </w:p>
    <w:p w14:paraId="597DE119" w14:textId="707EEFE0" w:rsidR="0067385F" w:rsidRDefault="00B459B8" w:rsidP="0067385F">
      <w:r>
        <w:t>Rys. 2.10</w:t>
      </w:r>
      <w:r w:rsidR="0067385F">
        <w:t>. </w:t>
      </w:r>
      <w:r w:rsidR="00FA746D">
        <w:t>Cronometer. Część ustawień</w:t>
      </w:r>
      <w:r w:rsidR="0067385F">
        <w:t xml:space="preserve"> dotycz</w:t>
      </w:r>
      <w:r>
        <w:t>ących celów minerałów i wagi………</w:t>
      </w:r>
      <w:r w:rsidR="00DE3D3A">
        <w:t>.61</w:t>
      </w:r>
    </w:p>
    <w:p w14:paraId="3CDFF50A" w14:textId="5F54DE2B" w:rsidR="00736914" w:rsidRDefault="00736914" w:rsidP="00736914">
      <w:r>
        <w:t>Rys. 2.1</w:t>
      </w:r>
      <w:r w:rsidR="00B459B8">
        <w:t>1</w:t>
      </w:r>
      <w:r>
        <w:t>. Cronometer. Przykła</w:t>
      </w:r>
      <w:r w:rsidR="001F7182">
        <w:t>dowy przepis………………………………………...64</w:t>
      </w:r>
    </w:p>
    <w:p w14:paraId="6F97D2AC" w14:textId="0401DE42" w:rsidR="00F24748" w:rsidRDefault="00B459B8" w:rsidP="00F24748">
      <w:pPr>
        <w:ind w:left="708" w:firstLine="1"/>
      </w:pPr>
      <w:r>
        <w:t>Rys. 2.12</w:t>
      </w:r>
      <w:r w:rsidR="00F24748">
        <w:t>. </w:t>
      </w:r>
      <w:r w:rsidR="00DA649C">
        <w:t xml:space="preserve">Cronometer. </w:t>
      </w:r>
      <w:r w:rsidR="00F24748">
        <w:t>Porównanie wyliczonych wartości odżywczych dla rodzynek dla „1.5 kubka”, „1,5 kubka” ora</w:t>
      </w:r>
      <w:r w:rsidR="00DA649C">
        <w:t>z „15 kubków”………………..</w:t>
      </w:r>
      <w:r w:rsidR="00D20811">
        <w:t>…………………….6</w:t>
      </w:r>
      <w:r w:rsidR="00C42F4D">
        <w:t>6</w:t>
      </w:r>
    </w:p>
    <w:p w14:paraId="6777C809" w14:textId="4EBC9B4E" w:rsidR="00B81116" w:rsidRDefault="00B81116" w:rsidP="00B81116">
      <w:r>
        <w:t>Rys. 2.13. DrDietman. Nagłówek strony głównej…………………………………….67</w:t>
      </w:r>
    </w:p>
    <w:p w14:paraId="7B68B772" w14:textId="62D4457E" w:rsidR="00462F20" w:rsidRDefault="00462F20" w:rsidP="00B81116">
      <w:r>
        <w:t>Rys. 2.14. DrDietman. Zakładka Moje konto…………………………………………68</w:t>
      </w:r>
    </w:p>
    <w:p w14:paraId="0D1C07D9" w14:textId="355FCF12" w:rsidR="0006627D" w:rsidRDefault="0006627D" w:rsidP="0006627D">
      <w:r>
        <w:t>Rys. 2.15.</w:t>
      </w:r>
      <w:r w:rsidRPr="0006627D">
        <w:t> </w:t>
      </w:r>
      <w:r>
        <w:t>DrDietman. Okno modalne służące do dopisywania posiłku……………...70</w:t>
      </w:r>
    </w:p>
    <w:p w14:paraId="1AAEC0CE" w14:textId="17C4108E" w:rsidR="00EE776E" w:rsidRDefault="00EE776E" w:rsidP="00EE776E">
      <w:r>
        <w:t>Rys. 2.16. DrDietman. Komunikat błędu wywołany próbą wprowadzenia posiłku…..71</w:t>
      </w:r>
    </w:p>
    <w:p w14:paraId="598CF58A" w14:textId="303B5CED" w:rsidR="00170AEB" w:rsidRDefault="00170AEB" w:rsidP="00170AEB">
      <w:r>
        <w:t>Rys. 2.17. DrDietman. Wyszukiwarka produktów: efekt wpisania hasła „cieci”……..72</w:t>
      </w:r>
    </w:p>
    <w:p w14:paraId="4491C919" w14:textId="33ABF9C0" w:rsidR="00114C35" w:rsidRDefault="00114C35" w:rsidP="00114C35">
      <w:r>
        <w:t>Rys. 2.18. DrDietman. Dodawanie produktu do jadłospisu…………………………...73</w:t>
      </w:r>
    </w:p>
    <w:p w14:paraId="38E88A1F" w14:textId="445D8492" w:rsidR="00D938AF" w:rsidRDefault="00D938AF" w:rsidP="00D938AF">
      <w:r>
        <w:t xml:space="preserve">Rys. 2.19. </w:t>
      </w:r>
      <w:r>
        <w:t>DrDietman. </w:t>
      </w:r>
      <w:r>
        <w:t>Przykładowy</w:t>
      </w:r>
      <w:r>
        <w:t xml:space="preserve"> fragment jadłospisu…………………………….73</w:t>
      </w:r>
    </w:p>
    <w:p w14:paraId="57380CD6" w14:textId="7AC3F9F4" w:rsidR="001D7206" w:rsidRDefault="005B31AB" w:rsidP="005B31AB">
      <w:pPr>
        <w:ind w:left="708" w:firstLine="1"/>
      </w:pPr>
      <w:r>
        <w:t>Rys. 2.20. </w:t>
      </w:r>
      <w:r>
        <w:t>DrDietman. </w:t>
      </w:r>
      <w:r>
        <w:t xml:space="preserve">Informacje o realizacji zalecanego spożycia artykułów z </w:t>
      </w:r>
      <w:r>
        <w:t>piramidy żywienia…………………………………………………………………….74</w:t>
      </w:r>
    </w:p>
    <w:p w14:paraId="76E5FD45" w14:textId="24CAC3EC" w:rsidR="001D7206" w:rsidRDefault="001D7206" w:rsidP="001D7206">
      <w:r>
        <w:t>Rys. 2.21. </w:t>
      </w:r>
      <w:r>
        <w:t>DrDietman. </w:t>
      </w:r>
      <w:r>
        <w:t>Pokrycie zapotrzebowania na składniki odżywcze –</w:t>
      </w:r>
      <w:r>
        <w:t xml:space="preserve"> wykres…75</w:t>
      </w:r>
    </w:p>
    <w:p w14:paraId="19670544" w14:textId="6213E4A9" w:rsidR="002F5E16" w:rsidRDefault="002F5E16" w:rsidP="002F5E16">
      <w:pPr>
        <w:ind w:left="708" w:firstLine="1"/>
      </w:pPr>
      <w:r>
        <w:t>Rys. 2.22. </w:t>
      </w:r>
      <w:r>
        <w:t>DrDietman, </w:t>
      </w:r>
      <w:r>
        <w:t>Pokrycie zapotrzebowania na składniki odżywcze –</w:t>
      </w:r>
      <w:r>
        <w:t xml:space="preserve"> tabela…..76</w:t>
      </w:r>
    </w:p>
    <w:p w14:paraId="05B26509" w14:textId="2F92A075" w:rsidR="00980197" w:rsidRDefault="00980197" w:rsidP="00980197">
      <w:r>
        <w:t>Rys. 2.23. </w:t>
      </w:r>
      <w:r>
        <w:t>DrDietman. </w:t>
      </w:r>
      <w:r>
        <w:t>Przykładowa pozycja z</w:t>
      </w:r>
      <w:r>
        <w:t xml:space="preserve"> listy doradców żywieniowych…</w:t>
      </w:r>
      <w:r w:rsidR="006D0813">
        <w:t>…….</w:t>
      </w:r>
      <w:r>
        <w:t>76</w:t>
      </w:r>
    </w:p>
    <w:p w14:paraId="082B719E" w14:textId="77777777" w:rsidR="00980197" w:rsidRDefault="00980197" w:rsidP="002F5E16">
      <w:pPr>
        <w:ind w:left="708" w:firstLine="1"/>
      </w:pPr>
    </w:p>
    <w:p w14:paraId="1C5152E6" w14:textId="77777777" w:rsidR="001D7206" w:rsidRDefault="001D7206" w:rsidP="00D938AF"/>
    <w:p w14:paraId="505A7287" w14:textId="77777777" w:rsidR="00D938AF" w:rsidRPr="009E509F" w:rsidRDefault="00D938AF" w:rsidP="00114C35"/>
    <w:p w14:paraId="3EAE6CD4" w14:textId="77777777" w:rsidR="00114C35" w:rsidRDefault="00114C35" w:rsidP="00114C35">
      <w:pPr>
        <w:ind w:firstLine="0"/>
      </w:pPr>
    </w:p>
    <w:p w14:paraId="2BD305A9" w14:textId="77777777" w:rsidR="00170AEB" w:rsidRDefault="00170AEB" w:rsidP="00EE776E"/>
    <w:p w14:paraId="20DE597E" w14:textId="77777777" w:rsidR="0006627D" w:rsidRDefault="0006627D" w:rsidP="00B81116"/>
    <w:p w14:paraId="592F0F1B" w14:textId="77777777" w:rsidR="00B81116" w:rsidRDefault="00B81116" w:rsidP="00F24748">
      <w:pPr>
        <w:ind w:left="708" w:firstLine="1"/>
      </w:pPr>
    </w:p>
    <w:p w14:paraId="7D6359C5" w14:textId="77777777" w:rsidR="00B81116" w:rsidRDefault="00B81116" w:rsidP="00F24748">
      <w:pPr>
        <w:ind w:left="708" w:firstLine="1"/>
      </w:pPr>
    </w:p>
    <w:p w14:paraId="1220A1E3" w14:textId="6FAD3111" w:rsidR="00447DD9" w:rsidRDefault="00B459B8" w:rsidP="00447DD9">
      <w:r>
        <w:t>Rys. 2.13</w:t>
      </w:r>
      <w:r w:rsidR="00447DD9">
        <w:t xml:space="preserve">. </w:t>
      </w:r>
      <w:r w:rsidR="009914B9">
        <w:t xml:space="preserve">Potreningu.pl. </w:t>
      </w:r>
      <w:r w:rsidR="00447DD9">
        <w:t>Pierwsze lo</w:t>
      </w:r>
      <w:r w:rsidR="009914B9">
        <w:t>gowanie do serwisu...</w:t>
      </w:r>
      <w:r w:rsidR="00447DD9">
        <w:t>…………………………..67</w:t>
      </w:r>
    </w:p>
    <w:p w14:paraId="601D1126" w14:textId="2174AFC7" w:rsidR="00DF71B1" w:rsidRDefault="00DF71B1" w:rsidP="00DF71B1">
      <w:pPr>
        <w:ind w:left="708" w:firstLine="1"/>
      </w:pPr>
      <w:r>
        <w:t>Rys.</w:t>
      </w:r>
      <w:r w:rsidR="00C71DD8">
        <w:t> </w:t>
      </w:r>
      <w:r w:rsidR="00B459B8">
        <w:t>2.14</w:t>
      </w:r>
      <w:r>
        <w:t>. </w:t>
      </w:r>
      <w:r w:rsidR="009914B9">
        <w:t xml:space="preserve">Potreningu.pl. </w:t>
      </w:r>
      <w:r>
        <w:t>Strona główna p</w:t>
      </w:r>
      <w:r w:rsidR="009914B9">
        <w:t>rofilu użytkownika</w:t>
      </w:r>
      <w:r>
        <w:t xml:space="preserve"> z widocznie podkreślonym menu profilu i fragmentem</w:t>
      </w:r>
      <w:r w:rsidR="009914B9">
        <w:t xml:space="preserve"> samouczka …………………….</w:t>
      </w:r>
      <w:r>
        <w:t>..………..68</w:t>
      </w:r>
    </w:p>
    <w:p w14:paraId="03C03315" w14:textId="5BE6C55D" w:rsidR="001F39C0" w:rsidRDefault="00B459B8" w:rsidP="001F39C0">
      <w:r>
        <w:t>Rys. 2.15</w:t>
      </w:r>
      <w:r w:rsidR="001F39C0">
        <w:t>. Potreningu.pl. Dziennik wymiarów………………………………………..69</w:t>
      </w:r>
    </w:p>
    <w:p w14:paraId="4D008F4C" w14:textId="7431716F" w:rsidR="00F15C2B" w:rsidRDefault="00B459B8" w:rsidP="00F15C2B">
      <w:r>
        <w:t>Rys. 2.16</w:t>
      </w:r>
      <w:r w:rsidR="00F15C2B">
        <w:t>. Potreningu.pl. Określanie zapotrzebowania energetycznego……………...70</w:t>
      </w:r>
    </w:p>
    <w:p w14:paraId="5C80B48B" w14:textId="66017646" w:rsidR="008F1FEF" w:rsidRDefault="00B459B8" w:rsidP="008F1FEF">
      <w:r>
        <w:t>Rys. 2.17</w:t>
      </w:r>
      <w:r w:rsidR="008F1FEF">
        <w:t>. Potreningu.pl. Ustalanie dystrybucji makroskładników…………………...71</w:t>
      </w:r>
    </w:p>
    <w:p w14:paraId="02D2F944" w14:textId="1F97000B" w:rsidR="0002498E" w:rsidRDefault="00B459B8" w:rsidP="0002498E">
      <w:r>
        <w:t>Rys. 2.18</w:t>
      </w:r>
      <w:r w:rsidR="0002498E">
        <w:t>. Potreningu.pl. Tworzenie nowego szablonu posiłku………………………72</w:t>
      </w:r>
    </w:p>
    <w:p w14:paraId="0097E444" w14:textId="58B5AD27" w:rsidR="00C61291" w:rsidRDefault="00B459B8" w:rsidP="00C61291">
      <w:r>
        <w:t>Rys. 2.19</w:t>
      </w:r>
      <w:r w:rsidR="00C61291">
        <w:t>. Potreningu.pl. Przykładowo utworzony zestaw posiłków…………………73</w:t>
      </w:r>
    </w:p>
    <w:p w14:paraId="4C696E99" w14:textId="15F16BBD" w:rsidR="00BC6AC2" w:rsidRDefault="00BC6AC2" w:rsidP="00BC6AC2">
      <w:r>
        <w:t>Rys. </w:t>
      </w:r>
      <w:r w:rsidR="00B459B8">
        <w:t>2.20</w:t>
      </w:r>
      <w:r>
        <w:t>. Potreningu.pl</w:t>
      </w:r>
      <w:r w:rsidR="0022642C">
        <w:t>.</w:t>
      </w:r>
      <w:r>
        <w:t xml:space="preserve"> Dodawanie dziennika żywieniowego……</w:t>
      </w:r>
      <w:r w:rsidR="0022642C">
        <w:t>...</w:t>
      </w:r>
      <w:r>
        <w:t>……………….</w:t>
      </w:r>
      <w:r w:rsidR="005D62FC">
        <w:t>73</w:t>
      </w:r>
    </w:p>
    <w:p w14:paraId="47F4AF61" w14:textId="5FA7D080" w:rsidR="001522CE" w:rsidRDefault="001522CE" w:rsidP="001522CE">
      <w:pPr>
        <w:ind w:left="708" w:firstLine="1"/>
      </w:pPr>
      <w:r>
        <w:t>Rys.</w:t>
      </w:r>
      <w:r w:rsidR="00B459B8">
        <w:t> 2.21</w:t>
      </w:r>
      <w:r>
        <w:t>. Potreningu.pl</w:t>
      </w:r>
      <w:r w:rsidR="0022642C">
        <w:t xml:space="preserve">. </w:t>
      </w:r>
      <w:r>
        <w:t>Dodawania dziennika żywieniowego z wykorzystaniem gotowego zestawu posiłków…………………………………………………………..74</w:t>
      </w:r>
    </w:p>
    <w:p w14:paraId="3E8BFDA3" w14:textId="687279ED" w:rsidR="007911AF" w:rsidRDefault="007911AF" w:rsidP="007911AF">
      <w:r>
        <w:t>Rys. 2.2</w:t>
      </w:r>
      <w:r w:rsidR="00B459B8">
        <w:t>2</w:t>
      </w:r>
      <w:r>
        <w:t>. Potreningu.pl Fragment tablicy aktywności……………………………….75</w:t>
      </w:r>
    </w:p>
    <w:p w14:paraId="5BF3EFC7" w14:textId="7B24950A" w:rsidR="0022642C" w:rsidRDefault="0022642C" w:rsidP="0022642C">
      <w:r>
        <w:t>Rys. 2.</w:t>
      </w:r>
      <w:r w:rsidR="00B459B8">
        <w:t>23</w:t>
      </w:r>
      <w:r>
        <w:t>. Potreningu.pl. Logo serwisu……………………………………………….76</w:t>
      </w:r>
    </w:p>
    <w:p w14:paraId="78D8F605" w14:textId="3EE3C445" w:rsidR="00150A35" w:rsidRDefault="00150A35" w:rsidP="00150A35">
      <w:r>
        <w:t>Rys. 2.24. Potreningu.pl. Przykład wyszukiwania produktu.........................................77</w:t>
      </w:r>
    </w:p>
    <w:p w14:paraId="38EBC69C" w14:textId="03C16AA5" w:rsidR="00051059" w:rsidRDefault="00F3254C" w:rsidP="00051059">
      <w:r>
        <w:t>Rys. 2.</w:t>
      </w:r>
      <w:r w:rsidR="00461501">
        <w:t>25</w:t>
      </w:r>
      <w:r w:rsidR="00051059">
        <w:t>. </w:t>
      </w:r>
      <w:r w:rsidR="00461501">
        <w:t xml:space="preserve">Ilewazy.pl. </w:t>
      </w:r>
      <w:r w:rsidR="00051059">
        <w:t xml:space="preserve">Dostępne </w:t>
      </w:r>
      <w:r w:rsidR="00461501">
        <w:t>abonamenty………..</w:t>
      </w:r>
      <w:r w:rsidR="00051059">
        <w:t>….............</w:t>
      </w:r>
      <w:r w:rsidR="00461501">
        <w:t>.................................78</w:t>
      </w:r>
    </w:p>
    <w:p w14:paraId="2C6AF82C" w14:textId="560E93AC" w:rsidR="003C1E62" w:rsidRDefault="00F3254C" w:rsidP="00B53868">
      <w:r>
        <w:t>Rys. 2.</w:t>
      </w:r>
      <w:r w:rsidR="009914B9">
        <w:t>26. Ilewazy.pl. Sekcja „Moje parametry”</w:t>
      </w:r>
      <w:r w:rsidR="00B53868">
        <w:t>..</w:t>
      </w:r>
      <w:r w:rsidR="003C1E62">
        <w:t>.</w:t>
      </w:r>
      <w:r w:rsidR="00B53868">
        <w:t>.............</w:t>
      </w:r>
      <w:r w:rsidR="009914B9">
        <w:t>...........................................</w:t>
      </w:r>
      <w:r w:rsidR="00B53868">
        <w:t>7</w:t>
      </w:r>
      <w:r w:rsidR="009914B9">
        <w:t>9</w:t>
      </w:r>
    </w:p>
    <w:p w14:paraId="3665A860" w14:textId="1F452C5C" w:rsidR="008A6FDC" w:rsidRDefault="00F3254C" w:rsidP="008A6FDC">
      <w:r>
        <w:t>Rys. 2.</w:t>
      </w:r>
      <w:r w:rsidR="003938B1">
        <w:t>27</w:t>
      </w:r>
      <w:r w:rsidR="008A6FDC">
        <w:t>. </w:t>
      </w:r>
      <w:r w:rsidR="00E81C82">
        <w:t>Ilewazy.pl.</w:t>
      </w:r>
      <w:r w:rsidR="003938B1">
        <w:t xml:space="preserve"> </w:t>
      </w:r>
      <w:r w:rsidR="008A6FDC">
        <w:t>Przykładowy rezultat wyszukiwani</w:t>
      </w:r>
      <w:r w:rsidR="003938B1">
        <w:t>a produktu.……………….</w:t>
      </w:r>
      <w:r w:rsidR="001A7BA6">
        <w:t>8</w:t>
      </w:r>
      <w:r w:rsidR="003938B1">
        <w:t>0</w:t>
      </w:r>
    </w:p>
    <w:p w14:paraId="79FFA0AD" w14:textId="3BC3967F" w:rsidR="00E95135" w:rsidRDefault="00F3254C" w:rsidP="00E95135">
      <w:r>
        <w:t>Rys. 2.</w:t>
      </w:r>
      <w:r w:rsidR="00316844">
        <w:t>28</w:t>
      </w:r>
      <w:r w:rsidR="00E95135">
        <w:t>. </w:t>
      </w:r>
      <w:r w:rsidR="00316844">
        <w:t>Ilewazy.pl</w:t>
      </w:r>
      <w:r w:rsidR="00E81C82">
        <w:t>.</w:t>
      </w:r>
      <w:r w:rsidR="00316844">
        <w:t xml:space="preserve"> </w:t>
      </w:r>
      <w:r w:rsidR="00E95135">
        <w:t>Informacje szczegółowe o orzechu br</w:t>
      </w:r>
      <w:r w:rsidR="00316844">
        <w:t>azylijskim…….…..........81</w:t>
      </w:r>
    </w:p>
    <w:p w14:paraId="1610ADB8" w14:textId="09FE1322" w:rsidR="003A297D" w:rsidRDefault="00F3254C" w:rsidP="003A297D">
      <w:r>
        <w:t>Rys. 2.</w:t>
      </w:r>
      <w:r w:rsidR="00E81C82">
        <w:t>29</w:t>
      </w:r>
      <w:r w:rsidR="003A297D">
        <w:t>. </w:t>
      </w:r>
      <w:r w:rsidR="00E81C82">
        <w:t xml:space="preserve">Ilewazy.pl. </w:t>
      </w:r>
      <w:r w:rsidR="003A297D">
        <w:t>Kalkulator wartości odżywczych</w:t>
      </w:r>
      <w:r w:rsidR="00E81C82">
        <w:t>………….…………………..82</w:t>
      </w:r>
    </w:p>
    <w:p w14:paraId="3623CA32" w14:textId="77777777" w:rsidR="003A297D" w:rsidRDefault="003A297D" w:rsidP="00E95135"/>
    <w:p w14:paraId="068A12CB" w14:textId="77777777" w:rsidR="00E95135" w:rsidRDefault="00E95135" w:rsidP="00E95135">
      <w:pPr>
        <w:ind w:firstLine="0"/>
      </w:pPr>
    </w:p>
    <w:p w14:paraId="3C7DAC7B" w14:textId="77777777" w:rsidR="008A6FDC" w:rsidRDefault="008A6FDC" w:rsidP="00F24748">
      <w:pPr>
        <w:ind w:left="708" w:firstLine="1"/>
      </w:pPr>
    </w:p>
    <w:p w14:paraId="41081EF1" w14:textId="77777777" w:rsidR="00F24748" w:rsidRDefault="00F24748" w:rsidP="00736914"/>
    <w:p w14:paraId="61816A82" w14:textId="77777777" w:rsidR="00736914" w:rsidRDefault="00736914" w:rsidP="0067385F"/>
    <w:p w14:paraId="01529DD7" w14:textId="77777777" w:rsidR="0067385F" w:rsidRDefault="0067385F" w:rsidP="00827A4E"/>
    <w:p w14:paraId="3C1C377E" w14:textId="77777777" w:rsidR="00827A4E" w:rsidRDefault="00827A4E" w:rsidP="00A233B5"/>
    <w:p w14:paraId="03AE4743" w14:textId="77777777" w:rsidR="00A233B5" w:rsidRDefault="00A233B5" w:rsidP="003A601E"/>
    <w:p w14:paraId="516FFA44" w14:textId="77777777" w:rsidR="003A601E" w:rsidRPr="008C44E4" w:rsidRDefault="003A601E" w:rsidP="00A378CE"/>
    <w:p w14:paraId="26620736" w14:textId="77777777" w:rsidR="00A378CE" w:rsidRPr="008C44E4" w:rsidRDefault="00A378CE" w:rsidP="00DF6AE1">
      <w:pPr>
        <w:pStyle w:val="Wykazrysunkw"/>
      </w:pPr>
    </w:p>
    <w:p w14:paraId="19BB6C80" w14:textId="77777777" w:rsidR="000D1557" w:rsidRPr="008C44E4" w:rsidRDefault="000D1557">
      <w:pPr>
        <w:spacing w:after="160" w:line="259" w:lineRule="auto"/>
        <w:ind w:firstLine="0"/>
        <w:jc w:val="left"/>
        <w:rPr>
          <w:rFonts w:eastAsiaTheme="majorEastAsia" w:cstheme="majorBidi"/>
          <w:b/>
          <w:smallCaps/>
          <w:sz w:val="28"/>
        </w:rPr>
      </w:pPr>
      <w:r w:rsidRPr="008C44E4">
        <w:br w:type="page"/>
      </w:r>
    </w:p>
    <w:p w14:paraId="463E21B9" w14:textId="77777777" w:rsidR="005225EA" w:rsidRDefault="005225EA" w:rsidP="005225EA">
      <w:pPr>
        <w:pStyle w:val="Nagwek3"/>
      </w:pPr>
      <w:bookmarkStart w:id="1435" w:name="_Toc5963805"/>
      <w:r>
        <w:lastRenderedPageBreak/>
        <w:t>wykaz tabel</w:t>
      </w:r>
      <w:bookmarkEnd w:id="1435"/>
    </w:p>
    <w:p w14:paraId="58A08B06" w14:textId="77777777" w:rsidR="00434027" w:rsidRDefault="00434027" w:rsidP="00434027"/>
    <w:p w14:paraId="220256B3" w14:textId="77777777" w:rsidR="00434027" w:rsidRDefault="00434027" w:rsidP="00434027">
      <w:pPr>
        <w:pStyle w:val="Wykazrysunkw"/>
      </w:pPr>
      <w:r>
        <w:t>Tabela 2.1. Klasyfikacja poziomów aktywności fizycznej (PAL)…………………….16</w:t>
      </w:r>
    </w:p>
    <w:p w14:paraId="4EC4CB9F" w14:textId="77777777" w:rsidR="00923D31" w:rsidRDefault="00923D31" w:rsidP="00923D31">
      <w:pPr>
        <w:pStyle w:val="Wykazrysunkw"/>
      </w:pPr>
      <w:r>
        <w:t>Tabela 2.2. Podstawowa klasyfikacja wskaźnika BMI………………………………..19</w:t>
      </w:r>
    </w:p>
    <w:p w14:paraId="6EC46E3F" w14:textId="77777777" w:rsidR="00923D31" w:rsidRDefault="00923D31" w:rsidP="00923D31">
      <w:pPr>
        <w:pStyle w:val="Wykazrysunkw"/>
      </w:pPr>
      <w:r>
        <w:t>Tabela 2.3. Poszerzona klasyfikacja wskaźnika BMI…………………………………19</w:t>
      </w:r>
    </w:p>
    <w:p w14:paraId="00C65EC7" w14:textId="77777777" w:rsidR="00981D5B" w:rsidRDefault="00981D5B" w:rsidP="00923D31">
      <w:pPr>
        <w:pStyle w:val="Wykazrysunkw"/>
        <w:rPr>
          <w:ins w:id="1436" w:author="Okot" w:date="2019-03-28T12:43:00Z"/>
        </w:rPr>
      </w:pPr>
      <w:r>
        <w:t>Tabela 2.4. Ocena wagi na podstawie wagi i wzrostu…………………………………20</w:t>
      </w:r>
    </w:p>
    <w:p w14:paraId="552E9D62" w14:textId="05A951B3" w:rsidR="00312B8A" w:rsidRDefault="00312B8A" w:rsidP="00923D31">
      <w:pPr>
        <w:pStyle w:val="Wykazrysunkw"/>
      </w:pPr>
      <w:ins w:id="1437" w:author="Okot" w:date="2019-03-28T12:43:00Z">
        <w:r>
          <w:t>Tabela 2.5. Klasyczne równoważniki Atwatera……………………………………….2</w:t>
        </w:r>
      </w:ins>
      <w:r w:rsidR="0073419C">
        <w:t>2</w:t>
      </w:r>
    </w:p>
    <w:p w14:paraId="78588F11" w14:textId="77777777" w:rsidR="00923D31" w:rsidRDefault="00280791">
      <w:pPr>
        <w:rPr>
          <w:ins w:id="1438" w:author="Okot" w:date="2019-03-29T00:04:00Z"/>
        </w:rPr>
        <w:pPrChange w:id="1439" w:author="Okot" w:date="2019-03-28T23:26:00Z">
          <w:pPr>
            <w:pStyle w:val="Wykazrysunkw"/>
          </w:pPr>
        </w:pPrChange>
      </w:pPr>
      <w:ins w:id="1440" w:author="Okot" w:date="2019-03-28T23:26:00Z">
        <w:r>
          <w:t>Tabela 2.6.</w:t>
        </w:r>
      </w:ins>
      <w:ins w:id="1441" w:author="Okot" w:date="2019-03-31T14:53:00Z">
        <w:r w:rsidR="00DD78C5">
          <w:t xml:space="preserve"> </w:t>
        </w:r>
      </w:ins>
      <w:ins w:id="1442" w:author="Okot" w:date="2019-03-28T23:26:00Z">
        <w:r>
          <w:t>Podział aminokwasów ze względu na zdolność organizmu do ich syntezy</w:t>
        </w:r>
      </w:ins>
      <w:ins w:id="1443" w:author="Okot" w:date="2019-03-28T23:27:00Z">
        <w:r w:rsidR="00DD78C5">
          <w:t>.</w:t>
        </w:r>
        <w:r>
          <w:t>2</w:t>
        </w:r>
      </w:ins>
      <w:r w:rsidR="004F7692">
        <w:t>6</w:t>
      </w:r>
    </w:p>
    <w:p w14:paraId="78757C01" w14:textId="01B0B536" w:rsidR="00DD78C5" w:rsidRDefault="00DD78C5">
      <w:pPr>
        <w:rPr>
          <w:ins w:id="1444" w:author="Okot" w:date="2019-03-31T14:54:00Z"/>
        </w:rPr>
        <w:pPrChange w:id="1445" w:author="Okot" w:date="2019-03-31T14:53:00Z">
          <w:pPr>
            <w:ind w:firstLine="0"/>
          </w:pPr>
        </w:pPrChange>
      </w:pPr>
      <w:ins w:id="1446" w:author="Okot" w:date="2019-03-31T14:53:00Z">
        <w:r>
          <w:t>Tabela 2.7. Zalecane spożycie białka wg IŻŻ…………………</w:t>
        </w:r>
      </w:ins>
      <w:ins w:id="1447" w:author="Okot" w:date="2019-03-31T14:54:00Z">
        <w:r w:rsidR="005B362B">
          <w:t>………………………</w:t>
        </w:r>
      </w:ins>
      <w:r w:rsidR="004F7692">
        <w:t>3</w:t>
      </w:r>
      <w:r w:rsidR="00FE24B4">
        <w:t>1</w:t>
      </w:r>
    </w:p>
    <w:p w14:paraId="4E2323E1" w14:textId="77777777" w:rsidR="00FE1822" w:rsidRDefault="00FE1822">
      <w:pPr>
        <w:pPrChange w:id="1448" w:author="Okot" w:date="2019-03-31T14:53:00Z">
          <w:pPr>
            <w:ind w:firstLine="0"/>
          </w:pPr>
        </w:pPrChange>
      </w:pPr>
      <w:ins w:id="1449" w:author="Okot" w:date="2019-03-31T14:54:00Z">
        <w:r>
          <w:t xml:space="preserve">Tabela 2.8. </w:t>
        </w:r>
      </w:ins>
      <w:ins w:id="1450" w:author="Okot" w:date="2019-03-31T14:55:00Z">
        <w:r w:rsidR="0024444E">
          <w:t>Zalecane spożycie węglowodanów ze względu na potrzeby mózgu</w:t>
        </w:r>
      </w:ins>
      <w:r w:rsidR="008E2A86">
        <w:t>………3</w:t>
      </w:r>
      <w:r w:rsidR="004F7692">
        <w:t>2</w:t>
      </w:r>
    </w:p>
    <w:p w14:paraId="35244FC5" w14:textId="77AF6819" w:rsidR="0024444E" w:rsidRDefault="0024444E" w:rsidP="0024444E">
      <w:r>
        <w:t xml:space="preserve">Tabela 2.9. </w:t>
      </w:r>
      <w:ins w:id="1451" w:author="Okot" w:date="2019-03-31T15:21:00Z">
        <w:r>
          <w:t>Zalecana d</w:t>
        </w:r>
      </w:ins>
      <w:ins w:id="1452" w:author="Okot" w:date="2019-03-31T15:20:00Z">
        <w:r>
          <w:t>ystrybucja makro</w:t>
        </w:r>
      </w:ins>
      <w:r w:rsidR="00D502A8">
        <w:t>składników</w:t>
      </w:r>
      <w:ins w:id="1453" w:author="Okot" w:date="2019-03-31T15:20:00Z">
        <w:r>
          <w:t xml:space="preserve"> w diecie</w:t>
        </w:r>
      </w:ins>
      <w:ins w:id="1454" w:author="Okot" w:date="2019-03-31T15:18:00Z">
        <w:r>
          <w:t xml:space="preserve"> </w:t>
        </w:r>
      </w:ins>
      <w:ins w:id="1455" w:author="Okot" w:date="2019-03-31T15:21:00Z">
        <w:r>
          <w:t>wg IŻŻ</w:t>
        </w:r>
      </w:ins>
      <w:r w:rsidR="00D502A8">
        <w:t>……………...</w:t>
      </w:r>
      <w:r w:rsidR="00FC5498">
        <w:t>…32</w:t>
      </w:r>
    </w:p>
    <w:p w14:paraId="4D151B06" w14:textId="42F0ECB5" w:rsidR="004818AE" w:rsidRDefault="004818AE" w:rsidP="0024444E">
      <w:r>
        <w:t>Tabela 2.10.</w:t>
      </w:r>
      <w:r w:rsidR="002B170A" w:rsidRPr="002B170A">
        <w:t xml:space="preserve"> </w:t>
      </w:r>
      <w:r w:rsidR="00FD48BC">
        <w:t xml:space="preserve">Interakcje </w:t>
      </w:r>
      <w:r w:rsidR="002B170A">
        <w:t>międz</w:t>
      </w:r>
      <w:r w:rsidR="00FD48BC">
        <w:t>y składnikami diety na podst.</w:t>
      </w:r>
      <w:r w:rsidR="002B170A">
        <w:t xml:space="preserve"> Żłobińskiego</w:t>
      </w:r>
      <w:r w:rsidR="00FD48BC">
        <w:t xml:space="preserve"> i Jarosza</w:t>
      </w:r>
      <w:r w:rsidR="00BD6DEE">
        <w:t>…..4</w:t>
      </w:r>
      <w:r w:rsidR="008A74FE">
        <w:t>8</w:t>
      </w:r>
    </w:p>
    <w:p w14:paraId="3DBA8295" w14:textId="7A8887A7" w:rsidR="009111D5" w:rsidRDefault="005015AF" w:rsidP="009111D5">
      <w:pPr>
        <w:ind w:firstLine="708"/>
      </w:pPr>
      <w:r>
        <w:t>Tabela</w:t>
      </w:r>
      <w:r w:rsidR="009111D5">
        <w:t xml:space="preserve"> 2.11. Zalecenia dotyczące żywie</w:t>
      </w:r>
      <w:r w:rsidR="00BD6DEE">
        <w:t>nia i ruchu wg IŻŻ…………………………..5</w:t>
      </w:r>
      <w:r w:rsidR="00ED749F">
        <w:t>2</w:t>
      </w:r>
    </w:p>
    <w:p w14:paraId="50B42754" w14:textId="77777777" w:rsidR="00EE776E" w:rsidRDefault="00EE776E" w:rsidP="009111D5">
      <w:pPr>
        <w:ind w:firstLine="708"/>
      </w:pPr>
    </w:p>
    <w:p w14:paraId="75C04A81" w14:textId="77777777" w:rsidR="00736914" w:rsidRDefault="00736914" w:rsidP="009111D5">
      <w:pPr>
        <w:ind w:firstLine="708"/>
        <w:rPr>
          <w:ins w:id="1456" w:author="Okot" w:date="2019-03-31T14:53:00Z"/>
        </w:rPr>
      </w:pPr>
    </w:p>
    <w:p w14:paraId="373059F5" w14:textId="77777777" w:rsidR="006E08BE" w:rsidRDefault="006E08BE">
      <w:pPr>
        <w:rPr>
          <w:ins w:id="1457" w:author="Okot" w:date="2019-03-29T00:04:00Z"/>
        </w:rPr>
        <w:pPrChange w:id="1458" w:author="Okot" w:date="2019-03-29T00:04:00Z">
          <w:pPr>
            <w:ind w:firstLine="0"/>
          </w:pPr>
        </w:pPrChange>
      </w:pPr>
    </w:p>
    <w:p w14:paraId="54F7DEF3" w14:textId="77777777" w:rsidR="006E08BE" w:rsidRDefault="006E08BE">
      <w:pPr>
        <w:pPrChange w:id="1459" w:author="Okot" w:date="2019-03-28T23:26:00Z">
          <w:pPr>
            <w:pStyle w:val="Wykazrysunkw"/>
          </w:pPr>
        </w:pPrChange>
      </w:pPr>
    </w:p>
    <w:p w14:paraId="4430ED0A" w14:textId="77777777" w:rsidR="00434027" w:rsidRPr="00434027" w:rsidRDefault="00434027" w:rsidP="00434027"/>
    <w:sectPr w:rsidR="00434027" w:rsidRPr="00434027" w:rsidSect="00B37A77">
      <w:footerReference w:type="even" r:id="rId68"/>
      <w:footerReference w:type="default" r:id="rId69"/>
      <w:pgSz w:w="11906" w:h="16838" w:code="9"/>
      <w:pgMar w:top="1134" w:right="1134" w:bottom="1134" w:left="1701" w:header="0" w:footer="709" w:gutter="0"/>
      <w:cols w:space="708"/>
      <w:titlePg/>
      <w:docGrid w:linePitch="326"/>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00" w:author="Okot" w:date="2019-04-15T20:59:00Z" w:initials="O">
    <w:p w14:paraId="46C0E627" w14:textId="4738ED66" w:rsidR="00F8676A" w:rsidRDefault="00F8676A">
      <w:pPr>
        <w:pStyle w:val="Tekstkomentarza"/>
      </w:pPr>
      <w:r>
        <w:rPr>
          <w:rStyle w:val="Odwoaniedokomentarza"/>
        </w:rPr>
        <w:annotationRef/>
      </w:r>
      <w:r>
        <w:t>,</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6C0E62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454E54" w14:textId="77777777" w:rsidR="002875CE" w:rsidRDefault="002875CE" w:rsidP="00745505">
      <w:pPr>
        <w:spacing w:line="240" w:lineRule="auto"/>
      </w:pPr>
      <w:r>
        <w:separator/>
      </w:r>
    </w:p>
  </w:endnote>
  <w:endnote w:type="continuationSeparator" w:id="0">
    <w:p w14:paraId="36A58903" w14:textId="77777777" w:rsidR="002875CE" w:rsidRDefault="002875CE" w:rsidP="0074550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08A1A6" w14:textId="77777777" w:rsidR="00F8676A" w:rsidRDefault="00F8676A">
    <w:pPr>
      <w:pStyle w:val="Stopka"/>
      <w:framePr w:wrap="around" w:vAnchor="text" w:hAnchor="margin" w:xAlign="right" w:y="1"/>
      <w:rPr>
        <w:rStyle w:val="Numerstrony"/>
      </w:rPr>
    </w:pPr>
    <w:r>
      <w:rPr>
        <w:rStyle w:val="Numerstrony"/>
      </w:rPr>
      <w:fldChar w:fldCharType="begin"/>
    </w:r>
    <w:r>
      <w:rPr>
        <w:rStyle w:val="Numerstrony"/>
      </w:rPr>
      <w:instrText xml:space="preserve">PAGE  </w:instrText>
    </w:r>
    <w:r>
      <w:rPr>
        <w:rStyle w:val="Numerstrony"/>
      </w:rPr>
      <w:fldChar w:fldCharType="end"/>
    </w:r>
  </w:p>
  <w:p w14:paraId="3C2E2E4D" w14:textId="77777777" w:rsidR="00F8676A" w:rsidRDefault="00F8676A">
    <w:pPr>
      <w:pStyle w:val="Stopka"/>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9695365"/>
      <w:docPartObj>
        <w:docPartGallery w:val="Page Numbers (Bottom of Page)"/>
        <w:docPartUnique/>
      </w:docPartObj>
    </w:sdtPr>
    <w:sdtContent>
      <w:p w14:paraId="3DFA5AD4" w14:textId="77777777" w:rsidR="00F8676A" w:rsidRDefault="00F8676A">
        <w:pPr>
          <w:pStyle w:val="Stopka"/>
          <w:jc w:val="right"/>
        </w:pPr>
        <w:r>
          <w:fldChar w:fldCharType="begin"/>
        </w:r>
        <w:r>
          <w:instrText>PAGE   \* MERGEFORMAT</w:instrText>
        </w:r>
        <w:r>
          <w:fldChar w:fldCharType="separate"/>
        </w:r>
        <w:r w:rsidR="00C02D18">
          <w:rPr>
            <w:noProof/>
          </w:rPr>
          <w:t>77</w:t>
        </w:r>
        <w:r>
          <w:fldChar w:fldCharType="end"/>
        </w:r>
      </w:p>
    </w:sdtContent>
  </w:sdt>
  <w:p w14:paraId="487B3F65" w14:textId="77777777" w:rsidR="00F8676A" w:rsidRDefault="00F8676A">
    <w:pPr>
      <w:pStyle w:val="Stopka"/>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2DA6B7" w14:textId="77777777" w:rsidR="002875CE" w:rsidRDefault="002875CE" w:rsidP="00745505">
      <w:pPr>
        <w:spacing w:line="240" w:lineRule="auto"/>
      </w:pPr>
      <w:r>
        <w:separator/>
      </w:r>
    </w:p>
  </w:footnote>
  <w:footnote w:type="continuationSeparator" w:id="0">
    <w:p w14:paraId="419575B5" w14:textId="77777777" w:rsidR="002875CE" w:rsidRDefault="002875CE" w:rsidP="00745505">
      <w:pPr>
        <w:spacing w:line="240" w:lineRule="auto"/>
      </w:pPr>
      <w:r>
        <w:continuationSeparator/>
      </w:r>
    </w:p>
  </w:footnote>
  <w:footnote w:id="1">
    <w:p w14:paraId="7FCCE8A1" w14:textId="77777777" w:rsidR="00F8676A" w:rsidRDefault="00F8676A">
      <w:pPr>
        <w:pStyle w:val="Tekstprzypisudolnego"/>
      </w:pPr>
      <w:ins w:id="534" w:author="Okot" w:date="2019-03-28T23:13:00Z">
        <w:r>
          <w:rPr>
            <w:rStyle w:val="Odwoanieprzypisudolnego"/>
          </w:rPr>
          <w:footnoteRef/>
        </w:r>
        <w:r>
          <w:t xml:space="preserve"> </w:t>
        </w:r>
      </w:ins>
      <w:ins w:id="535" w:author="Okot" w:date="2019-03-28T23:14:00Z">
        <w:r>
          <w:t>U niemowląt</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26A3F"/>
    <w:multiLevelType w:val="hybridMultilevel"/>
    <w:tmpl w:val="7ED8C2E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 w15:restartNumberingAfterBreak="0">
    <w:nsid w:val="006C4D9D"/>
    <w:multiLevelType w:val="hybridMultilevel"/>
    <w:tmpl w:val="B06CB09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15:restartNumberingAfterBreak="0">
    <w:nsid w:val="10275C1E"/>
    <w:multiLevelType w:val="hybridMultilevel"/>
    <w:tmpl w:val="5678D4A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16487D73"/>
    <w:multiLevelType w:val="hybridMultilevel"/>
    <w:tmpl w:val="E58CB52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0A5141D"/>
    <w:multiLevelType w:val="hybridMultilevel"/>
    <w:tmpl w:val="C8782E80"/>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5" w15:restartNumberingAfterBreak="0">
    <w:nsid w:val="24E51515"/>
    <w:multiLevelType w:val="multilevel"/>
    <w:tmpl w:val="F8742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360579"/>
    <w:multiLevelType w:val="hybridMultilevel"/>
    <w:tmpl w:val="03AC4E42"/>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97A79"/>
    <w:multiLevelType w:val="hybridMultilevel"/>
    <w:tmpl w:val="2098CBFC"/>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8" w15:restartNumberingAfterBreak="0">
    <w:nsid w:val="41EE0A5B"/>
    <w:multiLevelType w:val="hybridMultilevel"/>
    <w:tmpl w:val="8E6C70CA"/>
    <w:lvl w:ilvl="0" w:tplc="0415000B">
      <w:start w:val="25"/>
      <w:numFmt w:val="bullet"/>
      <w:lvlText w:val=""/>
      <w:lvlJc w:val="left"/>
      <w:pPr>
        <w:ind w:left="720" w:hanging="360"/>
      </w:pPr>
      <w:rPr>
        <w:rFonts w:ascii="Wingdings" w:eastAsia="Times New Roman" w:hAnsi="Wingdings"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43642314"/>
    <w:multiLevelType w:val="hybridMultilevel"/>
    <w:tmpl w:val="DC1E2A7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0" w15:restartNumberingAfterBreak="0">
    <w:nsid w:val="5D4E322E"/>
    <w:multiLevelType w:val="multilevel"/>
    <w:tmpl w:val="65ACF968"/>
    <w:lvl w:ilvl="0">
      <w:start w:val="1"/>
      <w:numFmt w:val="decimal"/>
      <w:lvlText w:val="%1."/>
      <w:lvlJc w:val="left"/>
      <w:pPr>
        <w:ind w:left="720" w:hanging="360"/>
      </w:pPr>
      <w:rPr>
        <w:rFonts w:ascii="Times New Roman" w:eastAsiaTheme="majorEastAsia" w:hAnsi="Times New Roman" w:cstheme="maj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64E9051B"/>
    <w:multiLevelType w:val="hybridMultilevel"/>
    <w:tmpl w:val="33F0EB4E"/>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6C053F55"/>
    <w:multiLevelType w:val="hybridMultilevel"/>
    <w:tmpl w:val="B97C4D5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3" w15:restartNumberingAfterBreak="0">
    <w:nsid w:val="77B77269"/>
    <w:multiLevelType w:val="hybridMultilevel"/>
    <w:tmpl w:val="FF9A74F8"/>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7FFC4DDE"/>
    <w:multiLevelType w:val="hybridMultilevel"/>
    <w:tmpl w:val="CE88D8F6"/>
    <w:lvl w:ilvl="0" w:tplc="6DC22804">
      <w:start w:val="1"/>
      <w:numFmt w:val="decimal"/>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num w:numId="1">
    <w:abstractNumId w:val="10"/>
  </w:num>
  <w:num w:numId="2">
    <w:abstractNumId w:val="3"/>
  </w:num>
  <w:num w:numId="3">
    <w:abstractNumId w:val="6"/>
  </w:num>
  <w:num w:numId="4">
    <w:abstractNumId w:val="5"/>
  </w:num>
  <w:num w:numId="5">
    <w:abstractNumId w:val="9"/>
  </w:num>
  <w:num w:numId="6">
    <w:abstractNumId w:val="12"/>
  </w:num>
  <w:num w:numId="7">
    <w:abstractNumId w:val="0"/>
  </w:num>
  <w:num w:numId="8">
    <w:abstractNumId w:val="4"/>
  </w:num>
  <w:num w:numId="9">
    <w:abstractNumId w:val="7"/>
  </w:num>
  <w:num w:numId="10">
    <w:abstractNumId w:val="1"/>
  </w:num>
  <w:num w:numId="11">
    <w:abstractNumId w:val="11"/>
  </w:num>
  <w:num w:numId="12">
    <w:abstractNumId w:val="8"/>
  </w:num>
  <w:num w:numId="13">
    <w:abstractNumId w:val="14"/>
  </w:num>
  <w:num w:numId="14">
    <w:abstractNumId w:val="13"/>
  </w:num>
  <w:num w:numId="15">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Okot">
    <w15:presenceInfo w15:providerId="None" w15:userId="Okot"/>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432B"/>
    <w:rsid w:val="000033DC"/>
    <w:rsid w:val="00005967"/>
    <w:rsid w:val="00012FAD"/>
    <w:rsid w:val="0001389F"/>
    <w:rsid w:val="00013986"/>
    <w:rsid w:val="000139A3"/>
    <w:rsid w:val="00014007"/>
    <w:rsid w:val="00014DD6"/>
    <w:rsid w:val="000216FF"/>
    <w:rsid w:val="00021A57"/>
    <w:rsid w:val="0002498E"/>
    <w:rsid w:val="000266A6"/>
    <w:rsid w:val="00027966"/>
    <w:rsid w:val="0003096C"/>
    <w:rsid w:val="00031B0E"/>
    <w:rsid w:val="0003205C"/>
    <w:rsid w:val="00032E2A"/>
    <w:rsid w:val="00037229"/>
    <w:rsid w:val="00040F54"/>
    <w:rsid w:val="000467A3"/>
    <w:rsid w:val="00051059"/>
    <w:rsid w:val="00062AF1"/>
    <w:rsid w:val="00062B6C"/>
    <w:rsid w:val="000639F0"/>
    <w:rsid w:val="0006627D"/>
    <w:rsid w:val="00074FF6"/>
    <w:rsid w:val="00076673"/>
    <w:rsid w:val="00081558"/>
    <w:rsid w:val="0008182A"/>
    <w:rsid w:val="00082C5D"/>
    <w:rsid w:val="00084B06"/>
    <w:rsid w:val="00084BA1"/>
    <w:rsid w:val="000850EA"/>
    <w:rsid w:val="000860BB"/>
    <w:rsid w:val="0009101E"/>
    <w:rsid w:val="000A17D6"/>
    <w:rsid w:val="000A3B7D"/>
    <w:rsid w:val="000A4224"/>
    <w:rsid w:val="000B1407"/>
    <w:rsid w:val="000B1989"/>
    <w:rsid w:val="000B2BAD"/>
    <w:rsid w:val="000B674A"/>
    <w:rsid w:val="000C26E3"/>
    <w:rsid w:val="000C2F8C"/>
    <w:rsid w:val="000C3523"/>
    <w:rsid w:val="000C3D48"/>
    <w:rsid w:val="000C3FBD"/>
    <w:rsid w:val="000D03E9"/>
    <w:rsid w:val="000D1557"/>
    <w:rsid w:val="000D3A8A"/>
    <w:rsid w:val="000D5912"/>
    <w:rsid w:val="000D5E29"/>
    <w:rsid w:val="000D6271"/>
    <w:rsid w:val="000E1230"/>
    <w:rsid w:val="000E6BB2"/>
    <w:rsid w:val="000E6D4D"/>
    <w:rsid w:val="000F2B7A"/>
    <w:rsid w:val="000F4DC7"/>
    <w:rsid w:val="00101DE5"/>
    <w:rsid w:val="00102ED6"/>
    <w:rsid w:val="00102F19"/>
    <w:rsid w:val="0010307F"/>
    <w:rsid w:val="00107E90"/>
    <w:rsid w:val="001140FC"/>
    <w:rsid w:val="00114C35"/>
    <w:rsid w:val="00116FCD"/>
    <w:rsid w:val="0012093F"/>
    <w:rsid w:val="001229B3"/>
    <w:rsid w:val="001248D9"/>
    <w:rsid w:val="00124BDA"/>
    <w:rsid w:val="001306F7"/>
    <w:rsid w:val="001312B8"/>
    <w:rsid w:val="00132B76"/>
    <w:rsid w:val="00133DC5"/>
    <w:rsid w:val="00133F91"/>
    <w:rsid w:val="001359A7"/>
    <w:rsid w:val="00136341"/>
    <w:rsid w:val="0014074C"/>
    <w:rsid w:val="00141481"/>
    <w:rsid w:val="00143CE6"/>
    <w:rsid w:val="00150A35"/>
    <w:rsid w:val="00150CD1"/>
    <w:rsid w:val="001522CE"/>
    <w:rsid w:val="00152A52"/>
    <w:rsid w:val="00161A35"/>
    <w:rsid w:val="0016203A"/>
    <w:rsid w:val="00163020"/>
    <w:rsid w:val="0016341E"/>
    <w:rsid w:val="00163659"/>
    <w:rsid w:val="001642AD"/>
    <w:rsid w:val="001648EA"/>
    <w:rsid w:val="00170AEB"/>
    <w:rsid w:val="0017471F"/>
    <w:rsid w:val="00175531"/>
    <w:rsid w:val="0017766B"/>
    <w:rsid w:val="00181929"/>
    <w:rsid w:val="00183C60"/>
    <w:rsid w:val="00184846"/>
    <w:rsid w:val="00184E94"/>
    <w:rsid w:val="001856D6"/>
    <w:rsid w:val="00190FE7"/>
    <w:rsid w:val="00194ECB"/>
    <w:rsid w:val="001A00BC"/>
    <w:rsid w:val="001A0FE8"/>
    <w:rsid w:val="001A15E5"/>
    <w:rsid w:val="001A26B4"/>
    <w:rsid w:val="001A42F7"/>
    <w:rsid w:val="001A43F6"/>
    <w:rsid w:val="001A4604"/>
    <w:rsid w:val="001A51F1"/>
    <w:rsid w:val="001A6800"/>
    <w:rsid w:val="001A7BA6"/>
    <w:rsid w:val="001B1054"/>
    <w:rsid w:val="001B39C0"/>
    <w:rsid w:val="001B4EBC"/>
    <w:rsid w:val="001B5BC4"/>
    <w:rsid w:val="001B5F37"/>
    <w:rsid w:val="001B63A1"/>
    <w:rsid w:val="001B72D1"/>
    <w:rsid w:val="001C30D6"/>
    <w:rsid w:val="001C4B6E"/>
    <w:rsid w:val="001C7D41"/>
    <w:rsid w:val="001D0988"/>
    <w:rsid w:val="001D1CF0"/>
    <w:rsid w:val="001D2D07"/>
    <w:rsid w:val="001D429F"/>
    <w:rsid w:val="001D68D7"/>
    <w:rsid w:val="001D7206"/>
    <w:rsid w:val="001E0D9B"/>
    <w:rsid w:val="001E3BFF"/>
    <w:rsid w:val="001E6254"/>
    <w:rsid w:val="001F213C"/>
    <w:rsid w:val="001F39C0"/>
    <w:rsid w:val="001F6DE2"/>
    <w:rsid w:val="001F7182"/>
    <w:rsid w:val="002005C7"/>
    <w:rsid w:val="002008B5"/>
    <w:rsid w:val="002012ED"/>
    <w:rsid w:val="002023D8"/>
    <w:rsid w:val="00206024"/>
    <w:rsid w:val="00206673"/>
    <w:rsid w:val="00206E96"/>
    <w:rsid w:val="00207140"/>
    <w:rsid w:val="00207879"/>
    <w:rsid w:val="0021273E"/>
    <w:rsid w:val="0021282D"/>
    <w:rsid w:val="00214EE1"/>
    <w:rsid w:val="0021555A"/>
    <w:rsid w:val="00216577"/>
    <w:rsid w:val="00220100"/>
    <w:rsid w:val="0022642C"/>
    <w:rsid w:val="00226B5D"/>
    <w:rsid w:val="00231141"/>
    <w:rsid w:val="00231370"/>
    <w:rsid w:val="00231586"/>
    <w:rsid w:val="00233206"/>
    <w:rsid w:val="002349CF"/>
    <w:rsid w:val="00234EA3"/>
    <w:rsid w:val="002408BC"/>
    <w:rsid w:val="0024444E"/>
    <w:rsid w:val="00251950"/>
    <w:rsid w:val="002532C2"/>
    <w:rsid w:val="002566CA"/>
    <w:rsid w:val="00260EEF"/>
    <w:rsid w:val="002647C1"/>
    <w:rsid w:val="002716DD"/>
    <w:rsid w:val="00274CDF"/>
    <w:rsid w:val="002761AD"/>
    <w:rsid w:val="00276AEC"/>
    <w:rsid w:val="0028039D"/>
    <w:rsid w:val="00280791"/>
    <w:rsid w:val="002853AD"/>
    <w:rsid w:val="00287163"/>
    <w:rsid w:val="002875CE"/>
    <w:rsid w:val="00290FA2"/>
    <w:rsid w:val="00292A35"/>
    <w:rsid w:val="00293130"/>
    <w:rsid w:val="00297C44"/>
    <w:rsid w:val="002A32B2"/>
    <w:rsid w:val="002A6E21"/>
    <w:rsid w:val="002B170A"/>
    <w:rsid w:val="002B49D5"/>
    <w:rsid w:val="002B55DF"/>
    <w:rsid w:val="002C0B35"/>
    <w:rsid w:val="002C58CB"/>
    <w:rsid w:val="002C7999"/>
    <w:rsid w:val="002D44E5"/>
    <w:rsid w:val="002D5191"/>
    <w:rsid w:val="002D5603"/>
    <w:rsid w:val="002E1EC4"/>
    <w:rsid w:val="002E30D1"/>
    <w:rsid w:val="002E3422"/>
    <w:rsid w:val="002E4769"/>
    <w:rsid w:val="002F5269"/>
    <w:rsid w:val="002F5E16"/>
    <w:rsid w:val="002F7087"/>
    <w:rsid w:val="003000A7"/>
    <w:rsid w:val="00301B21"/>
    <w:rsid w:val="00304ADA"/>
    <w:rsid w:val="00310A5D"/>
    <w:rsid w:val="00312B8A"/>
    <w:rsid w:val="00316844"/>
    <w:rsid w:val="00316CDD"/>
    <w:rsid w:val="0032603B"/>
    <w:rsid w:val="00326700"/>
    <w:rsid w:val="00326F17"/>
    <w:rsid w:val="00327188"/>
    <w:rsid w:val="00333279"/>
    <w:rsid w:val="00335CA6"/>
    <w:rsid w:val="00335DC4"/>
    <w:rsid w:val="00337E7B"/>
    <w:rsid w:val="0034129B"/>
    <w:rsid w:val="00341771"/>
    <w:rsid w:val="00341F3F"/>
    <w:rsid w:val="00343F48"/>
    <w:rsid w:val="003445D1"/>
    <w:rsid w:val="00345E40"/>
    <w:rsid w:val="00347E73"/>
    <w:rsid w:val="00351DFD"/>
    <w:rsid w:val="00352822"/>
    <w:rsid w:val="00354071"/>
    <w:rsid w:val="0035429B"/>
    <w:rsid w:val="003603BD"/>
    <w:rsid w:val="0036216E"/>
    <w:rsid w:val="0036251E"/>
    <w:rsid w:val="00362FC4"/>
    <w:rsid w:val="00363FD6"/>
    <w:rsid w:val="00370ED7"/>
    <w:rsid w:val="0037232F"/>
    <w:rsid w:val="00373D38"/>
    <w:rsid w:val="0038237D"/>
    <w:rsid w:val="003828E7"/>
    <w:rsid w:val="0038558F"/>
    <w:rsid w:val="00387236"/>
    <w:rsid w:val="0039042B"/>
    <w:rsid w:val="003938B1"/>
    <w:rsid w:val="00393946"/>
    <w:rsid w:val="00396176"/>
    <w:rsid w:val="003A297D"/>
    <w:rsid w:val="003A4179"/>
    <w:rsid w:val="003A601E"/>
    <w:rsid w:val="003A6960"/>
    <w:rsid w:val="003B02FD"/>
    <w:rsid w:val="003B3440"/>
    <w:rsid w:val="003B3637"/>
    <w:rsid w:val="003B511D"/>
    <w:rsid w:val="003B7CBA"/>
    <w:rsid w:val="003C1E62"/>
    <w:rsid w:val="003C3C76"/>
    <w:rsid w:val="003D25AD"/>
    <w:rsid w:val="003E1F01"/>
    <w:rsid w:val="003E3665"/>
    <w:rsid w:val="003E3A0E"/>
    <w:rsid w:val="003E5056"/>
    <w:rsid w:val="003E540D"/>
    <w:rsid w:val="003E5B2E"/>
    <w:rsid w:val="003E5C25"/>
    <w:rsid w:val="003E7223"/>
    <w:rsid w:val="003F01A1"/>
    <w:rsid w:val="003F0612"/>
    <w:rsid w:val="003F1234"/>
    <w:rsid w:val="003F1700"/>
    <w:rsid w:val="003F4E2E"/>
    <w:rsid w:val="003F507D"/>
    <w:rsid w:val="003F7EBB"/>
    <w:rsid w:val="00401432"/>
    <w:rsid w:val="00402F36"/>
    <w:rsid w:val="004034DC"/>
    <w:rsid w:val="00405B12"/>
    <w:rsid w:val="004146DF"/>
    <w:rsid w:val="00414E47"/>
    <w:rsid w:val="00416B5E"/>
    <w:rsid w:val="00422C09"/>
    <w:rsid w:val="00423CC1"/>
    <w:rsid w:val="004308E2"/>
    <w:rsid w:val="00430EA7"/>
    <w:rsid w:val="00434027"/>
    <w:rsid w:val="00434E31"/>
    <w:rsid w:val="00441266"/>
    <w:rsid w:val="00445361"/>
    <w:rsid w:val="00446294"/>
    <w:rsid w:val="00447DD9"/>
    <w:rsid w:val="004504ED"/>
    <w:rsid w:val="00451062"/>
    <w:rsid w:val="00451A6F"/>
    <w:rsid w:val="0045595C"/>
    <w:rsid w:val="004571E6"/>
    <w:rsid w:val="00461501"/>
    <w:rsid w:val="00462F20"/>
    <w:rsid w:val="00463CF2"/>
    <w:rsid w:val="00466267"/>
    <w:rsid w:val="004719B3"/>
    <w:rsid w:val="004818AE"/>
    <w:rsid w:val="00482BE8"/>
    <w:rsid w:val="00485C49"/>
    <w:rsid w:val="004900DB"/>
    <w:rsid w:val="00493844"/>
    <w:rsid w:val="00495175"/>
    <w:rsid w:val="004A0117"/>
    <w:rsid w:val="004A2665"/>
    <w:rsid w:val="004A2CDC"/>
    <w:rsid w:val="004A58BD"/>
    <w:rsid w:val="004B29A4"/>
    <w:rsid w:val="004B2A3B"/>
    <w:rsid w:val="004B30CA"/>
    <w:rsid w:val="004B39CA"/>
    <w:rsid w:val="004B432B"/>
    <w:rsid w:val="004B514A"/>
    <w:rsid w:val="004B5FF5"/>
    <w:rsid w:val="004C03A5"/>
    <w:rsid w:val="004C0A40"/>
    <w:rsid w:val="004C12CF"/>
    <w:rsid w:val="004C1BCB"/>
    <w:rsid w:val="004C3F9F"/>
    <w:rsid w:val="004C4356"/>
    <w:rsid w:val="004C4794"/>
    <w:rsid w:val="004C4B42"/>
    <w:rsid w:val="004C58FF"/>
    <w:rsid w:val="004C5D2C"/>
    <w:rsid w:val="004C5E4F"/>
    <w:rsid w:val="004C73C2"/>
    <w:rsid w:val="004C7672"/>
    <w:rsid w:val="004D0FDC"/>
    <w:rsid w:val="004D610A"/>
    <w:rsid w:val="004D61F9"/>
    <w:rsid w:val="004D7842"/>
    <w:rsid w:val="004E0A6C"/>
    <w:rsid w:val="004E3892"/>
    <w:rsid w:val="004E56D0"/>
    <w:rsid w:val="004E5EC6"/>
    <w:rsid w:val="004E6C53"/>
    <w:rsid w:val="004E7B3C"/>
    <w:rsid w:val="004F42B2"/>
    <w:rsid w:val="004F514E"/>
    <w:rsid w:val="004F69FD"/>
    <w:rsid w:val="004F7692"/>
    <w:rsid w:val="005015AF"/>
    <w:rsid w:val="00502F83"/>
    <w:rsid w:val="00503718"/>
    <w:rsid w:val="00504618"/>
    <w:rsid w:val="00510DA5"/>
    <w:rsid w:val="00515536"/>
    <w:rsid w:val="0051610E"/>
    <w:rsid w:val="005172A7"/>
    <w:rsid w:val="00520129"/>
    <w:rsid w:val="005209EF"/>
    <w:rsid w:val="005225EA"/>
    <w:rsid w:val="00530577"/>
    <w:rsid w:val="00530EF1"/>
    <w:rsid w:val="00531940"/>
    <w:rsid w:val="005346A3"/>
    <w:rsid w:val="00534800"/>
    <w:rsid w:val="00540593"/>
    <w:rsid w:val="00543C90"/>
    <w:rsid w:val="00543D51"/>
    <w:rsid w:val="005479D3"/>
    <w:rsid w:val="00550587"/>
    <w:rsid w:val="00557919"/>
    <w:rsid w:val="005611E6"/>
    <w:rsid w:val="0056149C"/>
    <w:rsid w:val="00562FC2"/>
    <w:rsid w:val="005640D4"/>
    <w:rsid w:val="00567A53"/>
    <w:rsid w:val="00567B02"/>
    <w:rsid w:val="00567E80"/>
    <w:rsid w:val="00572864"/>
    <w:rsid w:val="00573BBB"/>
    <w:rsid w:val="005750C0"/>
    <w:rsid w:val="0058012C"/>
    <w:rsid w:val="00582840"/>
    <w:rsid w:val="005847DB"/>
    <w:rsid w:val="00586F45"/>
    <w:rsid w:val="00587798"/>
    <w:rsid w:val="005904BA"/>
    <w:rsid w:val="00590CBE"/>
    <w:rsid w:val="00591DC1"/>
    <w:rsid w:val="005928F3"/>
    <w:rsid w:val="00594ABD"/>
    <w:rsid w:val="005A1073"/>
    <w:rsid w:val="005A1740"/>
    <w:rsid w:val="005A467D"/>
    <w:rsid w:val="005A5C0B"/>
    <w:rsid w:val="005A63B7"/>
    <w:rsid w:val="005A6413"/>
    <w:rsid w:val="005A6AC9"/>
    <w:rsid w:val="005A724D"/>
    <w:rsid w:val="005B1796"/>
    <w:rsid w:val="005B1A57"/>
    <w:rsid w:val="005B1B95"/>
    <w:rsid w:val="005B30B0"/>
    <w:rsid w:val="005B31AB"/>
    <w:rsid w:val="005B362B"/>
    <w:rsid w:val="005B6702"/>
    <w:rsid w:val="005C2B25"/>
    <w:rsid w:val="005C3D24"/>
    <w:rsid w:val="005C783B"/>
    <w:rsid w:val="005D4A75"/>
    <w:rsid w:val="005D62FC"/>
    <w:rsid w:val="005D7BA0"/>
    <w:rsid w:val="005E03C6"/>
    <w:rsid w:val="005E2604"/>
    <w:rsid w:val="005E51B4"/>
    <w:rsid w:val="005F0398"/>
    <w:rsid w:val="005F4CFF"/>
    <w:rsid w:val="005F772E"/>
    <w:rsid w:val="006003F9"/>
    <w:rsid w:val="00602CD4"/>
    <w:rsid w:val="00605515"/>
    <w:rsid w:val="006109D2"/>
    <w:rsid w:val="00611339"/>
    <w:rsid w:val="00611767"/>
    <w:rsid w:val="00614F36"/>
    <w:rsid w:val="00616BEB"/>
    <w:rsid w:val="00622CCD"/>
    <w:rsid w:val="00623458"/>
    <w:rsid w:val="00625AF8"/>
    <w:rsid w:val="006416BD"/>
    <w:rsid w:val="00642C33"/>
    <w:rsid w:val="006433E8"/>
    <w:rsid w:val="006447C3"/>
    <w:rsid w:val="006522D6"/>
    <w:rsid w:val="0065260F"/>
    <w:rsid w:val="00653C86"/>
    <w:rsid w:val="00654DD1"/>
    <w:rsid w:val="0065604B"/>
    <w:rsid w:val="006602B1"/>
    <w:rsid w:val="006642D9"/>
    <w:rsid w:val="00665D06"/>
    <w:rsid w:val="00667B13"/>
    <w:rsid w:val="0067385F"/>
    <w:rsid w:val="0067785F"/>
    <w:rsid w:val="006862E2"/>
    <w:rsid w:val="00691791"/>
    <w:rsid w:val="00694E64"/>
    <w:rsid w:val="0069541A"/>
    <w:rsid w:val="00696D41"/>
    <w:rsid w:val="006A1FF6"/>
    <w:rsid w:val="006A220F"/>
    <w:rsid w:val="006A3828"/>
    <w:rsid w:val="006A3B10"/>
    <w:rsid w:val="006A4F8E"/>
    <w:rsid w:val="006A621D"/>
    <w:rsid w:val="006B117D"/>
    <w:rsid w:val="006B28C1"/>
    <w:rsid w:val="006B4EF2"/>
    <w:rsid w:val="006C2A1F"/>
    <w:rsid w:val="006C34EA"/>
    <w:rsid w:val="006C407D"/>
    <w:rsid w:val="006C616A"/>
    <w:rsid w:val="006C61C9"/>
    <w:rsid w:val="006C79B5"/>
    <w:rsid w:val="006D0720"/>
    <w:rsid w:val="006D0813"/>
    <w:rsid w:val="006D1D49"/>
    <w:rsid w:val="006D3FAD"/>
    <w:rsid w:val="006D6980"/>
    <w:rsid w:val="006D7E14"/>
    <w:rsid w:val="006E065E"/>
    <w:rsid w:val="006E08BE"/>
    <w:rsid w:val="006E0BB4"/>
    <w:rsid w:val="006E0F46"/>
    <w:rsid w:val="006E2BAC"/>
    <w:rsid w:val="006E5528"/>
    <w:rsid w:val="006E5FBD"/>
    <w:rsid w:val="006E6CDA"/>
    <w:rsid w:val="006F083E"/>
    <w:rsid w:val="006F37F8"/>
    <w:rsid w:val="006F5DB1"/>
    <w:rsid w:val="006F7F09"/>
    <w:rsid w:val="00701337"/>
    <w:rsid w:val="00701EF8"/>
    <w:rsid w:val="0070269B"/>
    <w:rsid w:val="00705784"/>
    <w:rsid w:val="007078FF"/>
    <w:rsid w:val="00707FD1"/>
    <w:rsid w:val="00712417"/>
    <w:rsid w:val="00712E02"/>
    <w:rsid w:val="00713981"/>
    <w:rsid w:val="0071408B"/>
    <w:rsid w:val="00714F10"/>
    <w:rsid w:val="00715297"/>
    <w:rsid w:val="007204EE"/>
    <w:rsid w:val="0072343D"/>
    <w:rsid w:val="00732DE7"/>
    <w:rsid w:val="0073419C"/>
    <w:rsid w:val="00734860"/>
    <w:rsid w:val="0073671A"/>
    <w:rsid w:val="00736914"/>
    <w:rsid w:val="00737664"/>
    <w:rsid w:val="00741654"/>
    <w:rsid w:val="0074286C"/>
    <w:rsid w:val="00742BDF"/>
    <w:rsid w:val="00745505"/>
    <w:rsid w:val="0074626A"/>
    <w:rsid w:val="0074632D"/>
    <w:rsid w:val="007513E1"/>
    <w:rsid w:val="00751E23"/>
    <w:rsid w:val="00755008"/>
    <w:rsid w:val="00756E5E"/>
    <w:rsid w:val="00756E96"/>
    <w:rsid w:val="007600DA"/>
    <w:rsid w:val="007605EA"/>
    <w:rsid w:val="00763621"/>
    <w:rsid w:val="007648F2"/>
    <w:rsid w:val="0076740D"/>
    <w:rsid w:val="0077532C"/>
    <w:rsid w:val="00780A45"/>
    <w:rsid w:val="00780B92"/>
    <w:rsid w:val="007911AF"/>
    <w:rsid w:val="00795C23"/>
    <w:rsid w:val="00797509"/>
    <w:rsid w:val="00797E7B"/>
    <w:rsid w:val="007A4FE3"/>
    <w:rsid w:val="007A6114"/>
    <w:rsid w:val="007B1862"/>
    <w:rsid w:val="007B2C74"/>
    <w:rsid w:val="007B4618"/>
    <w:rsid w:val="007B5927"/>
    <w:rsid w:val="007C5664"/>
    <w:rsid w:val="007C5875"/>
    <w:rsid w:val="007C6123"/>
    <w:rsid w:val="007D26CE"/>
    <w:rsid w:val="007D30C3"/>
    <w:rsid w:val="007D32E9"/>
    <w:rsid w:val="007D5D7A"/>
    <w:rsid w:val="007E1661"/>
    <w:rsid w:val="007F5FA2"/>
    <w:rsid w:val="007F7000"/>
    <w:rsid w:val="007F713F"/>
    <w:rsid w:val="007F7379"/>
    <w:rsid w:val="00815C5E"/>
    <w:rsid w:val="00821665"/>
    <w:rsid w:val="00821BDA"/>
    <w:rsid w:val="00827A4E"/>
    <w:rsid w:val="008306DD"/>
    <w:rsid w:val="00834FF1"/>
    <w:rsid w:val="00846159"/>
    <w:rsid w:val="00846ED8"/>
    <w:rsid w:val="00847450"/>
    <w:rsid w:val="00847890"/>
    <w:rsid w:val="00850208"/>
    <w:rsid w:val="008507C4"/>
    <w:rsid w:val="008511DF"/>
    <w:rsid w:val="008534CB"/>
    <w:rsid w:val="00863A0C"/>
    <w:rsid w:val="00863E13"/>
    <w:rsid w:val="00866AD1"/>
    <w:rsid w:val="008705BC"/>
    <w:rsid w:val="0087311D"/>
    <w:rsid w:val="00874E80"/>
    <w:rsid w:val="00881E6C"/>
    <w:rsid w:val="00883447"/>
    <w:rsid w:val="0088644F"/>
    <w:rsid w:val="008911FF"/>
    <w:rsid w:val="00891E37"/>
    <w:rsid w:val="00892B38"/>
    <w:rsid w:val="008930C1"/>
    <w:rsid w:val="008931DB"/>
    <w:rsid w:val="008960AF"/>
    <w:rsid w:val="0089701B"/>
    <w:rsid w:val="008A0290"/>
    <w:rsid w:val="008A21FF"/>
    <w:rsid w:val="008A2BDE"/>
    <w:rsid w:val="008A6634"/>
    <w:rsid w:val="008A6A7A"/>
    <w:rsid w:val="008A6FDC"/>
    <w:rsid w:val="008A74FE"/>
    <w:rsid w:val="008B2736"/>
    <w:rsid w:val="008B45C0"/>
    <w:rsid w:val="008B502C"/>
    <w:rsid w:val="008C09DF"/>
    <w:rsid w:val="008C335A"/>
    <w:rsid w:val="008C3CB7"/>
    <w:rsid w:val="008C41AA"/>
    <w:rsid w:val="008C44E4"/>
    <w:rsid w:val="008E0BB5"/>
    <w:rsid w:val="008E15C5"/>
    <w:rsid w:val="008E1FD8"/>
    <w:rsid w:val="008E2A86"/>
    <w:rsid w:val="008E3994"/>
    <w:rsid w:val="008E4A7E"/>
    <w:rsid w:val="008E5667"/>
    <w:rsid w:val="008E6C8C"/>
    <w:rsid w:val="008E779E"/>
    <w:rsid w:val="008F1251"/>
    <w:rsid w:val="008F1561"/>
    <w:rsid w:val="008F1FEF"/>
    <w:rsid w:val="009044B4"/>
    <w:rsid w:val="00910792"/>
    <w:rsid w:val="009111D5"/>
    <w:rsid w:val="00911646"/>
    <w:rsid w:val="00913B78"/>
    <w:rsid w:val="009165C0"/>
    <w:rsid w:val="00917F69"/>
    <w:rsid w:val="00920DF1"/>
    <w:rsid w:val="009219E0"/>
    <w:rsid w:val="00923BE6"/>
    <w:rsid w:val="00923D31"/>
    <w:rsid w:val="0093177D"/>
    <w:rsid w:val="009320C6"/>
    <w:rsid w:val="00932100"/>
    <w:rsid w:val="00932433"/>
    <w:rsid w:val="009334DF"/>
    <w:rsid w:val="009334F6"/>
    <w:rsid w:val="009337E1"/>
    <w:rsid w:val="00934A17"/>
    <w:rsid w:val="00935A62"/>
    <w:rsid w:val="009409DC"/>
    <w:rsid w:val="009471B9"/>
    <w:rsid w:val="009501E5"/>
    <w:rsid w:val="00953F86"/>
    <w:rsid w:val="00955478"/>
    <w:rsid w:val="009627E7"/>
    <w:rsid w:val="00970F04"/>
    <w:rsid w:val="00973C06"/>
    <w:rsid w:val="00974D01"/>
    <w:rsid w:val="00980197"/>
    <w:rsid w:val="00980D2B"/>
    <w:rsid w:val="00981D5B"/>
    <w:rsid w:val="0098368F"/>
    <w:rsid w:val="0098475B"/>
    <w:rsid w:val="00986B8B"/>
    <w:rsid w:val="00990739"/>
    <w:rsid w:val="009914B9"/>
    <w:rsid w:val="009919FC"/>
    <w:rsid w:val="0099329A"/>
    <w:rsid w:val="009936CC"/>
    <w:rsid w:val="009956B0"/>
    <w:rsid w:val="009A067D"/>
    <w:rsid w:val="009A19EB"/>
    <w:rsid w:val="009A7070"/>
    <w:rsid w:val="009B004F"/>
    <w:rsid w:val="009B124B"/>
    <w:rsid w:val="009B457D"/>
    <w:rsid w:val="009B563A"/>
    <w:rsid w:val="009B5D18"/>
    <w:rsid w:val="009B5DD2"/>
    <w:rsid w:val="009B7B00"/>
    <w:rsid w:val="009C047A"/>
    <w:rsid w:val="009C37CF"/>
    <w:rsid w:val="009C414A"/>
    <w:rsid w:val="009C45F5"/>
    <w:rsid w:val="009D012F"/>
    <w:rsid w:val="009D0345"/>
    <w:rsid w:val="009D18B5"/>
    <w:rsid w:val="009D3514"/>
    <w:rsid w:val="009D42BA"/>
    <w:rsid w:val="009D74E6"/>
    <w:rsid w:val="009E01EB"/>
    <w:rsid w:val="009E509F"/>
    <w:rsid w:val="009E53B4"/>
    <w:rsid w:val="009E5B00"/>
    <w:rsid w:val="009F0FF4"/>
    <w:rsid w:val="009F2B21"/>
    <w:rsid w:val="00A02C02"/>
    <w:rsid w:val="00A030C3"/>
    <w:rsid w:val="00A03EAC"/>
    <w:rsid w:val="00A05D80"/>
    <w:rsid w:val="00A05FBC"/>
    <w:rsid w:val="00A0665F"/>
    <w:rsid w:val="00A0680F"/>
    <w:rsid w:val="00A10348"/>
    <w:rsid w:val="00A120AD"/>
    <w:rsid w:val="00A12A19"/>
    <w:rsid w:val="00A12DBD"/>
    <w:rsid w:val="00A13D92"/>
    <w:rsid w:val="00A17A91"/>
    <w:rsid w:val="00A22DD3"/>
    <w:rsid w:val="00A233B5"/>
    <w:rsid w:val="00A317DB"/>
    <w:rsid w:val="00A3312E"/>
    <w:rsid w:val="00A350AA"/>
    <w:rsid w:val="00A378CE"/>
    <w:rsid w:val="00A37B3B"/>
    <w:rsid w:val="00A40FFA"/>
    <w:rsid w:val="00A445FE"/>
    <w:rsid w:val="00A52A3B"/>
    <w:rsid w:val="00A564F0"/>
    <w:rsid w:val="00A5675D"/>
    <w:rsid w:val="00A6616C"/>
    <w:rsid w:val="00A66E93"/>
    <w:rsid w:val="00A71954"/>
    <w:rsid w:val="00A73572"/>
    <w:rsid w:val="00A76687"/>
    <w:rsid w:val="00A76A84"/>
    <w:rsid w:val="00A832D9"/>
    <w:rsid w:val="00A84EF8"/>
    <w:rsid w:val="00A908FB"/>
    <w:rsid w:val="00A9408E"/>
    <w:rsid w:val="00A9664B"/>
    <w:rsid w:val="00AA13F1"/>
    <w:rsid w:val="00AA45DD"/>
    <w:rsid w:val="00AA6750"/>
    <w:rsid w:val="00AB29B4"/>
    <w:rsid w:val="00AB7B58"/>
    <w:rsid w:val="00AC0770"/>
    <w:rsid w:val="00AC0EAE"/>
    <w:rsid w:val="00AC3362"/>
    <w:rsid w:val="00AC5CC1"/>
    <w:rsid w:val="00AC5EBB"/>
    <w:rsid w:val="00AC79E1"/>
    <w:rsid w:val="00AC7BC6"/>
    <w:rsid w:val="00AD0DE7"/>
    <w:rsid w:val="00AD321A"/>
    <w:rsid w:val="00AD7F38"/>
    <w:rsid w:val="00AE02A8"/>
    <w:rsid w:val="00AE3BCA"/>
    <w:rsid w:val="00AE77B9"/>
    <w:rsid w:val="00B01341"/>
    <w:rsid w:val="00B01638"/>
    <w:rsid w:val="00B037AF"/>
    <w:rsid w:val="00B0381E"/>
    <w:rsid w:val="00B03E30"/>
    <w:rsid w:val="00B049CE"/>
    <w:rsid w:val="00B04A0C"/>
    <w:rsid w:val="00B053B3"/>
    <w:rsid w:val="00B06A83"/>
    <w:rsid w:val="00B14C79"/>
    <w:rsid w:val="00B1571E"/>
    <w:rsid w:val="00B158F4"/>
    <w:rsid w:val="00B161C7"/>
    <w:rsid w:val="00B17ADB"/>
    <w:rsid w:val="00B17FA7"/>
    <w:rsid w:val="00B20A02"/>
    <w:rsid w:val="00B26574"/>
    <w:rsid w:val="00B37A77"/>
    <w:rsid w:val="00B37B0A"/>
    <w:rsid w:val="00B37B5E"/>
    <w:rsid w:val="00B37D74"/>
    <w:rsid w:val="00B414FF"/>
    <w:rsid w:val="00B4222F"/>
    <w:rsid w:val="00B44056"/>
    <w:rsid w:val="00B459B8"/>
    <w:rsid w:val="00B5002F"/>
    <w:rsid w:val="00B53204"/>
    <w:rsid w:val="00B53868"/>
    <w:rsid w:val="00B548AD"/>
    <w:rsid w:val="00B60F17"/>
    <w:rsid w:val="00B6136F"/>
    <w:rsid w:val="00B6647F"/>
    <w:rsid w:val="00B66E9E"/>
    <w:rsid w:val="00B708FE"/>
    <w:rsid w:val="00B71C87"/>
    <w:rsid w:val="00B76A53"/>
    <w:rsid w:val="00B803AA"/>
    <w:rsid w:val="00B81116"/>
    <w:rsid w:val="00B81B62"/>
    <w:rsid w:val="00B8484D"/>
    <w:rsid w:val="00B86C32"/>
    <w:rsid w:val="00B87079"/>
    <w:rsid w:val="00B91132"/>
    <w:rsid w:val="00B91443"/>
    <w:rsid w:val="00B94FC5"/>
    <w:rsid w:val="00BA0EF7"/>
    <w:rsid w:val="00BA34F5"/>
    <w:rsid w:val="00BA56E9"/>
    <w:rsid w:val="00BB2E9B"/>
    <w:rsid w:val="00BB2FDE"/>
    <w:rsid w:val="00BB57FA"/>
    <w:rsid w:val="00BB68C0"/>
    <w:rsid w:val="00BB7AD0"/>
    <w:rsid w:val="00BC141C"/>
    <w:rsid w:val="00BC1A26"/>
    <w:rsid w:val="00BC27D9"/>
    <w:rsid w:val="00BC6AC2"/>
    <w:rsid w:val="00BD09C5"/>
    <w:rsid w:val="00BD3500"/>
    <w:rsid w:val="00BD38E3"/>
    <w:rsid w:val="00BD3FB5"/>
    <w:rsid w:val="00BD6DEE"/>
    <w:rsid w:val="00BE3C41"/>
    <w:rsid w:val="00BE5A3D"/>
    <w:rsid w:val="00BE6C3C"/>
    <w:rsid w:val="00BE7CF8"/>
    <w:rsid w:val="00BE7DDB"/>
    <w:rsid w:val="00BE7EAB"/>
    <w:rsid w:val="00BF0D89"/>
    <w:rsid w:val="00BF1E15"/>
    <w:rsid w:val="00BF3437"/>
    <w:rsid w:val="00BF3A2B"/>
    <w:rsid w:val="00BF75C5"/>
    <w:rsid w:val="00C02D18"/>
    <w:rsid w:val="00C030CF"/>
    <w:rsid w:val="00C053F6"/>
    <w:rsid w:val="00C102D5"/>
    <w:rsid w:val="00C11285"/>
    <w:rsid w:val="00C1331C"/>
    <w:rsid w:val="00C140A6"/>
    <w:rsid w:val="00C1585D"/>
    <w:rsid w:val="00C2303B"/>
    <w:rsid w:val="00C27657"/>
    <w:rsid w:val="00C332EE"/>
    <w:rsid w:val="00C33982"/>
    <w:rsid w:val="00C33D7C"/>
    <w:rsid w:val="00C42F4D"/>
    <w:rsid w:val="00C50EE6"/>
    <w:rsid w:val="00C548B3"/>
    <w:rsid w:val="00C54DBB"/>
    <w:rsid w:val="00C5568A"/>
    <w:rsid w:val="00C55D20"/>
    <w:rsid w:val="00C61291"/>
    <w:rsid w:val="00C617E3"/>
    <w:rsid w:val="00C62F96"/>
    <w:rsid w:val="00C63F12"/>
    <w:rsid w:val="00C65350"/>
    <w:rsid w:val="00C661D5"/>
    <w:rsid w:val="00C6754A"/>
    <w:rsid w:val="00C703DE"/>
    <w:rsid w:val="00C71DD8"/>
    <w:rsid w:val="00C73097"/>
    <w:rsid w:val="00C7347A"/>
    <w:rsid w:val="00C75CF5"/>
    <w:rsid w:val="00C76893"/>
    <w:rsid w:val="00C80C40"/>
    <w:rsid w:val="00C80EE1"/>
    <w:rsid w:val="00C826DF"/>
    <w:rsid w:val="00C87834"/>
    <w:rsid w:val="00CA6162"/>
    <w:rsid w:val="00CA6711"/>
    <w:rsid w:val="00CB10D2"/>
    <w:rsid w:val="00CB1900"/>
    <w:rsid w:val="00CB3E1D"/>
    <w:rsid w:val="00CB3F2C"/>
    <w:rsid w:val="00CB4187"/>
    <w:rsid w:val="00CB44D1"/>
    <w:rsid w:val="00CB64A1"/>
    <w:rsid w:val="00CB6EBE"/>
    <w:rsid w:val="00CC34A3"/>
    <w:rsid w:val="00CC51AE"/>
    <w:rsid w:val="00CC52A0"/>
    <w:rsid w:val="00CC54EE"/>
    <w:rsid w:val="00CC6C7C"/>
    <w:rsid w:val="00CC7E98"/>
    <w:rsid w:val="00CD2F2C"/>
    <w:rsid w:val="00CD49BD"/>
    <w:rsid w:val="00CD4B0E"/>
    <w:rsid w:val="00CD6729"/>
    <w:rsid w:val="00CD694B"/>
    <w:rsid w:val="00CD7C0F"/>
    <w:rsid w:val="00CE0D56"/>
    <w:rsid w:val="00CE21DA"/>
    <w:rsid w:val="00CE32DA"/>
    <w:rsid w:val="00CE3F6C"/>
    <w:rsid w:val="00CE4D93"/>
    <w:rsid w:val="00CE545E"/>
    <w:rsid w:val="00CF0915"/>
    <w:rsid w:val="00CF2F65"/>
    <w:rsid w:val="00D00605"/>
    <w:rsid w:val="00D06978"/>
    <w:rsid w:val="00D10C98"/>
    <w:rsid w:val="00D1132D"/>
    <w:rsid w:val="00D1584A"/>
    <w:rsid w:val="00D16A0D"/>
    <w:rsid w:val="00D20811"/>
    <w:rsid w:val="00D21093"/>
    <w:rsid w:val="00D2383C"/>
    <w:rsid w:val="00D25B8D"/>
    <w:rsid w:val="00D26F9B"/>
    <w:rsid w:val="00D325DA"/>
    <w:rsid w:val="00D34B4F"/>
    <w:rsid w:val="00D35317"/>
    <w:rsid w:val="00D36FFB"/>
    <w:rsid w:val="00D40A5B"/>
    <w:rsid w:val="00D41CE9"/>
    <w:rsid w:val="00D41DF6"/>
    <w:rsid w:val="00D42E81"/>
    <w:rsid w:val="00D502A8"/>
    <w:rsid w:val="00D5117A"/>
    <w:rsid w:val="00D5528C"/>
    <w:rsid w:val="00D64BD3"/>
    <w:rsid w:val="00D65022"/>
    <w:rsid w:val="00D668FD"/>
    <w:rsid w:val="00D66AE6"/>
    <w:rsid w:val="00D7313E"/>
    <w:rsid w:val="00D844AC"/>
    <w:rsid w:val="00D852B5"/>
    <w:rsid w:val="00D857B0"/>
    <w:rsid w:val="00D9253B"/>
    <w:rsid w:val="00D938AF"/>
    <w:rsid w:val="00D9682A"/>
    <w:rsid w:val="00D97AFD"/>
    <w:rsid w:val="00DA1886"/>
    <w:rsid w:val="00DA1C48"/>
    <w:rsid w:val="00DA421E"/>
    <w:rsid w:val="00DA5DC9"/>
    <w:rsid w:val="00DA649C"/>
    <w:rsid w:val="00DA74FC"/>
    <w:rsid w:val="00DA7A7D"/>
    <w:rsid w:val="00DB15A7"/>
    <w:rsid w:val="00DB5D6C"/>
    <w:rsid w:val="00DB6A4B"/>
    <w:rsid w:val="00DC0AB8"/>
    <w:rsid w:val="00DC1715"/>
    <w:rsid w:val="00DC6C8E"/>
    <w:rsid w:val="00DC7A84"/>
    <w:rsid w:val="00DC7F6F"/>
    <w:rsid w:val="00DD36BB"/>
    <w:rsid w:val="00DD5DBE"/>
    <w:rsid w:val="00DD78C5"/>
    <w:rsid w:val="00DE0640"/>
    <w:rsid w:val="00DE1533"/>
    <w:rsid w:val="00DE192C"/>
    <w:rsid w:val="00DE24E3"/>
    <w:rsid w:val="00DE34DA"/>
    <w:rsid w:val="00DE3D3A"/>
    <w:rsid w:val="00DF25C6"/>
    <w:rsid w:val="00DF42CE"/>
    <w:rsid w:val="00DF5A72"/>
    <w:rsid w:val="00DF68B6"/>
    <w:rsid w:val="00DF6AE1"/>
    <w:rsid w:val="00DF71B1"/>
    <w:rsid w:val="00E11C71"/>
    <w:rsid w:val="00E2043E"/>
    <w:rsid w:val="00E2103E"/>
    <w:rsid w:val="00E21825"/>
    <w:rsid w:val="00E27E2B"/>
    <w:rsid w:val="00E353FD"/>
    <w:rsid w:val="00E375D2"/>
    <w:rsid w:val="00E40A22"/>
    <w:rsid w:val="00E41D31"/>
    <w:rsid w:val="00E439FC"/>
    <w:rsid w:val="00E5043B"/>
    <w:rsid w:val="00E542DB"/>
    <w:rsid w:val="00E54822"/>
    <w:rsid w:val="00E5576F"/>
    <w:rsid w:val="00E572DD"/>
    <w:rsid w:val="00E64EC3"/>
    <w:rsid w:val="00E67072"/>
    <w:rsid w:val="00E70ADF"/>
    <w:rsid w:val="00E7217B"/>
    <w:rsid w:val="00E73BFE"/>
    <w:rsid w:val="00E742BE"/>
    <w:rsid w:val="00E75A1D"/>
    <w:rsid w:val="00E81C82"/>
    <w:rsid w:val="00E82947"/>
    <w:rsid w:val="00E869B0"/>
    <w:rsid w:val="00E86BF2"/>
    <w:rsid w:val="00E871BB"/>
    <w:rsid w:val="00E905FE"/>
    <w:rsid w:val="00E907BE"/>
    <w:rsid w:val="00E9310A"/>
    <w:rsid w:val="00E941AA"/>
    <w:rsid w:val="00E943E4"/>
    <w:rsid w:val="00E95135"/>
    <w:rsid w:val="00E95384"/>
    <w:rsid w:val="00E95D7B"/>
    <w:rsid w:val="00EA0190"/>
    <w:rsid w:val="00EA0D26"/>
    <w:rsid w:val="00EA5A96"/>
    <w:rsid w:val="00EA5EC0"/>
    <w:rsid w:val="00EA719E"/>
    <w:rsid w:val="00EB2201"/>
    <w:rsid w:val="00EB2D23"/>
    <w:rsid w:val="00EB398E"/>
    <w:rsid w:val="00EB6432"/>
    <w:rsid w:val="00EB7340"/>
    <w:rsid w:val="00EC0A96"/>
    <w:rsid w:val="00EC2426"/>
    <w:rsid w:val="00EC64B0"/>
    <w:rsid w:val="00ED3520"/>
    <w:rsid w:val="00ED5716"/>
    <w:rsid w:val="00ED6A50"/>
    <w:rsid w:val="00ED749F"/>
    <w:rsid w:val="00EE652A"/>
    <w:rsid w:val="00EE776E"/>
    <w:rsid w:val="00EF0483"/>
    <w:rsid w:val="00EF10D9"/>
    <w:rsid w:val="00F006A0"/>
    <w:rsid w:val="00F01E40"/>
    <w:rsid w:val="00F063D9"/>
    <w:rsid w:val="00F077B5"/>
    <w:rsid w:val="00F10290"/>
    <w:rsid w:val="00F10E79"/>
    <w:rsid w:val="00F14ACA"/>
    <w:rsid w:val="00F15C2B"/>
    <w:rsid w:val="00F20C33"/>
    <w:rsid w:val="00F21F76"/>
    <w:rsid w:val="00F23477"/>
    <w:rsid w:val="00F245FF"/>
    <w:rsid w:val="00F24748"/>
    <w:rsid w:val="00F25C45"/>
    <w:rsid w:val="00F3254C"/>
    <w:rsid w:val="00F342FC"/>
    <w:rsid w:val="00F34874"/>
    <w:rsid w:val="00F430DC"/>
    <w:rsid w:val="00F442BC"/>
    <w:rsid w:val="00F52008"/>
    <w:rsid w:val="00F53C62"/>
    <w:rsid w:val="00F5436F"/>
    <w:rsid w:val="00F549BD"/>
    <w:rsid w:val="00F55988"/>
    <w:rsid w:val="00F5637B"/>
    <w:rsid w:val="00F56601"/>
    <w:rsid w:val="00F61DDE"/>
    <w:rsid w:val="00F62D13"/>
    <w:rsid w:val="00F635E8"/>
    <w:rsid w:val="00F6709F"/>
    <w:rsid w:val="00F70B32"/>
    <w:rsid w:val="00F725D9"/>
    <w:rsid w:val="00F77377"/>
    <w:rsid w:val="00F7738A"/>
    <w:rsid w:val="00F77AD7"/>
    <w:rsid w:val="00F8109E"/>
    <w:rsid w:val="00F8676A"/>
    <w:rsid w:val="00F8780B"/>
    <w:rsid w:val="00F90F4F"/>
    <w:rsid w:val="00F94918"/>
    <w:rsid w:val="00F97737"/>
    <w:rsid w:val="00FA1BA1"/>
    <w:rsid w:val="00FA2F21"/>
    <w:rsid w:val="00FA34C5"/>
    <w:rsid w:val="00FA6EB6"/>
    <w:rsid w:val="00FA746D"/>
    <w:rsid w:val="00FB0006"/>
    <w:rsid w:val="00FB2F6A"/>
    <w:rsid w:val="00FB37B5"/>
    <w:rsid w:val="00FC2D11"/>
    <w:rsid w:val="00FC5498"/>
    <w:rsid w:val="00FC5FCE"/>
    <w:rsid w:val="00FC62BC"/>
    <w:rsid w:val="00FC6C30"/>
    <w:rsid w:val="00FD1C88"/>
    <w:rsid w:val="00FD3B11"/>
    <w:rsid w:val="00FD48BC"/>
    <w:rsid w:val="00FD5240"/>
    <w:rsid w:val="00FD7904"/>
    <w:rsid w:val="00FE1822"/>
    <w:rsid w:val="00FE24B4"/>
    <w:rsid w:val="00FE50C8"/>
    <w:rsid w:val="00FE5B33"/>
    <w:rsid w:val="00FE724D"/>
    <w:rsid w:val="00FE7C45"/>
    <w:rsid w:val="00FE7E80"/>
    <w:rsid w:val="00FF0A81"/>
    <w:rsid w:val="00FF0D64"/>
    <w:rsid w:val="00FF2287"/>
    <w:rsid w:val="00FF2A27"/>
    <w:rsid w:val="00FF3BCD"/>
    <w:rsid w:val="00FF3D1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8D7321"/>
  <w15:chartTrackingRefBased/>
  <w15:docId w15:val="{02F3D707-24D0-4CED-AD7F-452E69D85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352822"/>
    <w:pPr>
      <w:spacing w:after="0" w:line="360" w:lineRule="auto"/>
      <w:ind w:firstLine="709"/>
      <w:jc w:val="both"/>
    </w:pPr>
    <w:rPr>
      <w:rFonts w:ascii="Times New Roman" w:eastAsia="Times New Roman" w:hAnsi="Times New Roman" w:cs="Times New Roman"/>
      <w:sz w:val="24"/>
      <w:szCs w:val="24"/>
      <w:lang w:eastAsia="zh-CN"/>
    </w:rPr>
  </w:style>
  <w:style w:type="paragraph" w:styleId="Nagwek1">
    <w:name w:val="heading 1"/>
    <w:aliases w:val="Tytuł rozdziału"/>
    <w:basedOn w:val="Normalny"/>
    <w:next w:val="Normalny"/>
    <w:link w:val="Nagwek1Znak"/>
    <w:uiPriority w:val="9"/>
    <w:qFormat/>
    <w:rsid w:val="00691791"/>
    <w:pPr>
      <w:keepNext/>
      <w:keepLines/>
      <w:ind w:firstLine="0"/>
      <w:jc w:val="left"/>
      <w:outlineLvl w:val="0"/>
    </w:pPr>
    <w:rPr>
      <w:rFonts w:eastAsiaTheme="majorEastAsia" w:cstheme="majorBidi"/>
      <w:b/>
      <w:smallCaps/>
      <w:sz w:val="28"/>
      <w:szCs w:val="32"/>
    </w:rPr>
  </w:style>
  <w:style w:type="paragraph" w:styleId="Nagwek2">
    <w:name w:val="heading 2"/>
    <w:aliases w:val="Punkt w podrozdziale"/>
    <w:basedOn w:val="Normalny"/>
    <w:next w:val="Normalny"/>
    <w:link w:val="Nagwek2Znak"/>
    <w:uiPriority w:val="9"/>
    <w:unhideWhenUsed/>
    <w:qFormat/>
    <w:rsid w:val="00276AEC"/>
    <w:pPr>
      <w:keepNext/>
      <w:keepLines/>
      <w:ind w:firstLine="0"/>
      <w:jc w:val="left"/>
      <w:outlineLvl w:val="1"/>
    </w:pPr>
    <w:rPr>
      <w:rFonts w:eastAsiaTheme="majorEastAsia" w:cstheme="majorBidi"/>
      <w:szCs w:val="26"/>
    </w:rPr>
  </w:style>
  <w:style w:type="paragraph" w:styleId="Nagwek3">
    <w:name w:val="heading 3"/>
    <w:aliases w:val="Wykazy"/>
    <w:basedOn w:val="Normalny"/>
    <w:next w:val="Normalny"/>
    <w:link w:val="Nagwek3Znak"/>
    <w:uiPriority w:val="9"/>
    <w:unhideWhenUsed/>
    <w:qFormat/>
    <w:rsid w:val="0051610E"/>
    <w:pPr>
      <w:keepNext/>
      <w:keepLines/>
      <w:jc w:val="center"/>
      <w:outlineLvl w:val="2"/>
    </w:pPr>
    <w:rPr>
      <w:rFonts w:eastAsiaTheme="majorEastAsia" w:cstheme="majorBidi"/>
      <w:b/>
      <w:smallCaps/>
      <w:sz w:val="2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link w:val="TytuZnak"/>
    <w:qFormat/>
    <w:rsid w:val="004B432B"/>
    <w:pPr>
      <w:overflowPunct w:val="0"/>
      <w:autoSpaceDE w:val="0"/>
      <w:autoSpaceDN w:val="0"/>
      <w:adjustRightInd w:val="0"/>
      <w:jc w:val="center"/>
      <w:textAlignment w:val="baseline"/>
    </w:pPr>
    <w:rPr>
      <w:b/>
      <w:szCs w:val="20"/>
      <w:lang w:eastAsia="pl-PL"/>
    </w:rPr>
  </w:style>
  <w:style w:type="character" w:customStyle="1" w:styleId="TytuZnak">
    <w:name w:val="Tytuł Znak"/>
    <w:basedOn w:val="Domylnaczcionkaakapitu"/>
    <w:link w:val="Tytu"/>
    <w:rsid w:val="004B432B"/>
    <w:rPr>
      <w:rFonts w:ascii="Times New Roman" w:eastAsia="Times New Roman" w:hAnsi="Times New Roman" w:cs="Times New Roman"/>
      <w:b/>
      <w:sz w:val="24"/>
      <w:szCs w:val="20"/>
      <w:lang w:eastAsia="pl-PL"/>
    </w:rPr>
  </w:style>
  <w:style w:type="paragraph" w:styleId="Stopka">
    <w:name w:val="footer"/>
    <w:basedOn w:val="Normalny"/>
    <w:link w:val="StopkaZnak"/>
    <w:uiPriority w:val="99"/>
    <w:rsid w:val="004B432B"/>
    <w:pPr>
      <w:tabs>
        <w:tab w:val="center" w:pos="4536"/>
        <w:tab w:val="right" w:pos="9072"/>
      </w:tabs>
    </w:pPr>
  </w:style>
  <w:style w:type="character" w:customStyle="1" w:styleId="StopkaZnak">
    <w:name w:val="Stopka Znak"/>
    <w:basedOn w:val="Domylnaczcionkaakapitu"/>
    <w:link w:val="Stopka"/>
    <w:uiPriority w:val="99"/>
    <w:rsid w:val="004B432B"/>
    <w:rPr>
      <w:rFonts w:ascii="Times New Roman" w:eastAsia="Times New Roman" w:hAnsi="Times New Roman" w:cs="Times New Roman"/>
      <w:sz w:val="24"/>
      <w:szCs w:val="24"/>
      <w:lang w:eastAsia="zh-CN"/>
    </w:rPr>
  </w:style>
  <w:style w:type="character" w:styleId="Numerstrony">
    <w:name w:val="page number"/>
    <w:basedOn w:val="Domylnaczcionkaakapitu"/>
    <w:rsid w:val="004B432B"/>
  </w:style>
  <w:style w:type="paragraph" w:styleId="Nagwek">
    <w:name w:val="header"/>
    <w:basedOn w:val="Normalny"/>
    <w:link w:val="NagwekZnak"/>
    <w:rsid w:val="004B432B"/>
    <w:pPr>
      <w:tabs>
        <w:tab w:val="center" w:pos="4536"/>
        <w:tab w:val="right" w:pos="9072"/>
      </w:tabs>
    </w:pPr>
  </w:style>
  <w:style w:type="character" w:customStyle="1" w:styleId="NagwekZnak">
    <w:name w:val="Nagłówek Znak"/>
    <w:basedOn w:val="Domylnaczcionkaakapitu"/>
    <w:link w:val="Nagwek"/>
    <w:rsid w:val="004B432B"/>
    <w:rPr>
      <w:rFonts w:ascii="Times New Roman" w:eastAsia="Times New Roman" w:hAnsi="Times New Roman" w:cs="Times New Roman"/>
      <w:sz w:val="24"/>
      <w:szCs w:val="24"/>
      <w:lang w:eastAsia="zh-CN"/>
    </w:rPr>
  </w:style>
  <w:style w:type="character" w:customStyle="1" w:styleId="Nagwek1Znak">
    <w:name w:val="Nagłówek 1 Znak"/>
    <w:aliases w:val="Tytuł rozdziału Znak"/>
    <w:basedOn w:val="Domylnaczcionkaakapitu"/>
    <w:link w:val="Nagwek1"/>
    <w:uiPriority w:val="9"/>
    <w:rsid w:val="00691791"/>
    <w:rPr>
      <w:rFonts w:ascii="Times New Roman" w:eastAsiaTheme="majorEastAsia" w:hAnsi="Times New Roman" w:cstheme="majorBidi"/>
      <w:b/>
      <w:smallCaps/>
      <w:sz w:val="28"/>
      <w:szCs w:val="32"/>
      <w:lang w:eastAsia="zh-CN"/>
    </w:rPr>
  </w:style>
  <w:style w:type="paragraph" w:styleId="Podtytu">
    <w:name w:val="Subtitle"/>
    <w:aliases w:val="Tytuł podrozdziału"/>
    <w:basedOn w:val="Nagwek2"/>
    <w:next w:val="Normalny"/>
    <w:link w:val="PodtytuZnak"/>
    <w:uiPriority w:val="11"/>
    <w:qFormat/>
    <w:rsid w:val="00175531"/>
    <w:pPr>
      <w:numPr>
        <w:ilvl w:val="1"/>
      </w:numPr>
    </w:pPr>
    <w:rPr>
      <w:rFonts w:eastAsiaTheme="minorEastAsia" w:cstheme="minorBidi"/>
      <w:b/>
      <w:szCs w:val="22"/>
    </w:rPr>
  </w:style>
  <w:style w:type="character" w:customStyle="1" w:styleId="PodtytuZnak">
    <w:name w:val="Podtytuł Znak"/>
    <w:aliases w:val="Tytuł podrozdziału Znak"/>
    <w:basedOn w:val="Domylnaczcionkaakapitu"/>
    <w:link w:val="Podtytu"/>
    <w:uiPriority w:val="11"/>
    <w:rsid w:val="00175531"/>
    <w:rPr>
      <w:rFonts w:ascii="Times New Roman" w:eastAsiaTheme="minorEastAsia" w:hAnsi="Times New Roman"/>
      <w:b/>
      <w:sz w:val="24"/>
      <w:lang w:eastAsia="zh-CN"/>
    </w:rPr>
  </w:style>
  <w:style w:type="character" w:customStyle="1" w:styleId="Nagwek2Znak">
    <w:name w:val="Nagłówek 2 Znak"/>
    <w:aliases w:val="Punkt w podrozdziale Znak"/>
    <w:basedOn w:val="Domylnaczcionkaakapitu"/>
    <w:link w:val="Nagwek2"/>
    <w:uiPriority w:val="9"/>
    <w:rsid w:val="00276AEC"/>
    <w:rPr>
      <w:rFonts w:ascii="Times New Roman" w:eastAsiaTheme="majorEastAsia" w:hAnsi="Times New Roman" w:cstheme="majorBidi"/>
      <w:sz w:val="24"/>
      <w:szCs w:val="26"/>
      <w:lang w:eastAsia="zh-CN"/>
    </w:rPr>
  </w:style>
  <w:style w:type="paragraph" w:styleId="Bezodstpw">
    <w:name w:val="No Spacing"/>
    <w:uiPriority w:val="1"/>
    <w:rsid w:val="0077532C"/>
    <w:pPr>
      <w:spacing w:after="0" w:line="240" w:lineRule="auto"/>
      <w:ind w:left="709"/>
      <w:jc w:val="both"/>
    </w:pPr>
    <w:rPr>
      <w:rFonts w:ascii="Times New Roman" w:eastAsia="Times New Roman" w:hAnsi="Times New Roman" w:cs="Times New Roman"/>
      <w:sz w:val="24"/>
      <w:szCs w:val="24"/>
      <w:lang w:eastAsia="zh-CN"/>
    </w:rPr>
  </w:style>
  <w:style w:type="character" w:customStyle="1" w:styleId="Nagwek3Znak">
    <w:name w:val="Nagłówek 3 Znak"/>
    <w:aliases w:val="Wykazy Znak"/>
    <w:basedOn w:val="Domylnaczcionkaakapitu"/>
    <w:link w:val="Nagwek3"/>
    <w:uiPriority w:val="9"/>
    <w:rsid w:val="0051610E"/>
    <w:rPr>
      <w:rFonts w:ascii="Times New Roman" w:eastAsiaTheme="majorEastAsia" w:hAnsi="Times New Roman" w:cstheme="majorBidi"/>
      <w:b/>
      <w:smallCaps/>
      <w:sz w:val="28"/>
      <w:szCs w:val="24"/>
      <w:lang w:eastAsia="zh-CN"/>
    </w:rPr>
  </w:style>
  <w:style w:type="paragraph" w:styleId="Nagwekspisutreci">
    <w:name w:val="TOC Heading"/>
    <w:basedOn w:val="Nagwek1"/>
    <w:next w:val="Normalny"/>
    <w:uiPriority w:val="39"/>
    <w:unhideWhenUsed/>
    <w:qFormat/>
    <w:rsid w:val="00EB7340"/>
    <w:pPr>
      <w:spacing w:line="259" w:lineRule="auto"/>
      <w:outlineLvl w:val="9"/>
    </w:pPr>
    <w:rPr>
      <w:rFonts w:asciiTheme="majorHAnsi" w:hAnsiTheme="majorHAnsi"/>
      <w:b w:val="0"/>
      <w:smallCaps w:val="0"/>
      <w:color w:val="2E74B5" w:themeColor="accent1" w:themeShade="BF"/>
      <w:sz w:val="32"/>
      <w:lang w:eastAsia="pl-PL"/>
    </w:rPr>
  </w:style>
  <w:style w:type="paragraph" w:styleId="Spistreci3">
    <w:name w:val="toc 3"/>
    <w:basedOn w:val="Normalny"/>
    <w:next w:val="Normalny"/>
    <w:autoRedefine/>
    <w:uiPriority w:val="39"/>
    <w:unhideWhenUsed/>
    <w:rsid w:val="00021A57"/>
    <w:pPr>
      <w:tabs>
        <w:tab w:val="right" w:pos="9061"/>
      </w:tabs>
      <w:ind w:left="240"/>
      <w:jc w:val="left"/>
    </w:pPr>
    <w:rPr>
      <w:rFonts w:eastAsiaTheme="minorEastAsia"/>
      <w:noProof/>
      <w:sz w:val="20"/>
      <w:szCs w:val="20"/>
    </w:rPr>
  </w:style>
  <w:style w:type="paragraph" w:styleId="Spistreci1">
    <w:name w:val="toc 1"/>
    <w:basedOn w:val="Normalny"/>
    <w:next w:val="Normalny"/>
    <w:autoRedefine/>
    <w:uiPriority w:val="39"/>
    <w:unhideWhenUsed/>
    <w:rsid w:val="00EB7340"/>
    <w:pPr>
      <w:spacing w:before="360"/>
      <w:jc w:val="left"/>
    </w:pPr>
    <w:rPr>
      <w:rFonts w:asciiTheme="majorHAnsi" w:hAnsiTheme="majorHAnsi" w:cstheme="majorHAnsi"/>
      <w:b/>
      <w:bCs/>
      <w:caps/>
    </w:rPr>
  </w:style>
  <w:style w:type="paragraph" w:styleId="Spistreci2">
    <w:name w:val="toc 2"/>
    <w:basedOn w:val="Normalny"/>
    <w:next w:val="Normalny"/>
    <w:autoRedefine/>
    <w:uiPriority w:val="39"/>
    <w:unhideWhenUsed/>
    <w:rsid w:val="00EB7340"/>
    <w:pPr>
      <w:spacing w:before="240"/>
      <w:jc w:val="left"/>
    </w:pPr>
    <w:rPr>
      <w:rFonts w:asciiTheme="minorHAnsi" w:hAnsiTheme="minorHAnsi" w:cstheme="minorHAnsi"/>
      <w:b/>
      <w:bCs/>
      <w:sz w:val="20"/>
      <w:szCs w:val="20"/>
    </w:rPr>
  </w:style>
  <w:style w:type="character" w:styleId="Hipercze">
    <w:name w:val="Hyperlink"/>
    <w:basedOn w:val="Domylnaczcionkaakapitu"/>
    <w:uiPriority w:val="99"/>
    <w:unhideWhenUsed/>
    <w:rsid w:val="00EB7340"/>
    <w:rPr>
      <w:color w:val="0563C1" w:themeColor="hyperlink"/>
      <w:u w:val="single"/>
    </w:rPr>
  </w:style>
  <w:style w:type="paragraph" w:styleId="Spistreci4">
    <w:name w:val="toc 4"/>
    <w:basedOn w:val="Normalny"/>
    <w:next w:val="Normalny"/>
    <w:autoRedefine/>
    <w:uiPriority w:val="39"/>
    <w:unhideWhenUsed/>
    <w:rsid w:val="00EB7340"/>
    <w:pPr>
      <w:ind w:left="480"/>
      <w:jc w:val="left"/>
    </w:pPr>
    <w:rPr>
      <w:rFonts w:asciiTheme="minorHAnsi" w:hAnsiTheme="minorHAnsi" w:cstheme="minorHAnsi"/>
      <w:sz w:val="20"/>
      <w:szCs w:val="20"/>
    </w:rPr>
  </w:style>
  <w:style w:type="paragraph" w:styleId="Spistreci5">
    <w:name w:val="toc 5"/>
    <w:basedOn w:val="Normalny"/>
    <w:next w:val="Normalny"/>
    <w:autoRedefine/>
    <w:uiPriority w:val="39"/>
    <w:unhideWhenUsed/>
    <w:rsid w:val="00EB7340"/>
    <w:pPr>
      <w:ind w:left="720"/>
      <w:jc w:val="left"/>
    </w:pPr>
    <w:rPr>
      <w:rFonts w:asciiTheme="minorHAnsi" w:hAnsiTheme="minorHAnsi" w:cstheme="minorHAnsi"/>
      <w:sz w:val="20"/>
      <w:szCs w:val="20"/>
    </w:rPr>
  </w:style>
  <w:style w:type="paragraph" w:styleId="Spistreci6">
    <w:name w:val="toc 6"/>
    <w:basedOn w:val="Normalny"/>
    <w:next w:val="Normalny"/>
    <w:autoRedefine/>
    <w:uiPriority w:val="39"/>
    <w:unhideWhenUsed/>
    <w:rsid w:val="00EB7340"/>
    <w:pPr>
      <w:ind w:left="960"/>
      <w:jc w:val="left"/>
    </w:pPr>
    <w:rPr>
      <w:rFonts w:asciiTheme="minorHAnsi" w:hAnsiTheme="minorHAnsi" w:cstheme="minorHAnsi"/>
      <w:sz w:val="20"/>
      <w:szCs w:val="20"/>
    </w:rPr>
  </w:style>
  <w:style w:type="paragraph" w:styleId="Spistreci7">
    <w:name w:val="toc 7"/>
    <w:basedOn w:val="Normalny"/>
    <w:next w:val="Normalny"/>
    <w:autoRedefine/>
    <w:uiPriority w:val="39"/>
    <w:unhideWhenUsed/>
    <w:rsid w:val="00EB7340"/>
    <w:pPr>
      <w:ind w:left="1200"/>
      <w:jc w:val="left"/>
    </w:pPr>
    <w:rPr>
      <w:rFonts w:asciiTheme="minorHAnsi" w:hAnsiTheme="minorHAnsi" w:cstheme="minorHAnsi"/>
      <w:sz w:val="20"/>
      <w:szCs w:val="20"/>
    </w:rPr>
  </w:style>
  <w:style w:type="paragraph" w:styleId="Spistreci8">
    <w:name w:val="toc 8"/>
    <w:basedOn w:val="Normalny"/>
    <w:next w:val="Normalny"/>
    <w:autoRedefine/>
    <w:uiPriority w:val="39"/>
    <w:unhideWhenUsed/>
    <w:rsid w:val="00EB7340"/>
    <w:pPr>
      <w:ind w:left="1440"/>
      <w:jc w:val="left"/>
    </w:pPr>
    <w:rPr>
      <w:rFonts w:asciiTheme="minorHAnsi" w:hAnsiTheme="minorHAnsi" w:cstheme="minorHAnsi"/>
      <w:sz w:val="20"/>
      <w:szCs w:val="20"/>
    </w:rPr>
  </w:style>
  <w:style w:type="paragraph" w:styleId="Spistreci9">
    <w:name w:val="toc 9"/>
    <w:basedOn w:val="Normalny"/>
    <w:next w:val="Normalny"/>
    <w:autoRedefine/>
    <w:uiPriority w:val="39"/>
    <w:unhideWhenUsed/>
    <w:rsid w:val="00EB7340"/>
    <w:pPr>
      <w:ind w:left="1680"/>
      <w:jc w:val="left"/>
    </w:pPr>
    <w:rPr>
      <w:rFonts w:asciiTheme="minorHAnsi" w:hAnsiTheme="minorHAnsi" w:cstheme="minorHAnsi"/>
      <w:sz w:val="20"/>
      <w:szCs w:val="20"/>
    </w:rPr>
  </w:style>
  <w:style w:type="paragraph" w:styleId="Bibliografia">
    <w:name w:val="Bibliography"/>
    <w:basedOn w:val="Normalny"/>
    <w:next w:val="Normalny"/>
    <w:uiPriority w:val="37"/>
    <w:unhideWhenUsed/>
    <w:rsid w:val="00F77AD7"/>
  </w:style>
  <w:style w:type="paragraph" w:styleId="NormalnyWeb">
    <w:name w:val="Normal (Web)"/>
    <w:basedOn w:val="Normalny"/>
    <w:uiPriority w:val="99"/>
    <w:semiHidden/>
    <w:unhideWhenUsed/>
    <w:rsid w:val="00D41DF6"/>
    <w:pPr>
      <w:spacing w:before="100" w:beforeAutospacing="1" w:after="142" w:line="276" w:lineRule="auto"/>
      <w:ind w:firstLine="0"/>
      <w:jc w:val="left"/>
    </w:pPr>
    <w:rPr>
      <w:lang w:eastAsia="pl-PL"/>
    </w:rPr>
  </w:style>
  <w:style w:type="paragraph" w:styleId="Legenda">
    <w:name w:val="caption"/>
    <w:aliases w:val="Podpis rysunku"/>
    <w:basedOn w:val="Normalny"/>
    <w:next w:val="Normalny"/>
    <w:link w:val="LegendaZnak"/>
    <w:uiPriority w:val="35"/>
    <w:unhideWhenUsed/>
    <w:qFormat/>
    <w:rsid w:val="001B63A1"/>
    <w:pPr>
      <w:jc w:val="center"/>
    </w:pPr>
    <w:rPr>
      <w:iCs/>
      <w:szCs w:val="18"/>
    </w:rPr>
  </w:style>
  <w:style w:type="paragraph" w:styleId="Akapitzlist">
    <w:name w:val="List Paragraph"/>
    <w:basedOn w:val="Normalny"/>
    <w:uiPriority w:val="34"/>
    <w:qFormat/>
    <w:rsid w:val="001B63A1"/>
    <w:pPr>
      <w:ind w:left="720"/>
      <w:contextualSpacing/>
    </w:pPr>
  </w:style>
  <w:style w:type="character" w:customStyle="1" w:styleId="LegendaZnak">
    <w:name w:val="Legenda Znak"/>
    <w:aliases w:val="Podpis rysunku Znak"/>
    <w:basedOn w:val="Domylnaczcionkaakapitu"/>
    <w:link w:val="Legenda"/>
    <w:uiPriority w:val="35"/>
    <w:rsid w:val="001B63A1"/>
    <w:rPr>
      <w:rFonts w:ascii="Times New Roman" w:eastAsia="Times New Roman" w:hAnsi="Times New Roman" w:cs="Times New Roman"/>
      <w:iCs/>
      <w:sz w:val="24"/>
      <w:szCs w:val="18"/>
      <w:lang w:eastAsia="zh-CN"/>
    </w:rPr>
  </w:style>
  <w:style w:type="paragraph" w:customStyle="1" w:styleId="Wykazrysunkw">
    <w:name w:val="Wykaz rysunków"/>
    <w:basedOn w:val="Normalny"/>
    <w:link w:val="WykazrysunkwZnak"/>
    <w:qFormat/>
    <w:rsid w:val="00DF6AE1"/>
    <w:pPr>
      <w:ind w:left="709" w:firstLine="0"/>
    </w:pPr>
  </w:style>
  <w:style w:type="character" w:customStyle="1" w:styleId="WykazrysunkwZnak">
    <w:name w:val="Wykaz rysunków Znak"/>
    <w:basedOn w:val="Domylnaczcionkaakapitu"/>
    <w:link w:val="Wykazrysunkw"/>
    <w:rsid w:val="00DF6AE1"/>
    <w:rPr>
      <w:rFonts w:ascii="Times New Roman" w:eastAsia="Times New Roman" w:hAnsi="Times New Roman" w:cs="Times New Roman"/>
      <w:sz w:val="24"/>
      <w:szCs w:val="24"/>
      <w:lang w:eastAsia="zh-CN"/>
    </w:rPr>
  </w:style>
  <w:style w:type="paragraph" w:styleId="Tekstprzypisukocowego">
    <w:name w:val="endnote text"/>
    <w:basedOn w:val="Normalny"/>
    <w:link w:val="TekstprzypisukocowegoZnak"/>
    <w:uiPriority w:val="99"/>
    <w:semiHidden/>
    <w:unhideWhenUsed/>
    <w:rsid w:val="00276AEC"/>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276AEC"/>
    <w:rPr>
      <w:rFonts w:ascii="Times New Roman" w:eastAsia="Times New Roman" w:hAnsi="Times New Roman" w:cs="Times New Roman"/>
      <w:sz w:val="20"/>
      <w:szCs w:val="20"/>
      <w:lang w:eastAsia="zh-CN"/>
    </w:rPr>
  </w:style>
  <w:style w:type="character" w:styleId="Odwoanieprzypisukocowego">
    <w:name w:val="endnote reference"/>
    <w:basedOn w:val="Domylnaczcionkaakapitu"/>
    <w:uiPriority w:val="99"/>
    <w:semiHidden/>
    <w:unhideWhenUsed/>
    <w:rsid w:val="00276AEC"/>
    <w:rPr>
      <w:vertAlign w:val="superscript"/>
    </w:rPr>
  </w:style>
  <w:style w:type="character" w:styleId="Tekstzastpczy">
    <w:name w:val="Placeholder Text"/>
    <w:basedOn w:val="Domylnaczcionkaakapitu"/>
    <w:uiPriority w:val="99"/>
    <w:semiHidden/>
    <w:rsid w:val="00297C44"/>
    <w:rPr>
      <w:color w:val="808080"/>
    </w:rPr>
  </w:style>
  <w:style w:type="table" w:styleId="Tabela-Siatka">
    <w:name w:val="Table Grid"/>
    <w:basedOn w:val="Standardowy"/>
    <w:uiPriority w:val="39"/>
    <w:rsid w:val="00E557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dolnego">
    <w:name w:val="footnote text"/>
    <w:basedOn w:val="Normalny"/>
    <w:link w:val="TekstprzypisudolnegoZnak"/>
    <w:uiPriority w:val="99"/>
    <w:semiHidden/>
    <w:unhideWhenUsed/>
    <w:rsid w:val="0065604B"/>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65604B"/>
    <w:rPr>
      <w:rFonts w:ascii="Times New Roman" w:eastAsia="Times New Roman" w:hAnsi="Times New Roman" w:cs="Times New Roman"/>
      <w:sz w:val="20"/>
      <w:szCs w:val="20"/>
      <w:lang w:eastAsia="zh-CN"/>
    </w:rPr>
  </w:style>
  <w:style w:type="character" w:styleId="Odwoanieprzypisudolnego">
    <w:name w:val="footnote reference"/>
    <w:basedOn w:val="Domylnaczcionkaakapitu"/>
    <w:uiPriority w:val="99"/>
    <w:semiHidden/>
    <w:unhideWhenUsed/>
    <w:rsid w:val="0065604B"/>
    <w:rPr>
      <w:vertAlign w:val="superscript"/>
    </w:rPr>
  </w:style>
  <w:style w:type="paragraph" w:styleId="Tekstdymka">
    <w:name w:val="Balloon Text"/>
    <w:basedOn w:val="Normalny"/>
    <w:link w:val="TekstdymkaZnak"/>
    <w:uiPriority w:val="99"/>
    <w:semiHidden/>
    <w:unhideWhenUsed/>
    <w:rsid w:val="00B94FC5"/>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B94FC5"/>
    <w:rPr>
      <w:rFonts w:ascii="Segoe UI" w:eastAsia="Times New Roman" w:hAnsi="Segoe UI" w:cs="Segoe UI"/>
      <w:sz w:val="18"/>
      <w:szCs w:val="18"/>
      <w:lang w:eastAsia="zh-CN"/>
    </w:rPr>
  </w:style>
  <w:style w:type="character" w:styleId="Odwoaniedokomentarza">
    <w:name w:val="annotation reference"/>
    <w:basedOn w:val="Domylnaczcionkaakapitu"/>
    <w:uiPriority w:val="99"/>
    <w:semiHidden/>
    <w:unhideWhenUsed/>
    <w:rsid w:val="00335CA6"/>
    <w:rPr>
      <w:sz w:val="16"/>
      <w:szCs w:val="16"/>
    </w:rPr>
  </w:style>
  <w:style w:type="paragraph" w:styleId="Tekstkomentarza">
    <w:name w:val="annotation text"/>
    <w:basedOn w:val="Normalny"/>
    <w:link w:val="TekstkomentarzaZnak"/>
    <w:uiPriority w:val="99"/>
    <w:semiHidden/>
    <w:unhideWhenUsed/>
    <w:rsid w:val="00335CA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335CA6"/>
    <w:rPr>
      <w:rFonts w:ascii="Times New Roman" w:eastAsia="Times New Roman" w:hAnsi="Times New Roman" w:cs="Times New Roman"/>
      <w:sz w:val="20"/>
      <w:szCs w:val="20"/>
      <w:lang w:eastAsia="zh-CN"/>
    </w:rPr>
  </w:style>
  <w:style w:type="paragraph" w:styleId="Tematkomentarza">
    <w:name w:val="annotation subject"/>
    <w:basedOn w:val="Tekstkomentarza"/>
    <w:next w:val="Tekstkomentarza"/>
    <w:link w:val="TematkomentarzaZnak"/>
    <w:uiPriority w:val="99"/>
    <w:semiHidden/>
    <w:unhideWhenUsed/>
    <w:rsid w:val="00335CA6"/>
    <w:rPr>
      <w:b/>
      <w:bCs/>
    </w:rPr>
  </w:style>
  <w:style w:type="character" w:customStyle="1" w:styleId="TematkomentarzaZnak">
    <w:name w:val="Temat komentarza Znak"/>
    <w:basedOn w:val="TekstkomentarzaZnak"/>
    <w:link w:val="Tematkomentarza"/>
    <w:uiPriority w:val="99"/>
    <w:semiHidden/>
    <w:rsid w:val="00335CA6"/>
    <w:rPr>
      <w:rFonts w:ascii="Times New Roman" w:eastAsia="Times New Roman" w:hAnsi="Times New Roman" w:cs="Times New Roman"/>
      <w:b/>
      <w:bCs/>
      <w:sz w:val="20"/>
      <w:szCs w:val="20"/>
      <w:lang w:eastAsia="zh-CN"/>
    </w:rPr>
  </w:style>
  <w:style w:type="table" w:styleId="Tabelasiatki5ciemna">
    <w:name w:val="Grid Table 5 Dark"/>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elasiatki4">
    <w:name w:val="Grid Table 4"/>
    <w:basedOn w:val="Standardowy"/>
    <w:uiPriority w:val="49"/>
    <w:rsid w:val="0099329A"/>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5ciemnaakcent3">
    <w:name w:val="Grid Table 5 Dark Accent 3"/>
    <w:basedOn w:val="Standardowy"/>
    <w:uiPriority w:val="50"/>
    <w:rsid w:val="0099329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elasiatki4akcent3">
    <w:name w:val="Grid Table 4 Accent 3"/>
    <w:basedOn w:val="Standardowy"/>
    <w:uiPriority w:val="49"/>
    <w:rsid w:val="0099329A"/>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atki6kolorowa">
    <w:name w:val="Grid Table 6 Colorful"/>
    <w:basedOn w:val="Standardowy"/>
    <w:uiPriority w:val="51"/>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siatki7kolorowa">
    <w:name w:val="Grid Table 7 Colorful"/>
    <w:basedOn w:val="Standardowy"/>
    <w:uiPriority w:val="52"/>
    <w:rsid w:val="0099329A"/>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siatki6kolorowaakcent3">
    <w:name w:val="Grid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1jasna">
    <w:name w:val="List Table 1 Light"/>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1jasnaakcent3">
    <w:name w:val="List Table 1 Light Accent 3"/>
    <w:basedOn w:val="Standardowy"/>
    <w:uiPriority w:val="46"/>
    <w:rsid w:val="0099329A"/>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2">
    <w:name w:val="List Table 2"/>
    <w:basedOn w:val="Standardowy"/>
    <w:uiPriority w:val="47"/>
    <w:rsid w:val="0099329A"/>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listy2akcent3">
    <w:name w:val="List Table 2 Accent 3"/>
    <w:basedOn w:val="Standardowy"/>
    <w:uiPriority w:val="47"/>
    <w:rsid w:val="0099329A"/>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3akcent3">
    <w:name w:val="List Table 3 Accent 3"/>
    <w:basedOn w:val="Standardowy"/>
    <w:uiPriority w:val="48"/>
    <w:rsid w:val="0099329A"/>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elalisty6kolorowaakcent3">
    <w:name w:val="List Table 6 Colorful Accent 3"/>
    <w:basedOn w:val="Standardowy"/>
    <w:uiPriority w:val="51"/>
    <w:rsid w:val="0099329A"/>
    <w:pPr>
      <w:spacing w:after="0"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listy7kolorowaakcent5">
    <w:name w:val="List Table 7 Colorful Accent 5"/>
    <w:basedOn w:val="Standardowy"/>
    <w:uiPriority w:val="52"/>
    <w:rsid w:val="0099329A"/>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akcent3">
    <w:name w:val="List Table 7 Colorful Accent 3"/>
    <w:basedOn w:val="Standardowy"/>
    <w:uiPriority w:val="52"/>
    <w:rsid w:val="0099329A"/>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listy7kolorowa">
    <w:name w:val="List Table 7 Colorful"/>
    <w:basedOn w:val="Standardowy"/>
    <w:uiPriority w:val="52"/>
    <w:rsid w:val="0099329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Zwykatabela1">
    <w:name w:val="Plain Table 1"/>
    <w:basedOn w:val="Standardowy"/>
    <w:uiPriority w:val="41"/>
    <w:rsid w:val="0099329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atkatabelijasna">
    <w:name w:val="Grid Table Light"/>
    <w:basedOn w:val="Standardowy"/>
    <w:uiPriority w:val="40"/>
    <w:rsid w:val="0099329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yteHipercze">
    <w:name w:val="FollowedHyperlink"/>
    <w:basedOn w:val="Domylnaczcionkaakapitu"/>
    <w:uiPriority w:val="99"/>
    <w:semiHidden/>
    <w:unhideWhenUsed/>
    <w:rsid w:val="00BF1E15"/>
    <w:rPr>
      <w:color w:val="954F72" w:themeColor="followedHyperlink"/>
      <w:u w:val="single"/>
    </w:rPr>
  </w:style>
  <w:style w:type="character" w:styleId="Pogrubienie">
    <w:name w:val="Strong"/>
    <w:basedOn w:val="Domylnaczcionkaakapitu"/>
    <w:uiPriority w:val="22"/>
    <w:qFormat/>
    <w:rsid w:val="00B37D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9798863">
      <w:bodyDiv w:val="1"/>
      <w:marLeft w:val="0"/>
      <w:marRight w:val="0"/>
      <w:marTop w:val="0"/>
      <w:marBottom w:val="0"/>
      <w:divBdr>
        <w:top w:val="none" w:sz="0" w:space="0" w:color="auto"/>
        <w:left w:val="none" w:sz="0" w:space="0" w:color="auto"/>
        <w:bottom w:val="none" w:sz="0" w:space="0" w:color="auto"/>
        <w:right w:val="none" w:sz="0" w:space="0" w:color="auto"/>
      </w:divBdr>
    </w:div>
    <w:div w:id="491868731">
      <w:bodyDiv w:val="1"/>
      <w:marLeft w:val="0"/>
      <w:marRight w:val="0"/>
      <w:marTop w:val="0"/>
      <w:marBottom w:val="0"/>
      <w:divBdr>
        <w:top w:val="none" w:sz="0" w:space="0" w:color="auto"/>
        <w:left w:val="none" w:sz="0" w:space="0" w:color="auto"/>
        <w:bottom w:val="none" w:sz="0" w:space="0" w:color="auto"/>
        <w:right w:val="none" w:sz="0" w:space="0" w:color="auto"/>
      </w:divBdr>
    </w:div>
    <w:div w:id="521556722">
      <w:bodyDiv w:val="1"/>
      <w:marLeft w:val="0"/>
      <w:marRight w:val="0"/>
      <w:marTop w:val="0"/>
      <w:marBottom w:val="0"/>
      <w:divBdr>
        <w:top w:val="none" w:sz="0" w:space="0" w:color="auto"/>
        <w:left w:val="none" w:sz="0" w:space="0" w:color="auto"/>
        <w:bottom w:val="none" w:sz="0" w:space="0" w:color="auto"/>
        <w:right w:val="none" w:sz="0" w:space="0" w:color="auto"/>
      </w:divBdr>
    </w:div>
    <w:div w:id="527723338">
      <w:bodyDiv w:val="1"/>
      <w:marLeft w:val="0"/>
      <w:marRight w:val="0"/>
      <w:marTop w:val="0"/>
      <w:marBottom w:val="0"/>
      <w:divBdr>
        <w:top w:val="none" w:sz="0" w:space="0" w:color="auto"/>
        <w:left w:val="none" w:sz="0" w:space="0" w:color="auto"/>
        <w:bottom w:val="none" w:sz="0" w:space="0" w:color="auto"/>
        <w:right w:val="none" w:sz="0" w:space="0" w:color="auto"/>
      </w:divBdr>
    </w:div>
    <w:div w:id="538857250">
      <w:bodyDiv w:val="1"/>
      <w:marLeft w:val="0"/>
      <w:marRight w:val="0"/>
      <w:marTop w:val="0"/>
      <w:marBottom w:val="0"/>
      <w:divBdr>
        <w:top w:val="none" w:sz="0" w:space="0" w:color="auto"/>
        <w:left w:val="none" w:sz="0" w:space="0" w:color="auto"/>
        <w:bottom w:val="none" w:sz="0" w:space="0" w:color="auto"/>
        <w:right w:val="none" w:sz="0" w:space="0" w:color="auto"/>
      </w:divBdr>
    </w:div>
    <w:div w:id="837891846">
      <w:bodyDiv w:val="1"/>
      <w:marLeft w:val="0"/>
      <w:marRight w:val="0"/>
      <w:marTop w:val="0"/>
      <w:marBottom w:val="0"/>
      <w:divBdr>
        <w:top w:val="none" w:sz="0" w:space="0" w:color="auto"/>
        <w:left w:val="none" w:sz="0" w:space="0" w:color="auto"/>
        <w:bottom w:val="none" w:sz="0" w:space="0" w:color="auto"/>
        <w:right w:val="none" w:sz="0" w:space="0" w:color="auto"/>
      </w:divBdr>
    </w:div>
    <w:div w:id="861673628">
      <w:bodyDiv w:val="1"/>
      <w:marLeft w:val="0"/>
      <w:marRight w:val="0"/>
      <w:marTop w:val="0"/>
      <w:marBottom w:val="0"/>
      <w:divBdr>
        <w:top w:val="none" w:sz="0" w:space="0" w:color="auto"/>
        <w:left w:val="none" w:sz="0" w:space="0" w:color="auto"/>
        <w:bottom w:val="none" w:sz="0" w:space="0" w:color="auto"/>
        <w:right w:val="none" w:sz="0" w:space="0" w:color="auto"/>
      </w:divBdr>
    </w:div>
    <w:div w:id="947464345">
      <w:bodyDiv w:val="1"/>
      <w:marLeft w:val="0"/>
      <w:marRight w:val="0"/>
      <w:marTop w:val="0"/>
      <w:marBottom w:val="0"/>
      <w:divBdr>
        <w:top w:val="none" w:sz="0" w:space="0" w:color="auto"/>
        <w:left w:val="none" w:sz="0" w:space="0" w:color="auto"/>
        <w:bottom w:val="none" w:sz="0" w:space="0" w:color="auto"/>
        <w:right w:val="none" w:sz="0" w:space="0" w:color="auto"/>
      </w:divBdr>
    </w:div>
    <w:div w:id="1243757664">
      <w:bodyDiv w:val="1"/>
      <w:marLeft w:val="0"/>
      <w:marRight w:val="0"/>
      <w:marTop w:val="0"/>
      <w:marBottom w:val="0"/>
      <w:divBdr>
        <w:top w:val="none" w:sz="0" w:space="0" w:color="auto"/>
        <w:left w:val="none" w:sz="0" w:space="0" w:color="auto"/>
        <w:bottom w:val="none" w:sz="0" w:space="0" w:color="auto"/>
        <w:right w:val="none" w:sz="0" w:space="0" w:color="auto"/>
      </w:divBdr>
    </w:div>
    <w:div w:id="1291979800">
      <w:bodyDiv w:val="1"/>
      <w:marLeft w:val="0"/>
      <w:marRight w:val="0"/>
      <w:marTop w:val="0"/>
      <w:marBottom w:val="0"/>
      <w:divBdr>
        <w:top w:val="none" w:sz="0" w:space="0" w:color="auto"/>
        <w:left w:val="none" w:sz="0" w:space="0" w:color="auto"/>
        <w:bottom w:val="none" w:sz="0" w:space="0" w:color="auto"/>
        <w:right w:val="none" w:sz="0" w:space="0" w:color="auto"/>
      </w:divBdr>
    </w:div>
    <w:div w:id="1433430209">
      <w:bodyDiv w:val="1"/>
      <w:marLeft w:val="0"/>
      <w:marRight w:val="0"/>
      <w:marTop w:val="0"/>
      <w:marBottom w:val="0"/>
      <w:divBdr>
        <w:top w:val="none" w:sz="0" w:space="0" w:color="auto"/>
        <w:left w:val="none" w:sz="0" w:space="0" w:color="auto"/>
        <w:bottom w:val="none" w:sz="0" w:space="0" w:color="auto"/>
        <w:right w:val="none" w:sz="0" w:space="0" w:color="auto"/>
      </w:divBdr>
    </w:div>
    <w:div w:id="1626084439">
      <w:bodyDiv w:val="1"/>
      <w:marLeft w:val="0"/>
      <w:marRight w:val="0"/>
      <w:marTop w:val="0"/>
      <w:marBottom w:val="0"/>
      <w:divBdr>
        <w:top w:val="none" w:sz="0" w:space="0" w:color="auto"/>
        <w:left w:val="none" w:sz="0" w:space="0" w:color="auto"/>
        <w:bottom w:val="none" w:sz="0" w:space="0" w:color="auto"/>
        <w:right w:val="none" w:sz="0" w:space="0" w:color="auto"/>
      </w:divBdr>
    </w:div>
    <w:div w:id="1643385594">
      <w:bodyDiv w:val="1"/>
      <w:marLeft w:val="0"/>
      <w:marRight w:val="0"/>
      <w:marTop w:val="0"/>
      <w:marBottom w:val="0"/>
      <w:divBdr>
        <w:top w:val="none" w:sz="0" w:space="0" w:color="auto"/>
        <w:left w:val="none" w:sz="0" w:space="0" w:color="auto"/>
        <w:bottom w:val="none" w:sz="0" w:space="0" w:color="auto"/>
        <w:right w:val="none" w:sz="0" w:space="0" w:color="auto"/>
      </w:divBdr>
    </w:div>
    <w:div w:id="1734893831">
      <w:bodyDiv w:val="1"/>
      <w:marLeft w:val="0"/>
      <w:marRight w:val="0"/>
      <w:marTop w:val="0"/>
      <w:marBottom w:val="0"/>
      <w:divBdr>
        <w:top w:val="none" w:sz="0" w:space="0" w:color="auto"/>
        <w:left w:val="none" w:sz="0" w:space="0" w:color="auto"/>
        <w:bottom w:val="none" w:sz="0" w:space="0" w:color="auto"/>
        <w:right w:val="none" w:sz="0" w:space="0" w:color="auto"/>
      </w:divBdr>
    </w:div>
    <w:div w:id="1747919086">
      <w:bodyDiv w:val="1"/>
      <w:marLeft w:val="0"/>
      <w:marRight w:val="0"/>
      <w:marTop w:val="0"/>
      <w:marBottom w:val="0"/>
      <w:divBdr>
        <w:top w:val="none" w:sz="0" w:space="0" w:color="auto"/>
        <w:left w:val="none" w:sz="0" w:space="0" w:color="auto"/>
        <w:bottom w:val="none" w:sz="0" w:space="0" w:color="auto"/>
        <w:right w:val="none" w:sz="0" w:space="0" w:color="auto"/>
      </w:divBdr>
    </w:div>
    <w:div w:id="1984114137">
      <w:bodyDiv w:val="1"/>
      <w:marLeft w:val="0"/>
      <w:marRight w:val="0"/>
      <w:marTop w:val="0"/>
      <w:marBottom w:val="0"/>
      <w:divBdr>
        <w:top w:val="none" w:sz="0" w:space="0" w:color="auto"/>
        <w:left w:val="none" w:sz="0" w:space="0" w:color="auto"/>
        <w:bottom w:val="none" w:sz="0" w:space="0" w:color="auto"/>
        <w:right w:val="none" w:sz="0" w:space="0" w:color="auto"/>
      </w:divBdr>
    </w:div>
    <w:div w:id="1997612284">
      <w:bodyDiv w:val="1"/>
      <w:marLeft w:val="0"/>
      <w:marRight w:val="0"/>
      <w:marTop w:val="0"/>
      <w:marBottom w:val="0"/>
      <w:divBdr>
        <w:top w:val="none" w:sz="0" w:space="0" w:color="auto"/>
        <w:left w:val="none" w:sz="0" w:space="0" w:color="auto"/>
        <w:bottom w:val="none" w:sz="0" w:space="0" w:color="auto"/>
        <w:right w:val="none" w:sz="0" w:space="0" w:color="auto"/>
      </w:divBdr>
    </w:div>
    <w:div w:id="2080207964">
      <w:bodyDiv w:val="1"/>
      <w:marLeft w:val="0"/>
      <w:marRight w:val="0"/>
      <w:marTop w:val="0"/>
      <w:marBottom w:val="0"/>
      <w:divBdr>
        <w:top w:val="none" w:sz="0" w:space="0" w:color="auto"/>
        <w:left w:val="none" w:sz="0" w:space="0" w:color="auto"/>
        <w:bottom w:val="none" w:sz="0" w:space="0" w:color="auto"/>
        <w:right w:val="none" w:sz="0" w:space="0" w:color="auto"/>
      </w:divBdr>
    </w:div>
    <w:div w:id="21145894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hyperlink" Target="http://www.ilewazy.pl" TargetMode="External"/><Relationship Id="rId63" Type="http://schemas.openxmlformats.org/officeDocument/2006/relationships/hyperlink" Target="https://en.wikipedia.org/wiki/Food_pyramid_(nutrition)" TargetMode="External"/><Relationship Id="rId68" Type="http://schemas.openxmlformats.org/officeDocument/2006/relationships/footer" Target="footer1.xml"/><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comments" Target="comments.xml"/><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bankizywnosci.pl/wp-content/uploads/2018/10/Przewodnik-do-Raportu_FPBZ_-Nie-marnuj-jedzenia-2018.pdf%20" TargetMode="External"/><Relationship Id="rId58" Type="http://schemas.openxmlformats.org/officeDocument/2006/relationships/hyperlink" Target="https://www.hsph.harvard.edu/nutritionsource/healthy-eating-plate/" TargetMode="External"/><Relationship Id="rId66" Type="http://schemas.openxmlformats.org/officeDocument/2006/relationships/hyperlink" Target="https://www.who.int/nutrition/publications/guidelines/sugar_intake_information_note_en.pdf%20" TargetMode="External"/><Relationship Id="rId5" Type="http://schemas.openxmlformats.org/officeDocument/2006/relationships/webSettings" Target="webSettings.xml"/><Relationship Id="rId61" Type="http://schemas.openxmlformats.org/officeDocument/2006/relationships/hyperlink" Target="https://www.choosemyplate.gov/" TargetMode="External"/><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hyperlink" Target="http://www.fao.org/3/a-I7695e.pdf%20" TargetMode="External"/><Relationship Id="rId64" Type="http://schemas.openxmlformats.org/officeDocument/2006/relationships/hyperlink" Target="https://pl.wikipedia.org/wiki/Wska%C5%BAnik_masy_cia%C5%82a%20"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microsoft.com/office/2011/relationships/commentsExtended" Target="commentsExtended.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ncez.pl/abc-zywienia-/zasady-zdrowego-zywienia/piramida-zdrowego-zywienia-i-aktywnosci-fizycznej-dla-osob-doroslych" TargetMode="External"/><Relationship Id="rId67" Type="http://schemas.openxmlformats.org/officeDocument/2006/relationships/hyperlink" Target="https://portal.abczdrowie.pl/pytania/wizyta-u-dietetyka-w-ramach-nfz%20z%20dnia%2019.01.2019"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cronometer.com/" TargetMode="External"/><Relationship Id="rId62" Type="http://schemas.openxmlformats.org/officeDocument/2006/relationships/hyperlink" Target="https://en.wikipedia.org/wiki/MyPlate"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hyperlink" Target="https://stat.gov.pl/files/gfx/portalinformacyjny/pl/defaultaktualnosci/5513/10/1/1/zdrowie_i_zachowania_zdrowotne_mieszkancow_polski_w_swietle_badania_ehis_2014.pdf%20" TargetMode="Externa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hyperlink" Target="https://encyklopedia.pwn.pl/haslo/dieta;3892627.html" TargetMode="External"/><Relationship Id="rId65" Type="http://schemas.openxmlformats.org/officeDocument/2006/relationships/hyperlink" Target="https://www.who.int/gho/ncd/risk_factors/cholesterol_text/e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Facebook.com/outdoor.jest.c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Iwo18</b:Tag>
    <b:SourceType>Book</b:SourceType>
    <b:Guid>{55484124-89E3-43E9-A438-E65F4559CE75}</b:Guid>
    <b:Author>
      <b:Author>
        <b:NameList>
          <b:Person>
            <b:Last>Kibil</b:Last>
            <b:First>Iwona</b:First>
          </b:Person>
        </b:NameList>
      </b:Author>
    </b:Author>
    <b:Title>Wege. Dieta roślinna w praktyce</b:Title>
    <b:Year>2018</b:Year>
    <b:City>Warszawa</b:City>
    <b:Publisher>PZWL Wydawnictwo Lekarskie </b:Publisher>
    <b:RefOrder>1</b:RefOrder>
  </b:Source>
  <b:Source>
    <b:Tag>Mat16</b:Tag>
    <b:SourceType>Book</b:SourceType>
    <b:Guid>{3917F96F-27D7-4A7C-98EF-4FC72C667677}</b:Guid>
    <b:Author>
      <b:Author>
        <b:NameList>
          <b:Person>
            <b:Last>Żłobiński</b:Last>
            <b:First>Mateusz</b:First>
          </b:Person>
        </b:NameList>
      </b:Author>
    </b:Author>
    <b:Title>Dieta odżywcza</b:Title>
    <b:Year>2016</b:Year>
    <b:City>Zgierz</b:City>
    <b:Publisher>Salaterka</b:Publisher>
    <b:RefOrder>2</b:RefOrder>
  </b:Source>
  <b:Source>
    <b:Tag>Jul11</b:Tag>
    <b:SourceType>Book</b:SourceType>
    <b:Guid>{5710621B-7898-4435-B363-C6E5AC878FC8}</b:Guid>
    <b:Author>
      <b:Author>
        <b:NameList>
          <b:Person>
            <b:Last>Hever</b:Last>
            <b:First>Julieanna</b:First>
          </b:Person>
        </b:NameList>
      </b:Author>
    </b:Author>
    <b:Title>Dieta roślinna na co dzień</b:Title>
    <b:Year>2011</b:Year>
    <b:City>Łódź</b:City>
    <b:Publisher>Galaktyka</b:Publisher>
    <b:RefOrder>3</b:RefOrder>
  </b:Source>
  <b:Source>
    <b:Tag>Gre18</b:Tag>
    <b:SourceType>Book</b:SourceType>
    <b:Guid>{16737F9D-A972-4F87-9442-14CE2C5DFD5E}</b:Guid>
    <b:Author>
      <b:Author>
        <b:NameList>
          <b:Person>
            <b:Last>Greger</b:Last>
            <b:First>Dr</b:First>
            <b:Middle>Michael H.</b:Middle>
          </b:Person>
          <b:Person>
            <b:Last>Stone</b:Last>
            <b:First>Gene</b:First>
          </b:Person>
        </b:NameList>
      </b:Author>
    </b:Author>
    <b:Title>Jak nie umrzeć przedwcześnie. Co jeść, aby dłużej cieszyć się zdrowiem</b:Title>
    <b:Year>2018</b:Year>
    <b:City>Warszwa</b:City>
    <b:Publisher>Czarna Owca</b:Publisher>
    <b:RefOrder>4</b:RefOrder>
  </b:Source>
  <b:Source>
    <b:Tag>Fan19</b:Tag>
    <b:SourceType>InternetSite</b:SourceType>
    <b:Guid>{78A4B3B7-44E9-4335-9151-AB1BDB7A04B9}</b:Guid>
    <b:Title>Fanpage AMS na Facebooku</b:Title>
    <b:Year>2019</b:Year>
    <b:Month>01</b:Month>
    <b:Day>19</b:Day>
    <b:URL>Facebook.com/outdoor.jest.cool </b:URL>
    <b:RefOrder>5</b:RefOrder>
  </b:Source>
  <b:Source>
    <b:Tag>Zdr19</b:Tag>
    <b:SourceType>InternetSite</b:SourceType>
    <b:Guid>{083534FA-9036-47C4-895B-EE6C94027C59}</b:Guid>
    <b:Title>Zdrowie i zachowanie  zdrowotne mieszkańców Polski w świetle Europejskiego Ankietowego Badania Zdrowia (EHIS) 2014 r.</b:Title>
    <b:Year>2019</b:Year>
    <b:Month>01</b:Month>
    <b:Day>19</b:Day>
    <b:URL>https://stat.gov.pl/files/gfx/portalinformacyjny/pl/defaultaktualnosci/5513/10/1/1/zdrowie_i_zachowania_zdrowotne_mieszkancow_polski_w_swietle_badania_ehis_2014.pdf</b:URL>
    <b:RefOrder>6</b:RefOrder>
  </b:Source>
  <b:Source>
    <b:Tag>Enc18</b:Tag>
    <b:SourceType>InternetSite</b:SourceType>
    <b:Guid>{B3598732-0328-4D52-B0E8-5F357ED63198}</b:Guid>
    <b:Title>Encyklopedia PWN</b:Title>
    <b:Year>2018</b:Year>
    <b:Month>11</b:Month>
    <b:Day>09</b:Day>
    <b:URL>https://encyklopedia.pwn.pl/haslo/dieta;3892627.html</b:URL>
    <b:RefOrder>7</b:RefOrder>
  </b:Source>
  <b:Source>
    <b:Tag>Rap18</b:Tag>
    <b:SourceType>InternetSite</b:SourceType>
    <b:Guid>{A5A816A1-8687-457C-A26B-BA93195D897B}</b:Guid>
    <b:Title>Raport Federacji Polskich Banków Żywności</b:Title>
    <b:Year>2018</b:Year>
    <b:Month>11</b:Month>
    <b:Day>09</b:Day>
    <b:URL>https://bankizywnosci.pl/wp-content/uploads/2018/10/Przewodnik-do-Raportu_FPBZ_-Nie-marnuj-jedzenia-2018.pdf</b:URL>
    <b:RefOrder>8</b:RefOrder>
  </b:Source>
  <b:Source>
    <b:Tag>The18</b:Tag>
    <b:SourceType>InternetSite</b:SourceType>
    <b:Guid>{80A564B5-CD8C-4817-913E-362090490BE5}</b:Guid>
    <b:Title>The State of Food Security and Nutrition in the World 2017</b:Title>
    <b:Year>2018</b:Year>
    <b:Month>11</b:Month>
    <b:Day>09</b:Day>
    <b:URL>http://www.fao.org/3/a-I7695e.pdf</b:URL>
    <b:RefOrder>9</b:RefOrder>
  </b:Source>
  <b:Source>
    <b:Tag>Pyt</b:Tag>
    <b:SourceType>InternetSite</b:SourceType>
    <b:Guid>{490CF4D4-369B-4163-A016-BA0B8D444927}</b:Guid>
    <b:Title>Pytania do specjalistów</b:Title>
    <b:InternetSiteTitle>Portal ABC Zdrowie</b:InternetSiteTitle>
    <b:URL>https://portal.abczdrowie.pl/pytania/wizyta-u-dietetyka-w-ramach-nfz</b:URL>
    <b:Year>2019</b:Year>
    <b:Month>01</b:Month>
    <b:Day>19</b:Day>
    <b:RefOrder>10</b:RefOrder>
  </b:Source>
  <b:Source>
    <b:Tag>Cam17</b:Tag>
    <b:SourceType>Book</b:SourceType>
    <b:Guid>{C2234DB4-4D59-4ADC-99F4-48E49E3F8C33}</b:Guid>
    <b:Author>
      <b:Author>
        <b:NameList>
          <b:Person>
            <b:Last>Campbell</b:Last>
            <b:First>T.</b:First>
            <b:Middle>Colin</b:Middle>
          </b:Person>
          <b:Person>
            <b:Last>Campbell</b:Last>
            <b:Middle>M.</b:Middle>
            <b:First>Thomas</b:First>
          </b:Person>
        </b:NameList>
      </b:Author>
    </b:Author>
    <b:Title>Nwooczesne zasady odżywiania</b:Title>
    <b:Year>2017</b:Year>
    <b:City>Łódź</b:City>
    <b:Publisher>Galaktyka</b:Publisher>
    <b:RefOrder>11</b:RefOrder>
  </b:Source>
  <b:Source>
    <b:Tag>Jar16</b:Tag>
    <b:SourceType>Book</b:SourceType>
    <b:Guid>{34FC414A-23A8-44AE-A936-1D7C6D783B59}</b:Guid>
    <b:Title>Normy żywienia człowieka. Podstawy prewencji otyłości i chorób niezakaźnych</b:Title>
    <b:Year>2016</b:Year>
    <b:City>Warszawa</b:City>
    <b:Publisher>PZWL Wydawnictwo Lekarskie</b:Publisher>
    <b:Author>
      <b:Author>
        <b:NameList>
          <b:Person>
            <b:Last>Jarosz</b:Last>
            <b:First>Mirosław</b:First>
          </b:Person>
          <b:Person>
            <b:Last>Bułhak-Jachymczyk</b:Last>
            <b:First>Barbara</b:First>
          </b:Person>
        </b:NameList>
      </b:Author>
    </b:Author>
    <b:RefOrder>12</b:RefOrder>
  </b:Source>
</b:Sources>
</file>

<file path=customXml/itemProps1.xml><?xml version="1.0" encoding="utf-8"?>
<ds:datastoreItem xmlns:ds="http://schemas.openxmlformats.org/officeDocument/2006/customXml" ds:itemID="{2C0591B7-238C-4C86-9F9C-594DF43E2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104</Pages>
  <Words>24642</Words>
  <Characters>147856</Characters>
  <Application>Microsoft Office Word</Application>
  <DocSecurity>0</DocSecurity>
  <Lines>1232</Lines>
  <Paragraphs>344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172154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Okot</dc:creator>
  <cp:keywords/>
  <dc:description/>
  <cp:lastModifiedBy>Okot</cp:lastModifiedBy>
  <cp:revision>187</cp:revision>
  <dcterms:created xsi:type="dcterms:W3CDTF">2019-04-22T17:07:00Z</dcterms:created>
  <dcterms:modified xsi:type="dcterms:W3CDTF">2019-05-18T21:28:00Z</dcterms:modified>
</cp:coreProperties>
</file>