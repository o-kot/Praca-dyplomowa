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70E2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70E2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70E2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70E2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70E2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70E2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70E2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3245B" w:rsidRDefault="0013245B" w:rsidP="001B63A1">
                            <w:pPr>
                              <w:pStyle w:val="Legenda"/>
                            </w:pPr>
                          </w:p>
                          <w:p w14:paraId="7179B975" w14:textId="29331B44" w:rsidR="0013245B" w:rsidRDefault="0013245B"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13245B" w:rsidRPr="001B63A1" w:rsidRDefault="0013245B"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3245B" w:rsidRDefault="0013245B" w:rsidP="001B63A1">
                      <w:pPr>
                        <w:pStyle w:val="Legenda"/>
                      </w:pPr>
                    </w:p>
                    <w:p w14:paraId="7179B975" w14:textId="29331B44" w:rsidR="0013245B" w:rsidRDefault="0013245B"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13245B" w:rsidRPr="001B63A1" w:rsidRDefault="0013245B"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w:t>
      </w:r>
      <w:r w:rsidR="00586F45">
        <w:lastRenderedPageBreak/>
        <w:t>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65591EEB" w:rsidR="00716CC5" w:rsidRDefault="00716CC5" w:rsidP="00716CC5">
      <w:pPr>
        <w:pStyle w:val="Akapitzlist"/>
        <w:numPr>
          <w:ilvl w:val="2"/>
          <w:numId w:val="22"/>
        </w:numPr>
      </w:pPr>
      <w:r>
        <w:t>Kiedy użytkownik aktualizuje swoją wagę, system powinien ponownie przeliczyć i zaktualizować zapotrzebowanie na aminokwasy egzogenne</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lastRenderedPageBreak/>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wprowadzona ręcznie przez użytkownika) oraz tych </w:t>
      </w:r>
      <w:r>
        <w:lastRenderedPageBreak/>
        <w:t>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6" w:name="_Toc5963773"/>
      <w:r>
        <w:t>3.4</w:t>
      </w:r>
      <w:r w:rsidR="00212F1F">
        <w:t xml:space="preserve">.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 xml:space="preserve">Dane te będą zapisywane </w:t>
      </w:r>
      <w:r w:rsidR="00C9369F">
        <w:lastRenderedPageBreak/>
        <w:t>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lastRenderedPageBreak/>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lastRenderedPageBreak/>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7"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67F23F21" w:rsidR="00933A64" w:rsidRDefault="00933A64" w:rsidP="00933A64">
      <w:pPr>
        <w:jc w:val="center"/>
      </w:pPr>
      <w:r>
        <w:t>Rys.</w:t>
      </w:r>
      <w:r w:rsidR="007236B1">
        <w:t xml:space="preserve"> </w:t>
      </w:r>
      <w:r>
        <w:t>4.</w:t>
      </w:r>
      <w:r w:rsidR="00847C11">
        <w:t>4</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5C7AAD11"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p>
    <w:p w14:paraId="694E515F" w14:textId="5BF5294D" w:rsidR="00372032" w:rsidRDefault="00372032" w:rsidP="00372032">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lastRenderedPageBreak/>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3897044F" w:rsidR="00904E64" w:rsidRDefault="004D3CF4" w:rsidP="00904E64">
      <w:pPr>
        <w:ind w:firstLine="0"/>
      </w:pPr>
      <w:r>
        <w:t>Wykaz pól w tabeli User</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w:t>
      </w:r>
      <w:r>
        <w:lastRenderedPageBreak/>
        <w:t xml:space="preserve">odżywianiem jako że większość najzdrowszego pożywienia jest zielona. Ponadto badania wykazały, że jako kolor symbolizujący nadzieję jest jednym najbardziej pozytywnie odbieranych kolorów </w:t>
      </w:r>
      <w:commentRangeStart w:id="1398"/>
      <w:r>
        <w:t>przez ludzi [].</w:t>
      </w:r>
      <w:commentRangeEnd w:id="1398"/>
      <w:r>
        <w:rPr>
          <w:rStyle w:val="Odwoaniedokomentarza"/>
        </w:rPr>
        <w:commentReference w:id="139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t>4.4.4.1. Implementacja bazy danych</w:t>
      </w:r>
    </w:p>
    <w:p w14:paraId="62DEFA17" w14:textId="77777777" w:rsidR="00A379CD" w:rsidRDefault="00A379CD" w:rsidP="00F23897">
      <w:pPr>
        <w:ind w:firstLine="0"/>
      </w:pPr>
    </w:p>
    <w:p w14:paraId="27A32922" w14:textId="7142E543" w:rsidR="00F23897" w:rsidRDefault="00F23897" w:rsidP="00F23897">
      <w:pPr>
        <w:ind w:firstLine="0"/>
      </w:pPr>
      <w:r>
        <w:t>4.4.4.2. Implementacja interfejsów użytkownika</w:t>
      </w:r>
    </w:p>
    <w:p w14:paraId="13E2722D" w14:textId="77777777" w:rsidR="00F23897" w:rsidRDefault="00F23897" w:rsidP="00F23897">
      <w:pPr>
        <w:ind w:firstLine="0"/>
      </w:pPr>
    </w:p>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0D47B800" w:rsidR="007236B1" w:rsidRDefault="007236B1" w:rsidP="007236B1">
      <w:pPr>
        <w:ind w:firstLine="0"/>
        <w:jc w:val="center"/>
      </w:pPr>
      <w:r>
        <w:t>Rys. 4.</w:t>
      </w:r>
      <w:r w:rsidR="00847C11">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677C1897" w14:textId="6F5A7877" w:rsidR="00C56083"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0BE44E31" w14:textId="77777777" w:rsidR="006D43AA" w:rsidRDefault="006D43AA" w:rsidP="00C56083"/>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698A029C" w14:textId="77777777" w:rsidR="006D43AA" w:rsidRDefault="006D43AA" w:rsidP="006D43AA">
      <w:pPr>
        <w:ind w:firstLine="0"/>
      </w:pPr>
      <w:r>
        <w:lastRenderedPageBreak/>
        <w:t>Tabela Tabela 4.2.</w:t>
      </w:r>
    </w:p>
    <w:p w14:paraId="6E9312A1" w14:textId="12CFAD2B" w:rsidR="006D43AA" w:rsidRDefault="006D43AA" w:rsidP="006D43AA">
      <w:pPr>
        <w:ind w:firstLine="0"/>
      </w:pPr>
      <w:r>
        <w:t>Wykaz pól w tabeli Target</w:t>
      </w:r>
      <w:r w:rsidR="004D3CF4">
        <w:t>s</w:t>
      </w:r>
    </w:p>
    <w:tbl>
      <w:tblPr>
        <w:tblStyle w:val="Tabela-Siatka"/>
        <w:tblW w:w="0" w:type="auto"/>
        <w:tblLook w:val="04A0" w:firstRow="1" w:lastRow="0" w:firstColumn="1" w:lastColumn="0" w:noHBand="0" w:noVBand="1"/>
      </w:tblPr>
      <w:tblGrid>
        <w:gridCol w:w="546"/>
        <w:gridCol w:w="857"/>
        <w:gridCol w:w="1429"/>
        <w:gridCol w:w="1451"/>
        <w:gridCol w:w="793"/>
        <w:gridCol w:w="3985"/>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23CAE6A6" w:rsidR="006D43AA" w:rsidRDefault="006D43AA" w:rsidP="0013245B">
            <w:pPr>
              <w:ind w:firstLine="0"/>
              <w:jc w:val="center"/>
            </w:pPr>
            <w:r>
              <w:t>TargerName</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113C1C1F" w:rsidR="006D43AA" w:rsidRDefault="006D43AA" w:rsidP="006D43AA">
      <w:pPr>
        <w:ind w:firstLine="0"/>
      </w:pPr>
      <w:r>
        <w:t xml:space="preserve">Wykaz pól w tabeli </w:t>
      </w:r>
      <w:r w:rsidR="00D27351">
        <w:t>Activity</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66D5860" w:rsidR="006D43AA" w:rsidRDefault="006D43AA" w:rsidP="006D43AA">
      <w:r>
        <w:t>UsersData będzie przechowywała dane wprowadzane przez użytkownika potrzebne do wyliczenia jego PPM oraz CMP. Część tych danych będzie mogła być dodawana wielokrotnie.</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49291D15" w:rsidR="001E4F18" w:rsidRDefault="00026961" w:rsidP="001E4F18">
      <w:pPr>
        <w:ind w:firstLine="0"/>
      </w:pPr>
      <w:r>
        <w:t>Wykaz pól w tabeli User</w:t>
      </w:r>
      <w:r w:rsidR="001E4F18">
        <w:t>Data</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0EDB8ED1" w14:textId="77777777" w:rsidTr="0011578E">
        <w:tc>
          <w:tcPr>
            <w:tcW w:w="551" w:type="dxa"/>
          </w:tcPr>
          <w:p w14:paraId="70D5C78C" w14:textId="6B21FD68" w:rsidR="001E4F18" w:rsidRDefault="001E4F18" w:rsidP="00170E26">
            <w:pPr>
              <w:ind w:firstLine="0"/>
              <w:jc w:val="center"/>
            </w:pPr>
            <w:r>
              <w:t>3</w:t>
            </w:r>
          </w:p>
        </w:tc>
        <w:tc>
          <w:tcPr>
            <w:tcW w:w="861" w:type="dxa"/>
          </w:tcPr>
          <w:p w14:paraId="545547DC" w14:textId="77777777" w:rsidR="001E4F18" w:rsidRDefault="001E4F18" w:rsidP="00170E26">
            <w:pPr>
              <w:ind w:firstLine="0"/>
              <w:jc w:val="center"/>
            </w:pPr>
          </w:p>
        </w:tc>
        <w:tc>
          <w:tcPr>
            <w:tcW w:w="1163" w:type="dxa"/>
          </w:tcPr>
          <w:p w14:paraId="66B2A274" w14:textId="0E5AD3F9" w:rsidR="001E4F18" w:rsidRDefault="001E4F18" w:rsidP="00170E26">
            <w:pPr>
              <w:ind w:firstLine="0"/>
              <w:jc w:val="center"/>
            </w:pPr>
            <w:r>
              <w:t>Date</w:t>
            </w:r>
          </w:p>
        </w:tc>
        <w:tc>
          <w:tcPr>
            <w:tcW w:w="1463" w:type="dxa"/>
          </w:tcPr>
          <w:p w14:paraId="6E0F2CAE" w14:textId="4D82BB1E" w:rsidR="001E4F18" w:rsidRDefault="001E4F18" w:rsidP="00170E26">
            <w:pPr>
              <w:ind w:firstLine="0"/>
              <w:jc w:val="center"/>
            </w:pPr>
            <w:r>
              <w:t>date</w:t>
            </w:r>
          </w:p>
        </w:tc>
        <w:tc>
          <w:tcPr>
            <w:tcW w:w="807" w:type="dxa"/>
          </w:tcPr>
          <w:p w14:paraId="573208AB" w14:textId="77777777" w:rsidR="001E4F18" w:rsidRDefault="001E4F18" w:rsidP="00170E26">
            <w:pPr>
              <w:ind w:firstLine="0"/>
              <w:jc w:val="center"/>
            </w:pPr>
          </w:p>
        </w:tc>
        <w:tc>
          <w:tcPr>
            <w:tcW w:w="4216" w:type="dxa"/>
          </w:tcPr>
          <w:p w14:paraId="358372E5" w14:textId="68598DE8" w:rsidR="001E4F18" w:rsidRDefault="001E4F18" w:rsidP="001E4F18">
            <w:pPr>
              <w:ind w:firstLine="0"/>
              <w:jc w:val="center"/>
              <w:rPr>
                <w:rFonts w:eastAsia="LiberationSerif"/>
                <w:lang w:eastAsia="en-US"/>
              </w:rPr>
            </w:pPr>
            <w:r>
              <w:rPr>
                <w:rFonts w:eastAsia="LiberationSerif"/>
                <w:lang w:eastAsia="en-US"/>
              </w:rPr>
              <w:t>Data dodania wpisu</w:t>
            </w:r>
          </w:p>
        </w:tc>
      </w:tr>
      <w:tr w:rsidR="001E4F18" w14:paraId="71879276" w14:textId="77777777" w:rsidTr="0011578E">
        <w:tc>
          <w:tcPr>
            <w:tcW w:w="551" w:type="dxa"/>
          </w:tcPr>
          <w:p w14:paraId="20C6C6FD" w14:textId="4EA5F611" w:rsidR="001E4F18" w:rsidRDefault="001E4F18" w:rsidP="00170E26">
            <w:pPr>
              <w:ind w:firstLine="0"/>
              <w:jc w:val="center"/>
            </w:pPr>
            <w:r>
              <w:t>4</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6B9C7C67" w:rsidR="001E4F18" w:rsidRDefault="0011578E" w:rsidP="00170E26">
            <w:pPr>
              <w:ind w:firstLine="0"/>
              <w:jc w:val="center"/>
            </w:pPr>
            <w:r w:rsidRPr="0011578E">
              <w:rPr>
                <w:position w:val="-6"/>
              </w:rPr>
              <w:t>√</w:t>
            </w: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AFA85D9" w:rsidR="00D149BE" w:rsidRDefault="00D149BE" w:rsidP="00170E26">
            <w:pPr>
              <w:ind w:firstLine="0"/>
              <w:jc w:val="center"/>
            </w:pPr>
            <w:r>
              <w:t>5</w:t>
            </w:r>
          </w:p>
        </w:tc>
        <w:tc>
          <w:tcPr>
            <w:tcW w:w="861" w:type="dxa"/>
          </w:tcPr>
          <w:p w14:paraId="48E863E4" w14:textId="77777777" w:rsidR="00D149BE" w:rsidRDefault="00D149BE" w:rsidP="00170E26">
            <w:pPr>
              <w:ind w:firstLine="0"/>
              <w:jc w:val="center"/>
            </w:pPr>
          </w:p>
        </w:tc>
        <w:tc>
          <w:tcPr>
            <w:tcW w:w="1163" w:type="dxa"/>
          </w:tcPr>
          <w:p w14:paraId="164D08DB" w14:textId="5177AE90" w:rsidR="00D149BE" w:rsidRDefault="00D149BE" w:rsidP="00170E26">
            <w:pPr>
              <w:ind w:firstLine="0"/>
              <w:jc w:val="center"/>
            </w:pPr>
            <w:r>
              <w:t>isWoman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1E4F18" w14:paraId="05739A2D" w14:textId="77777777" w:rsidTr="0011578E">
        <w:tc>
          <w:tcPr>
            <w:tcW w:w="551" w:type="dxa"/>
          </w:tcPr>
          <w:p w14:paraId="4ADBCE72" w14:textId="433179E6" w:rsidR="001E4F18" w:rsidRDefault="00D149BE" w:rsidP="00170E26">
            <w:pPr>
              <w:ind w:firstLine="0"/>
              <w:jc w:val="center"/>
            </w:pPr>
            <w:r>
              <w:t>6</w:t>
            </w:r>
          </w:p>
        </w:tc>
        <w:tc>
          <w:tcPr>
            <w:tcW w:w="861" w:type="dxa"/>
          </w:tcPr>
          <w:p w14:paraId="6D8BBD4F" w14:textId="77777777" w:rsidR="001E4F18" w:rsidRDefault="001E4F18" w:rsidP="00170E26">
            <w:pPr>
              <w:ind w:firstLine="0"/>
              <w:jc w:val="center"/>
            </w:pPr>
          </w:p>
        </w:tc>
        <w:tc>
          <w:tcPr>
            <w:tcW w:w="1163" w:type="dxa"/>
          </w:tcPr>
          <w:p w14:paraId="24EA6DFF" w14:textId="0E8DEAC0" w:rsidR="001E4F18" w:rsidRDefault="006E5905" w:rsidP="00170E26">
            <w:pPr>
              <w:ind w:firstLine="0"/>
              <w:jc w:val="center"/>
            </w:pPr>
            <w:r>
              <w:t>Height</w:t>
            </w:r>
          </w:p>
        </w:tc>
        <w:tc>
          <w:tcPr>
            <w:tcW w:w="1463" w:type="dxa"/>
          </w:tcPr>
          <w:p w14:paraId="508A917F" w14:textId="7573929A" w:rsidR="001E4F18" w:rsidRDefault="006E5905" w:rsidP="00170E26">
            <w:pPr>
              <w:ind w:firstLine="0"/>
              <w:jc w:val="center"/>
            </w:pPr>
            <w:r>
              <w:t>int</w:t>
            </w:r>
          </w:p>
        </w:tc>
        <w:tc>
          <w:tcPr>
            <w:tcW w:w="807" w:type="dxa"/>
            <w:vAlign w:val="center"/>
          </w:tcPr>
          <w:p w14:paraId="6EFCA860" w14:textId="18F84C5B" w:rsidR="001E4F18" w:rsidRPr="0011578E" w:rsidRDefault="006E5905" w:rsidP="0011578E">
            <w:pPr>
              <w:spacing w:before="80"/>
              <w:ind w:firstLine="0"/>
              <w:jc w:val="center"/>
              <w:rPr>
                <w:position w:val="-6"/>
              </w:rPr>
            </w:pPr>
            <w:r w:rsidRPr="0011578E">
              <w:rPr>
                <w:position w:val="-6"/>
              </w:rPr>
              <w:t>√</w:t>
            </w:r>
          </w:p>
        </w:tc>
        <w:tc>
          <w:tcPr>
            <w:tcW w:w="4216" w:type="dxa"/>
          </w:tcPr>
          <w:p w14:paraId="6DD452A6" w14:textId="5F066DD4" w:rsidR="001E4F18" w:rsidRDefault="006E5905" w:rsidP="001E4F18">
            <w:pPr>
              <w:ind w:firstLine="0"/>
              <w:jc w:val="center"/>
              <w:rPr>
                <w:rFonts w:eastAsia="LiberationSerif"/>
                <w:lang w:eastAsia="en-US"/>
              </w:rPr>
            </w:pPr>
            <w:r>
              <w:rPr>
                <w:rFonts w:eastAsia="LiberationSerif"/>
                <w:lang w:eastAsia="en-US"/>
              </w:rPr>
              <w:t>Wzrost użytkownika w centymetrach</w:t>
            </w:r>
          </w:p>
        </w:tc>
      </w:tr>
      <w:tr w:rsidR="001E4F18" w14:paraId="68885B11" w14:textId="77777777" w:rsidTr="0011578E">
        <w:tc>
          <w:tcPr>
            <w:tcW w:w="551" w:type="dxa"/>
          </w:tcPr>
          <w:p w14:paraId="00C4E958" w14:textId="11D852D9" w:rsidR="001E4F18" w:rsidRDefault="00D149BE" w:rsidP="00170E26">
            <w:pPr>
              <w:ind w:firstLine="0"/>
              <w:jc w:val="center"/>
            </w:pPr>
            <w:r>
              <w:t>7</w:t>
            </w:r>
          </w:p>
        </w:tc>
        <w:tc>
          <w:tcPr>
            <w:tcW w:w="861" w:type="dxa"/>
          </w:tcPr>
          <w:p w14:paraId="1D38976F" w14:textId="77777777" w:rsidR="001E4F18" w:rsidRDefault="001E4F18" w:rsidP="00170E26">
            <w:pPr>
              <w:ind w:firstLine="0"/>
              <w:jc w:val="center"/>
            </w:pPr>
          </w:p>
        </w:tc>
        <w:tc>
          <w:tcPr>
            <w:tcW w:w="1163" w:type="dxa"/>
          </w:tcPr>
          <w:p w14:paraId="1F163539" w14:textId="4733600A" w:rsidR="001E4F18" w:rsidRDefault="006E5905" w:rsidP="00170E26">
            <w:pPr>
              <w:ind w:firstLine="0"/>
              <w:jc w:val="center"/>
            </w:pPr>
            <w:r>
              <w:t>Weight</w:t>
            </w:r>
          </w:p>
        </w:tc>
        <w:tc>
          <w:tcPr>
            <w:tcW w:w="1463" w:type="dxa"/>
          </w:tcPr>
          <w:p w14:paraId="32049E04" w14:textId="2EC0B3B7" w:rsidR="001E4F18" w:rsidRDefault="0011578E" w:rsidP="00170E26">
            <w:pPr>
              <w:ind w:firstLine="0"/>
              <w:jc w:val="center"/>
            </w:pPr>
            <w:r>
              <w:t>numeric(5,2)</w:t>
            </w:r>
          </w:p>
        </w:tc>
        <w:tc>
          <w:tcPr>
            <w:tcW w:w="807" w:type="dxa"/>
          </w:tcPr>
          <w:p w14:paraId="4C2572FB" w14:textId="77777777" w:rsidR="0011578E" w:rsidRPr="0011578E" w:rsidRDefault="0011578E" w:rsidP="0011578E">
            <w:pPr>
              <w:ind w:firstLine="0"/>
              <w:jc w:val="center"/>
              <w:rPr>
                <w:position w:val="-6"/>
                <w:sz w:val="8"/>
                <w:szCs w:val="8"/>
              </w:rPr>
            </w:pPr>
          </w:p>
          <w:p w14:paraId="762EDA87" w14:textId="53B8D9C1" w:rsidR="001E4F18" w:rsidRDefault="0011578E" w:rsidP="0011578E">
            <w:pPr>
              <w:ind w:firstLine="0"/>
              <w:jc w:val="center"/>
            </w:pPr>
            <w:r w:rsidRPr="0011578E">
              <w:rPr>
                <w:position w:val="-6"/>
              </w:rPr>
              <w:lastRenderedPageBreak/>
              <w:t>√</w:t>
            </w:r>
          </w:p>
        </w:tc>
        <w:tc>
          <w:tcPr>
            <w:tcW w:w="4216" w:type="dxa"/>
          </w:tcPr>
          <w:p w14:paraId="7E8251C8" w14:textId="784822BA" w:rsidR="001E4F18" w:rsidRDefault="0011578E" w:rsidP="001E4F18">
            <w:pPr>
              <w:ind w:firstLine="0"/>
              <w:jc w:val="center"/>
              <w:rPr>
                <w:rFonts w:eastAsia="LiberationSerif"/>
                <w:lang w:eastAsia="en-US"/>
              </w:rPr>
            </w:pPr>
            <w:r>
              <w:rPr>
                <w:rFonts w:eastAsia="LiberationSerif"/>
                <w:lang w:eastAsia="en-US"/>
              </w:rPr>
              <w:lastRenderedPageBreak/>
              <w:t>Waga użytkownika w kilogramach</w:t>
            </w:r>
          </w:p>
        </w:tc>
      </w:tr>
      <w:tr w:rsidR="0011578E" w14:paraId="4A3E9F77" w14:textId="77777777" w:rsidTr="0011578E">
        <w:tc>
          <w:tcPr>
            <w:tcW w:w="551" w:type="dxa"/>
          </w:tcPr>
          <w:p w14:paraId="4D9AF75B" w14:textId="16C81BE8" w:rsidR="0011578E" w:rsidRDefault="00D149BE" w:rsidP="0011578E">
            <w:pPr>
              <w:ind w:firstLine="0"/>
              <w:jc w:val="center"/>
            </w:pPr>
            <w:r>
              <w:t>8</w:t>
            </w:r>
          </w:p>
        </w:tc>
        <w:tc>
          <w:tcPr>
            <w:tcW w:w="861" w:type="dxa"/>
          </w:tcPr>
          <w:p w14:paraId="4D1046CF" w14:textId="77777777" w:rsidR="0011578E" w:rsidRDefault="0011578E" w:rsidP="0011578E">
            <w:pPr>
              <w:ind w:firstLine="0"/>
              <w:jc w:val="center"/>
            </w:pPr>
          </w:p>
        </w:tc>
        <w:tc>
          <w:tcPr>
            <w:tcW w:w="1163" w:type="dxa"/>
          </w:tcPr>
          <w:p w14:paraId="04794A7F" w14:textId="25ECA40D" w:rsidR="0011578E" w:rsidRDefault="0011578E" w:rsidP="0011578E">
            <w:pPr>
              <w:ind w:firstLine="0"/>
              <w:jc w:val="center"/>
            </w:pPr>
            <w:r>
              <w:t>Waist</w:t>
            </w:r>
          </w:p>
        </w:tc>
        <w:tc>
          <w:tcPr>
            <w:tcW w:w="1463" w:type="dxa"/>
          </w:tcPr>
          <w:p w14:paraId="3C2B8EB4" w14:textId="0B319071" w:rsidR="0011578E" w:rsidRDefault="0011578E" w:rsidP="0011578E">
            <w:pPr>
              <w:ind w:firstLine="0"/>
              <w:jc w:val="center"/>
            </w:pPr>
            <w:r>
              <w:t>numeric(5,2)</w:t>
            </w:r>
          </w:p>
        </w:tc>
        <w:tc>
          <w:tcPr>
            <w:tcW w:w="807" w:type="dxa"/>
          </w:tcPr>
          <w:p w14:paraId="025E4CDC" w14:textId="77777777" w:rsidR="0011578E" w:rsidRPr="0011578E" w:rsidRDefault="0011578E" w:rsidP="0011578E">
            <w:pPr>
              <w:ind w:firstLine="0"/>
              <w:jc w:val="center"/>
              <w:rPr>
                <w:position w:val="-6"/>
                <w:sz w:val="8"/>
                <w:szCs w:val="8"/>
              </w:rPr>
            </w:pPr>
          </w:p>
          <w:p w14:paraId="6E0E5B71" w14:textId="76B747FE" w:rsidR="0011578E" w:rsidRPr="0011578E" w:rsidRDefault="0011578E" w:rsidP="0011578E">
            <w:pPr>
              <w:ind w:firstLine="0"/>
              <w:jc w:val="center"/>
              <w:rPr>
                <w:position w:val="-6"/>
                <w:sz w:val="8"/>
                <w:szCs w:val="8"/>
              </w:rPr>
            </w:pPr>
            <w:r w:rsidRPr="0011578E">
              <w:rPr>
                <w:position w:val="-6"/>
              </w:rPr>
              <w:t>√</w:t>
            </w:r>
          </w:p>
        </w:tc>
        <w:tc>
          <w:tcPr>
            <w:tcW w:w="4216" w:type="dxa"/>
          </w:tcPr>
          <w:p w14:paraId="37D6E5E7" w14:textId="4F673D4C" w:rsidR="0011578E" w:rsidRDefault="0011578E" w:rsidP="0011578E">
            <w:pPr>
              <w:ind w:firstLine="0"/>
              <w:jc w:val="center"/>
              <w:rPr>
                <w:rFonts w:eastAsia="LiberationSerif"/>
                <w:lang w:eastAsia="en-US"/>
              </w:rPr>
            </w:pPr>
            <w:r>
              <w:rPr>
                <w:rFonts w:eastAsia="LiberationSerif"/>
                <w:lang w:eastAsia="en-US"/>
              </w:rPr>
              <w:t>Obwód talii użytkownika w centymetrach</w:t>
            </w:r>
          </w:p>
        </w:tc>
      </w:tr>
      <w:tr w:rsidR="0011578E" w14:paraId="44A852E4" w14:textId="77777777" w:rsidTr="0011578E">
        <w:tc>
          <w:tcPr>
            <w:tcW w:w="551" w:type="dxa"/>
          </w:tcPr>
          <w:p w14:paraId="5E9020DB" w14:textId="4EAAA948" w:rsidR="0011578E" w:rsidRDefault="00D149BE" w:rsidP="0011578E">
            <w:pPr>
              <w:ind w:firstLine="0"/>
              <w:jc w:val="center"/>
            </w:pPr>
            <w:r>
              <w:t>9</w:t>
            </w:r>
          </w:p>
        </w:tc>
        <w:tc>
          <w:tcPr>
            <w:tcW w:w="861" w:type="dxa"/>
          </w:tcPr>
          <w:p w14:paraId="5A49530A" w14:textId="77777777" w:rsidR="0011578E" w:rsidRDefault="0011578E" w:rsidP="0011578E">
            <w:pPr>
              <w:ind w:firstLine="0"/>
              <w:jc w:val="center"/>
            </w:pPr>
          </w:p>
        </w:tc>
        <w:tc>
          <w:tcPr>
            <w:tcW w:w="1163" w:type="dxa"/>
          </w:tcPr>
          <w:p w14:paraId="4A038C89" w14:textId="7928D173" w:rsidR="0011578E" w:rsidRDefault="0011578E" w:rsidP="0011578E">
            <w:pPr>
              <w:ind w:firstLine="0"/>
              <w:jc w:val="center"/>
            </w:pPr>
            <w:r>
              <w:t>Hips</w:t>
            </w:r>
          </w:p>
        </w:tc>
        <w:tc>
          <w:tcPr>
            <w:tcW w:w="1463" w:type="dxa"/>
          </w:tcPr>
          <w:p w14:paraId="05333ED0" w14:textId="11209913" w:rsidR="0011578E" w:rsidRDefault="0011578E" w:rsidP="0011578E">
            <w:pPr>
              <w:ind w:firstLine="0"/>
              <w:jc w:val="center"/>
            </w:pPr>
            <w:r>
              <w:t>numeric(5,2)</w:t>
            </w:r>
          </w:p>
        </w:tc>
        <w:tc>
          <w:tcPr>
            <w:tcW w:w="807" w:type="dxa"/>
          </w:tcPr>
          <w:p w14:paraId="7051E4B1" w14:textId="77777777" w:rsidR="0011578E" w:rsidRPr="0011578E" w:rsidRDefault="0011578E" w:rsidP="0011578E">
            <w:pPr>
              <w:ind w:firstLine="0"/>
              <w:jc w:val="center"/>
              <w:rPr>
                <w:position w:val="-6"/>
                <w:sz w:val="8"/>
                <w:szCs w:val="8"/>
              </w:rPr>
            </w:pPr>
          </w:p>
          <w:p w14:paraId="19FD5947" w14:textId="10BF502B" w:rsidR="0011578E" w:rsidRPr="0011578E" w:rsidRDefault="0011578E" w:rsidP="0011578E">
            <w:pPr>
              <w:ind w:firstLine="0"/>
              <w:jc w:val="center"/>
              <w:rPr>
                <w:position w:val="-6"/>
                <w:sz w:val="8"/>
                <w:szCs w:val="8"/>
              </w:rPr>
            </w:pPr>
            <w:r w:rsidRPr="0011578E">
              <w:rPr>
                <w:position w:val="-6"/>
              </w:rPr>
              <w:t>√</w:t>
            </w:r>
          </w:p>
        </w:tc>
        <w:tc>
          <w:tcPr>
            <w:tcW w:w="4216" w:type="dxa"/>
          </w:tcPr>
          <w:p w14:paraId="2756B69C" w14:textId="72BBD709" w:rsidR="0011578E" w:rsidRDefault="0011578E" w:rsidP="0011578E">
            <w:pPr>
              <w:ind w:firstLine="0"/>
              <w:jc w:val="center"/>
              <w:rPr>
                <w:rFonts w:eastAsia="LiberationSerif"/>
                <w:lang w:eastAsia="en-US"/>
              </w:rPr>
            </w:pPr>
            <w:r>
              <w:rPr>
                <w:rFonts w:eastAsia="LiberationSerif"/>
                <w:lang w:eastAsia="en-US"/>
              </w:rPr>
              <w:t>Obwód bioder użytkownika w centymetrach</w:t>
            </w:r>
          </w:p>
        </w:tc>
      </w:tr>
      <w:tr w:rsidR="000931F1" w14:paraId="4BA33A89" w14:textId="77777777" w:rsidTr="0011578E">
        <w:tc>
          <w:tcPr>
            <w:tcW w:w="551" w:type="dxa"/>
          </w:tcPr>
          <w:p w14:paraId="7D869C2B" w14:textId="4EFE2D76" w:rsidR="000931F1" w:rsidRDefault="00D149BE" w:rsidP="0011578E">
            <w:pPr>
              <w:ind w:firstLine="0"/>
              <w:jc w:val="center"/>
            </w:pPr>
            <w:r>
              <w:t>10</w:t>
            </w:r>
          </w:p>
        </w:tc>
        <w:tc>
          <w:tcPr>
            <w:tcW w:w="861" w:type="dxa"/>
          </w:tcPr>
          <w:p w14:paraId="30220925" w14:textId="572AD9E9" w:rsidR="000931F1" w:rsidRDefault="000931F1" w:rsidP="0011578E">
            <w:pPr>
              <w:ind w:firstLine="0"/>
              <w:jc w:val="center"/>
            </w:pPr>
            <w:r>
              <w:t>FK</w:t>
            </w:r>
          </w:p>
        </w:tc>
        <w:tc>
          <w:tcPr>
            <w:tcW w:w="1163" w:type="dxa"/>
          </w:tcPr>
          <w:p w14:paraId="24C59D18" w14:textId="0F98771F" w:rsidR="000931F1" w:rsidRDefault="000931F1" w:rsidP="0011578E">
            <w:pPr>
              <w:ind w:firstLine="0"/>
              <w:jc w:val="center"/>
            </w:pPr>
            <w:r>
              <w:t>IDT</w:t>
            </w:r>
          </w:p>
        </w:tc>
        <w:tc>
          <w:tcPr>
            <w:tcW w:w="1463" w:type="dxa"/>
          </w:tcPr>
          <w:p w14:paraId="4C287497" w14:textId="671EAA4A" w:rsidR="000931F1" w:rsidRDefault="000931F1" w:rsidP="0011578E">
            <w:pPr>
              <w:ind w:firstLine="0"/>
              <w:jc w:val="center"/>
            </w:pPr>
            <w:r>
              <w:t>int</w:t>
            </w:r>
          </w:p>
        </w:tc>
        <w:tc>
          <w:tcPr>
            <w:tcW w:w="807" w:type="dxa"/>
          </w:tcPr>
          <w:p w14:paraId="470D9AA6" w14:textId="77777777" w:rsidR="000931F1" w:rsidRPr="0011578E" w:rsidRDefault="000931F1" w:rsidP="0011578E">
            <w:pPr>
              <w:ind w:firstLine="0"/>
              <w:jc w:val="center"/>
              <w:rPr>
                <w:position w:val="-6"/>
                <w:sz w:val="8"/>
                <w:szCs w:val="8"/>
              </w:rPr>
            </w:pPr>
          </w:p>
        </w:tc>
        <w:tc>
          <w:tcPr>
            <w:tcW w:w="4216" w:type="dxa"/>
          </w:tcPr>
          <w:p w14:paraId="6FF2AB51" w14:textId="007D2ECF" w:rsidR="000931F1" w:rsidRDefault="000931F1" w:rsidP="0011578E">
            <w:pPr>
              <w:ind w:firstLine="0"/>
              <w:jc w:val="center"/>
              <w:rPr>
                <w:rFonts w:eastAsia="LiberationSerif"/>
                <w:lang w:eastAsia="en-US"/>
              </w:rPr>
            </w:pPr>
            <w:r>
              <w:rPr>
                <w:rFonts w:eastAsia="LiberationSerif"/>
                <w:lang w:eastAsia="en-US"/>
              </w:rPr>
              <w:t>Numer identyfikacyjny celu, który użytkownik aktualnie realizuje</w:t>
            </w:r>
          </w:p>
        </w:tc>
      </w:tr>
      <w:tr w:rsidR="000931F1" w14:paraId="0EB2A6E2" w14:textId="77777777" w:rsidTr="0011578E">
        <w:tc>
          <w:tcPr>
            <w:tcW w:w="551" w:type="dxa"/>
          </w:tcPr>
          <w:p w14:paraId="59DC2039" w14:textId="40D1850B" w:rsidR="000931F1" w:rsidRDefault="00D149BE" w:rsidP="0011578E">
            <w:pPr>
              <w:ind w:firstLine="0"/>
              <w:jc w:val="center"/>
            </w:pPr>
            <w:r>
              <w:t>11</w:t>
            </w:r>
          </w:p>
        </w:tc>
        <w:tc>
          <w:tcPr>
            <w:tcW w:w="861" w:type="dxa"/>
          </w:tcPr>
          <w:p w14:paraId="6CCCFE40" w14:textId="21F6AEB1" w:rsidR="000931F1" w:rsidRDefault="000931F1" w:rsidP="0011578E">
            <w:pPr>
              <w:ind w:firstLine="0"/>
              <w:jc w:val="center"/>
            </w:pPr>
            <w:r>
              <w:t>FK</w:t>
            </w:r>
          </w:p>
        </w:tc>
        <w:tc>
          <w:tcPr>
            <w:tcW w:w="1163" w:type="dxa"/>
          </w:tcPr>
          <w:p w14:paraId="0F42CB66" w14:textId="1E77C468" w:rsidR="000931F1" w:rsidRDefault="000931F1" w:rsidP="0011578E">
            <w:pPr>
              <w:ind w:firstLine="0"/>
              <w:jc w:val="center"/>
            </w:pPr>
            <w:r>
              <w:t>IDA</w:t>
            </w:r>
          </w:p>
        </w:tc>
        <w:tc>
          <w:tcPr>
            <w:tcW w:w="1463" w:type="dxa"/>
          </w:tcPr>
          <w:p w14:paraId="1081BC22" w14:textId="73B6965B" w:rsidR="000931F1" w:rsidRDefault="000931F1" w:rsidP="0011578E">
            <w:pPr>
              <w:ind w:firstLine="0"/>
              <w:jc w:val="center"/>
            </w:pPr>
            <w:r>
              <w:t>int</w:t>
            </w:r>
          </w:p>
        </w:tc>
        <w:tc>
          <w:tcPr>
            <w:tcW w:w="807" w:type="dxa"/>
          </w:tcPr>
          <w:p w14:paraId="5C1B210B" w14:textId="77777777" w:rsidR="000931F1" w:rsidRPr="0011578E" w:rsidRDefault="000931F1" w:rsidP="0011578E">
            <w:pPr>
              <w:ind w:firstLine="0"/>
              <w:jc w:val="center"/>
              <w:rPr>
                <w:position w:val="-6"/>
                <w:sz w:val="8"/>
                <w:szCs w:val="8"/>
              </w:rPr>
            </w:pPr>
          </w:p>
        </w:tc>
        <w:tc>
          <w:tcPr>
            <w:tcW w:w="4216" w:type="dxa"/>
          </w:tcPr>
          <w:p w14:paraId="17CF81C8" w14:textId="222C1E21" w:rsidR="000931F1" w:rsidRDefault="000931F1" w:rsidP="0011578E">
            <w:pPr>
              <w:ind w:firstLine="0"/>
              <w:jc w:val="center"/>
              <w:rPr>
                <w:rFonts w:eastAsia="LiberationSerif"/>
                <w:lang w:eastAsia="en-US"/>
              </w:rPr>
            </w:pPr>
            <w:r>
              <w:rPr>
                <w:rFonts w:eastAsia="LiberationSerif"/>
                <w:lang w:eastAsia="en-US"/>
              </w:rPr>
              <w:t>Numer identyfikacyjny aktualnego stopnia aktywności użytkownika</w:t>
            </w:r>
          </w:p>
        </w:tc>
      </w:tr>
    </w:tbl>
    <w:p w14:paraId="20F38198" w14:textId="77777777" w:rsidR="00C14436" w:rsidRDefault="00C14436" w:rsidP="00C14436">
      <w:pPr>
        <w:ind w:firstLine="0"/>
      </w:pPr>
    </w:p>
    <w:p w14:paraId="26B3F313" w14:textId="75F7EE68" w:rsidR="00C63660" w:rsidRDefault="00C14436" w:rsidP="00C14436">
      <w:r w:rsidRPr="003379AA">
        <w:rPr>
          <w:b/>
        </w:rPr>
        <w:t>Uwagi:</w:t>
      </w:r>
      <w:r>
        <w:t xml:space="preserve"> Pole BirthDate i Height dopuszczają wartość NULL ze względu na to, że jego uzupełnienie będzie wymagane tylko podczas pierwszego wprowadzania danych. Przy późniejszych aktualizacjach nie będzie możliwości ponownego wprowadzenia tych danych, gdyż założono, że są to wartości, które nie ulegają zmianie wraz z upływem czasu. Można je jedynie edytować, jeśli użytkownik pomyliłby się przy wprowadzaniu.</w:t>
      </w:r>
      <w:r w:rsidR="00B15D8F">
        <w:t xml:space="preserve"> </w:t>
      </w:r>
      <w:r w:rsidR="003379AA">
        <w:t>Pola: Weight, Waist i Hips dopuszczają wartość NULL ze względu na to, że założono, że nie za każdym razem gdy użytkownik będzie chciał dodać nowy wpis ze swoim aktualnym pomiarem wagi lub obwodu, będzie również chciał uaktualnić pozostałe.</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3A4CCBD1" w14:textId="77777777" w:rsidR="00B15D8F" w:rsidRDefault="00B15D8F" w:rsidP="00C14436"/>
    <w:p w14:paraId="20645E70" w14:textId="79090759" w:rsidR="00C63660" w:rsidRDefault="00C63660" w:rsidP="00C63660">
      <w:pPr>
        <w:ind w:firstLine="0"/>
      </w:pPr>
      <w:r>
        <w:t>Ta</w:t>
      </w:r>
      <w:r w:rsidR="00B15D8F">
        <w:t>bela 4.5</w:t>
      </w:r>
      <w:r>
        <w:t>.</w:t>
      </w:r>
    </w:p>
    <w:p w14:paraId="771CA149" w14:textId="5EA29F1D" w:rsidR="00C63660" w:rsidRDefault="00B15D8F" w:rsidP="00716CC5">
      <w:pPr>
        <w:ind w:firstLine="0"/>
      </w:pPr>
      <w:r>
        <w:t>Wykaz pól w tabeli User</w:t>
      </w:r>
      <w:r w:rsidR="00C63660">
        <w:t>Requisition</w:t>
      </w:r>
    </w:p>
    <w:tbl>
      <w:tblPr>
        <w:tblStyle w:val="Tabela-Siatka"/>
        <w:tblW w:w="0" w:type="auto"/>
        <w:tblLook w:val="04A0" w:firstRow="1" w:lastRow="0" w:firstColumn="1" w:lastColumn="0" w:noHBand="0" w:noVBand="1"/>
      </w:tblPr>
      <w:tblGrid>
        <w:gridCol w:w="529"/>
        <w:gridCol w:w="843"/>
        <w:gridCol w:w="2136"/>
        <w:gridCol w:w="1516"/>
        <w:gridCol w:w="746"/>
        <w:gridCol w:w="3291"/>
      </w:tblGrid>
      <w:tr w:rsidR="00D2131B" w:rsidRPr="00DF64C5" w14:paraId="5F35B2A7" w14:textId="77777777" w:rsidTr="00E73D2D">
        <w:tc>
          <w:tcPr>
            <w:tcW w:w="529" w:type="dxa"/>
          </w:tcPr>
          <w:p w14:paraId="0B9BDF5D" w14:textId="77777777" w:rsidR="00C63660" w:rsidRPr="00DF64C5" w:rsidRDefault="00C63660" w:rsidP="0013245B">
            <w:pPr>
              <w:ind w:firstLine="0"/>
              <w:jc w:val="center"/>
              <w:rPr>
                <w:b/>
              </w:rPr>
            </w:pPr>
            <w:r w:rsidRPr="00DF64C5">
              <w:rPr>
                <w:b/>
              </w:rPr>
              <w:t>Nr</w:t>
            </w:r>
          </w:p>
        </w:tc>
        <w:tc>
          <w:tcPr>
            <w:tcW w:w="843" w:type="dxa"/>
          </w:tcPr>
          <w:p w14:paraId="75D4B817" w14:textId="77777777" w:rsidR="00C63660" w:rsidRPr="00DF64C5" w:rsidRDefault="00C63660" w:rsidP="0013245B">
            <w:pPr>
              <w:ind w:firstLine="0"/>
              <w:jc w:val="center"/>
              <w:rPr>
                <w:b/>
              </w:rPr>
            </w:pPr>
            <w:r w:rsidRPr="00DF64C5">
              <w:rPr>
                <w:b/>
              </w:rPr>
              <w:t>Klucz</w:t>
            </w:r>
          </w:p>
        </w:tc>
        <w:tc>
          <w:tcPr>
            <w:tcW w:w="2136" w:type="dxa"/>
          </w:tcPr>
          <w:p w14:paraId="7CA74B3B" w14:textId="77777777" w:rsidR="00C63660" w:rsidRPr="00DF64C5" w:rsidRDefault="00C63660" w:rsidP="0013245B">
            <w:pPr>
              <w:ind w:firstLine="0"/>
              <w:jc w:val="center"/>
              <w:rPr>
                <w:b/>
              </w:rPr>
            </w:pPr>
            <w:r w:rsidRPr="00DF64C5">
              <w:rPr>
                <w:b/>
              </w:rPr>
              <w:t>Nazwa</w:t>
            </w:r>
          </w:p>
        </w:tc>
        <w:tc>
          <w:tcPr>
            <w:tcW w:w="1516"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E73D2D">
        <w:tc>
          <w:tcPr>
            <w:tcW w:w="529" w:type="dxa"/>
          </w:tcPr>
          <w:p w14:paraId="2A13A9C1" w14:textId="77777777" w:rsidR="00C63660" w:rsidRDefault="00C63660" w:rsidP="0013245B">
            <w:pPr>
              <w:ind w:firstLine="0"/>
              <w:jc w:val="center"/>
            </w:pPr>
            <w:r>
              <w:t>1</w:t>
            </w:r>
          </w:p>
        </w:tc>
        <w:tc>
          <w:tcPr>
            <w:tcW w:w="843" w:type="dxa"/>
          </w:tcPr>
          <w:p w14:paraId="4F6418F8" w14:textId="77777777" w:rsidR="00C63660" w:rsidRDefault="00C63660" w:rsidP="0013245B">
            <w:pPr>
              <w:ind w:firstLine="0"/>
              <w:jc w:val="center"/>
            </w:pPr>
            <w:r>
              <w:t>PK</w:t>
            </w:r>
          </w:p>
        </w:tc>
        <w:tc>
          <w:tcPr>
            <w:tcW w:w="2136" w:type="dxa"/>
          </w:tcPr>
          <w:p w14:paraId="4E1EC35A" w14:textId="77777777" w:rsidR="00C63660" w:rsidRDefault="00C63660" w:rsidP="0013245B">
            <w:pPr>
              <w:ind w:firstLine="0"/>
              <w:jc w:val="center"/>
            </w:pPr>
            <w:r>
              <w:t>ID</w:t>
            </w:r>
          </w:p>
        </w:tc>
        <w:tc>
          <w:tcPr>
            <w:tcW w:w="1516"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E73D2D">
        <w:tc>
          <w:tcPr>
            <w:tcW w:w="529" w:type="dxa"/>
          </w:tcPr>
          <w:p w14:paraId="2CD15501" w14:textId="77777777" w:rsidR="00C63660" w:rsidRDefault="00C63660" w:rsidP="0013245B">
            <w:pPr>
              <w:ind w:firstLine="0"/>
              <w:jc w:val="center"/>
            </w:pPr>
            <w:r>
              <w:t>2</w:t>
            </w:r>
          </w:p>
        </w:tc>
        <w:tc>
          <w:tcPr>
            <w:tcW w:w="843" w:type="dxa"/>
          </w:tcPr>
          <w:p w14:paraId="75B6E1E0" w14:textId="77777777" w:rsidR="00C63660" w:rsidRDefault="00C63660" w:rsidP="0013245B">
            <w:pPr>
              <w:ind w:firstLine="0"/>
              <w:jc w:val="center"/>
            </w:pPr>
            <w:r>
              <w:t>FK</w:t>
            </w:r>
          </w:p>
        </w:tc>
        <w:tc>
          <w:tcPr>
            <w:tcW w:w="2136" w:type="dxa"/>
          </w:tcPr>
          <w:p w14:paraId="04043867" w14:textId="77777777" w:rsidR="00C63660" w:rsidRDefault="00C63660" w:rsidP="0013245B">
            <w:pPr>
              <w:ind w:firstLine="0"/>
              <w:jc w:val="center"/>
            </w:pPr>
            <w:r>
              <w:t>IDU</w:t>
            </w:r>
          </w:p>
        </w:tc>
        <w:tc>
          <w:tcPr>
            <w:tcW w:w="1516"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B5780BE" w14:textId="77777777" w:rsidTr="00E73D2D">
        <w:tc>
          <w:tcPr>
            <w:tcW w:w="529" w:type="dxa"/>
          </w:tcPr>
          <w:p w14:paraId="0C08DF16" w14:textId="77777777" w:rsidR="00C63660" w:rsidRDefault="00C63660" w:rsidP="0013245B">
            <w:pPr>
              <w:ind w:firstLine="0"/>
              <w:jc w:val="center"/>
            </w:pPr>
            <w:r>
              <w:t>3</w:t>
            </w:r>
          </w:p>
        </w:tc>
        <w:tc>
          <w:tcPr>
            <w:tcW w:w="843" w:type="dxa"/>
          </w:tcPr>
          <w:p w14:paraId="4B6309F6" w14:textId="77777777" w:rsidR="00C63660" w:rsidRDefault="00C63660" w:rsidP="0013245B">
            <w:pPr>
              <w:ind w:firstLine="0"/>
              <w:jc w:val="center"/>
            </w:pPr>
          </w:p>
        </w:tc>
        <w:tc>
          <w:tcPr>
            <w:tcW w:w="2136" w:type="dxa"/>
          </w:tcPr>
          <w:p w14:paraId="3181FA56" w14:textId="77777777" w:rsidR="00C63660" w:rsidRDefault="00C63660" w:rsidP="0013245B">
            <w:pPr>
              <w:ind w:firstLine="0"/>
              <w:jc w:val="center"/>
            </w:pPr>
            <w:r>
              <w:t>Date</w:t>
            </w:r>
          </w:p>
        </w:tc>
        <w:tc>
          <w:tcPr>
            <w:tcW w:w="1516" w:type="dxa"/>
          </w:tcPr>
          <w:p w14:paraId="626D7228" w14:textId="77777777" w:rsidR="00C63660" w:rsidRDefault="00C63660" w:rsidP="0013245B">
            <w:pPr>
              <w:ind w:firstLine="0"/>
              <w:jc w:val="center"/>
            </w:pPr>
            <w:r>
              <w:t>date</w:t>
            </w:r>
          </w:p>
        </w:tc>
        <w:tc>
          <w:tcPr>
            <w:tcW w:w="746" w:type="dxa"/>
          </w:tcPr>
          <w:p w14:paraId="1BC15C39" w14:textId="77777777" w:rsidR="00C63660" w:rsidRDefault="00C63660" w:rsidP="0013245B">
            <w:pPr>
              <w:ind w:firstLine="0"/>
              <w:jc w:val="center"/>
            </w:pPr>
          </w:p>
        </w:tc>
        <w:tc>
          <w:tcPr>
            <w:tcW w:w="3291" w:type="dxa"/>
          </w:tcPr>
          <w:p w14:paraId="63FBBB90" w14:textId="77777777" w:rsidR="00C63660" w:rsidRDefault="00C63660" w:rsidP="0013245B">
            <w:pPr>
              <w:ind w:firstLine="0"/>
              <w:jc w:val="center"/>
              <w:rPr>
                <w:rFonts w:eastAsia="LiberationSerif"/>
                <w:lang w:eastAsia="en-US"/>
              </w:rPr>
            </w:pPr>
            <w:r>
              <w:rPr>
                <w:rFonts w:eastAsia="LiberationSerif"/>
                <w:lang w:eastAsia="en-US"/>
              </w:rPr>
              <w:t>Data dodania wpisu</w:t>
            </w:r>
          </w:p>
        </w:tc>
      </w:tr>
      <w:tr w:rsidR="00D2131B" w14:paraId="44C90DD0" w14:textId="77777777" w:rsidTr="00E73D2D">
        <w:tc>
          <w:tcPr>
            <w:tcW w:w="529" w:type="dxa"/>
          </w:tcPr>
          <w:p w14:paraId="76F2D568" w14:textId="77777777" w:rsidR="00C63660" w:rsidRDefault="00C63660" w:rsidP="0013245B">
            <w:pPr>
              <w:ind w:firstLine="0"/>
              <w:jc w:val="center"/>
            </w:pPr>
            <w:r>
              <w:t>4</w:t>
            </w:r>
          </w:p>
        </w:tc>
        <w:tc>
          <w:tcPr>
            <w:tcW w:w="843" w:type="dxa"/>
          </w:tcPr>
          <w:p w14:paraId="5CF1F58F" w14:textId="77777777" w:rsidR="00C63660" w:rsidRDefault="00C63660" w:rsidP="0013245B">
            <w:pPr>
              <w:ind w:firstLine="0"/>
              <w:jc w:val="center"/>
            </w:pPr>
          </w:p>
        </w:tc>
        <w:tc>
          <w:tcPr>
            <w:tcW w:w="2136" w:type="dxa"/>
          </w:tcPr>
          <w:p w14:paraId="496655AD" w14:textId="66E24DF7" w:rsidR="00C63660" w:rsidRDefault="00E36220" w:rsidP="0013245B">
            <w:pPr>
              <w:ind w:firstLine="0"/>
              <w:jc w:val="center"/>
            </w:pPr>
            <w:r>
              <w:t>PPM</w:t>
            </w:r>
          </w:p>
        </w:tc>
        <w:tc>
          <w:tcPr>
            <w:tcW w:w="1516"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E73D2D">
        <w:tc>
          <w:tcPr>
            <w:tcW w:w="529" w:type="dxa"/>
          </w:tcPr>
          <w:p w14:paraId="6CC84D79" w14:textId="3EB0872F" w:rsidR="00E36220" w:rsidRDefault="00E36220" w:rsidP="00E36220">
            <w:pPr>
              <w:ind w:firstLine="0"/>
              <w:jc w:val="center"/>
            </w:pPr>
            <w:r>
              <w:lastRenderedPageBreak/>
              <w:t>5</w:t>
            </w:r>
          </w:p>
        </w:tc>
        <w:tc>
          <w:tcPr>
            <w:tcW w:w="843" w:type="dxa"/>
          </w:tcPr>
          <w:p w14:paraId="5B50FFF6" w14:textId="77777777" w:rsidR="00E36220" w:rsidRDefault="00E36220" w:rsidP="00E36220">
            <w:pPr>
              <w:ind w:firstLine="0"/>
              <w:jc w:val="center"/>
            </w:pPr>
          </w:p>
        </w:tc>
        <w:tc>
          <w:tcPr>
            <w:tcW w:w="2136" w:type="dxa"/>
          </w:tcPr>
          <w:p w14:paraId="4D785483" w14:textId="55AEE520" w:rsidR="00E36220" w:rsidRDefault="00E36220" w:rsidP="00E36220">
            <w:pPr>
              <w:ind w:firstLine="0"/>
              <w:jc w:val="center"/>
            </w:pPr>
            <w:r>
              <w:t>CPM</w:t>
            </w:r>
          </w:p>
        </w:tc>
        <w:tc>
          <w:tcPr>
            <w:tcW w:w="1516"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E73D2D">
        <w:tc>
          <w:tcPr>
            <w:tcW w:w="529" w:type="dxa"/>
          </w:tcPr>
          <w:p w14:paraId="787FC064" w14:textId="44349962" w:rsidR="00E36220" w:rsidRDefault="00E36220" w:rsidP="00E36220">
            <w:pPr>
              <w:ind w:firstLine="0"/>
              <w:jc w:val="center"/>
            </w:pPr>
            <w:r>
              <w:t>6</w:t>
            </w:r>
          </w:p>
        </w:tc>
        <w:tc>
          <w:tcPr>
            <w:tcW w:w="843" w:type="dxa"/>
          </w:tcPr>
          <w:p w14:paraId="5804BA22" w14:textId="77777777" w:rsidR="00E36220" w:rsidRDefault="00E36220" w:rsidP="00E36220">
            <w:pPr>
              <w:ind w:firstLine="0"/>
              <w:jc w:val="center"/>
            </w:pPr>
          </w:p>
        </w:tc>
        <w:tc>
          <w:tcPr>
            <w:tcW w:w="2136" w:type="dxa"/>
          </w:tcPr>
          <w:p w14:paraId="4865834B" w14:textId="56005E2F" w:rsidR="00E36220" w:rsidRDefault="00E36220" w:rsidP="00E36220">
            <w:pPr>
              <w:ind w:firstLine="0"/>
              <w:jc w:val="center"/>
            </w:pPr>
            <w:r>
              <w:t>TargetCalories</w:t>
            </w:r>
          </w:p>
        </w:tc>
        <w:tc>
          <w:tcPr>
            <w:tcW w:w="1516"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E73D2D">
        <w:tc>
          <w:tcPr>
            <w:tcW w:w="529" w:type="dxa"/>
          </w:tcPr>
          <w:p w14:paraId="3BBB1794" w14:textId="4C37E975" w:rsidR="00E07840" w:rsidRDefault="00E07840" w:rsidP="00E36220">
            <w:pPr>
              <w:ind w:firstLine="0"/>
              <w:jc w:val="center"/>
            </w:pPr>
            <w:r>
              <w:t>7</w:t>
            </w:r>
          </w:p>
        </w:tc>
        <w:tc>
          <w:tcPr>
            <w:tcW w:w="843" w:type="dxa"/>
          </w:tcPr>
          <w:p w14:paraId="13844F47" w14:textId="77777777" w:rsidR="00E07840" w:rsidRDefault="00E07840" w:rsidP="00E36220">
            <w:pPr>
              <w:ind w:firstLine="0"/>
              <w:jc w:val="center"/>
            </w:pPr>
          </w:p>
        </w:tc>
        <w:tc>
          <w:tcPr>
            <w:tcW w:w="2136" w:type="dxa"/>
          </w:tcPr>
          <w:p w14:paraId="55E20758" w14:textId="0CF94AEC" w:rsidR="00E07840" w:rsidRDefault="00A1229E" w:rsidP="00E36220">
            <w:pPr>
              <w:ind w:firstLine="0"/>
              <w:jc w:val="center"/>
            </w:pPr>
            <w:r>
              <w:t>Protein</w:t>
            </w:r>
          </w:p>
        </w:tc>
        <w:tc>
          <w:tcPr>
            <w:tcW w:w="1516"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E73D2D">
        <w:tc>
          <w:tcPr>
            <w:tcW w:w="529" w:type="dxa"/>
          </w:tcPr>
          <w:p w14:paraId="0B7DFAF4" w14:textId="1803FF8E" w:rsidR="00E07840" w:rsidRDefault="00E07840" w:rsidP="00E36220">
            <w:pPr>
              <w:ind w:firstLine="0"/>
              <w:jc w:val="center"/>
            </w:pPr>
            <w:r>
              <w:t>8</w:t>
            </w:r>
          </w:p>
        </w:tc>
        <w:tc>
          <w:tcPr>
            <w:tcW w:w="843" w:type="dxa"/>
          </w:tcPr>
          <w:p w14:paraId="7B111C7B" w14:textId="77777777" w:rsidR="00E07840" w:rsidRDefault="00E07840" w:rsidP="00E36220">
            <w:pPr>
              <w:ind w:firstLine="0"/>
              <w:jc w:val="center"/>
            </w:pPr>
          </w:p>
        </w:tc>
        <w:tc>
          <w:tcPr>
            <w:tcW w:w="2136" w:type="dxa"/>
          </w:tcPr>
          <w:p w14:paraId="5A7EA394" w14:textId="24CB287D" w:rsidR="00E07840" w:rsidRDefault="00A1229E" w:rsidP="00E36220">
            <w:pPr>
              <w:ind w:firstLine="0"/>
              <w:jc w:val="center"/>
            </w:pPr>
            <w:r>
              <w:t>Carbs</w:t>
            </w:r>
          </w:p>
        </w:tc>
        <w:tc>
          <w:tcPr>
            <w:tcW w:w="1516"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638AEBC" w14:textId="77777777" w:rsidTr="00E73D2D">
        <w:tc>
          <w:tcPr>
            <w:tcW w:w="529" w:type="dxa"/>
          </w:tcPr>
          <w:p w14:paraId="6F0710F7" w14:textId="6C6F9A17" w:rsidR="00E07840" w:rsidRDefault="00E07840" w:rsidP="00E36220">
            <w:pPr>
              <w:ind w:firstLine="0"/>
              <w:jc w:val="center"/>
            </w:pPr>
            <w:r>
              <w:t>9</w:t>
            </w:r>
          </w:p>
        </w:tc>
        <w:tc>
          <w:tcPr>
            <w:tcW w:w="843" w:type="dxa"/>
          </w:tcPr>
          <w:p w14:paraId="7D22D1E8" w14:textId="77777777" w:rsidR="00E07840" w:rsidRDefault="00E07840" w:rsidP="00E36220">
            <w:pPr>
              <w:ind w:firstLine="0"/>
              <w:jc w:val="center"/>
            </w:pPr>
          </w:p>
        </w:tc>
        <w:tc>
          <w:tcPr>
            <w:tcW w:w="2136" w:type="dxa"/>
          </w:tcPr>
          <w:p w14:paraId="3BDBACFD" w14:textId="4D242E26" w:rsidR="00E07840" w:rsidRDefault="00D2131B" w:rsidP="00E36220">
            <w:pPr>
              <w:ind w:firstLine="0"/>
              <w:jc w:val="center"/>
            </w:pPr>
            <w:r>
              <w:t>ProteinPercentMin</w:t>
            </w:r>
          </w:p>
        </w:tc>
        <w:tc>
          <w:tcPr>
            <w:tcW w:w="1516" w:type="dxa"/>
          </w:tcPr>
          <w:p w14:paraId="75883B8D" w14:textId="1D53EEC4" w:rsidR="00E07840" w:rsidRDefault="00D2131B" w:rsidP="00E36220">
            <w:pPr>
              <w:ind w:firstLine="0"/>
              <w:jc w:val="center"/>
            </w:pPr>
            <w:r>
              <w:t>int</w:t>
            </w:r>
          </w:p>
        </w:tc>
        <w:tc>
          <w:tcPr>
            <w:tcW w:w="746" w:type="dxa"/>
          </w:tcPr>
          <w:p w14:paraId="066181AB" w14:textId="77777777" w:rsidR="00E07840" w:rsidRPr="0011578E" w:rsidRDefault="00E07840" w:rsidP="00E36220">
            <w:pPr>
              <w:ind w:firstLine="0"/>
              <w:jc w:val="center"/>
              <w:rPr>
                <w:position w:val="-6"/>
              </w:rPr>
            </w:pPr>
          </w:p>
        </w:tc>
        <w:tc>
          <w:tcPr>
            <w:tcW w:w="3291" w:type="dxa"/>
          </w:tcPr>
          <w:p w14:paraId="65B830E5" w14:textId="131F34C8" w:rsidR="00E07840" w:rsidRDefault="00D2131B" w:rsidP="00E36220">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2F10AE" w14:paraId="7140A305" w14:textId="77777777" w:rsidTr="00E73D2D">
        <w:tc>
          <w:tcPr>
            <w:tcW w:w="529" w:type="dxa"/>
          </w:tcPr>
          <w:p w14:paraId="1F272E72" w14:textId="10774458" w:rsidR="00E07840" w:rsidRDefault="00E07840" w:rsidP="00E36220">
            <w:pPr>
              <w:ind w:firstLine="0"/>
              <w:jc w:val="center"/>
            </w:pPr>
            <w:r>
              <w:t>10</w:t>
            </w:r>
          </w:p>
        </w:tc>
        <w:tc>
          <w:tcPr>
            <w:tcW w:w="843" w:type="dxa"/>
          </w:tcPr>
          <w:p w14:paraId="3D2D97C4" w14:textId="77777777" w:rsidR="00E07840" w:rsidRDefault="00E07840" w:rsidP="00E36220">
            <w:pPr>
              <w:ind w:firstLine="0"/>
              <w:jc w:val="center"/>
            </w:pPr>
          </w:p>
        </w:tc>
        <w:tc>
          <w:tcPr>
            <w:tcW w:w="2136" w:type="dxa"/>
          </w:tcPr>
          <w:p w14:paraId="19241791" w14:textId="7334B8BF" w:rsidR="00E07840" w:rsidRDefault="00D2131B" w:rsidP="00E36220">
            <w:pPr>
              <w:ind w:firstLine="0"/>
              <w:jc w:val="center"/>
            </w:pPr>
            <w:r>
              <w:t>ProteinPercentMin</w:t>
            </w:r>
          </w:p>
        </w:tc>
        <w:tc>
          <w:tcPr>
            <w:tcW w:w="1516" w:type="dxa"/>
          </w:tcPr>
          <w:p w14:paraId="18A8D598" w14:textId="4B382488" w:rsidR="00E07840" w:rsidRDefault="00D2131B" w:rsidP="00E36220">
            <w:pPr>
              <w:ind w:firstLine="0"/>
              <w:jc w:val="center"/>
            </w:pPr>
            <w:r>
              <w:t>int</w:t>
            </w:r>
          </w:p>
        </w:tc>
        <w:tc>
          <w:tcPr>
            <w:tcW w:w="746" w:type="dxa"/>
          </w:tcPr>
          <w:p w14:paraId="2016D960" w14:textId="77777777" w:rsidR="00E07840" w:rsidRPr="0011578E" w:rsidRDefault="00E07840" w:rsidP="00E36220">
            <w:pPr>
              <w:ind w:firstLine="0"/>
              <w:jc w:val="center"/>
              <w:rPr>
                <w:position w:val="-6"/>
              </w:rPr>
            </w:pPr>
          </w:p>
        </w:tc>
        <w:tc>
          <w:tcPr>
            <w:tcW w:w="3291" w:type="dxa"/>
          </w:tcPr>
          <w:p w14:paraId="279DF159" w14:textId="26296439" w:rsidR="00E07840" w:rsidRDefault="00D2131B" w:rsidP="00E36220">
            <w:pPr>
              <w:ind w:firstLine="0"/>
              <w:jc w:val="center"/>
              <w:rPr>
                <w:rFonts w:eastAsia="LiberationSerif"/>
                <w:lang w:eastAsia="en-US"/>
              </w:rPr>
            </w:pPr>
            <w:r>
              <w:rPr>
                <w:rFonts w:eastAsia="LiberationSerif"/>
                <w:lang w:eastAsia="en-US"/>
              </w:rPr>
              <w:t>Maksymalny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D2131B" w14:paraId="44EF82F2" w14:textId="77777777" w:rsidTr="00E73D2D">
        <w:tc>
          <w:tcPr>
            <w:tcW w:w="529" w:type="dxa"/>
          </w:tcPr>
          <w:p w14:paraId="7F99C3EA" w14:textId="516165C7" w:rsidR="00D2131B" w:rsidRDefault="00D2131B" w:rsidP="00D2131B">
            <w:pPr>
              <w:ind w:firstLine="0"/>
              <w:jc w:val="center"/>
            </w:pPr>
            <w:r>
              <w:t>11</w:t>
            </w:r>
          </w:p>
        </w:tc>
        <w:tc>
          <w:tcPr>
            <w:tcW w:w="843" w:type="dxa"/>
          </w:tcPr>
          <w:p w14:paraId="48FDE4D7" w14:textId="77777777" w:rsidR="00D2131B" w:rsidRDefault="00D2131B" w:rsidP="00D2131B">
            <w:pPr>
              <w:ind w:firstLine="0"/>
              <w:jc w:val="center"/>
            </w:pPr>
          </w:p>
        </w:tc>
        <w:tc>
          <w:tcPr>
            <w:tcW w:w="2136" w:type="dxa"/>
          </w:tcPr>
          <w:p w14:paraId="4F40D742" w14:textId="4010F445" w:rsidR="00D2131B" w:rsidRDefault="00D2131B" w:rsidP="00D2131B">
            <w:pPr>
              <w:ind w:firstLine="0"/>
              <w:jc w:val="center"/>
            </w:pPr>
            <w:r>
              <w:t>FatPercentMin</w:t>
            </w:r>
          </w:p>
        </w:tc>
        <w:tc>
          <w:tcPr>
            <w:tcW w:w="1516" w:type="dxa"/>
          </w:tcPr>
          <w:p w14:paraId="058EDFF0" w14:textId="7E14D664" w:rsidR="00D2131B" w:rsidRDefault="00D2131B" w:rsidP="00D2131B">
            <w:pPr>
              <w:ind w:firstLine="0"/>
              <w:jc w:val="center"/>
            </w:pPr>
            <w:r>
              <w:t>int</w:t>
            </w:r>
          </w:p>
        </w:tc>
        <w:tc>
          <w:tcPr>
            <w:tcW w:w="746" w:type="dxa"/>
          </w:tcPr>
          <w:p w14:paraId="5531AF50" w14:textId="77777777" w:rsidR="00D2131B" w:rsidRPr="0011578E" w:rsidRDefault="00D2131B" w:rsidP="00D2131B">
            <w:pPr>
              <w:ind w:firstLine="0"/>
              <w:jc w:val="center"/>
              <w:rPr>
                <w:position w:val="-6"/>
              </w:rPr>
            </w:pPr>
          </w:p>
        </w:tc>
        <w:tc>
          <w:tcPr>
            <w:tcW w:w="3291" w:type="dxa"/>
          </w:tcPr>
          <w:p w14:paraId="6E1F6195" w14:textId="1CF6A119" w:rsidR="00D2131B" w:rsidRDefault="00D2131B" w:rsidP="00D2131B">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tłuszczów w diecie użytkownika</w:t>
            </w:r>
          </w:p>
        </w:tc>
      </w:tr>
      <w:tr w:rsidR="00D2131B" w14:paraId="733E5F89" w14:textId="77777777" w:rsidTr="00E73D2D">
        <w:tc>
          <w:tcPr>
            <w:tcW w:w="529" w:type="dxa"/>
          </w:tcPr>
          <w:p w14:paraId="6643634C" w14:textId="208A6993" w:rsidR="00D2131B" w:rsidRDefault="00D2131B" w:rsidP="00D2131B">
            <w:pPr>
              <w:ind w:firstLine="0"/>
              <w:jc w:val="center"/>
            </w:pPr>
            <w:r>
              <w:t>12</w:t>
            </w:r>
          </w:p>
        </w:tc>
        <w:tc>
          <w:tcPr>
            <w:tcW w:w="843" w:type="dxa"/>
          </w:tcPr>
          <w:p w14:paraId="4245369F" w14:textId="77777777" w:rsidR="00D2131B" w:rsidRDefault="00D2131B" w:rsidP="00D2131B">
            <w:pPr>
              <w:ind w:firstLine="0"/>
              <w:jc w:val="center"/>
            </w:pPr>
          </w:p>
        </w:tc>
        <w:tc>
          <w:tcPr>
            <w:tcW w:w="2136" w:type="dxa"/>
          </w:tcPr>
          <w:p w14:paraId="744D4DB2" w14:textId="219CE7E2" w:rsidR="00D2131B" w:rsidRDefault="00D2131B" w:rsidP="00D2131B">
            <w:pPr>
              <w:ind w:firstLine="0"/>
              <w:jc w:val="center"/>
            </w:pPr>
            <w:r>
              <w:t>FatPercentM</w:t>
            </w:r>
            <w:r w:rsidR="002C1017">
              <w:t>ax</w:t>
            </w:r>
          </w:p>
        </w:tc>
        <w:tc>
          <w:tcPr>
            <w:tcW w:w="1516" w:type="dxa"/>
          </w:tcPr>
          <w:p w14:paraId="54AAA0FF" w14:textId="0071C09B" w:rsidR="00D2131B" w:rsidRDefault="00D2131B" w:rsidP="00D2131B">
            <w:pPr>
              <w:ind w:firstLine="0"/>
              <w:jc w:val="center"/>
            </w:pPr>
            <w:r>
              <w:t>int</w:t>
            </w:r>
          </w:p>
        </w:tc>
        <w:tc>
          <w:tcPr>
            <w:tcW w:w="746" w:type="dxa"/>
          </w:tcPr>
          <w:p w14:paraId="30EF2FE1" w14:textId="77777777" w:rsidR="00D2131B" w:rsidRPr="0011578E" w:rsidRDefault="00D2131B" w:rsidP="00D2131B">
            <w:pPr>
              <w:ind w:firstLine="0"/>
              <w:jc w:val="center"/>
              <w:rPr>
                <w:position w:val="-6"/>
              </w:rPr>
            </w:pPr>
          </w:p>
        </w:tc>
        <w:tc>
          <w:tcPr>
            <w:tcW w:w="3291" w:type="dxa"/>
          </w:tcPr>
          <w:p w14:paraId="630C8B06" w14:textId="3C8EED03" w:rsidR="00D2131B" w:rsidRDefault="00D2131B" w:rsidP="00D2131B">
            <w:pPr>
              <w:ind w:firstLine="0"/>
              <w:jc w:val="center"/>
              <w:rPr>
                <w:rFonts w:eastAsia="LiberationSerif"/>
                <w:lang w:eastAsia="en-US"/>
              </w:rPr>
            </w:pPr>
            <w:r>
              <w:rPr>
                <w:rFonts w:eastAsia="LiberationSerif"/>
                <w:lang w:eastAsia="en-US"/>
              </w:rPr>
              <w:t xml:space="preserve">Maksymalny </w:t>
            </w:r>
            <w:r w:rsidR="004E6CBE">
              <w:rPr>
                <w:rFonts w:eastAsia="LiberationSerif"/>
                <w:lang w:eastAsia="en-US"/>
              </w:rPr>
              <w:t xml:space="preserve">dzienny </w:t>
            </w:r>
            <w:r>
              <w:rPr>
                <w:rFonts w:eastAsia="LiberationSerif"/>
                <w:lang w:eastAsia="en-US"/>
              </w:rPr>
              <w:t>procentowy udział tłuszczów w diecie użytkownika</w:t>
            </w:r>
          </w:p>
        </w:tc>
      </w:tr>
      <w:tr w:rsidR="002C1017" w14:paraId="509B8BA8" w14:textId="77777777" w:rsidTr="00E73D2D">
        <w:tc>
          <w:tcPr>
            <w:tcW w:w="529" w:type="dxa"/>
          </w:tcPr>
          <w:p w14:paraId="1EED192F" w14:textId="47B5B102" w:rsidR="002C1017" w:rsidRDefault="002C1017" w:rsidP="002C1017">
            <w:pPr>
              <w:ind w:firstLine="0"/>
              <w:jc w:val="center"/>
            </w:pPr>
            <w:r>
              <w:t>13</w:t>
            </w:r>
          </w:p>
        </w:tc>
        <w:tc>
          <w:tcPr>
            <w:tcW w:w="843" w:type="dxa"/>
          </w:tcPr>
          <w:p w14:paraId="08EBDD12" w14:textId="77777777" w:rsidR="002C1017" w:rsidRDefault="002C1017" w:rsidP="002C1017">
            <w:pPr>
              <w:ind w:firstLine="0"/>
              <w:jc w:val="center"/>
            </w:pPr>
          </w:p>
        </w:tc>
        <w:tc>
          <w:tcPr>
            <w:tcW w:w="2136" w:type="dxa"/>
          </w:tcPr>
          <w:p w14:paraId="5B8CA978" w14:textId="7F25309F" w:rsidR="002C1017" w:rsidRDefault="002C1017" w:rsidP="002C1017">
            <w:pPr>
              <w:ind w:firstLine="0"/>
              <w:jc w:val="center"/>
            </w:pPr>
            <w:r>
              <w:t>CarbsPercentMin</w:t>
            </w:r>
          </w:p>
        </w:tc>
        <w:tc>
          <w:tcPr>
            <w:tcW w:w="1516" w:type="dxa"/>
          </w:tcPr>
          <w:p w14:paraId="3E4E47B2" w14:textId="20A27DF1" w:rsidR="002C1017" w:rsidRDefault="002C1017" w:rsidP="002C1017">
            <w:pPr>
              <w:ind w:firstLine="0"/>
              <w:jc w:val="center"/>
            </w:pPr>
            <w:r>
              <w:t>int</w:t>
            </w:r>
          </w:p>
        </w:tc>
        <w:tc>
          <w:tcPr>
            <w:tcW w:w="746" w:type="dxa"/>
          </w:tcPr>
          <w:p w14:paraId="5C214F1B" w14:textId="77777777" w:rsidR="002C1017" w:rsidRPr="0011578E" w:rsidRDefault="002C1017" w:rsidP="002C1017">
            <w:pPr>
              <w:ind w:firstLine="0"/>
              <w:jc w:val="center"/>
              <w:rPr>
                <w:position w:val="-6"/>
              </w:rPr>
            </w:pPr>
          </w:p>
        </w:tc>
        <w:tc>
          <w:tcPr>
            <w:tcW w:w="3291" w:type="dxa"/>
          </w:tcPr>
          <w:p w14:paraId="04E497AD" w14:textId="4A4226DE" w:rsidR="002C1017" w:rsidRDefault="002C1017"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 dzienny </w:t>
            </w:r>
            <w:r>
              <w:rPr>
                <w:rFonts w:eastAsia="LiberationSerif"/>
                <w:lang w:eastAsia="en-US"/>
              </w:rPr>
              <w:t>udział węglowodanów w diecie użytkownika</w:t>
            </w:r>
          </w:p>
        </w:tc>
      </w:tr>
      <w:tr w:rsidR="002C1017" w14:paraId="4F7AFB5A" w14:textId="77777777" w:rsidTr="00E73D2D">
        <w:tc>
          <w:tcPr>
            <w:tcW w:w="529" w:type="dxa"/>
          </w:tcPr>
          <w:p w14:paraId="5B8C10C3" w14:textId="20547C8F" w:rsidR="002C1017" w:rsidRDefault="002C1017" w:rsidP="002C1017">
            <w:pPr>
              <w:ind w:firstLine="0"/>
              <w:jc w:val="center"/>
            </w:pPr>
            <w:r>
              <w:t>14</w:t>
            </w:r>
          </w:p>
        </w:tc>
        <w:tc>
          <w:tcPr>
            <w:tcW w:w="843" w:type="dxa"/>
          </w:tcPr>
          <w:p w14:paraId="276BF99C" w14:textId="77777777" w:rsidR="002C1017" w:rsidRDefault="002C1017" w:rsidP="002C1017">
            <w:pPr>
              <w:ind w:firstLine="0"/>
              <w:jc w:val="center"/>
            </w:pPr>
          </w:p>
        </w:tc>
        <w:tc>
          <w:tcPr>
            <w:tcW w:w="2136" w:type="dxa"/>
          </w:tcPr>
          <w:p w14:paraId="7453974E" w14:textId="1BCC89D4" w:rsidR="002C1017" w:rsidRDefault="002C1017" w:rsidP="002C1017">
            <w:pPr>
              <w:ind w:firstLine="0"/>
              <w:jc w:val="center"/>
            </w:pPr>
            <w:r>
              <w:t>CarbsPercentMax</w:t>
            </w:r>
          </w:p>
        </w:tc>
        <w:tc>
          <w:tcPr>
            <w:tcW w:w="1516" w:type="dxa"/>
          </w:tcPr>
          <w:p w14:paraId="45E09009" w14:textId="2D1E6215" w:rsidR="002C1017" w:rsidRDefault="002C1017" w:rsidP="002C1017">
            <w:pPr>
              <w:ind w:firstLine="0"/>
              <w:jc w:val="center"/>
            </w:pPr>
            <w:r>
              <w:t>int</w:t>
            </w:r>
          </w:p>
        </w:tc>
        <w:tc>
          <w:tcPr>
            <w:tcW w:w="746" w:type="dxa"/>
          </w:tcPr>
          <w:p w14:paraId="5302771F" w14:textId="77777777" w:rsidR="002C1017" w:rsidRPr="0011578E" w:rsidRDefault="002C1017" w:rsidP="002C1017">
            <w:pPr>
              <w:ind w:firstLine="0"/>
              <w:jc w:val="center"/>
              <w:rPr>
                <w:position w:val="-6"/>
              </w:rPr>
            </w:pPr>
          </w:p>
        </w:tc>
        <w:tc>
          <w:tcPr>
            <w:tcW w:w="3291" w:type="dxa"/>
          </w:tcPr>
          <w:p w14:paraId="20A0AF8A" w14:textId="52275704" w:rsidR="002C1017" w:rsidRDefault="002C1017"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węglowodanów w diecie użytkownika</w:t>
            </w:r>
          </w:p>
        </w:tc>
      </w:tr>
      <w:tr w:rsidR="002C1017" w14:paraId="6C8BFC78" w14:textId="77777777" w:rsidTr="00E73D2D">
        <w:tc>
          <w:tcPr>
            <w:tcW w:w="529" w:type="dxa"/>
          </w:tcPr>
          <w:p w14:paraId="01D77656" w14:textId="151324E4" w:rsidR="002C1017" w:rsidRDefault="002C1017" w:rsidP="002C1017">
            <w:pPr>
              <w:ind w:firstLine="0"/>
              <w:jc w:val="center"/>
            </w:pPr>
            <w:r>
              <w:lastRenderedPageBreak/>
              <w:t>15</w:t>
            </w:r>
          </w:p>
        </w:tc>
        <w:tc>
          <w:tcPr>
            <w:tcW w:w="843" w:type="dxa"/>
          </w:tcPr>
          <w:p w14:paraId="41E38308" w14:textId="77777777" w:rsidR="002C1017" w:rsidRDefault="002C1017" w:rsidP="002C1017">
            <w:pPr>
              <w:ind w:firstLine="0"/>
              <w:jc w:val="center"/>
            </w:pPr>
          </w:p>
        </w:tc>
        <w:tc>
          <w:tcPr>
            <w:tcW w:w="2136" w:type="dxa"/>
          </w:tcPr>
          <w:p w14:paraId="50268FD1" w14:textId="7547D4EC" w:rsidR="002C1017" w:rsidRDefault="002C1017" w:rsidP="002C1017">
            <w:pPr>
              <w:ind w:firstLine="0"/>
              <w:jc w:val="center"/>
            </w:pPr>
            <w:r>
              <w:t>Omega3Min</w:t>
            </w:r>
          </w:p>
        </w:tc>
        <w:tc>
          <w:tcPr>
            <w:tcW w:w="1516" w:type="dxa"/>
          </w:tcPr>
          <w:p w14:paraId="72682176" w14:textId="23C3C8D8" w:rsidR="002C1017" w:rsidRDefault="002C1017" w:rsidP="002C1017">
            <w:pPr>
              <w:ind w:firstLine="0"/>
              <w:jc w:val="center"/>
            </w:pPr>
            <w:r>
              <w:t>Numeric(2,1)</w:t>
            </w:r>
          </w:p>
        </w:tc>
        <w:tc>
          <w:tcPr>
            <w:tcW w:w="746" w:type="dxa"/>
          </w:tcPr>
          <w:p w14:paraId="1FD89239" w14:textId="77777777" w:rsidR="002C1017" w:rsidRPr="0011578E" w:rsidRDefault="002C1017" w:rsidP="002C1017">
            <w:pPr>
              <w:ind w:firstLine="0"/>
              <w:jc w:val="center"/>
              <w:rPr>
                <w:position w:val="-6"/>
              </w:rPr>
            </w:pPr>
          </w:p>
        </w:tc>
        <w:tc>
          <w:tcPr>
            <w:tcW w:w="3291" w:type="dxa"/>
          </w:tcPr>
          <w:p w14:paraId="526E4CFA" w14:textId="25F8FC51" w:rsidR="002C1017" w:rsidRDefault="002C1017" w:rsidP="002C1017">
            <w:pPr>
              <w:ind w:firstLine="0"/>
              <w:jc w:val="center"/>
              <w:rPr>
                <w:rFonts w:eastAsia="LiberationSerif"/>
                <w:lang w:eastAsia="en-US"/>
              </w:rPr>
            </w:pPr>
            <w:r>
              <w:rPr>
                <w:rFonts w:eastAsia="LiberationSerif"/>
                <w:lang w:eastAsia="en-US"/>
              </w:rPr>
              <w:t>Minimalne dzienne zapotrzebowanie na kwasy omega-3 wyrażone w gramach</w:t>
            </w:r>
          </w:p>
        </w:tc>
      </w:tr>
      <w:tr w:rsidR="002C1017" w14:paraId="6F8EF04F" w14:textId="77777777" w:rsidTr="00E73D2D">
        <w:tc>
          <w:tcPr>
            <w:tcW w:w="529" w:type="dxa"/>
          </w:tcPr>
          <w:p w14:paraId="6D542AD7" w14:textId="7D93DF21" w:rsidR="002C1017" w:rsidRDefault="002C1017" w:rsidP="002C1017">
            <w:pPr>
              <w:ind w:firstLine="0"/>
              <w:jc w:val="center"/>
            </w:pPr>
            <w:r>
              <w:t>16</w:t>
            </w:r>
          </w:p>
        </w:tc>
        <w:tc>
          <w:tcPr>
            <w:tcW w:w="843" w:type="dxa"/>
          </w:tcPr>
          <w:p w14:paraId="50FC7B5B" w14:textId="77777777" w:rsidR="002C1017" w:rsidRDefault="002C1017" w:rsidP="002C1017">
            <w:pPr>
              <w:ind w:firstLine="0"/>
              <w:jc w:val="center"/>
            </w:pPr>
          </w:p>
        </w:tc>
        <w:tc>
          <w:tcPr>
            <w:tcW w:w="2136" w:type="dxa"/>
          </w:tcPr>
          <w:p w14:paraId="011538A4" w14:textId="07E053BF" w:rsidR="002C1017" w:rsidRDefault="002C1017" w:rsidP="002C1017">
            <w:pPr>
              <w:ind w:firstLine="0"/>
              <w:jc w:val="center"/>
            </w:pPr>
            <w:r>
              <w:t>ALAPercent</w:t>
            </w:r>
            <w:r w:rsidR="002F10AE">
              <w:t>Min</w:t>
            </w:r>
          </w:p>
        </w:tc>
        <w:tc>
          <w:tcPr>
            <w:tcW w:w="1516" w:type="dxa"/>
          </w:tcPr>
          <w:p w14:paraId="262A923E" w14:textId="48771375" w:rsidR="002C1017" w:rsidRDefault="002C1017" w:rsidP="002C1017">
            <w:pPr>
              <w:ind w:firstLine="0"/>
              <w:jc w:val="center"/>
            </w:pPr>
            <w:r>
              <w:t>int</w:t>
            </w:r>
          </w:p>
        </w:tc>
        <w:tc>
          <w:tcPr>
            <w:tcW w:w="746" w:type="dxa"/>
          </w:tcPr>
          <w:p w14:paraId="4A3923E0" w14:textId="77777777" w:rsidR="002C1017" w:rsidRPr="0011578E" w:rsidRDefault="002C1017" w:rsidP="002C1017">
            <w:pPr>
              <w:ind w:firstLine="0"/>
              <w:jc w:val="center"/>
              <w:rPr>
                <w:position w:val="-6"/>
              </w:rPr>
            </w:pPr>
          </w:p>
        </w:tc>
        <w:tc>
          <w:tcPr>
            <w:tcW w:w="3291" w:type="dxa"/>
          </w:tcPr>
          <w:p w14:paraId="0D221511" w14:textId="536BD0E6" w:rsidR="002C1017" w:rsidRDefault="002C1017" w:rsidP="002C1017">
            <w:pPr>
              <w:ind w:firstLine="0"/>
              <w:jc w:val="center"/>
              <w:rPr>
                <w:rFonts w:eastAsia="LiberationSerif"/>
                <w:lang w:eastAsia="en-US"/>
              </w:rPr>
            </w:pPr>
            <w:r>
              <w:rPr>
                <w:rFonts w:eastAsia="LiberationSerif"/>
                <w:lang w:eastAsia="en-US"/>
              </w:rPr>
              <w:t>Minimalny procentowy</w:t>
            </w:r>
            <w:r w:rsidR="004E6CBE">
              <w:rPr>
                <w:rFonts w:eastAsia="LiberationSerif"/>
                <w:lang w:eastAsia="en-US"/>
              </w:rPr>
              <w:t xml:space="preserve"> dzienny</w:t>
            </w:r>
            <w:r>
              <w:rPr>
                <w:rFonts w:eastAsia="LiberationSerif"/>
                <w:lang w:eastAsia="en-US"/>
              </w:rPr>
              <w:t xml:space="preserve"> udział tłuszczu ALA w diecie użytkownika</w:t>
            </w:r>
          </w:p>
        </w:tc>
      </w:tr>
      <w:tr w:rsidR="002C1017" w14:paraId="561DD3AD" w14:textId="77777777" w:rsidTr="00E73D2D">
        <w:tc>
          <w:tcPr>
            <w:tcW w:w="529" w:type="dxa"/>
          </w:tcPr>
          <w:p w14:paraId="3AAE93F1" w14:textId="13C2E63B" w:rsidR="002C1017" w:rsidRDefault="002F10AE" w:rsidP="002C1017">
            <w:pPr>
              <w:ind w:firstLine="0"/>
              <w:jc w:val="center"/>
            </w:pPr>
            <w:r>
              <w:t>17</w:t>
            </w:r>
          </w:p>
        </w:tc>
        <w:tc>
          <w:tcPr>
            <w:tcW w:w="843" w:type="dxa"/>
          </w:tcPr>
          <w:p w14:paraId="566E5180" w14:textId="77777777" w:rsidR="002C1017" w:rsidRDefault="002C1017" w:rsidP="002C1017">
            <w:pPr>
              <w:ind w:firstLine="0"/>
              <w:jc w:val="center"/>
            </w:pPr>
          </w:p>
        </w:tc>
        <w:tc>
          <w:tcPr>
            <w:tcW w:w="2136" w:type="dxa"/>
          </w:tcPr>
          <w:p w14:paraId="61398A3E" w14:textId="0DCB6D1A" w:rsidR="002C1017" w:rsidRDefault="002F10AE" w:rsidP="002C1017">
            <w:pPr>
              <w:ind w:firstLine="0"/>
              <w:jc w:val="center"/>
            </w:pPr>
            <w:r>
              <w:t>SFAPercentMax</w:t>
            </w:r>
          </w:p>
        </w:tc>
        <w:tc>
          <w:tcPr>
            <w:tcW w:w="1516" w:type="dxa"/>
          </w:tcPr>
          <w:p w14:paraId="77795831" w14:textId="5F9C055B" w:rsidR="002C1017" w:rsidRDefault="002F10AE" w:rsidP="002C1017">
            <w:pPr>
              <w:ind w:firstLine="0"/>
              <w:jc w:val="center"/>
            </w:pPr>
            <w:r>
              <w:t>int</w:t>
            </w:r>
          </w:p>
        </w:tc>
        <w:tc>
          <w:tcPr>
            <w:tcW w:w="746" w:type="dxa"/>
          </w:tcPr>
          <w:p w14:paraId="053950AE" w14:textId="77777777" w:rsidR="002C1017" w:rsidRPr="0011578E" w:rsidRDefault="002C1017" w:rsidP="002C1017">
            <w:pPr>
              <w:ind w:firstLine="0"/>
              <w:jc w:val="center"/>
              <w:rPr>
                <w:position w:val="-6"/>
              </w:rPr>
            </w:pPr>
          </w:p>
        </w:tc>
        <w:tc>
          <w:tcPr>
            <w:tcW w:w="3291" w:type="dxa"/>
          </w:tcPr>
          <w:p w14:paraId="02D8E6E0" w14:textId="6A39DD92" w:rsidR="002C1017" w:rsidRDefault="002F10AE" w:rsidP="002E7894">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w:t>
            </w:r>
            <w:r w:rsidR="002E7894">
              <w:rPr>
                <w:rFonts w:eastAsia="LiberationSerif"/>
                <w:lang w:eastAsia="en-US"/>
              </w:rPr>
              <w:t xml:space="preserve">uszczów nasyconych </w:t>
            </w:r>
            <w:r>
              <w:rPr>
                <w:rFonts w:eastAsia="LiberationSerif"/>
                <w:lang w:eastAsia="en-US"/>
              </w:rPr>
              <w:t>w diecie użytkownika</w:t>
            </w:r>
          </w:p>
        </w:tc>
      </w:tr>
      <w:tr w:rsidR="002C1017" w14:paraId="08F76647" w14:textId="77777777" w:rsidTr="00E73D2D">
        <w:tc>
          <w:tcPr>
            <w:tcW w:w="529" w:type="dxa"/>
          </w:tcPr>
          <w:p w14:paraId="7008D39C" w14:textId="37072293" w:rsidR="002C1017" w:rsidRDefault="002F10AE" w:rsidP="002C1017">
            <w:pPr>
              <w:ind w:firstLine="0"/>
              <w:jc w:val="center"/>
            </w:pPr>
            <w:r>
              <w:t>18</w:t>
            </w:r>
          </w:p>
        </w:tc>
        <w:tc>
          <w:tcPr>
            <w:tcW w:w="843" w:type="dxa"/>
          </w:tcPr>
          <w:p w14:paraId="1DAAEEED" w14:textId="77777777" w:rsidR="002C1017" w:rsidRDefault="002C1017" w:rsidP="002C1017">
            <w:pPr>
              <w:ind w:firstLine="0"/>
              <w:jc w:val="center"/>
            </w:pPr>
          </w:p>
        </w:tc>
        <w:tc>
          <w:tcPr>
            <w:tcW w:w="2136" w:type="dxa"/>
          </w:tcPr>
          <w:p w14:paraId="419CB943" w14:textId="47840EE1" w:rsidR="002C1017" w:rsidRDefault="002F10AE" w:rsidP="002C1017">
            <w:pPr>
              <w:ind w:firstLine="0"/>
              <w:jc w:val="center"/>
            </w:pPr>
            <w:r>
              <w:t>WNKTPercentMin</w:t>
            </w:r>
          </w:p>
        </w:tc>
        <w:tc>
          <w:tcPr>
            <w:tcW w:w="1516" w:type="dxa"/>
          </w:tcPr>
          <w:p w14:paraId="347C1DE6" w14:textId="7C3FB661" w:rsidR="002C1017" w:rsidRDefault="002F10AE" w:rsidP="002C1017">
            <w:pPr>
              <w:ind w:firstLine="0"/>
              <w:jc w:val="center"/>
            </w:pPr>
            <w:r>
              <w:t>int</w:t>
            </w:r>
          </w:p>
        </w:tc>
        <w:tc>
          <w:tcPr>
            <w:tcW w:w="746" w:type="dxa"/>
          </w:tcPr>
          <w:p w14:paraId="1893E33D" w14:textId="77777777" w:rsidR="002C1017" w:rsidRPr="0011578E" w:rsidRDefault="002C1017" w:rsidP="002C1017">
            <w:pPr>
              <w:ind w:firstLine="0"/>
              <w:jc w:val="center"/>
              <w:rPr>
                <w:position w:val="-6"/>
              </w:rPr>
            </w:pPr>
          </w:p>
        </w:tc>
        <w:tc>
          <w:tcPr>
            <w:tcW w:w="3291" w:type="dxa"/>
          </w:tcPr>
          <w:p w14:paraId="7C815719" w14:textId="48F617F5" w:rsidR="002C1017" w:rsidRDefault="002E7894"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dzienny </w:t>
            </w:r>
            <w:r>
              <w:rPr>
                <w:rFonts w:eastAsia="LiberationSerif"/>
                <w:lang w:eastAsia="en-US"/>
              </w:rPr>
              <w:t>udział tłuszczów wielonienasysconych w diecie użytkownika</w:t>
            </w:r>
          </w:p>
        </w:tc>
      </w:tr>
      <w:tr w:rsidR="002F10AE" w14:paraId="075D4824" w14:textId="77777777" w:rsidTr="00E73D2D">
        <w:tc>
          <w:tcPr>
            <w:tcW w:w="529" w:type="dxa"/>
          </w:tcPr>
          <w:p w14:paraId="0AF45752" w14:textId="27C643A3" w:rsidR="002F10AE" w:rsidRDefault="002F10AE" w:rsidP="002C1017">
            <w:pPr>
              <w:ind w:firstLine="0"/>
              <w:jc w:val="center"/>
            </w:pPr>
            <w:r>
              <w:t>19</w:t>
            </w:r>
          </w:p>
        </w:tc>
        <w:tc>
          <w:tcPr>
            <w:tcW w:w="843" w:type="dxa"/>
          </w:tcPr>
          <w:p w14:paraId="5AC688E7" w14:textId="77777777" w:rsidR="002F10AE" w:rsidRDefault="002F10AE" w:rsidP="002C1017">
            <w:pPr>
              <w:ind w:firstLine="0"/>
              <w:jc w:val="center"/>
            </w:pPr>
          </w:p>
        </w:tc>
        <w:tc>
          <w:tcPr>
            <w:tcW w:w="2136" w:type="dxa"/>
          </w:tcPr>
          <w:p w14:paraId="0D7EF4E4" w14:textId="09DD1D94" w:rsidR="002F10AE" w:rsidRDefault="002F10AE" w:rsidP="00166252">
            <w:pPr>
              <w:ind w:firstLine="0"/>
              <w:jc w:val="center"/>
            </w:pPr>
            <w:r>
              <w:t>WNKTP</w:t>
            </w:r>
            <w:r w:rsidR="00166252">
              <w:t>e</w:t>
            </w:r>
            <w:r>
              <w:t>rcentMax</w:t>
            </w:r>
          </w:p>
        </w:tc>
        <w:tc>
          <w:tcPr>
            <w:tcW w:w="1516" w:type="dxa"/>
          </w:tcPr>
          <w:p w14:paraId="5A8582AD" w14:textId="220F5EC6" w:rsidR="002F10AE" w:rsidRDefault="002F10AE" w:rsidP="002C1017">
            <w:pPr>
              <w:ind w:firstLine="0"/>
              <w:jc w:val="center"/>
            </w:pPr>
            <w:r>
              <w:t>int</w:t>
            </w:r>
          </w:p>
        </w:tc>
        <w:tc>
          <w:tcPr>
            <w:tcW w:w="746" w:type="dxa"/>
          </w:tcPr>
          <w:p w14:paraId="4EF31B5C" w14:textId="77777777" w:rsidR="002F10AE" w:rsidRPr="0011578E" w:rsidRDefault="002F10AE" w:rsidP="002C1017">
            <w:pPr>
              <w:ind w:firstLine="0"/>
              <w:jc w:val="center"/>
              <w:rPr>
                <w:position w:val="-6"/>
              </w:rPr>
            </w:pPr>
          </w:p>
        </w:tc>
        <w:tc>
          <w:tcPr>
            <w:tcW w:w="3291" w:type="dxa"/>
          </w:tcPr>
          <w:p w14:paraId="5F6D8391" w14:textId="2401FDC1"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wielonienasyconych w diecie użytkownika</w:t>
            </w:r>
          </w:p>
        </w:tc>
      </w:tr>
      <w:tr w:rsidR="002F10AE" w14:paraId="5BEC4FEC" w14:textId="77777777" w:rsidTr="00E73D2D">
        <w:tc>
          <w:tcPr>
            <w:tcW w:w="529" w:type="dxa"/>
          </w:tcPr>
          <w:p w14:paraId="22FF2444" w14:textId="7C1D7CB5" w:rsidR="002F10AE" w:rsidRDefault="002F10AE" w:rsidP="002C1017">
            <w:pPr>
              <w:ind w:firstLine="0"/>
              <w:jc w:val="center"/>
            </w:pPr>
            <w:r>
              <w:t>20</w:t>
            </w:r>
          </w:p>
        </w:tc>
        <w:tc>
          <w:tcPr>
            <w:tcW w:w="843" w:type="dxa"/>
          </w:tcPr>
          <w:p w14:paraId="311F17F3" w14:textId="77777777" w:rsidR="002F10AE" w:rsidRDefault="002F10AE" w:rsidP="002C1017">
            <w:pPr>
              <w:ind w:firstLine="0"/>
              <w:jc w:val="center"/>
            </w:pPr>
          </w:p>
        </w:tc>
        <w:tc>
          <w:tcPr>
            <w:tcW w:w="2136" w:type="dxa"/>
          </w:tcPr>
          <w:p w14:paraId="10E6978D" w14:textId="26BA8C11" w:rsidR="002F10AE" w:rsidRDefault="002F10AE" w:rsidP="002C1017">
            <w:pPr>
              <w:ind w:firstLine="0"/>
              <w:jc w:val="center"/>
            </w:pPr>
            <w:r>
              <w:t>TransPercentMax</w:t>
            </w:r>
          </w:p>
        </w:tc>
        <w:tc>
          <w:tcPr>
            <w:tcW w:w="1516" w:type="dxa"/>
          </w:tcPr>
          <w:p w14:paraId="7950C0A1" w14:textId="5D9C2FCE" w:rsidR="002F10AE" w:rsidRDefault="002F10AE" w:rsidP="002C1017">
            <w:pPr>
              <w:ind w:firstLine="0"/>
              <w:jc w:val="center"/>
            </w:pPr>
            <w:r>
              <w:t>int</w:t>
            </w:r>
          </w:p>
        </w:tc>
        <w:tc>
          <w:tcPr>
            <w:tcW w:w="746" w:type="dxa"/>
          </w:tcPr>
          <w:p w14:paraId="29FADA79" w14:textId="77777777" w:rsidR="002F10AE" w:rsidRPr="0011578E" w:rsidRDefault="002F10AE" w:rsidP="002C1017">
            <w:pPr>
              <w:ind w:firstLine="0"/>
              <w:jc w:val="center"/>
              <w:rPr>
                <w:position w:val="-6"/>
              </w:rPr>
            </w:pPr>
          </w:p>
        </w:tc>
        <w:tc>
          <w:tcPr>
            <w:tcW w:w="3291" w:type="dxa"/>
          </w:tcPr>
          <w:p w14:paraId="179C22B6" w14:textId="7B70903A"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trans w diecie użytkownika</w:t>
            </w:r>
          </w:p>
        </w:tc>
      </w:tr>
      <w:tr w:rsidR="002F10AE" w14:paraId="09D76EC5" w14:textId="77777777" w:rsidTr="00E73D2D">
        <w:tc>
          <w:tcPr>
            <w:tcW w:w="529" w:type="dxa"/>
          </w:tcPr>
          <w:p w14:paraId="2577F066" w14:textId="28D1EA99" w:rsidR="002F10AE" w:rsidRDefault="002F10AE" w:rsidP="002F10AE">
            <w:pPr>
              <w:ind w:firstLine="0"/>
              <w:jc w:val="center"/>
            </w:pPr>
            <w:r>
              <w:t>21</w:t>
            </w:r>
          </w:p>
        </w:tc>
        <w:tc>
          <w:tcPr>
            <w:tcW w:w="843" w:type="dxa"/>
          </w:tcPr>
          <w:p w14:paraId="054E30A8" w14:textId="77777777" w:rsidR="002F10AE" w:rsidRDefault="002F10AE" w:rsidP="002F10AE">
            <w:pPr>
              <w:ind w:firstLine="0"/>
              <w:jc w:val="center"/>
            </w:pPr>
          </w:p>
        </w:tc>
        <w:tc>
          <w:tcPr>
            <w:tcW w:w="2136" w:type="dxa"/>
          </w:tcPr>
          <w:p w14:paraId="23AD47F8" w14:textId="4A789D7F" w:rsidR="002F10AE" w:rsidRDefault="002F10AE" w:rsidP="002F10AE">
            <w:pPr>
              <w:ind w:firstLine="0"/>
              <w:jc w:val="center"/>
            </w:pPr>
            <w:r>
              <w:t>SugarPercentMax</w:t>
            </w:r>
          </w:p>
        </w:tc>
        <w:tc>
          <w:tcPr>
            <w:tcW w:w="1516" w:type="dxa"/>
          </w:tcPr>
          <w:p w14:paraId="49AEABA4" w14:textId="103EDB18" w:rsidR="002F10AE" w:rsidRDefault="002F10AE" w:rsidP="002F10AE">
            <w:pPr>
              <w:ind w:firstLine="0"/>
              <w:jc w:val="center"/>
            </w:pPr>
            <w:r>
              <w:t>int</w:t>
            </w:r>
          </w:p>
        </w:tc>
        <w:tc>
          <w:tcPr>
            <w:tcW w:w="746" w:type="dxa"/>
          </w:tcPr>
          <w:p w14:paraId="4CFB9568" w14:textId="77777777" w:rsidR="002F10AE" w:rsidRPr="0011578E" w:rsidRDefault="002F10AE" w:rsidP="002F10AE">
            <w:pPr>
              <w:ind w:firstLine="0"/>
              <w:jc w:val="center"/>
              <w:rPr>
                <w:position w:val="-6"/>
              </w:rPr>
            </w:pPr>
          </w:p>
        </w:tc>
        <w:tc>
          <w:tcPr>
            <w:tcW w:w="3291" w:type="dxa"/>
          </w:tcPr>
          <w:p w14:paraId="6A9FA706" w14:textId="285A0D56" w:rsidR="002F10AE" w:rsidRDefault="002F10AE" w:rsidP="002F10AE">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cukru w diecie użytkownika</w:t>
            </w:r>
          </w:p>
        </w:tc>
      </w:tr>
      <w:tr w:rsidR="002F10AE" w14:paraId="2F3A14A3" w14:textId="77777777" w:rsidTr="00E73D2D">
        <w:tc>
          <w:tcPr>
            <w:tcW w:w="529" w:type="dxa"/>
          </w:tcPr>
          <w:p w14:paraId="34A7CAC2" w14:textId="27D9E055" w:rsidR="002F10AE" w:rsidRDefault="00825EC6" w:rsidP="002F10AE">
            <w:pPr>
              <w:ind w:firstLine="0"/>
              <w:jc w:val="center"/>
            </w:pPr>
            <w:r>
              <w:t>22</w:t>
            </w:r>
          </w:p>
        </w:tc>
        <w:tc>
          <w:tcPr>
            <w:tcW w:w="843" w:type="dxa"/>
          </w:tcPr>
          <w:p w14:paraId="241A55CF" w14:textId="77777777" w:rsidR="002F10AE" w:rsidRDefault="002F10AE" w:rsidP="002F10AE">
            <w:pPr>
              <w:ind w:firstLine="0"/>
              <w:jc w:val="center"/>
            </w:pPr>
          </w:p>
        </w:tc>
        <w:tc>
          <w:tcPr>
            <w:tcW w:w="2136" w:type="dxa"/>
          </w:tcPr>
          <w:p w14:paraId="215ABE2B" w14:textId="367B990D" w:rsidR="002F10AE" w:rsidRDefault="00825EC6" w:rsidP="002F10AE">
            <w:pPr>
              <w:ind w:firstLine="0"/>
              <w:jc w:val="center"/>
            </w:pPr>
            <w:r>
              <w:t>FiberMin</w:t>
            </w:r>
          </w:p>
        </w:tc>
        <w:tc>
          <w:tcPr>
            <w:tcW w:w="1516" w:type="dxa"/>
          </w:tcPr>
          <w:p w14:paraId="313E348A" w14:textId="3EAB5DBE" w:rsidR="002F10AE" w:rsidRDefault="00825EC6" w:rsidP="002F10AE">
            <w:pPr>
              <w:ind w:firstLine="0"/>
              <w:jc w:val="center"/>
            </w:pPr>
            <w:r>
              <w:t>int</w:t>
            </w:r>
          </w:p>
        </w:tc>
        <w:tc>
          <w:tcPr>
            <w:tcW w:w="746" w:type="dxa"/>
          </w:tcPr>
          <w:p w14:paraId="3A725F76" w14:textId="77777777" w:rsidR="002F10AE" w:rsidRPr="0011578E" w:rsidRDefault="002F10AE" w:rsidP="002F10AE">
            <w:pPr>
              <w:ind w:firstLine="0"/>
              <w:jc w:val="center"/>
              <w:rPr>
                <w:position w:val="-6"/>
              </w:rPr>
            </w:pPr>
          </w:p>
        </w:tc>
        <w:tc>
          <w:tcPr>
            <w:tcW w:w="3291" w:type="dxa"/>
          </w:tcPr>
          <w:p w14:paraId="50C4F6BA" w14:textId="1FA2F6F9" w:rsidR="002F10AE" w:rsidRDefault="00825EC6" w:rsidP="002F10AE">
            <w:pPr>
              <w:ind w:firstLine="0"/>
              <w:jc w:val="center"/>
              <w:rPr>
                <w:rFonts w:eastAsia="LiberationSerif"/>
                <w:lang w:eastAsia="en-US"/>
              </w:rPr>
            </w:pPr>
            <w:r>
              <w:rPr>
                <w:rFonts w:eastAsia="LiberationSerif"/>
                <w:lang w:eastAsia="en-US"/>
              </w:rPr>
              <w:t>Minimalne dzienne zapotrzebowanie na błonnik w diecie użytkownika wyrażone w gramach</w:t>
            </w:r>
          </w:p>
        </w:tc>
      </w:tr>
      <w:tr w:rsidR="002F10AE" w14:paraId="69A6BA77" w14:textId="77777777" w:rsidTr="00E73D2D">
        <w:tc>
          <w:tcPr>
            <w:tcW w:w="529" w:type="dxa"/>
          </w:tcPr>
          <w:p w14:paraId="532981DD" w14:textId="01CA3DCF" w:rsidR="002F10AE" w:rsidRDefault="00825EC6" w:rsidP="002F10AE">
            <w:pPr>
              <w:ind w:firstLine="0"/>
              <w:jc w:val="center"/>
            </w:pPr>
            <w:r>
              <w:t>23</w:t>
            </w:r>
          </w:p>
        </w:tc>
        <w:tc>
          <w:tcPr>
            <w:tcW w:w="843" w:type="dxa"/>
          </w:tcPr>
          <w:p w14:paraId="7A67DEF0" w14:textId="77777777" w:rsidR="002F10AE" w:rsidRDefault="002F10AE" w:rsidP="002F10AE">
            <w:pPr>
              <w:ind w:firstLine="0"/>
              <w:jc w:val="center"/>
            </w:pPr>
          </w:p>
        </w:tc>
        <w:tc>
          <w:tcPr>
            <w:tcW w:w="2136" w:type="dxa"/>
          </w:tcPr>
          <w:p w14:paraId="7DE08D5A" w14:textId="3F0126B2" w:rsidR="002F10AE" w:rsidRDefault="002F10AE" w:rsidP="002F10AE">
            <w:pPr>
              <w:ind w:firstLine="0"/>
              <w:jc w:val="center"/>
            </w:pPr>
            <w:ins w:id="1399" w:author="Okot" w:date="2019-03-28T23:02:00Z">
              <w:r>
                <w:t>Walina</w:t>
              </w:r>
            </w:ins>
          </w:p>
        </w:tc>
        <w:tc>
          <w:tcPr>
            <w:tcW w:w="1516"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E73D2D">
        <w:tc>
          <w:tcPr>
            <w:tcW w:w="529" w:type="dxa"/>
          </w:tcPr>
          <w:p w14:paraId="12744B15" w14:textId="2F319249" w:rsidR="002F10AE" w:rsidRDefault="00825EC6" w:rsidP="002F10AE">
            <w:pPr>
              <w:ind w:firstLine="0"/>
              <w:jc w:val="center"/>
            </w:pPr>
            <w:r>
              <w:lastRenderedPageBreak/>
              <w:t>24</w:t>
            </w:r>
          </w:p>
        </w:tc>
        <w:tc>
          <w:tcPr>
            <w:tcW w:w="843" w:type="dxa"/>
          </w:tcPr>
          <w:p w14:paraId="12712B4B" w14:textId="77777777" w:rsidR="002F10AE" w:rsidRDefault="002F10AE" w:rsidP="002F10AE">
            <w:pPr>
              <w:ind w:firstLine="0"/>
              <w:jc w:val="center"/>
            </w:pPr>
          </w:p>
        </w:tc>
        <w:tc>
          <w:tcPr>
            <w:tcW w:w="2136" w:type="dxa"/>
          </w:tcPr>
          <w:p w14:paraId="1A968B61" w14:textId="4DDDB6B3" w:rsidR="002F10AE" w:rsidRDefault="002F10AE" w:rsidP="002F10AE">
            <w:pPr>
              <w:ind w:firstLine="0"/>
              <w:jc w:val="center"/>
            </w:pPr>
            <w:ins w:id="1400" w:author="Okot" w:date="2019-03-28T23:12:00Z">
              <w:r>
                <w:t>Izoleucyna</w:t>
              </w:r>
            </w:ins>
          </w:p>
        </w:tc>
        <w:tc>
          <w:tcPr>
            <w:tcW w:w="1516"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E73D2D">
        <w:tc>
          <w:tcPr>
            <w:tcW w:w="529" w:type="dxa"/>
          </w:tcPr>
          <w:p w14:paraId="22BAA3EF" w14:textId="0C882098" w:rsidR="002F10AE" w:rsidRDefault="00825EC6" w:rsidP="002F10AE">
            <w:pPr>
              <w:ind w:firstLine="0"/>
              <w:jc w:val="center"/>
            </w:pPr>
            <w:r>
              <w:t>25</w:t>
            </w:r>
          </w:p>
        </w:tc>
        <w:tc>
          <w:tcPr>
            <w:tcW w:w="843" w:type="dxa"/>
          </w:tcPr>
          <w:p w14:paraId="6D2FC124" w14:textId="77777777" w:rsidR="002F10AE" w:rsidRDefault="002F10AE" w:rsidP="002F10AE">
            <w:pPr>
              <w:ind w:firstLine="0"/>
              <w:jc w:val="center"/>
            </w:pPr>
          </w:p>
        </w:tc>
        <w:tc>
          <w:tcPr>
            <w:tcW w:w="2136" w:type="dxa"/>
          </w:tcPr>
          <w:p w14:paraId="5C11808E" w14:textId="48FE6ED0" w:rsidR="002F10AE" w:rsidRDefault="002F10AE" w:rsidP="002F10AE">
            <w:pPr>
              <w:ind w:firstLine="0"/>
              <w:jc w:val="center"/>
            </w:pPr>
            <w:ins w:id="1401" w:author="Okot" w:date="2019-03-28T23:12:00Z">
              <w:r>
                <w:t>Leucyna</w:t>
              </w:r>
            </w:ins>
          </w:p>
        </w:tc>
        <w:tc>
          <w:tcPr>
            <w:tcW w:w="1516"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E73D2D">
        <w:tc>
          <w:tcPr>
            <w:tcW w:w="529" w:type="dxa"/>
          </w:tcPr>
          <w:p w14:paraId="50A0F3FB" w14:textId="70911CE1" w:rsidR="002F10AE" w:rsidRDefault="00825EC6" w:rsidP="002F10AE">
            <w:pPr>
              <w:ind w:firstLine="0"/>
              <w:jc w:val="center"/>
            </w:pPr>
            <w:r>
              <w:t>26</w:t>
            </w:r>
          </w:p>
        </w:tc>
        <w:tc>
          <w:tcPr>
            <w:tcW w:w="843" w:type="dxa"/>
          </w:tcPr>
          <w:p w14:paraId="49BCD6C0" w14:textId="77777777" w:rsidR="002F10AE" w:rsidRDefault="002F10AE" w:rsidP="002F10AE">
            <w:pPr>
              <w:ind w:firstLine="0"/>
              <w:jc w:val="center"/>
            </w:pPr>
          </w:p>
        </w:tc>
        <w:tc>
          <w:tcPr>
            <w:tcW w:w="2136" w:type="dxa"/>
          </w:tcPr>
          <w:p w14:paraId="6C87532C" w14:textId="66D07A01" w:rsidR="002F10AE" w:rsidRDefault="002F10AE" w:rsidP="002F10AE">
            <w:pPr>
              <w:ind w:firstLine="0"/>
              <w:jc w:val="center"/>
            </w:pPr>
            <w:ins w:id="1402" w:author="Okot" w:date="2019-03-28T23:12:00Z">
              <w:r>
                <w:t>Lizyna</w:t>
              </w:r>
            </w:ins>
          </w:p>
        </w:tc>
        <w:tc>
          <w:tcPr>
            <w:tcW w:w="1516"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E73D2D">
        <w:tc>
          <w:tcPr>
            <w:tcW w:w="529" w:type="dxa"/>
          </w:tcPr>
          <w:p w14:paraId="30AB676C" w14:textId="4E876D68" w:rsidR="002F10AE" w:rsidRDefault="00825EC6" w:rsidP="002F10AE">
            <w:pPr>
              <w:ind w:firstLine="0"/>
              <w:jc w:val="center"/>
            </w:pPr>
            <w:r>
              <w:t>27</w:t>
            </w:r>
          </w:p>
        </w:tc>
        <w:tc>
          <w:tcPr>
            <w:tcW w:w="843" w:type="dxa"/>
          </w:tcPr>
          <w:p w14:paraId="3AAB57AD" w14:textId="77777777" w:rsidR="002F10AE" w:rsidRDefault="002F10AE" w:rsidP="002F10AE">
            <w:pPr>
              <w:ind w:firstLine="0"/>
              <w:jc w:val="center"/>
            </w:pPr>
          </w:p>
        </w:tc>
        <w:tc>
          <w:tcPr>
            <w:tcW w:w="2136" w:type="dxa"/>
          </w:tcPr>
          <w:p w14:paraId="5A4F5F96" w14:textId="6F07538F" w:rsidR="002F10AE" w:rsidRDefault="002F10AE" w:rsidP="002F10AE">
            <w:pPr>
              <w:ind w:firstLine="0"/>
              <w:jc w:val="center"/>
            </w:pPr>
            <w:ins w:id="1403" w:author="Okot" w:date="2019-03-28T23:12:00Z">
              <w:r>
                <w:t>Metionina</w:t>
              </w:r>
            </w:ins>
          </w:p>
        </w:tc>
        <w:tc>
          <w:tcPr>
            <w:tcW w:w="1516"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 xml:space="preserve">Dzienne zapotrzebowanie użytkownika na aminokwas wyrażone </w:t>
            </w:r>
            <w:r>
              <w:rPr>
                <w:rFonts w:eastAsia="LiberationSerif"/>
                <w:lang w:eastAsia="en-US"/>
              </w:rPr>
              <w:t xml:space="preserve">w </w:t>
            </w:r>
            <w:r>
              <w:rPr>
                <w:rFonts w:eastAsia="LiberationSerif"/>
                <w:lang w:eastAsia="en-US"/>
              </w:rPr>
              <w:t>mg</w:t>
            </w:r>
          </w:p>
        </w:tc>
      </w:tr>
      <w:tr w:rsidR="002F10AE" w14:paraId="65B66676" w14:textId="77777777" w:rsidTr="00E73D2D">
        <w:tc>
          <w:tcPr>
            <w:tcW w:w="529" w:type="dxa"/>
          </w:tcPr>
          <w:p w14:paraId="0EF0FD72" w14:textId="26D709DF" w:rsidR="002F10AE" w:rsidRDefault="00825EC6" w:rsidP="002F10AE">
            <w:pPr>
              <w:ind w:firstLine="0"/>
              <w:jc w:val="center"/>
            </w:pPr>
            <w:r>
              <w:t>28</w:t>
            </w:r>
          </w:p>
        </w:tc>
        <w:tc>
          <w:tcPr>
            <w:tcW w:w="843" w:type="dxa"/>
          </w:tcPr>
          <w:p w14:paraId="4E37B3FD" w14:textId="77777777" w:rsidR="002F10AE" w:rsidRDefault="002F10AE" w:rsidP="002F10AE">
            <w:pPr>
              <w:ind w:firstLine="0"/>
              <w:jc w:val="center"/>
            </w:pPr>
          </w:p>
        </w:tc>
        <w:tc>
          <w:tcPr>
            <w:tcW w:w="2136" w:type="dxa"/>
          </w:tcPr>
          <w:p w14:paraId="4A00C5E1" w14:textId="2185ABD7" w:rsidR="002F10AE" w:rsidRDefault="002F10AE" w:rsidP="002F10AE">
            <w:pPr>
              <w:ind w:firstLine="0"/>
              <w:jc w:val="center"/>
            </w:pPr>
            <w:ins w:id="1404" w:author="Okot" w:date="2019-03-28T23:02:00Z">
              <w:r>
                <w:t>Treonina</w:t>
              </w:r>
            </w:ins>
          </w:p>
        </w:tc>
        <w:tc>
          <w:tcPr>
            <w:tcW w:w="1516"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E73D2D">
        <w:tc>
          <w:tcPr>
            <w:tcW w:w="529" w:type="dxa"/>
          </w:tcPr>
          <w:p w14:paraId="5A2BE191" w14:textId="4D61C677" w:rsidR="002F10AE" w:rsidRDefault="00825EC6" w:rsidP="002F10AE">
            <w:pPr>
              <w:ind w:firstLine="0"/>
              <w:jc w:val="center"/>
            </w:pPr>
            <w:r>
              <w:t>29</w:t>
            </w:r>
          </w:p>
        </w:tc>
        <w:tc>
          <w:tcPr>
            <w:tcW w:w="843" w:type="dxa"/>
          </w:tcPr>
          <w:p w14:paraId="6079673E" w14:textId="77777777" w:rsidR="002F10AE" w:rsidRDefault="002F10AE" w:rsidP="002F10AE">
            <w:pPr>
              <w:ind w:firstLine="0"/>
              <w:jc w:val="center"/>
            </w:pPr>
          </w:p>
        </w:tc>
        <w:tc>
          <w:tcPr>
            <w:tcW w:w="2136" w:type="dxa"/>
          </w:tcPr>
          <w:p w14:paraId="2C7AA11F" w14:textId="7D89BEB5" w:rsidR="002F10AE" w:rsidRDefault="002F10AE" w:rsidP="002F10AE">
            <w:pPr>
              <w:ind w:firstLine="0"/>
              <w:jc w:val="center"/>
            </w:pPr>
            <w:ins w:id="1405" w:author="Okot" w:date="2019-03-28T23:02:00Z">
              <w:r>
                <w:t>Tryptofan</w:t>
              </w:r>
            </w:ins>
          </w:p>
        </w:tc>
        <w:tc>
          <w:tcPr>
            <w:tcW w:w="1516"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 xml:space="preserve">one w </w:t>
            </w:r>
            <w:r w:rsidR="00AD631F">
              <w:rPr>
                <w:rFonts w:eastAsia="LiberationSerif"/>
                <w:lang w:eastAsia="en-US"/>
              </w:rPr>
              <w:t>mg</w:t>
            </w:r>
          </w:p>
        </w:tc>
      </w:tr>
      <w:tr w:rsidR="002F10AE" w14:paraId="58EB7E37" w14:textId="77777777" w:rsidTr="00E73D2D">
        <w:tc>
          <w:tcPr>
            <w:tcW w:w="529" w:type="dxa"/>
          </w:tcPr>
          <w:p w14:paraId="4D331BE4" w14:textId="305D937A" w:rsidR="002F10AE" w:rsidRDefault="00825EC6" w:rsidP="002F10AE">
            <w:pPr>
              <w:ind w:firstLine="0"/>
              <w:jc w:val="center"/>
            </w:pPr>
            <w:r>
              <w:t>30</w:t>
            </w:r>
          </w:p>
        </w:tc>
        <w:tc>
          <w:tcPr>
            <w:tcW w:w="843" w:type="dxa"/>
          </w:tcPr>
          <w:p w14:paraId="3CC1C5F5" w14:textId="77777777" w:rsidR="002F10AE" w:rsidRDefault="002F10AE" w:rsidP="002F10AE">
            <w:pPr>
              <w:ind w:firstLine="0"/>
              <w:jc w:val="center"/>
            </w:pPr>
          </w:p>
        </w:tc>
        <w:tc>
          <w:tcPr>
            <w:tcW w:w="2136" w:type="dxa"/>
          </w:tcPr>
          <w:p w14:paraId="70D41075" w14:textId="448F5C70" w:rsidR="002F10AE" w:rsidRDefault="00825EC6" w:rsidP="002F10AE">
            <w:pPr>
              <w:ind w:firstLine="0"/>
              <w:jc w:val="center"/>
            </w:pPr>
            <w:ins w:id="1406" w:author="Okot" w:date="2019-03-28T23:12:00Z">
              <w:r>
                <w:t>Fenyloalanina</w:t>
              </w:r>
            </w:ins>
          </w:p>
        </w:tc>
        <w:tc>
          <w:tcPr>
            <w:tcW w:w="1516"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E73D2D">
        <w:tc>
          <w:tcPr>
            <w:tcW w:w="529" w:type="dxa"/>
          </w:tcPr>
          <w:p w14:paraId="341371E9" w14:textId="6A889A81" w:rsidR="00942FA8" w:rsidRDefault="00942FA8" w:rsidP="002F10AE">
            <w:pPr>
              <w:ind w:firstLine="0"/>
              <w:jc w:val="center"/>
            </w:pPr>
            <w:r>
              <w:t>31</w:t>
            </w:r>
          </w:p>
        </w:tc>
        <w:tc>
          <w:tcPr>
            <w:tcW w:w="843" w:type="dxa"/>
          </w:tcPr>
          <w:p w14:paraId="6905B994" w14:textId="77777777" w:rsidR="00942FA8" w:rsidRDefault="00942FA8" w:rsidP="002F10AE">
            <w:pPr>
              <w:ind w:firstLine="0"/>
              <w:jc w:val="center"/>
            </w:pPr>
          </w:p>
        </w:tc>
        <w:tc>
          <w:tcPr>
            <w:tcW w:w="2136" w:type="dxa"/>
          </w:tcPr>
          <w:p w14:paraId="1BAD5CFA" w14:textId="004E8E22" w:rsidR="00942FA8" w:rsidRDefault="00942FA8" w:rsidP="00942FA8">
            <w:pPr>
              <w:ind w:firstLine="0"/>
              <w:jc w:val="center"/>
            </w:pPr>
            <w:r>
              <w:t>WitA</w:t>
            </w:r>
          </w:p>
        </w:tc>
        <w:tc>
          <w:tcPr>
            <w:tcW w:w="1516"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E73D2D">
        <w:tc>
          <w:tcPr>
            <w:tcW w:w="529" w:type="dxa"/>
          </w:tcPr>
          <w:p w14:paraId="311F492A" w14:textId="77777777" w:rsidR="00E73D2D" w:rsidRDefault="00E73D2D" w:rsidP="0013245B">
            <w:pPr>
              <w:ind w:firstLine="0"/>
              <w:jc w:val="center"/>
            </w:pPr>
            <w:r>
              <w:t>31</w:t>
            </w:r>
          </w:p>
        </w:tc>
        <w:tc>
          <w:tcPr>
            <w:tcW w:w="843" w:type="dxa"/>
          </w:tcPr>
          <w:p w14:paraId="1846A514" w14:textId="77777777" w:rsidR="00E73D2D" w:rsidRDefault="00E73D2D" w:rsidP="0013245B">
            <w:pPr>
              <w:ind w:firstLine="0"/>
              <w:jc w:val="center"/>
            </w:pPr>
          </w:p>
        </w:tc>
        <w:tc>
          <w:tcPr>
            <w:tcW w:w="2136" w:type="dxa"/>
          </w:tcPr>
          <w:p w14:paraId="6937BB6B" w14:textId="77777777" w:rsidR="00E73D2D" w:rsidRDefault="00E73D2D" w:rsidP="0013245B">
            <w:pPr>
              <w:ind w:firstLine="0"/>
              <w:jc w:val="center"/>
            </w:pPr>
            <w:r>
              <w:t>WitB1</w:t>
            </w:r>
          </w:p>
        </w:tc>
        <w:tc>
          <w:tcPr>
            <w:tcW w:w="1516"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E73D2D">
        <w:tc>
          <w:tcPr>
            <w:tcW w:w="529" w:type="dxa"/>
          </w:tcPr>
          <w:p w14:paraId="72418C8C" w14:textId="6C4F963B" w:rsidR="00E73D2D" w:rsidRDefault="00E73D2D" w:rsidP="002F10AE">
            <w:pPr>
              <w:ind w:firstLine="0"/>
              <w:jc w:val="center"/>
            </w:pPr>
            <w:r>
              <w:t>32</w:t>
            </w:r>
          </w:p>
        </w:tc>
        <w:tc>
          <w:tcPr>
            <w:tcW w:w="843" w:type="dxa"/>
          </w:tcPr>
          <w:p w14:paraId="57B9D962" w14:textId="77777777" w:rsidR="00E73D2D" w:rsidRDefault="00E73D2D" w:rsidP="002F10AE">
            <w:pPr>
              <w:ind w:firstLine="0"/>
              <w:jc w:val="center"/>
            </w:pPr>
          </w:p>
        </w:tc>
        <w:tc>
          <w:tcPr>
            <w:tcW w:w="2136" w:type="dxa"/>
          </w:tcPr>
          <w:p w14:paraId="0FD56EA1" w14:textId="007C7EAF" w:rsidR="00E73D2D" w:rsidRDefault="00E73D2D" w:rsidP="00942FA8">
            <w:pPr>
              <w:ind w:firstLine="0"/>
              <w:jc w:val="center"/>
            </w:pPr>
            <w:r>
              <w:t>WitB2</w:t>
            </w:r>
          </w:p>
        </w:tc>
        <w:tc>
          <w:tcPr>
            <w:tcW w:w="1516"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E73D2D">
        <w:tc>
          <w:tcPr>
            <w:tcW w:w="529" w:type="dxa"/>
          </w:tcPr>
          <w:p w14:paraId="4F484833" w14:textId="6E442780" w:rsidR="00E73D2D" w:rsidRDefault="00E73D2D" w:rsidP="0013245B">
            <w:pPr>
              <w:ind w:firstLine="0"/>
              <w:jc w:val="center"/>
            </w:pPr>
            <w:r>
              <w:t>33</w:t>
            </w:r>
          </w:p>
        </w:tc>
        <w:tc>
          <w:tcPr>
            <w:tcW w:w="843" w:type="dxa"/>
          </w:tcPr>
          <w:p w14:paraId="2306B2F5" w14:textId="77777777" w:rsidR="00E73D2D" w:rsidRDefault="00E73D2D" w:rsidP="0013245B">
            <w:pPr>
              <w:ind w:firstLine="0"/>
              <w:jc w:val="center"/>
            </w:pPr>
          </w:p>
        </w:tc>
        <w:tc>
          <w:tcPr>
            <w:tcW w:w="2136" w:type="dxa"/>
          </w:tcPr>
          <w:p w14:paraId="530C2018" w14:textId="351A9844" w:rsidR="00E73D2D" w:rsidRDefault="00E73D2D" w:rsidP="0013245B">
            <w:pPr>
              <w:ind w:firstLine="0"/>
              <w:jc w:val="center"/>
            </w:pPr>
            <w:r>
              <w:t>WitB3</w:t>
            </w:r>
          </w:p>
        </w:tc>
        <w:tc>
          <w:tcPr>
            <w:tcW w:w="1516"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E73D2D">
        <w:tc>
          <w:tcPr>
            <w:tcW w:w="529" w:type="dxa"/>
          </w:tcPr>
          <w:p w14:paraId="366136C8" w14:textId="7B3548DC" w:rsidR="00E73D2D" w:rsidRDefault="00E73D2D" w:rsidP="0013245B">
            <w:pPr>
              <w:ind w:firstLine="0"/>
              <w:jc w:val="center"/>
            </w:pPr>
            <w:r>
              <w:lastRenderedPageBreak/>
              <w:t>34</w:t>
            </w:r>
          </w:p>
        </w:tc>
        <w:tc>
          <w:tcPr>
            <w:tcW w:w="843" w:type="dxa"/>
          </w:tcPr>
          <w:p w14:paraId="4A7F64A8" w14:textId="77777777" w:rsidR="00E73D2D" w:rsidRDefault="00E73D2D" w:rsidP="0013245B">
            <w:pPr>
              <w:ind w:firstLine="0"/>
              <w:jc w:val="center"/>
            </w:pPr>
          </w:p>
        </w:tc>
        <w:tc>
          <w:tcPr>
            <w:tcW w:w="2136" w:type="dxa"/>
          </w:tcPr>
          <w:p w14:paraId="14455E3F" w14:textId="3CC9C8F2" w:rsidR="00E73D2D" w:rsidRDefault="00E73D2D" w:rsidP="0013245B">
            <w:pPr>
              <w:ind w:firstLine="0"/>
              <w:jc w:val="center"/>
            </w:pPr>
            <w:r>
              <w:t>WitB4</w:t>
            </w:r>
          </w:p>
        </w:tc>
        <w:tc>
          <w:tcPr>
            <w:tcW w:w="1516"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E73D2D">
        <w:tc>
          <w:tcPr>
            <w:tcW w:w="529" w:type="dxa"/>
          </w:tcPr>
          <w:p w14:paraId="61FA3884" w14:textId="19D14F18" w:rsidR="00E73D2D" w:rsidRDefault="00E73D2D" w:rsidP="0013245B">
            <w:pPr>
              <w:ind w:firstLine="0"/>
              <w:jc w:val="center"/>
            </w:pPr>
            <w:r>
              <w:t>35</w:t>
            </w:r>
          </w:p>
        </w:tc>
        <w:tc>
          <w:tcPr>
            <w:tcW w:w="843" w:type="dxa"/>
          </w:tcPr>
          <w:p w14:paraId="57571630" w14:textId="77777777" w:rsidR="00E73D2D" w:rsidRDefault="00E73D2D" w:rsidP="0013245B">
            <w:pPr>
              <w:ind w:firstLine="0"/>
              <w:jc w:val="center"/>
            </w:pPr>
          </w:p>
        </w:tc>
        <w:tc>
          <w:tcPr>
            <w:tcW w:w="2136" w:type="dxa"/>
          </w:tcPr>
          <w:p w14:paraId="42FB2167" w14:textId="7BBE1D44" w:rsidR="00E73D2D" w:rsidRDefault="00E73D2D" w:rsidP="0013245B">
            <w:pPr>
              <w:ind w:firstLine="0"/>
              <w:jc w:val="center"/>
            </w:pPr>
            <w:r>
              <w:t>WitB5</w:t>
            </w:r>
          </w:p>
        </w:tc>
        <w:tc>
          <w:tcPr>
            <w:tcW w:w="1516"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E73D2D">
        <w:tc>
          <w:tcPr>
            <w:tcW w:w="529" w:type="dxa"/>
          </w:tcPr>
          <w:p w14:paraId="6645274A" w14:textId="1B677684" w:rsidR="00E73D2D" w:rsidRDefault="00E73D2D" w:rsidP="0013245B">
            <w:pPr>
              <w:ind w:firstLine="0"/>
              <w:jc w:val="center"/>
            </w:pPr>
            <w:r>
              <w:t>36</w:t>
            </w:r>
          </w:p>
        </w:tc>
        <w:tc>
          <w:tcPr>
            <w:tcW w:w="843" w:type="dxa"/>
          </w:tcPr>
          <w:p w14:paraId="0601410A" w14:textId="77777777" w:rsidR="00E73D2D" w:rsidRDefault="00E73D2D" w:rsidP="0013245B">
            <w:pPr>
              <w:ind w:firstLine="0"/>
              <w:jc w:val="center"/>
            </w:pPr>
          </w:p>
        </w:tc>
        <w:tc>
          <w:tcPr>
            <w:tcW w:w="2136" w:type="dxa"/>
          </w:tcPr>
          <w:p w14:paraId="7928D979" w14:textId="2E7D1ACA" w:rsidR="00E73D2D" w:rsidRDefault="00E73D2D" w:rsidP="0013245B">
            <w:pPr>
              <w:ind w:firstLine="0"/>
              <w:jc w:val="center"/>
            </w:pPr>
            <w:r>
              <w:t>WitB6</w:t>
            </w:r>
          </w:p>
        </w:tc>
        <w:tc>
          <w:tcPr>
            <w:tcW w:w="1516"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E73D2D">
        <w:tc>
          <w:tcPr>
            <w:tcW w:w="529" w:type="dxa"/>
          </w:tcPr>
          <w:p w14:paraId="4BE9BAA0" w14:textId="3B2EE3FC" w:rsidR="00E73D2D" w:rsidRDefault="00E73D2D" w:rsidP="0013245B">
            <w:pPr>
              <w:ind w:firstLine="0"/>
              <w:jc w:val="center"/>
            </w:pPr>
            <w:r>
              <w:t>37</w:t>
            </w:r>
          </w:p>
        </w:tc>
        <w:tc>
          <w:tcPr>
            <w:tcW w:w="843" w:type="dxa"/>
          </w:tcPr>
          <w:p w14:paraId="60A96CDB" w14:textId="77777777" w:rsidR="00E73D2D" w:rsidRDefault="00E73D2D" w:rsidP="0013245B">
            <w:pPr>
              <w:ind w:firstLine="0"/>
              <w:jc w:val="center"/>
            </w:pPr>
          </w:p>
        </w:tc>
        <w:tc>
          <w:tcPr>
            <w:tcW w:w="2136" w:type="dxa"/>
          </w:tcPr>
          <w:p w14:paraId="5EC1FA81" w14:textId="38D2E26D" w:rsidR="00E73D2D" w:rsidRDefault="00E73D2D" w:rsidP="0013245B">
            <w:pPr>
              <w:ind w:firstLine="0"/>
              <w:jc w:val="center"/>
            </w:pPr>
            <w:r>
              <w:t>WitB9</w:t>
            </w:r>
          </w:p>
        </w:tc>
        <w:tc>
          <w:tcPr>
            <w:tcW w:w="1516"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E73D2D">
        <w:tc>
          <w:tcPr>
            <w:tcW w:w="529" w:type="dxa"/>
          </w:tcPr>
          <w:p w14:paraId="30637471" w14:textId="6F820AAC" w:rsidR="00E73D2D" w:rsidRDefault="00E73D2D" w:rsidP="00E73D2D">
            <w:pPr>
              <w:tabs>
                <w:tab w:val="center" w:pos="156"/>
              </w:tabs>
              <w:ind w:firstLine="0"/>
            </w:pPr>
            <w:r>
              <w:tab/>
              <w:t>38</w:t>
            </w:r>
          </w:p>
          <w:p w14:paraId="47AA08D2" w14:textId="77777777" w:rsidR="00942FA8" w:rsidRPr="00E73D2D" w:rsidRDefault="00942FA8" w:rsidP="00E73D2D"/>
        </w:tc>
        <w:tc>
          <w:tcPr>
            <w:tcW w:w="843" w:type="dxa"/>
          </w:tcPr>
          <w:p w14:paraId="7276F07C" w14:textId="77777777" w:rsidR="00942FA8" w:rsidRDefault="00942FA8" w:rsidP="002F10AE">
            <w:pPr>
              <w:ind w:firstLine="0"/>
              <w:jc w:val="center"/>
            </w:pPr>
          </w:p>
        </w:tc>
        <w:tc>
          <w:tcPr>
            <w:tcW w:w="2136" w:type="dxa"/>
          </w:tcPr>
          <w:p w14:paraId="57F4B24B" w14:textId="0F99E8BD" w:rsidR="00942FA8" w:rsidRDefault="00942FA8" w:rsidP="002F10AE">
            <w:pPr>
              <w:ind w:firstLine="0"/>
              <w:jc w:val="center"/>
            </w:pPr>
            <w:r>
              <w:t>WitB12</w:t>
            </w:r>
          </w:p>
        </w:tc>
        <w:tc>
          <w:tcPr>
            <w:tcW w:w="1516"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E73D2D">
        <w:tc>
          <w:tcPr>
            <w:tcW w:w="529" w:type="dxa"/>
          </w:tcPr>
          <w:p w14:paraId="2B7C0282" w14:textId="0B3EB4A6" w:rsidR="00E73D2D" w:rsidRDefault="00E73D2D" w:rsidP="0013245B">
            <w:pPr>
              <w:ind w:firstLine="0"/>
              <w:jc w:val="center"/>
            </w:pPr>
            <w:r>
              <w:t>39</w:t>
            </w:r>
          </w:p>
        </w:tc>
        <w:tc>
          <w:tcPr>
            <w:tcW w:w="843" w:type="dxa"/>
          </w:tcPr>
          <w:p w14:paraId="4F7906FA" w14:textId="77777777" w:rsidR="00E73D2D" w:rsidRDefault="00E73D2D" w:rsidP="0013245B">
            <w:pPr>
              <w:ind w:firstLine="0"/>
              <w:jc w:val="center"/>
            </w:pPr>
          </w:p>
        </w:tc>
        <w:tc>
          <w:tcPr>
            <w:tcW w:w="2136" w:type="dxa"/>
          </w:tcPr>
          <w:p w14:paraId="710D75D1" w14:textId="16680359" w:rsidR="00E73D2D" w:rsidRDefault="00E73D2D" w:rsidP="0013245B">
            <w:pPr>
              <w:ind w:firstLine="0"/>
              <w:jc w:val="center"/>
            </w:pPr>
            <w:r>
              <w:t>WitD</w:t>
            </w:r>
          </w:p>
        </w:tc>
        <w:tc>
          <w:tcPr>
            <w:tcW w:w="1516"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E73D2D">
        <w:tc>
          <w:tcPr>
            <w:tcW w:w="529" w:type="dxa"/>
          </w:tcPr>
          <w:p w14:paraId="42192A58" w14:textId="775DBE57" w:rsidR="00942FA8" w:rsidRDefault="00E73D2D" w:rsidP="002F10AE">
            <w:pPr>
              <w:ind w:firstLine="0"/>
              <w:jc w:val="center"/>
            </w:pPr>
            <w:r>
              <w:t>40</w:t>
            </w:r>
          </w:p>
        </w:tc>
        <w:tc>
          <w:tcPr>
            <w:tcW w:w="843" w:type="dxa"/>
          </w:tcPr>
          <w:p w14:paraId="5A7A4EE1" w14:textId="77777777" w:rsidR="00942FA8" w:rsidRDefault="00942FA8" w:rsidP="002F10AE">
            <w:pPr>
              <w:ind w:firstLine="0"/>
              <w:jc w:val="center"/>
            </w:pPr>
          </w:p>
        </w:tc>
        <w:tc>
          <w:tcPr>
            <w:tcW w:w="2136" w:type="dxa"/>
          </w:tcPr>
          <w:p w14:paraId="2130F092" w14:textId="497B864E" w:rsidR="00942FA8" w:rsidRDefault="00E73D2D" w:rsidP="002F10AE">
            <w:pPr>
              <w:ind w:firstLine="0"/>
              <w:jc w:val="center"/>
            </w:pPr>
            <w:r>
              <w:t>WitE</w:t>
            </w:r>
          </w:p>
        </w:tc>
        <w:tc>
          <w:tcPr>
            <w:tcW w:w="1516"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E73D2D">
        <w:tc>
          <w:tcPr>
            <w:tcW w:w="529" w:type="dxa"/>
          </w:tcPr>
          <w:p w14:paraId="0DA5A4DC" w14:textId="01EB3D89" w:rsidR="00E73D2D" w:rsidRDefault="00E73D2D" w:rsidP="0013245B">
            <w:pPr>
              <w:ind w:firstLine="0"/>
              <w:jc w:val="center"/>
            </w:pPr>
            <w:r>
              <w:t>41</w:t>
            </w:r>
          </w:p>
        </w:tc>
        <w:tc>
          <w:tcPr>
            <w:tcW w:w="843" w:type="dxa"/>
          </w:tcPr>
          <w:p w14:paraId="26B248EA" w14:textId="77777777" w:rsidR="00E73D2D" w:rsidRDefault="00E73D2D" w:rsidP="0013245B">
            <w:pPr>
              <w:ind w:firstLine="0"/>
              <w:jc w:val="center"/>
            </w:pPr>
          </w:p>
        </w:tc>
        <w:tc>
          <w:tcPr>
            <w:tcW w:w="2136" w:type="dxa"/>
          </w:tcPr>
          <w:p w14:paraId="20A40D4E" w14:textId="6EF64573" w:rsidR="00E73D2D" w:rsidRDefault="00E73D2D" w:rsidP="0013245B">
            <w:pPr>
              <w:ind w:firstLine="0"/>
              <w:jc w:val="center"/>
            </w:pPr>
            <w:r>
              <w:t>WitH</w:t>
            </w:r>
          </w:p>
        </w:tc>
        <w:tc>
          <w:tcPr>
            <w:tcW w:w="1516"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E73D2D">
        <w:tc>
          <w:tcPr>
            <w:tcW w:w="529" w:type="dxa"/>
          </w:tcPr>
          <w:p w14:paraId="5C05C48A" w14:textId="28116A63" w:rsidR="00E73D2D" w:rsidRDefault="00E73D2D" w:rsidP="0013245B">
            <w:pPr>
              <w:ind w:firstLine="0"/>
              <w:jc w:val="center"/>
            </w:pPr>
            <w:r>
              <w:t>42</w:t>
            </w:r>
          </w:p>
        </w:tc>
        <w:tc>
          <w:tcPr>
            <w:tcW w:w="843" w:type="dxa"/>
          </w:tcPr>
          <w:p w14:paraId="6451C017" w14:textId="77777777" w:rsidR="00E73D2D" w:rsidRDefault="00E73D2D" w:rsidP="0013245B">
            <w:pPr>
              <w:ind w:firstLine="0"/>
              <w:jc w:val="center"/>
            </w:pPr>
          </w:p>
        </w:tc>
        <w:tc>
          <w:tcPr>
            <w:tcW w:w="2136" w:type="dxa"/>
          </w:tcPr>
          <w:p w14:paraId="2F432A04" w14:textId="2F43641E" w:rsidR="00E73D2D" w:rsidRDefault="00E73D2D" w:rsidP="0013245B">
            <w:pPr>
              <w:ind w:firstLine="0"/>
              <w:jc w:val="center"/>
            </w:pPr>
            <w:r>
              <w:t>WitK</w:t>
            </w:r>
          </w:p>
        </w:tc>
        <w:tc>
          <w:tcPr>
            <w:tcW w:w="1516"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E73D2D">
        <w:tc>
          <w:tcPr>
            <w:tcW w:w="529" w:type="dxa"/>
          </w:tcPr>
          <w:p w14:paraId="0F85A3F0" w14:textId="76CDD3B3" w:rsidR="00692B68" w:rsidRDefault="00692B68" w:rsidP="0013245B">
            <w:pPr>
              <w:ind w:firstLine="0"/>
              <w:jc w:val="center"/>
            </w:pPr>
            <w:r>
              <w:t>43</w:t>
            </w:r>
          </w:p>
        </w:tc>
        <w:tc>
          <w:tcPr>
            <w:tcW w:w="843" w:type="dxa"/>
          </w:tcPr>
          <w:p w14:paraId="14EEDDB2" w14:textId="77777777" w:rsidR="00692B68" w:rsidRDefault="00692B68" w:rsidP="0013245B">
            <w:pPr>
              <w:ind w:firstLine="0"/>
              <w:jc w:val="center"/>
            </w:pPr>
          </w:p>
        </w:tc>
        <w:tc>
          <w:tcPr>
            <w:tcW w:w="2136" w:type="dxa"/>
          </w:tcPr>
          <w:p w14:paraId="2ABBAF49" w14:textId="08BA385B" w:rsidR="00692B68" w:rsidRDefault="00692B68" w:rsidP="0013245B">
            <w:pPr>
              <w:ind w:firstLine="0"/>
              <w:jc w:val="center"/>
            </w:pPr>
            <w:r>
              <w:t>Chlor</w:t>
            </w:r>
          </w:p>
        </w:tc>
        <w:tc>
          <w:tcPr>
            <w:tcW w:w="1516"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chlor</w:t>
            </w:r>
            <w:r>
              <w:rPr>
                <w:rFonts w:eastAsia="LiberationSerif"/>
                <w:lang w:eastAsia="en-US"/>
              </w:rPr>
              <w:t xml:space="preserve"> wyrażone w mg</w:t>
            </w:r>
          </w:p>
        </w:tc>
      </w:tr>
      <w:tr w:rsidR="00942FA8" w14:paraId="5C49721B" w14:textId="77777777" w:rsidTr="00E73D2D">
        <w:tc>
          <w:tcPr>
            <w:tcW w:w="529" w:type="dxa"/>
          </w:tcPr>
          <w:p w14:paraId="7B640B9C" w14:textId="1A52A7F4" w:rsidR="00942FA8" w:rsidRDefault="00692B68" w:rsidP="002F10AE">
            <w:pPr>
              <w:ind w:firstLine="0"/>
              <w:jc w:val="center"/>
            </w:pPr>
            <w:r>
              <w:t>44</w:t>
            </w:r>
          </w:p>
        </w:tc>
        <w:tc>
          <w:tcPr>
            <w:tcW w:w="843" w:type="dxa"/>
          </w:tcPr>
          <w:p w14:paraId="481E4CC4" w14:textId="77777777" w:rsidR="00942FA8" w:rsidRDefault="00942FA8" w:rsidP="002F10AE">
            <w:pPr>
              <w:ind w:firstLine="0"/>
              <w:jc w:val="center"/>
            </w:pPr>
          </w:p>
        </w:tc>
        <w:tc>
          <w:tcPr>
            <w:tcW w:w="2136" w:type="dxa"/>
          </w:tcPr>
          <w:p w14:paraId="4D73E706" w14:textId="2224DD44" w:rsidR="00942FA8" w:rsidRDefault="00942FA8" w:rsidP="002F10AE">
            <w:pPr>
              <w:ind w:firstLine="0"/>
              <w:jc w:val="center"/>
            </w:pPr>
            <w:r>
              <w:t>Cynk</w:t>
            </w:r>
          </w:p>
        </w:tc>
        <w:tc>
          <w:tcPr>
            <w:tcW w:w="1516"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E73D2D">
        <w:tc>
          <w:tcPr>
            <w:tcW w:w="529" w:type="dxa"/>
          </w:tcPr>
          <w:p w14:paraId="69A9E0BD" w14:textId="160B3A64" w:rsidR="00692B68" w:rsidRDefault="00692B68" w:rsidP="002F10AE">
            <w:pPr>
              <w:ind w:firstLine="0"/>
              <w:jc w:val="center"/>
            </w:pPr>
            <w:r>
              <w:lastRenderedPageBreak/>
              <w:t>45</w:t>
            </w:r>
          </w:p>
        </w:tc>
        <w:tc>
          <w:tcPr>
            <w:tcW w:w="843" w:type="dxa"/>
          </w:tcPr>
          <w:p w14:paraId="351F9D22" w14:textId="77777777" w:rsidR="00692B68" w:rsidRDefault="00692B68" w:rsidP="002F10AE">
            <w:pPr>
              <w:ind w:firstLine="0"/>
              <w:jc w:val="center"/>
            </w:pPr>
          </w:p>
        </w:tc>
        <w:tc>
          <w:tcPr>
            <w:tcW w:w="2136" w:type="dxa"/>
          </w:tcPr>
          <w:p w14:paraId="18DBFF77" w14:textId="469D2532" w:rsidR="00692B68" w:rsidRDefault="00692B68" w:rsidP="002F10AE">
            <w:pPr>
              <w:ind w:firstLine="0"/>
              <w:jc w:val="center"/>
            </w:pPr>
            <w:r>
              <w:t>Fluor</w:t>
            </w:r>
          </w:p>
        </w:tc>
        <w:tc>
          <w:tcPr>
            <w:tcW w:w="1516"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fluo</w:t>
            </w:r>
            <w:r>
              <w:rPr>
                <w:rFonts w:eastAsia="LiberationSerif"/>
                <w:lang w:eastAsia="en-US"/>
              </w:rPr>
              <w:t>r wyrażone w mg</w:t>
            </w:r>
          </w:p>
        </w:tc>
      </w:tr>
      <w:tr w:rsidR="00942FA8" w14:paraId="1451954C" w14:textId="77777777" w:rsidTr="00E73D2D">
        <w:tc>
          <w:tcPr>
            <w:tcW w:w="529" w:type="dxa"/>
          </w:tcPr>
          <w:p w14:paraId="3872E0E2" w14:textId="70ED7573" w:rsidR="00942FA8" w:rsidRDefault="00692B68" w:rsidP="002F10AE">
            <w:pPr>
              <w:ind w:firstLine="0"/>
              <w:jc w:val="center"/>
            </w:pPr>
            <w:r>
              <w:t>46</w:t>
            </w:r>
          </w:p>
        </w:tc>
        <w:tc>
          <w:tcPr>
            <w:tcW w:w="843" w:type="dxa"/>
          </w:tcPr>
          <w:p w14:paraId="2A2A177E" w14:textId="77777777" w:rsidR="00942FA8" w:rsidRDefault="00942FA8" w:rsidP="002F10AE">
            <w:pPr>
              <w:ind w:firstLine="0"/>
              <w:jc w:val="center"/>
            </w:pPr>
          </w:p>
        </w:tc>
        <w:tc>
          <w:tcPr>
            <w:tcW w:w="2136" w:type="dxa"/>
          </w:tcPr>
          <w:p w14:paraId="2BD40B00" w14:textId="10A42526" w:rsidR="00942FA8" w:rsidRDefault="002254AA" w:rsidP="002F10AE">
            <w:pPr>
              <w:ind w:firstLine="0"/>
              <w:jc w:val="center"/>
            </w:pPr>
            <w:r>
              <w:t>Fosfor</w:t>
            </w:r>
          </w:p>
        </w:tc>
        <w:tc>
          <w:tcPr>
            <w:tcW w:w="1516"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 xml:space="preserve">Dzienne </w:t>
            </w:r>
            <w:r>
              <w:rPr>
                <w:rFonts w:eastAsia="LiberationSerif"/>
                <w:lang w:eastAsia="en-US"/>
              </w:rPr>
              <w:t>zapotrzebowanie użytkownika na fosfor</w:t>
            </w:r>
            <w:r>
              <w:rPr>
                <w:rFonts w:eastAsia="LiberationSerif"/>
                <w:lang w:eastAsia="en-US"/>
              </w:rPr>
              <w:t xml:space="preserve"> wyrażone w mg</w:t>
            </w:r>
          </w:p>
        </w:tc>
      </w:tr>
      <w:tr w:rsidR="002254AA" w14:paraId="37952DAD" w14:textId="77777777" w:rsidTr="00E73D2D">
        <w:tc>
          <w:tcPr>
            <w:tcW w:w="529" w:type="dxa"/>
          </w:tcPr>
          <w:p w14:paraId="3B7CE003" w14:textId="36CD3A6A" w:rsidR="002254AA" w:rsidRDefault="00692B68" w:rsidP="002F10AE">
            <w:pPr>
              <w:ind w:firstLine="0"/>
              <w:jc w:val="center"/>
            </w:pPr>
            <w:r>
              <w:t>47</w:t>
            </w:r>
          </w:p>
        </w:tc>
        <w:tc>
          <w:tcPr>
            <w:tcW w:w="843" w:type="dxa"/>
          </w:tcPr>
          <w:p w14:paraId="40AAAFC7" w14:textId="77777777" w:rsidR="002254AA" w:rsidRDefault="002254AA" w:rsidP="002F10AE">
            <w:pPr>
              <w:ind w:firstLine="0"/>
              <w:jc w:val="center"/>
            </w:pPr>
          </w:p>
        </w:tc>
        <w:tc>
          <w:tcPr>
            <w:tcW w:w="2136" w:type="dxa"/>
          </w:tcPr>
          <w:p w14:paraId="6F263337" w14:textId="607F1F38" w:rsidR="002254AA" w:rsidRDefault="002254AA" w:rsidP="002F10AE">
            <w:pPr>
              <w:ind w:firstLine="0"/>
              <w:jc w:val="center"/>
            </w:pPr>
            <w:r>
              <w:t>Jod</w:t>
            </w:r>
          </w:p>
        </w:tc>
        <w:tc>
          <w:tcPr>
            <w:tcW w:w="1516"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jod wyrażone w µ</w:t>
            </w:r>
            <w:r>
              <w:rPr>
                <w:rFonts w:eastAsia="LiberationSerif"/>
                <w:lang w:eastAsia="en-US"/>
              </w:rPr>
              <w:t>g</w:t>
            </w:r>
          </w:p>
        </w:tc>
      </w:tr>
      <w:tr w:rsidR="00692B68" w14:paraId="3BA392FE" w14:textId="77777777" w:rsidTr="00E73D2D">
        <w:tc>
          <w:tcPr>
            <w:tcW w:w="529" w:type="dxa"/>
          </w:tcPr>
          <w:p w14:paraId="7ADF0DF8" w14:textId="07E8AF35" w:rsidR="00692B68" w:rsidRDefault="00692B68" w:rsidP="002F10AE">
            <w:pPr>
              <w:ind w:firstLine="0"/>
              <w:jc w:val="center"/>
            </w:pPr>
            <w:r>
              <w:t>48</w:t>
            </w:r>
          </w:p>
        </w:tc>
        <w:tc>
          <w:tcPr>
            <w:tcW w:w="843" w:type="dxa"/>
          </w:tcPr>
          <w:p w14:paraId="5A27D090" w14:textId="77777777" w:rsidR="00692B68" w:rsidRDefault="00692B68" w:rsidP="002F10AE">
            <w:pPr>
              <w:ind w:firstLine="0"/>
              <w:jc w:val="center"/>
            </w:pPr>
          </w:p>
        </w:tc>
        <w:tc>
          <w:tcPr>
            <w:tcW w:w="2136" w:type="dxa"/>
          </w:tcPr>
          <w:p w14:paraId="44790CB0" w14:textId="0B04BE46" w:rsidR="00692B68" w:rsidRDefault="00692B68" w:rsidP="002F10AE">
            <w:pPr>
              <w:ind w:firstLine="0"/>
              <w:jc w:val="center"/>
            </w:pPr>
            <w:r>
              <w:t>Magnez</w:t>
            </w:r>
          </w:p>
        </w:tc>
        <w:tc>
          <w:tcPr>
            <w:tcW w:w="1516"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magnez</w:t>
            </w:r>
            <w:r>
              <w:rPr>
                <w:rFonts w:eastAsia="LiberationSerif"/>
                <w:lang w:eastAsia="en-US"/>
              </w:rPr>
              <w:t xml:space="preserve"> wyrażone w mg</w:t>
            </w:r>
          </w:p>
        </w:tc>
      </w:tr>
      <w:tr w:rsidR="00692B68" w14:paraId="195B21BD" w14:textId="77777777" w:rsidTr="00E73D2D">
        <w:tc>
          <w:tcPr>
            <w:tcW w:w="529" w:type="dxa"/>
          </w:tcPr>
          <w:p w14:paraId="0813888D" w14:textId="137D003F" w:rsidR="00692B68" w:rsidRDefault="00692B68" w:rsidP="002F10AE">
            <w:pPr>
              <w:ind w:firstLine="0"/>
              <w:jc w:val="center"/>
            </w:pPr>
            <w:r>
              <w:t>49</w:t>
            </w:r>
          </w:p>
        </w:tc>
        <w:tc>
          <w:tcPr>
            <w:tcW w:w="843" w:type="dxa"/>
          </w:tcPr>
          <w:p w14:paraId="706A49A9" w14:textId="77777777" w:rsidR="00692B68" w:rsidRDefault="00692B68" w:rsidP="002F10AE">
            <w:pPr>
              <w:ind w:firstLine="0"/>
              <w:jc w:val="center"/>
            </w:pPr>
          </w:p>
        </w:tc>
        <w:tc>
          <w:tcPr>
            <w:tcW w:w="2136" w:type="dxa"/>
          </w:tcPr>
          <w:p w14:paraId="3898BA54" w14:textId="6998B295" w:rsidR="00692B68" w:rsidRDefault="00692B68" w:rsidP="002F10AE">
            <w:pPr>
              <w:ind w:firstLine="0"/>
              <w:jc w:val="center"/>
            </w:pPr>
            <w:r>
              <w:t>Miedź</w:t>
            </w:r>
          </w:p>
        </w:tc>
        <w:tc>
          <w:tcPr>
            <w:tcW w:w="1516"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miedź</w:t>
            </w:r>
            <w:r>
              <w:rPr>
                <w:rFonts w:eastAsia="LiberationSerif"/>
                <w:lang w:eastAsia="en-US"/>
              </w:rPr>
              <w:t xml:space="preserve"> wyrażone w mg</w:t>
            </w:r>
          </w:p>
        </w:tc>
      </w:tr>
      <w:tr w:rsidR="00692B68" w14:paraId="462B4F6A" w14:textId="77777777" w:rsidTr="00E73D2D">
        <w:tc>
          <w:tcPr>
            <w:tcW w:w="529" w:type="dxa"/>
          </w:tcPr>
          <w:p w14:paraId="1816F032" w14:textId="06925F2B" w:rsidR="00692B68" w:rsidRDefault="00692B68" w:rsidP="002F10AE">
            <w:pPr>
              <w:ind w:firstLine="0"/>
              <w:jc w:val="center"/>
            </w:pPr>
            <w:r>
              <w:t>50</w:t>
            </w:r>
          </w:p>
        </w:tc>
        <w:tc>
          <w:tcPr>
            <w:tcW w:w="843" w:type="dxa"/>
          </w:tcPr>
          <w:p w14:paraId="43096862" w14:textId="77777777" w:rsidR="00692B68" w:rsidRDefault="00692B68" w:rsidP="002F10AE">
            <w:pPr>
              <w:ind w:firstLine="0"/>
              <w:jc w:val="center"/>
            </w:pPr>
          </w:p>
        </w:tc>
        <w:tc>
          <w:tcPr>
            <w:tcW w:w="2136" w:type="dxa"/>
          </w:tcPr>
          <w:p w14:paraId="5AF6569C" w14:textId="6000565E" w:rsidR="00692B68" w:rsidRDefault="00692B68" w:rsidP="002F10AE">
            <w:pPr>
              <w:ind w:firstLine="0"/>
              <w:jc w:val="center"/>
            </w:pPr>
            <w:r>
              <w:t>Potas</w:t>
            </w:r>
          </w:p>
        </w:tc>
        <w:tc>
          <w:tcPr>
            <w:tcW w:w="1516"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potas</w:t>
            </w:r>
            <w:r>
              <w:rPr>
                <w:rFonts w:eastAsia="LiberationSerif"/>
                <w:lang w:eastAsia="en-US"/>
              </w:rPr>
              <w:t xml:space="preserve"> wyrażone w mg</w:t>
            </w:r>
          </w:p>
        </w:tc>
      </w:tr>
      <w:tr w:rsidR="00692B68" w14:paraId="71AF1D78" w14:textId="77777777" w:rsidTr="00E73D2D">
        <w:tc>
          <w:tcPr>
            <w:tcW w:w="529" w:type="dxa"/>
          </w:tcPr>
          <w:p w14:paraId="03826FF4" w14:textId="0CA4FF12" w:rsidR="00692B68" w:rsidRDefault="00692B68" w:rsidP="002F10AE">
            <w:pPr>
              <w:ind w:firstLine="0"/>
              <w:jc w:val="center"/>
            </w:pPr>
            <w:r>
              <w:t>51</w:t>
            </w:r>
          </w:p>
        </w:tc>
        <w:tc>
          <w:tcPr>
            <w:tcW w:w="843" w:type="dxa"/>
          </w:tcPr>
          <w:p w14:paraId="3E0D9D90" w14:textId="77777777" w:rsidR="00692B68" w:rsidRDefault="00692B68" w:rsidP="002F10AE">
            <w:pPr>
              <w:ind w:firstLine="0"/>
              <w:jc w:val="center"/>
            </w:pPr>
          </w:p>
        </w:tc>
        <w:tc>
          <w:tcPr>
            <w:tcW w:w="2136" w:type="dxa"/>
          </w:tcPr>
          <w:p w14:paraId="2B626073" w14:textId="53FFDF83" w:rsidR="00692B68" w:rsidRDefault="00692B68" w:rsidP="002F10AE">
            <w:pPr>
              <w:ind w:firstLine="0"/>
              <w:jc w:val="center"/>
            </w:pPr>
            <w:r>
              <w:t>Selen</w:t>
            </w:r>
          </w:p>
        </w:tc>
        <w:tc>
          <w:tcPr>
            <w:tcW w:w="1516"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w:t>
            </w:r>
            <w:r>
              <w:rPr>
                <w:rFonts w:eastAsia="LiberationSerif"/>
                <w:lang w:eastAsia="en-US"/>
              </w:rPr>
              <w:t>ie użytkownika na selen wyrażone w µ</w:t>
            </w:r>
            <w:r>
              <w:rPr>
                <w:rFonts w:eastAsia="LiberationSerif"/>
                <w:lang w:eastAsia="en-US"/>
              </w:rPr>
              <w:t>g</w:t>
            </w:r>
          </w:p>
        </w:tc>
      </w:tr>
      <w:tr w:rsidR="00692B68" w14:paraId="2F248CE5" w14:textId="77777777" w:rsidTr="00E73D2D">
        <w:tc>
          <w:tcPr>
            <w:tcW w:w="529" w:type="dxa"/>
          </w:tcPr>
          <w:p w14:paraId="23991FF5" w14:textId="283DEC6F" w:rsidR="00692B68" w:rsidRDefault="00692B68" w:rsidP="002F10AE">
            <w:pPr>
              <w:ind w:firstLine="0"/>
              <w:jc w:val="center"/>
            </w:pPr>
            <w:r>
              <w:t>52</w:t>
            </w:r>
          </w:p>
        </w:tc>
        <w:tc>
          <w:tcPr>
            <w:tcW w:w="843" w:type="dxa"/>
          </w:tcPr>
          <w:p w14:paraId="446BC635" w14:textId="77777777" w:rsidR="00692B68" w:rsidRDefault="00692B68" w:rsidP="002F10AE">
            <w:pPr>
              <w:ind w:firstLine="0"/>
              <w:jc w:val="center"/>
            </w:pPr>
          </w:p>
        </w:tc>
        <w:tc>
          <w:tcPr>
            <w:tcW w:w="2136" w:type="dxa"/>
          </w:tcPr>
          <w:p w14:paraId="759FAEAD" w14:textId="2DA666C7" w:rsidR="00692B68" w:rsidRDefault="00692B68" w:rsidP="002F10AE">
            <w:pPr>
              <w:ind w:firstLine="0"/>
              <w:jc w:val="center"/>
            </w:pPr>
            <w:r>
              <w:t>Sód</w:t>
            </w:r>
          </w:p>
        </w:tc>
        <w:tc>
          <w:tcPr>
            <w:tcW w:w="1516"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w:t>
            </w:r>
            <w:r>
              <w:rPr>
                <w:rFonts w:eastAsia="LiberationSerif"/>
                <w:lang w:eastAsia="en-US"/>
              </w:rPr>
              <w:t xml:space="preserve">ie użytkownika na sód </w:t>
            </w:r>
            <w:r>
              <w:rPr>
                <w:rFonts w:eastAsia="LiberationSerif"/>
                <w:lang w:eastAsia="en-US"/>
              </w:rPr>
              <w:t>wyrażone w mg</w:t>
            </w:r>
          </w:p>
        </w:tc>
      </w:tr>
      <w:tr w:rsidR="00942FA8" w14:paraId="79C31F15" w14:textId="77777777" w:rsidTr="00E73D2D">
        <w:tc>
          <w:tcPr>
            <w:tcW w:w="529" w:type="dxa"/>
          </w:tcPr>
          <w:p w14:paraId="50E6A5F2" w14:textId="413FA4E1" w:rsidR="00942FA8" w:rsidRDefault="002756C9" w:rsidP="002F10AE">
            <w:pPr>
              <w:ind w:firstLine="0"/>
              <w:jc w:val="center"/>
            </w:pPr>
            <w:r>
              <w:t>53</w:t>
            </w:r>
          </w:p>
        </w:tc>
        <w:tc>
          <w:tcPr>
            <w:tcW w:w="843" w:type="dxa"/>
          </w:tcPr>
          <w:p w14:paraId="3B791A71" w14:textId="77777777" w:rsidR="00942FA8" w:rsidRDefault="00942FA8" w:rsidP="002F10AE">
            <w:pPr>
              <w:ind w:firstLine="0"/>
              <w:jc w:val="center"/>
            </w:pPr>
          </w:p>
        </w:tc>
        <w:tc>
          <w:tcPr>
            <w:tcW w:w="2136" w:type="dxa"/>
          </w:tcPr>
          <w:p w14:paraId="2FF83F9D" w14:textId="6FD7ABFE" w:rsidR="00942FA8" w:rsidRDefault="00942FA8" w:rsidP="002F10AE">
            <w:pPr>
              <w:ind w:firstLine="0"/>
              <w:jc w:val="center"/>
            </w:pPr>
            <w:r>
              <w:t>Wapń</w:t>
            </w:r>
          </w:p>
        </w:tc>
        <w:tc>
          <w:tcPr>
            <w:tcW w:w="1516"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E73D2D">
        <w:tc>
          <w:tcPr>
            <w:tcW w:w="529" w:type="dxa"/>
          </w:tcPr>
          <w:p w14:paraId="5FD739E0" w14:textId="77F5AC8E" w:rsidR="00942FA8" w:rsidRDefault="002756C9" w:rsidP="002F10AE">
            <w:pPr>
              <w:ind w:firstLine="0"/>
              <w:jc w:val="center"/>
            </w:pPr>
            <w:r>
              <w:t>54</w:t>
            </w:r>
          </w:p>
        </w:tc>
        <w:tc>
          <w:tcPr>
            <w:tcW w:w="843" w:type="dxa"/>
          </w:tcPr>
          <w:p w14:paraId="5ED4296E" w14:textId="77777777" w:rsidR="00942FA8" w:rsidRDefault="00942FA8" w:rsidP="002F10AE">
            <w:pPr>
              <w:ind w:firstLine="0"/>
              <w:jc w:val="center"/>
            </w:pPr>
          </w:p>
        </w:tc>
        <w:tc>
          <w:tcPr>
            <w:tcW w:w="2136" w:type="dxa"/>
          </w:tcPr>
          <w:p w14:paraId="0C463FC0" w14:textId="0AB967E2" w:rsidR="00942FA8" w:rsidRDefault="00942FA8" w:rsidP="002F10AE">
            <w:pPr>
              <w:ind w:firstLine="0"/>
              <w:jc w:val="center"/>
            </w:pPr>
            <w:r>
              <w:t>Żelazo</w:t>
            </w:r>
          </w:p>
        </w:tc>
        <w:tc>
          <w:tcPr>
            <w:tcW w:w="1516"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D40138F"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odżywczych wobec czego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p>
    <w:p w14:paraId="3E3B1B88" w14:textId="77777777" w:rsidR="00166252" w:rsidRPr="002756C9" w:rsidRDefault="00166252"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613426E8" w:rsidR="00F55F23" w:rsidRDefault="00F55F23" w:rsidP="00F55F23">
      <w:pPr>
        <w:jc w:val="center"/>
      </w:pPr>
      <w:r>
        <w:t xml:space="preserve">Rys. </w:t>
      </w:r>
      <w:r w:rsidR="00847C11">
        <w:t>4.6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lastRenderedPageBreak/>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07" w:name="_Toc5963784"/>
      <w:r>
        <w:t>Projekt testów</w:t>
      </w:r>
      <w:bookmarkEnd w:id="1407"/>
    </w:p>
    <w:p w14:paraId="011F898B" w14:textId="77777777" w:rsidR="00973C06" w:rsidRDefault="00973C06" w:rsidP="00423CC1">
      <w:pPr>
        <w:pStyle w:val="Nagwek2"/>
        <w:ind w:left="360"/>
      </w:pPr>
      <w:bookmarkStart w:id="1408" w:name="_Toc5963785"/>
      <w:r>
        <w:t>Testy funkcjonalne</w:t>
      </w:r>
      <w:bookmarkEnd w:id="1408"/>
    </w:p>
    <w:p w14:paraId="31EC54EA" w14:textId="77777777" w:rsidR="00973C06" w:rsidRDefault="00973C06" w:rsidP="00423CC1">
      <w:pPr>
        <w:pStyle w:val="Nagwek2"/>
        <w:ind w:left="360"/>
      </w:pPr>
      <w:bookmarkStart w:id="1409" w:name="_Toc5963786"/>
      <w:r>
        <w:t>Testy jednostkowe</w:t>
      </w:r>
      <w:bookmarkEnd w:id="1409"/>
    </w:p>
    <w:p w14:paraId="5282706C" w14:textId="77777777" w:rsidR="00973C06" w:rsidRDefault="00973C06" w:rsidP="00423CC1">
      <w:pPr>
        <w:pStyle w:val="Nagwek2"/>
        <w:ind w:left="360"/>
      </w:pPr>
      <w:bookmarkStart w:id="1410" w:name="_Toc5963787"/>
      <w:r>
        <w:t>Testy obciążeniowe</w:t>
      </w:r>
      <w:bookmarkEnd w:id="1410"/>
    </w:p>
    <w:p w14:paraId="711FB549" w14:textId="77777777" w:rsidR="00973C06" w:rsidRPr="00973C06" w:rsidRDefault="00973C06" w:rsidP="00423CC1">
      <w:pPr>
        <w:pStyle w:val="Nagwek2"/>
        <w:ind w:left="360"/>
      </w:pPr>
      <w:bookmarkStart w:id="1411" w:name="_Toc5963788"/>
      <w:r>
        <w:t>Testy użytkowników</w:t>
      </w:r>
      <w:bookmarkEnd w:id="1411"/>
    </w:p>
    <w:p w14:paraId="46EAF48D" w14:textId="77777777" w:rsidR="0003742D" w:rsidRDefault="0003742D" w:rsidP="00266EEB">
      <w:pPr>
        <w:pStyle w:val="Nagwek1"/>
        <w:ind w:firstLine="360"/>
      </w:pPr>
      <w:bookmarkStart w:id="1412" w:name="_Toc5963793"/>
    </w:p>
    <w:p w14:paraId="434B18E9" w14:textId="77907923" w:rsidR="00E375D2" w:rsidRDefault="00E375D2" w:rsidP="00266EEB">
      <w:pPr>
        <w:pStyle w:val="Nagwek1"/>
        <w:ind w:firstLine="360"/>
      </w:pPr>
      <w:r w:rsidRPr="002A0F9B">
        <w:t>testy</w:t>
      </w:r>
      <w:bookmarkEnd w:id="1412"/>
    </w:p>
    <w:p w14:paraId="3307737F" w14:textId="77777777" w:rsidR="00973C06" w:rsidRDefault="00973C06" w:rsidP="00423CC1">
      <w:pPr>
        <w:pStyle w:val="Podtytu"/>
        <w:numPr>
          <w:ilvl w:val="0"/>
          <w:numId w:val="0"/>
        </w:numPr>
        <w:ind w:left="360"/>
      </w:pPr>
      <w:r>
        <w:t xml:space="preserve"> </w:t>
      </w:r>
      <w:bookmarkStart w:id="1413" w:name="_Toc5963794"/>
      <w:r>
        <w:t>Testy funkcjonalne</w:t>
      </w:r>
      <w:bookmarkEnd w:id="1413"/>
    </w:p>
    <w:p w14:paraId="3FE6993E" w14:textId="77777777" w:rsidR="00973C06" w:rsidRDefault="00973C06" w:rsidP="00423CC1">
      <w:pPr>
        <w:pStyle w:val="Podtytu"/>
        <w:numPr>
          <w:ilvl w:val="0"/>
          <w:numId w:val="0"/>
        </w:numPr>
        <w:ind w:left="360"/>
      </w:pPr>
      <w:r>
        <w:t xml:space="preserve"> </w:t>
      </w:r>
      <w:bookmarkStart w:id="1414" w:name="_Toc5963795"/>
      <w:r>
        <w:t>Testy jednostkowe</w:t>
      </w:r>
      <w:bookmarkEnd w:id="1414"/>
    </w:p>
    <w:p w14:paraId="0C91ABA7" w14:textId="77777777" w:rsidR="00973C06" w:rsidRDefault="00973C06" w:rsidP="00423CC1">
      <w:pPr>
        <w:pStyle w:val="Podtytu"/>
        <w:numPr>
          <w:ilvl w:val="0"/>
          <w:numId w:val="0"/>
        </w:numPr>
        <w:ind w:left="360"/>
      </w:pPr>
      <w:r>
        <w:t xml:space="preserve"> </w:t>
      </w:r>
      <w:bookmarkStart w:id="1415" w:name="_Toc5963796"/>
      <w:r>
        <w:t>Testy obciążeniowe</w:t>
      </w:r>
      <w:bookmarkEnd w:id="1415"/>
    </w:p>
    <w:p w14:paraId="4B72EE20" w14:textId="77777777" w:rsidR="00973C06" w:rsidRDefault="00973C06" w:rsidP="00423CC1">
      <w:pPr>
        <w:pStyle w:val="Podtytu"/>
        <w:numPr>
          <w:ilvl w:val="0"/>
          <w:numId w:val="0"/>
        </w:numPr>
        <w:ind w:left="360"/>
      </w:pPr>
      <w:r>
        <w:t xml:space="preserve"> </w:t>
      </w:r>
      <w:bookmarkStart w:id="1416" w:name="_Toc5963797"/>
      <w:r>
        <w:t>Testy użytkowników</w:t>
      </w:r>
      <w:bookmarkEnd w:id="1416"/>
    </w:p>
    <w:p w14:paraId="1E836DC5" w14:textId="77777777" w:rsidR="00A87E01" w:rsidRPr="00A87E01" w:rsidRDefault="00A87E01" w:rsidP="00A87E01"/>
    <w:p w14:paraId="13260DE8" w14:textId="76ABD168" w:rsidR="00CD4B0E" w:rsidRDefault="00266EEB" w:rsidP="002A0F9B">
      <w:pPr>
        <w:pStyle w:val="Nagwek1"/>
      </w:pPr>
      <w:bookmarkStart w:id="1417" w:name="_Toc5963798"/>
      <w:r>
        <w:t>5</w:t>
      </w:r>
      <w:r w:rsidR="002A0F9B">
        <w:t xml:space="preserve">. </w:t>
      </w:r>
      <w:r w:rsidR="00CD4B0E" w:rsidRPr="002A0F9B">
        <w:t>wdrożenie</w:t>
      </w:r>
      <w:bookmarkEnd w:id="1417"/>
    </w:p>
    <w:p w14:paraId="51659AC8" w14:textId="77777777" w:rsidR="00A87E01" w:rsidRPr="00A87E01" w:rsidRDefault="00A87E01" w:rsidP="00A87E01"/>
    <w:p w14:paraId="35F02D50" w14:textId="2950FF00" w:rsidR="00CD4B0E" w:rsidRDefault="00266EEB" w:rsidP="002A0F9B">
      <w:pPr>
        <w:pStyle w:val="Nagwek1"/>
      </w:pPr>
      <w:bookmarkStart w:id="1418" w:name="_Toc5963799"/>
      <w:r>
        <w:t>6</w:t>
      </w:r>
      <w:r w:rsidR="002A0F9B">
        <w:t xml:space="preserve">. </w:t>
      </w:r>
      <w:r w:rsidR="00CD4B0E">
        <w:t>podsumowanie</w:t>
      </w:r>
      <w:bookmarkEnd w:id="1418"/>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w:t>
      </w:r>
      <w:r>
        <w:lastRenderedPageBreak/>
        <w:t>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19" w:name="_Toc5963800"/>
      <w:r>
        <w:t>6</w:t>
      </w:r>
      <w:r w:rsidR="002A0F9B">
        <w:t>.1</w:t>
      </w:r>
      <w:r w:rsidR="00276AEC">
        <w:t xml:space="preserve">. </w:t>
      </w:r>
      <w:r w:rsidR="00CD4B0E">
        <w:t>Możliwości dalszego rozwoju</w:t>
      </w:r>
      <w:bookmarkEnd w:id="1419"/>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20" w:name="_Toc5963801"/>
      <w:r>
        <w:t>6</w:t>
      </w:r>
      <w:r w:rsidR="002A0F9B">
        <w:t>.1</w:t>
      </w:r>
      <w:r w:rsidR="00276AEC">
        <w:t>.1. Dokładność przekazywanych informacji</w:t>
      </w:r>
      <w:r w:rsidR="00C80EE1">
        <w:t xml:space="preserve"> zwrotnych</w:t>
      </w:r>
      <w:bookmarkEnd w:id="142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w:t>
      </w:r>
      <w:r w:rsidR="005F772E">
        <w:lastRenderedPageBreak/>
        <w:t xml:space="preserve">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lastRenderedPageBreak/>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21" w:name="_Toc5963802"/>
      <w:r>
        <w:lastRenderedPageBreak/>
        <w:t>wykaz źródeł</w:t>
      </w:r>
      <w:bookmarkEnd w:id="142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2" w:name="_Toc5963803"/>
      <w:r w:rsidRPr="00A350AA">
        <w:rPr>
          <w:lang w:val="en-US"/>
        </w:rPr>
        <w:lastRenderedPageBreak/>
        <w:t>wykaz literatury</w:t>
      </w:r>
      <w:bookmarkEnd w:id="142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3" w:name="_Toc5963804"/>
      <w:r>
        <w:lastRenderedPageBreak/>
        <w:t>wykaz rysunków</w:t>
      </w:r>
      <w:bookmarkEnd w:id="142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B965229"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5F63D5DB" w:rsidR="00006577" w:rsidRPr="007F1CEA" w:rsidRDefault="00006577" w:rsidP="00006577">
      <w:pPr>
        <w:ind w:left="708" w:firstLine="1"/>
      </w:pPr>
      <w:r>
        <w:t>Rys. 4.1. Porównanie tworzenia oprogramowania metodą kaskadową i iteracyjną....101</w:t>
      </w:r>
    </w:p>
    <w:p w14:paraId="5C3B1C35" w14:textId="31892062" w:rsidR="00DE61FA" w:rsidRDefault="00006577" w:rsidP="00DE61FA">
      <w:pPr>
        <w:ind w:firstLine="708"/>
      </w:pPr>
      <w:r>
        <w:t>Rys. 4.3</w:t>
      </w:r>
      <w:r w:rsidR="00DE61FA">
        <w:t>. Narzędzia i technologie wybrane do realizacji projektu……………………102</w:t>
      </w:r>
    </w:p>
    <w:p w14:paraId="167A14ED" w14:textId="71E06E62" w:rsidR="00933A64" w:rsidRDefault="00933A64" w:rsidP="00933A64">
      <w:r>
        <w:t>Rys.</w:t>
      </w:r>
      <w:r w:rsidR="007236B1">
        <w:t xml:space="preserve"> </w:t>
      </w:r>
      <w:r w:rsidR="00006577">
        <w:t>4.4</w:t>
      </w:r>
      <w:r>
        <w:t>. Przykładowa opowieść klienta wybrana do realizacja w I iteracji……</w:t>
      </w:r>
      <w:r w:rsidR="007236B1">
        <w:t>..</w:t>
      </w:r>
      <w:r>
        <w:t>…..</w:t>
      </w:r>
      <w:r w:rsidR="007236B1">
        <w:t>.</w:t>
      </w:r>
      <w:r w:rsidR="00847C11">
        <w:t>103</w:t>
      </w:r>
    </w:p>
    <w:p w14:paraId="24289531" w14:textId="381A35A0" w:rsidR="007236B1" w:rsidRDefault="00006577" w:rsidP="007236B1">
      <w:pPr>
        <w:ind w:firstLine="708"/>
      </w:pPr>
      <w:r>
        <w:t>Rys. 4.5</w:t>
      </w:r>
      <w:r w:rsidR="007236B1">
        <w:t>. Przykładowe opowieści klienta wybrane do r</w:t>
      </w:r>
      <w:r w:rsidR="00847C11">
        <w:t>ealizacji w II iteracji………...104</w:t>
      </w:r>
    </w:p>
    <w:p w14:paraId="055C4BBF" w14:textId="12BE214C" w:rsidR="009D15E1" w:rsidRDefault="00006577" w:rsidP="009D15E1">
      <w:r>
        <w:t>Rys. 4.6</w:t>
      </w:r>
      <w:r w:rsidR="009D15E1">
        <w:t>. Przykładowe opowieści klienta wybrane do realizacji w III ite</w:t>
      </w:r>
      <w:r w:rsidR="00847C11">
        <w:t>racji………..105</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24" w:name="_Toc5963805"/>
      <w:r w:rsidR="005225EA">
        <w:lastRenderedPageBreak/>
        <w:t>wykaz tabel</w:t>
      </w:r>
      <w:bookmarkEnd w:id="142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5" w:author="Okot" w:date="2019-03-28T12:43:00Z"/>
        </w:rPr>
      </w:pPr>
      <w:r>
        <w:t>Tabela 2.4. Ocena wagi na podstawie wagi i wzrostu…………………………………20</w:t>
      </w:r>
    </w:p>
    <w:p w14:paraId="552E9D62" w14:textId="05A951B3" w:rsidR="00312B8A" w:rsidRDefault="00312B8A" w:rsidP="00923D31">
      <w:pPr>
        <w:pStyle w:val="Wykazrysunkw"/>
      </w:pPr>
      <w:ins w:id="1426" w:author="Okot" w:date="2019-03-28T12:43:00Z">
        <w:r>
          <w:t>Tabela 2.5. Klasyczne równoważniki Atwatera……………………………………….2</w:t>
        </w:r>
      </w:ins>
      <w:r w:rsidR="0073419C">
        <w:t>2</w:t>
      </w:r>
    </w:p>
    <w:p w14:paraId="78588F11" w14:textId="77777777" w:rsidR="00923D31" w:rsidRDefault="00280791">
      <w:pPr>
        <w:rPr>
          <w:ins w:id="1427" w:author="Okot" w:date="2019-03-29T00:04:00Z"/>
        </w:rPr>
        <w:pPrChange w:id="1428" w:author="Okot" w:date="2019-03-28T23:26:00Z">
          <w:pPr>
            <w:pStyle w:val="Wykazrysunkw"/>
          </w:pPr>
        </w:pPrChange>
      </w:pPr>
      <w:ins w:id="1429" w:author="Okot" w:date="2019-03-28T23:26:00Z">
        <w:r>
          <w:t>Tabela 2.6.</w:t>
        </w:r>
      </w:ins>
      <w:ins w:id="1430" w:author="Okot" w:date="2019-03-31T14:53:00Z">
        <w:r w:rsidR="00DD78C5">
          <w:t xml:space="preserve"> </w:t>
        </w:r>
      </w:ins>
      <w:ins w:id="1431" w:author="Okot" w:date="2019-03-28T23:26:00Z">
        <w:r>
          <w:t>Podział aminokwasów ze względu na zdolność organizmu do ich syntezy</w:t>
        </w:r>
      </w:ins>
      <w:ins w:id="1432" w:author="Okot" w:date="2019-03-28T23:27:00Z">
        <w:r w:rsidR="00DD78C5">
          <w:t>.</w:t>
        </w:r>
        <w:r>
          <w:t>2</w:t>
        </w:r>
      </w:ins>
      <w:r w:rsidR="004F7692">
        <w:t>6</w:t>
      </w:r>
    </w:p>
    <w:p w14:paraId="78757C01" w14:textId="01B0B536" w:rsidR="00DD78C5" w:rsidRDefault="00DD78C5">
      <w:pPr>
        <w:rPr>
          <w:ins w:id="1433" w:author="Okot" w:date="2019-03-31T14:54:00Z"/>
        </w:rPr>
        <w:pPrChange w:id="1434" w:author="Okot" w:date="2019-03-31T14:53:00Z">
          <w:pPr>
            <w:ind w:firstLine="0"/>
          </w:pPr>
        </w:pPrChange>
      </w:pPr>
      <w:ins w:id="1435" w:author="Okot" w:date="2019-03-31T14:53:00Z">
        <w:r>
          <w:t>Tabela 2.7. Zalecane spożycie białka wg IŻŻ…………………</w:t>
        </w:r>
      </w:ins>
      <w:ins w:id="1436" w:author="Okot" w:date="2019-03-31T14:54:00Z">
        <w:r w:rsidR="005B362B">
          <w:t>………………………</w:t>
        </w:r>
      </w:ins>
      <w:r w:rsidR="004F7692">
        <w:t>3</w:t>
      </w:r>
      <w:r w:rsidR="00FE24B4">
        <w:t>1</w:t>
      </w:r>
    </w:p>
    <w:p w14:paraId="4E2323E1" w14:textId="77777777" w:rsidR="00FE1822" w:rsidRDefault="00FE1822">
      <w:pPr>
        <w:pPrChange w:id="1437" w:author="Okot" w:date="2019-03-31T14:53:00Z">
          <w:pPr>
            <w:ind w:firstLine="0"/>
          </w:pPr>
        </w:pPrChange>
      </w:pPr>
      <w:ins w:id="1438" w:author="Okot" w:date="2019-03-31T14:54:00Z">
        <w:r>
          <w:t xml:space="preserve">Tabela 2.8. </w:t>
        </w:r>
      </w:ins>
      <w:ins w:id="143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0" w:author="Okot" w:date="2019-03-31T15:21:00Z">
        <w:r>
          <w:t>Zalecana d</w:t>
        </w:r>
      </w:ins>
      <w:ins w:id="1441" w:author="Okot" w:date="2019-03-31T15:20:00Z">
        <w:r>
          <w:t>ystrybucja makro</w:t>
        </w:r>
      </w:ins>
      <w:r w:rsidR="00D502A8">
        <w:t>składników</w:t>
      </w:r>
      <w:ins w:id="1442" w:author="Okot" w:date="2019-03-31T15:20:00Z">
        <w:r>
          <w:t xml:space="preserve"> w diecie</w:t>
        </w:r>
      </w:ins>
      <w:ins w:id="1443" w:author="Okot" w:date="2019-03-31T15:18:00Z">
        <w:r>
          <w:t xml:space="preserve"> </w:t>
        </w:r>
      </w:ins>
      <w:ins w:id="144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71D2A5F6" w:rsidR="006B7A04" w:rsidRDefault="006B7A04" w:rsidP="006B7A04">
      <w:pPr>
        <w:ind w:firstLine="708"/>
      </w:pPr>
      <w:r>
        <w:t xml:space="preserve">Tabela 4.2. </w:t>
      </w:r>
      <w:r w:rsidR="004D3CF4">
        <w:t>Wykaz pól w tabeli Target…..</w:t>
      </w:r>
      <w:r>
        <w:t>…………………………………………...11</w:t>
      </w:r>
      <w:r w:rsidR="004D3CF4">
        <w:t>5</w:t>
      </w:r>
    </w:p>
    <w:p w14:paraId="6C7BC50E" w14:textId="65F191FE" w:rsidR="00291D1C" w:rsidRDefault="00291D1C" w:rsidP="006B7A04">
      <w:pPr>
        <w:ind w:firstLine="708"/>
      </w:pPr>
      <w:r>
        <w:t>Tabela 4.3. Wykaz pół w tabeli Activity……………………………………………..115</w:t>
      </w:r>
    </w:p>
    <w:p w14:paraId="1C580566" w14:textId="408A74B4" w:rsidR="00026961" w:rsidRDefault="00026961" w:rsidP="00026961">
      <w:pPr>
        <w:ind w:firstLine="708"/>
      </w:pPr>
      <w:r>
        <w:t>Tabela 4.4. Wykaz pól w tabeli UserData……………………………………………115</w:t>
      </w:r>
    </w:p>
    <w:p w14:paraId="1AB5CFF5" w14:textId="6D342FCA" w:rsidR="00B15FC7" w:rsidRDefault="00B15FC7" w:rsidP="00B15FC7">
      <w:pPr>
        <w:ind w:firstLine="708"/>
      </w:pPr>
      <w:r>
        <w:t>Tabela 4.5.</w:t>
      </w:r>
      <w:r>
        <w:t xml:space="preserve"> </w:t>
      </w:r>
      <w:r>
        <w:t>Wykaz pól w tabeli UserRequisition</w:t>
      </w:r>
      <w:r>
        <w:t>…………………………………….</w:t>
      </w:r>
      <w:bookmarkStart w:id="1445" w:name="_GoBack"/>
      <w:bookmarkEnd w:id="1445"/>
      <w:r>
        <w:t>116</w:t>
      </w: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46" w:author="Okot" w:date="2019-03-31T14:53:00Z"/>
        </w:rPr>
      </w:pPr>
    </w:p>
    <w:p w14:paraId="373059F5" w14:textId="77777777" w:rsidR="006E08BE" w:rsidRDefault="006E08BE">
      <w:pPr>
        <w:rPr>
          <w:ins w:id="1447" w:author="Okot" w:date="2019-03-29T00:04:00Z"/>
        </w:rPr>
        <w:pPrChange w:id="1448" w:author="Okot" w:date="2019-03-29T00:04:00Z">
          <w:pPr>
            <w:ind w:firstLine="0"/>
          </w:pPr>
        </w:pPrChange>
      </w:pPr>
    </w:p>
    <w:p w14:paraId="54F7DEF3" w14:textId="77777777" w:rsidR="006E08BE" w:rsidRDefault="006E08BE">
      <w:pPr>
        <w:pPrChange w:id="1449"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0F65E3E7"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w:t>
      </w:r>
      <w:r>
        <w:lastRenderedPageBreak/>
        <w:t xml:space="preserve">zwyczajów pacjenta i na jego podstawie dokonać obiektywnego przyporządkowania. W przypadku aplikacji, którą użytkownik ma samodzielnie obsługiwać  </w:t>
      </w:r>
    </w:p>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8" w:author="Okot" w:date="2019-11-09T11:50:00Z" w:initials="O">
    <w:p w14:paraId="29A517F9" w14:textId="77777777" w:rsidR="0013245B" w:rsidRDefault="0013245B">
      <w:pPr>
        <w:pStyle w:val="Tekstkomentarza"/>
      </w:pPr>
      <w:r>
        <w:rPr>
          <w:rStyle w:val="Odwoaniedokomentarza"/>
        </w:rPr>
        <w:annotationRef/>
      </w:r>
      <w:r>
        <w:t>Dogrzebać się do badań/źródeł</w:t>
      </w:r>
    </w:p>
    <w:p w14:paraId="3D957796" w14:textId="77777777" w:rsidR="0013245B" w:rsidRDefault="0013245B">
      <w:pPr>
        <w:pStyle w:val="Tekstkomentarza"/>
      </w:pPr>
    </w:p>
    <w:p w14:paraId="30996026" w14:textId="5D192B75" w:rsidR="0013245B" w:rsidRDefault="0013245B">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60EF19" w14:textId="77777777" w:rsidR="003C51A8" w:rsidRDefault="003C51A8" w:rsidP="00745505">
      <w:pPr>
        <w:spacing w:line="240" w:lineRule="auto"/>
      </w:pPr>
      <w:r>
        <w:separator/>
      </w:r>
    </w:p>
  </w:endnote>
  <w:endnote w:type="continuationSeparator" w:id="0">
    <w:p w14:paraId="2A75818D" w14:textId="77777777" w:rsidR="003C51A8" w:rsidRDefault="003C51A8"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3245B" w:rsidRDefault="0013245B">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3245B" w:rsidRDefault="0013245B">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13245B" w:rsidRDefault="0013245B">
        <w:pPr>
          <w:pStyle w:val="Stopka"/>
          <w:jc w:val="right"/>
        </w:pPr>
        <w:r>
          <w:fldChar w:fldCharType="begin"/>
        </w:r>
        <w:r>
          <w:instrText>PAGE   \* MERGEFORMAT</w:instrText>
        </w:r>
        <w:r>
          <w:fldChar w:fldCharType="separate"/>
        </w:r>
        <w:r w:rsidR="00B15FC7">
          <w:rPr>
            <w:noProof/>
          </w:rPr>
          <w:t>134</w:t>
        </w:r>
        <w:r>
          <w:fldChar w:fldCharType="end"/>
        </w:r>
      </w:p>
    </w:sdtContent>
  </w:sdt>
  <w:p w14:paraId="487B3F65" w14:textId="77777777" w:rsidR="0013245B" w:rsidRDefault="0013245B">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6D5237" w14:textId="77777777" w:rsidR="003C51A8" w:rsidRDefault="003C51A8" w:rsidP="00745505">
      <w:pPr>
        <w:spacing w:line="240" w:lineRule="auto"/>
      </w:pPr>
      <w:r>
        <w:separator/>
      </w:r>
    </w:p>
  </w:footnote>
  <w:footnote w:type="continuationSeparator" w:id="0">
    <w:p w14:paraId="1FDAE1B8" w14:textId="77777777" w:rsidR="003C51A8" w:rsidRDefault="003C51A8" w:rsidP="00745505">
      <w:pPr>
        <w:spacing w:line="240" w:lineRule="auto"/>
      </w:pPr>
      <w:r>
        <w:continuationSeparator/>
      </w:r>
    </w:p>
  </w:footnote>
  <w:footnote w:id="1">
    <w:p w14:paraId="7FCCE8A1" w14:textId="77777777" w:rsidR="0013245B" w:rsidRDefault="0013245B">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F85"/>
    <w:rsid w:val="00037229"/>
    <w:rsid w:val="0003742D"/>
    <w:rsid w:val="00040F54"/>
    <w:rsid w:val="0004609A"/>
    <w:rsid w:val="000467A3"/>
    <w:rsid w:val="00051059"/>
    <w:rsid w:val="00053D71"/>
    <w:rsid w:val="00062AF1"/>
    <w:rsid w:val="00062B6C"/>
    <w:rsid w:val="000639F0"/>
    <w:rsid w:val="0006627D"/>
    <w:rsid w:val="00074310"/>
    <w:rsid w:val="00074FF6"/>
    <w:rsid w:val="00076673"/>
    <w:rsid w:val="00080BE8"/>
    <w:rsid w:val="00081558"/>
    <w:rsid w:val="0008182A"/>
    <w:rsid w:val="00082C5D"/>
    <w:rsid w:val="00084B06"/>
    <w:rsid w:val="00084BA1"/>
    <w:rsid w:val="000850EA"/>
    <w:rsid w:val="0008539F"/>
    <w:rsid w:val="000860BB"/>
    <w:rsid w:val="0009101E"/>
    <w:rsid w:val="000931F1"/>
    <w:rsid w:val="000A17D6"/>
    <w:rsid w:val="000A3B7D"/>
    <w:rsid w:val="000A4224"/>
    <w:rsid w:val="000B1407"/>
    <w:rsid w:val="000B1989"/>
    <w:rsid w:val="000B2BAD"/>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7E90"/>
    <w:rsid w:val="001140FC"/>
    <w:rsid w:val="00114C35"/>
    <w:rsid w:val="0011578E"/>
    <w:rsid w:val="00116FCD"/>
    <w:rsid w:val="0012093F"/>
    <w:rsid w:val="001229B3"/>
    <w:rsid w:val="001248D9"/>
    <w:rsid w:val="00124BDA"/>
    <w:rsid w:val="0013062F"/>
    <w:rsid w:val="001306F7"/>
    <w:rsid w:val="001312B8"/>
    <w:rsid w:val="0013245B"/>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4F18"/>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73E"/>
    <w:rsid w:val="0021282D"/>
    <w:rsid w:val="00212F1F"/>
    <w:rsid w:val="00214EE1"/>
    <w:rsid w:val="0021555A"/>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E21"/>
    <w:rsid w:val="002B0C62"/>
    <w:rsid w:val="002B170A"/>
    <w:rsid w:val="002B49D5"/>
    <w:rsid w:val="002B55DF"/>
    <w:rsid w:val="002C0B35"/>
    <w:rsid w:val="002C1017"/>
    <w:rsid w:val="002C58CB"/>
    <w:rsid w:val="002C7999"/>
    <w:rsid w:val="002C7EBA"/>
    <w:rsid w:val="002D44E5"/>
    <w:rsid w:val="002D5191"/>
    <w:rsid w:val="002D5603"/>
    <w:rsid w:val="002E1EC4"/>
    <w:rsid w:val="002E30D1"/>
    <w:rsid w:val="002E3422"/>
    <w:rsid w:val="002E4769"/>
    <w:rsid w:val="002E7570"/>
    <w:rsid w:val="002E7894"/>
    <w:rsid w:val="002F10AE"/>
    <w:rsid w:val="002F436B"/>
    <w:rsid w:val="002F5269"/>
    <w:rsid w:val="002F5E16"/>
    <w:rsid w:val="002F7087"/>
    <w:rsid w:val="003000A7"/>
    <w:rsid w:val="00301B21"/>
    <w:rsid w:val="00301E34"/>
    <w:rsid w:val="00304ADA"/>
    <w:rsid w:val="00310A5D"/>
    <w:rsid w:val="00312B8A"/>
    <w:rsid w:val="00312C8D"/>
    <w:rsid w:val="00315196"/>
    <w:rsid w:val="0031648F"/>
    <w:rsid w:val="00316844"/>
    <w:rsid w:val="00316CDD"/>
    <w:rsid w:val="0032603B"/>
    <w:rsid w:val="00326700"/>
    <w:rsid w:val="00326F17"/>
    <w:rsid w:val="00327188"/>
    <w:rsid w:val="003331CF"/>
    <w:rsid w:val="00333279"/>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70ED7"/>
    <w:rsid w:val="00372032"/>
    <w:rsid w:val="0037232F"/>
    <w:rsid w:val="00373D38"/>
    <w:rsid w:val="003756C3"/>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5D06"/>
    <w:rsid w:val="00667B13"/>
    <w:rsid w:val="0067385F"/>
    <w:rsid w:val="0067785F"/>
    <w:rsid w:val="00677F87"/>
    <w:rsid w:val="006862E2"/>
    <w:rsid w:val="00691791"/>
    <w:rsid w:val="00692B68"/>
    <w:rsid w:val="00694E64"/>
    <w:rsid w:val="0069541A"/>
    <w:rsid w:val="00696D41"/>
    <w:rsid w:val="006978EB"/>
    <w:rsid w:val="006A1FF6"/>
    <w:rsid w:val="006A220F"/>
    <w:rsid w:val="006A2D08"/>
    <w:rsid w:val="006A34CD"/>
    <w:rsid w:val="006A3828"/>
    <w:rsid w:val="006A3B10"/>
    <w:rsid w:val="006A4F8E"/>
    <w:rsid w:val="006A5CC8"/>
    <w:rsid w:val="006A621D"/>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600DA"/>
    <w:rsid w:val="007605EA"/>
    <w:rsid w:val="00761268"/>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725"/>
    <w:rsid w:val="007B5927"/>
    <w:rsid w:val="007C1E47"/>
    <w:rsid w:val="007C447F"/>
    <w:rsid w:val="007C5664"/>
    <w:rsid w:val="007C5875"/>
    <w:rsid w:val="007C6123"/>
    <w:rsid w:val="007D1347"/>
    <w:rsid w:val="007D26CE"/>
    <w:rsid w:val="007D30C3"/>
    <w:rsid w:val="007D32E9"/>
    <w:rsid w:val="007D5D7A"/>
    <w:rsid w:val="007D737D"/>
    <w:rsid w:val="007E1661"/>
    <w:rsid w:val="007E26FD"/>
    <w:rsid w:val="007E73EC"/>
    <w:rsid w:val="007F1CEA"/>
    <w:rsid w:val="007F5E0B"/>
    <w:rsid w:val="007F5FA2"/>
    <w:rsid w:val="007F7000"/>
    <w:rsid w:val="007F713F"/>
    <w:rsid w:val="007F7379"/>
    <w:rsid w:val="008044D0"/>
    <w:rsid w:val="00806057"/>
    <w:rsid w:val="008063E4"/>
    <w:rsid w:val="008069FE"/>
    <w:rsid w:val="00815C5E"/>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04E64"/>
    <w:rsid w:val="0091079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34DF"/>
    <w:rsid w:val="009334F6"/>
    <w:rsid w:val="009337E1"/>
    <w:rsid w:val="00933A64"/>
    <w:rsid w:val="00934A17"/>
    <w:rsid w:val="00935A62"/>
    <w:rsid w:val="009409DC"/>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1AE6"/>
    <w:rsid w:val="00A120AD"/>
    <w:rsid w:val="00A1229E"/>
    <w:rsid w:val="00A12A19"/>
    <w:rsid w:val="00A12DBD"/>
    <w:rsid w:val="00A13D92"/>
    <w:rsid w:val="00A17A91"/>
    <w:rsid w:val="00A22DD3"/>
    <w:rsid w:val="00A233B5"/>
    <w:rsid w:val="00A317DB"/>
    <w:rsid w:val="00A3312E"/>
    <w:rsid w:val="00A350AA"/>
    <w:rsid w:val="00A378CE"/>
    <w:rsid w:val="00A379CD"/>
    <w:rsid w:val="00A37B3B"/>
    <w:rsid w:val="00A40FFA"/>
    <w:rsid w:val="00A445FE"/>
    <w:rsid w:val="00A45AE6"/>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41B"/>
    <w:rsid w:val="00A9664B"/>
    <w:rsid w:val="00AA13F1"/>
    <w:rsid w:val="00AA3730"/>
    <w:rsid w:val="00AA45DD"/>
    <w:rsid w:val="00AA6750"/>
    <w:rsid w:val="00AA7E71"/>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631F"/>
    <w:rsid w:val="00AD7ADE"/>
    <w:rsid w:val="00AD7F38"/>
    <w:rsid w:val="00AE02A8"/>
    <w:rsid w:val="00AE3BCA"/>
    <w:rsid w:val="00AE5758"/>
    <w:rsid w:val="00AE5E8C"/>
    <w:rsid w:val="00AE77B9"/>
    <w:rsid w:val="00AF132C"/>
    <w:rsid w:val="00AF31FB"/>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5D8F"/>
    <w:rsid w:val="00B15FC7"/>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A63EF"/>
    <w:rsid w:val="00BB018E"/>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30CF"/>
    <w:rsid w:val="00C053F6"/>
    <w:rsid w:val="00C102D5"/>
    <w:rsid w:val="00C11285"/>
    <w:rsid w:val="00C13144"/>
    <w:rsid w:val="00C1331C"/>
    <w:rsid w:val="00C140A6"/>
    <w:rsid w:val="00C14436"/>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502A8"/>
    <w:rsid w:val="00D5117A"/>
    <w:rsid w:val="00D52626"/>
    <w:rsid w:val="00D5528C"/>
    <w:rsid w:val="00D5605C"/>
    <w:rsid w:val="00D64BD3"/>
    <w:rsid w:val="00D65022"/>
    <w:rsid w:val="00D668FD"/>
    <w:rsid w:val="00D66AE6"/>
    <w:rsid w:val="00D7313E"/>
    <w:rsid w:val="00D82E09"/>
    <w:rsid w:val="00D844AC"/>
    <w:rsid w:val="00D852B5"/>
    <w:rsid w:val="00D857B0"/>
    <w:rsid w:val="00D86D91"/>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456B"/>
    <w:rsid w:val="00E266D8"/>
    <w:rsid w:val="00E27E2B"/>
    <w:rsid w:val="00E323A7"/>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C30"/>
    <w:rsid w:val="00FC784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2.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78F0850C-32FA-4951-AAE8-D6A083471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136</Pages>
  <Words>31753</Words>
  <Characters>190520</Characters>
  <Application>Microsoft Office Word</Application>
  <DocSecurity>0</DocSecurity>
  <Lines>1587</Lines>
  <Paragraphs>443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221830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154</cp:revision>
  <dcterms:created xsi:type="dcterms:W3CDTF">2019-10-30T07:46:00Z</dcterms:created>
  <dcterms:modified xsi:type="dcterms:W3CDTF">2019-11-11T14:57:00Z</dcterms:modified>
</cp:coreProperties>
</file>