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C642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C642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C642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C642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C642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C642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C642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C6428" w:rsidRDefault="001C6428" w:rsidP="001B63A1">
                            <w:pPr>
                              <w:pStyle w:val="Legenda"/>
                            </w:pPr>
                          </w:p>
                          <w:p w14:paraId="7179B975" w14:textId="29331B44" w:rsidR="001C6428" w:rsidRDefault="001C6428"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1C6428" w:rsidRPr="001B63A1" w:rsidRDefault="001C642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C6428" w:rsidRDefault="001C6428" w:rsidP="001B63A1">
                      <w:pPr>
                        <w:pStyle w:val="Legenda"/>
                      </w:pPr>
                    </w:p>
                    <w:p w14:paraId="7179B975" w14:textId="29331B44" w:rsidR="001C6428" w:rsidRDefault="001C6428"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1C6428" w:rsidRPr="001B63A1" w:rsidRDefault="001C642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4"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5" w:name="_Toc5963763"/>
      <w:r>
        <w:t>2.1.8</w:t>
      </w:r>
      <w:r w:rsidR="009A7070">
        <w:t xml:space="preserve">. </w:t>
      </w:r>
      <w:r w:rsidR="00AA13F1">
        <w:t>Biodostępność i interakcje</w:t>
      </w:r>
      <w:bookmarkEnd w:id="1365"/>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6" w:name="_Toc5963764"/>
      <w:r>
        <w:t>2.1.</w:t>
      </w:r>
      <w:r w:rsidR="00231370">
        <w:t>9</w:t>
      </w:r>
      <w:r w:rsidR="00572864">
        <w:t xml:space="preserve">. </w:t>
      </w:r>
      <w:r w:rsidR="00E86BF2">
        <w:t>Zapotrzebowanie i normy żywieniowe</w:t>
      </w:r>
      <w:bookmarkEnd w:id="1366"/>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7" w:name="_Toc5963765"/>
      <w:r>
        <w:t>2.1.10</w:t>
      </w:r>
      <w:r w:rsidR="00572864">
        <w:t>. Aktywność fizyczna</w:t>
      </w:r>
      <w:r w:rsidR="00100248">
        <w:t xml:space="preserve"> [26</w:t>
      </w:r>
      <w:r w:rsidR="00F23477">
        <w:t>]</w:t>
      </w:r>
      <w:bookmarkEnd w:id="136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8" w:name="_Toc5963766"/>
      <w:r>
        <w:t>2.1.</w:t>
      </w:r>
      <w:r w:rsidR="006C34EA">
        <w:t>1</w:t>
      </w:r>
      <w:r w:rsidR="00231370">
        <w:t>1</w:t>
      </w:r>
      <w:r>
        <w:t>. Podsumowanie</w:t>
      </w:r>
      <w:bookmarkEnd w:id="1368"/>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9" w:author="Okot" w:date="2019-03-31T15:22:00Z"/>
        </w:trPr>
        <w:tc>
          <w:tcPr>
            <w:tcW w:w="4106" w:type="dxa"/>
          </w:tcPr>
          <w:p w14:paraId="1AB19F27" w14:textId="77777777" w:rsidR="00F6709F" w:rsidRPr="008511DF" w:rsidRDefault="00F5436F">
            <w:pPr>
              <w:ind w:firstLine="0"/>
              <w:jc w:val="center"/>
              <w:rPr>
                <w:ins w:id="1370" w:author="Okot" w:date="2019-03-31T15:22:00Z"/>
                <w:b/>
                <w:rPrChange w:id="1371" w:author="Okot" w:date="2019-03-31T15:22:00Z">
                  <w:rPr>
                    <w:ins w:id="1372" w:author="Okot" w:date="2019-03-31T15:22:00Z"/>
                  </w:rPr>
                </w:rPrChange>
              </w:rPr>
              <w:pPrChange w:id="137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4" w:author="Okot" w:date="2019-03-31T15:22:00Z"/>
                <w:b/>
                <w:rPrChange w:id="1375" w:author="Okot" w:date="2019-03-31T15:23:00Z">
                  <w:rPr>
                    <w:ins w:id="1376" w:author="Okot" w:date="2019-03-31T15:22:00Z"/>
                  </w:rPr>
                </w:rPrChange>
              </w:rPr>
              <w:pPrChange w:id="1377" w:author="Okot" w:date="2019-03-31T15:23:00Z">
                <w:pPr>
                  <w:ind w:firstLine="0"/>
                </w:pPr>
              </w:pPrChange>
            </w:pPr>
            <w:ins w:id="137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3" w:author="Okot" w:date="2019-03-31T15:22:00Z"/>
              </w:rPr>
              <w:pPrChange w:id="138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5" w:author="Okot" w:date="2019-03-31T15:22:00Z"/>
                <w:b/>
                <w:rPrChange w:id="1386" w:author="Okot" w:date="2019-03-31T15:22:00Z">
                  <w:rPr>
                    <w:ins w:id="1387" w:author="Okot" w:date="2019-03-31T15:22:00Z"/>
                  </w:rPr>
                </w:rPrChange>
              </w:rPr>
              <w:pPrChange w:id="138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0" w:author="Okot" w:date="2019-03-31T15:22:00Z">
                  <w:rPr/>
                </w:rPrChange>
              </w:rPr>
              <w:pPrChange w:id="139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2" w:author="Okot" w:date="2019-03-31T15:22:00Z"/>
              </w:rPr>
              <w:pPrChange w:id="139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4" w:name="_Toc5963767"/>
      <w:r>
        <w:t xml:space="preserve">2.2. </w:t>
      </w:r>
      <w:r w:rsidR="00E375D2">
        <w:t>Porównanie wybranych produktów rynkowych</w:t>
      </w:r>
      <w:bookmarkEnd w:id="1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6" w:name="_Toc5963771"/>
      <w:bookmarkEnd w:id="1395"/>
      <w:r>
        <w:rPr>
          <w:b/>
          <w:smallCaps/>
        </w:rPr>
        <w:br w:type="page"/>
      </w:r>
    </w:p>
    <w:p w14:paraId="66E215F9" w14:textId="061CC2F5" w:rsidR="00B2137D" w:rsidRDefault="00B2137D" w:rsidP="00DA6236">
      <w:pPr>
        <w:pStyle w:val="Nagwek1"/>
        <w:rPr>
          <w:ins w:id="1397" w:author="Okot" w:date="2019-11-19T09:51:00Z"/>
        </w:rPr>
      </w:pPr>
      <w:ins w:id="1398" w:author="Okot" w:date="2019-11-19T09:50:00Z">
        <w:r>
          <w:lastRenderedPageBreak/>
          <w:t>3. Specyfikacja wymagań</w:t>
        </w:r>
      </w:ins>
    </w:p>
    <w:p w14:paraId="333961C8" w14:textId="77777777" w:rsidR="00B2137D" w:rsidRDefault="00B2137D" w:rsidP="00B2137D">
      <w:pPr>
        <w:rPr>
          <w:ins w:id="1399" w:author="Okot" w:date="2019-11-19T09:51:00Z"/>
        </w:rPr>
        <w:pPrChange w:id="1400" w:author="Okot" w:date="2019-11-19T09:51:00Z">
          <w:pPr>
            <w:pStyle w:val="Nagwek1"/>
          </w:pPr>
        </w:pPrChange>
      </w:pPr>
    </w:p>
    <w:p w14:paraId="3B6908AD" w14:textId="38E0F858" w:rsidR="00B2137D" w:rsidRDefault="00B2137D" w:rsidP="00B2137D">
      <w:pPr>
        <w:rPr>
          <w:ins w:id="1401" w:author="Okot" w:date="2019-11-19T09:52:00Z"/>
        </w:rPr>
        <w:pPrChange w:id="1402" w:author="Okot" w:date="2019-11-19T09:51:00Z">
          <w:pPr>
            <w:pStyle w:val="Nagwek1"/>
          </w:pPr>
        </w:pPrChange>
      </w:pPr>
      <w:moveToRangeStart w:id="1403" w:author="Okot" w:date="2019-11-19T09:51:00Z" w:name="move25049508"/>
      <w:moveTo w:id="1404" w:author="Okot" w:date="2019-11-19T09:51:00Z">
        <w:r>
          <w:t>W poprzednim rozdziale skupiono się na opowiadaniu o zagadnieniach medycznych i mechanizmach biologicznych, które będą podwalinami merytorycznymi tworzonego oprogramowania.</w:t>
        </w:r>
      </w:moveTo>
      <w:moveToRangeEnd w:id="1403"/>
      <w:ins w:id="1405" w:author="Okot" w:date="2019-11-19T09:51:00Z">
        <w:r>
          <w:t xml:space="preserve"> W tym rozdziale uwaga przejdzie na to, jak to </w:t>
        </w:r>
      </w:ins>
      <w:ins w:id="1406" w:author="Okot" w:date="2019-11-19T09:52:00Z">
        <w:r>
          <w:t>połączyć z systemem. Zostanie określone, co aplikacja powinna właściwie robić.</w:t>
        </w:r>
      </w:ins>
    </w:p>
    <w:p w14:paraId="757C33ED" w14:textId="77777777" w:rsidR="00B2137D" w:rsidRPr="00B2137D" w:rsidRDefault="00B2137D" w:rsidP="00B2137D">
      <w:pPr>
        <w:rPr>
          <w:ins w:id="1407" w:author="Okot" w:date="2019-11-19T09:50:00Z"/>
          <w:rPrChange w:id="1408" w:author="Okot" w:date="2019-11-19T09:51:00Z">
            <w:rPr>
              <w:ins w:id="1409" w:author="Okot" w:date="2019-11-19T09:50:00Z"/>
            </w:rPr>
          </w:rPrChange>
        </w:rPr>
        <w:pPrChange w:id="1410" w:author="Okot" w:date="2019-11-19T09:51:00Z">
          <w:pPr>
            <w:pStyle w:val="Nagwek1"/>
          </w:pPr>
        </w:pPrChange>
      </w:pPr>
    </w:p>
    <w:p w14:paraId="0C857C44" w14:textId="77777777" w:rsidR="00B2137D" w:rsidRDefault="00B2137D" w:rsidP="00B2137D">
      <w:pPr>
        <w:pStyle w:val="Podtytu"/>
        <w:numPr>
          <w:ilvl w:val="0"/>
          <w:numId w:val="0"/>
        </w:numPr>
        <w:rPr>
          <w:moveTo w:id="1411" w:author="Okot" w:date="2019-11-19T09:51:00Z"/>
        </w:rPr>
      </w:pPr>
      <w:moveToRangeStart w:id="1412" w:author="Okot" w:date="2019-11-19T09:51:00Z" w:name="move25049492"/>
      <w:moveTo w:id="1413" w:author="Okot" w:date="2019-11-19T09:51:00Z">
        <w:r>
          <w:t>3.1. Opowieści klienta</w:t>
        </w:r>
      </w:moveTo>
    </w:p>
    <w:p w14:paraId="77FD060E" w14:textId="77777777" w:rsidR="00B2137D" w:rsidRDefault="00B2137D" w:rsidP="00B2137D">
      <w:pPr>
        <w:rPr>
          <w:moveTo w:id="1414" w:author="Okot" w:date="2019-11-19T09:51:00Z"/>
        </w:rPr>
      </w:pPr>
    </w:p>
    <w:p w14:paraId="40DE409F" w14:textId="77777777" w:rsidR="00B2137D" w:rsidRDefault="00B2137D" w:rsidP="00B2137D">
      <w:pPr>
        <w:rPr>
          <w:ins w:id="1415" w:author="Okot" w:date="2019-11-19T09:53:00Z"/>
        </w:rPr>
      </w:pPr>
      <w:moveTo w:id="141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17" w:author="Okot" w:date="2019-11-19T09:51:00Z"/>
        </w:rPr>
      </w:pPr>
    </w:p>
    <w:p w14:paraId="186FDBDE" w14:textId="3A0E787D" w:rsidR="00B2137D" w:rsidRPr="00B2137D" w:rsidRDefault="00B2137D" w:rsidP="00B2137D">
      <w:pPr>
        <w:rPr>
          <w:ins w:id="1418" w:author="Okot" w:date="2019-11-19T09:50:00Z"/>
          <w:rPrChange w:id="1419" w:author="Okot" w:date="2019-11-19T09:50:00Z">
            <w:rPr>
              <w:ins w:id="1420" w:author="Okot" w:date="2019-11-19T09:50:00Z"/>
            </w:rPr>
          </w:rPrChange>
        </w:rPr>
        <w:pPrChange w:id="1421" w:author="Okot" w:date="2019-11-19T09:50:00Z">
          <w:pPr>
            <w:pStyle w:val="Nagwek1"/>
          </w:pPr>
        </w:pPrChange>
      </w:pPr>
      <w:moveToRangeStart w:id="1422" w:author="Okot" w:date="2019-11-19T09:53:00Z" w:name="move25049602"/>
      <w:moveToRangeEnd w:id="1412"/>
      <w:moveTo w:id="1423"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22"/>
    </w:p>
    <w:p w14:paraId="6608DA9D" w14:textId="77777777" w:rsidR="00B2137D" w:rsidRDefault="00B2137D" w:rsidP="00B2137D">
      <w:pPr>
        <w:jc w:val="center"/>
        <w:rPr>
          <w:ins w:id="1424" w:author="Okot" w:date="2019-11-19T09:53:00Z"/>
        </w:rPr>
      </w:pPr>
    </w:p>
    <w:p w14:paraId="0F22DE7B" w14:textId="77777777" w:rsidR="00B2137D" w:rsidRDefault="00B2137D" w:rsidP="00B2137D">
      <w:pPr>
        <w:jc w:val="center"/>
        <w:rPr>
          <w:moveTo w:id="1425" w:author="Okot" w:date="2019-11-19T09:53:00Z"/>
        </w:rPr>
      </w:pPr>
      <w:moveToRangeStart w:id="1426" w:author="Okot" w:date="2019-11-19T09:53:00Z" w:name="move25049618"/>
      <w:moveTo w:id="1427" w:author="Okot" w:date="2019-11-19T09:53:00Z">
        <w:r>
          <w:t>Rys. 3.1. Przykładowa opowieść klienta [23].</w:t>
        </w:r>
      </w:moveTo>
    </w:p>
    <w:moveToRangeEnd w:id="1426"/>
    <w:p w14:paraId="65587F92" w14:textId="77777777" w:rsidR="00B2137D" w:rsidRDefault="00B2137D" w:rsidP="00DA6236">
      <w:pPr>
        <w:pStyle w:val="Nagwek1"/>
        <w:rPr>
          <w:ins w:id="1428" w:author="Okot" w:date="2019-11-19T09:53:00Z"/>
        </w:rPr>
      </w:pPr>
    </w:p>
    <w:p w14:paraId="0B22A310" w14:textId="0E2F24AB" w:rsidR="00512825" w:rsidRDefault="00512825" w:rsidP="00512825">
      <w:pPr>
        <w:rPr>
          <w:ins w:id="1429" w:author="Okot" w:date="2019-11-19T09:54:00Z"/>
        </w:rPr>
      </w:pPr>
      <w:moveToRangeStart w:id="1430" w:author="Okot" w:date="2019-11-19T09:54:00Z" w:name="move25049702"/>
      <w:moveTo w:id="1431" w:author="Okot" w:date="2019-11-19T09:54:00Z">
        <w:r>
          <w:t xml:space="preserve">Przystępując do realizacji niniejszej pracy, uznano, że pomimo tego, że jest to projekt autorski, niepodlegający ocenie zewnętrznego zleceniodawcy, </w:t>
        </w:r>
      </w:moveTo>
      <w:ins w:id="1432" w:author="Okot" w:date="2019-11-19T09:56:00Z">
        <w:r w:rsidR="00334144">
          <w:t xml:space="preserve">symulacja rozmowy z klientem i </w:t>
        </w:r>
      </w:ins>
      <w:moveTo w:id="143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30"/>
    </w:p>
    <w:p w14:paraId="72B7A17D" w14:textId="77777777" w:rsidR="002B1E50" w:rsidRDefault="002B1E50">
      <w:pPr>
        <w:spacing w:after="160" w:line="259" w:lineRule="auto"/>
        <w:ind w:firstLine="0"/>
        <w:jc w:val="left"/>
        <w:rPr>
          <w:ins w:id="1434" w:author="Okot" w:date="2019-11-19T10:18:00Z"/>
        </w:rPr>
      </w:pPr>
    </w:p>
    <w:p w14:paraId="6FAF8A8D" w14:textId="77777777" w:rsidR="002B1E50" w:rsidRDefault="002B1E50" w:rsidP="002B1E50">
      <w:pPr>
        <w:spacing w:after="160" w:line="259" w:lineRule="auto"/>
        <w:ind w:firstLine="0"/>
        <w:rPr>
          <w:ins w:id="1435" w:author="Okot" w:date="2019-11-19T10:19:00Z"/>
        </w:rPr>
        <w:pPrChange w:id="1436" w:author="Okot" w:date="2019-11-19T10:18:00Z">
          <w:pPr>
            <w:spacing w:after="160" w:line="259" w:lineRule="auto"/>
            <w:ind w:firstLine="0"/>
            <w:jc w:val="left"/>
          </w:pPr>
        </w:pPrChange>
      </w:pPr>
      <w:ins w:id="143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rsidP="002B1E50">
      <w:pPr>
        <w:spacing w:after="160" w:line="259" w:lineRule="auto"/>
        <w:ind w:firstLine="0"/>
        <w:jc w:val="center"/>
        <w:rPr>
          <w:ins w:id="1438" w:author="Okot" w:date="2019-11-19T10:30:00Z"/>
        </w:rPr>
        <w:pPrChange w:id="1439" w:author="Okot" w:date="2019-11-19T10:19:00Z">
          <w:pPr>
            <w:spacing w:after="160" w:line="259" w:lineRule="auto"/>
            <w:ind w:firstLine="0"/>
            <w:jc w:val="left"/>
          </w:pPr>
        </w:pPrChange>
      </w:pPr>
      <w:ins w:id="1440" w:author="Okot" w:date="2019-11-19T10:19:00Z">
        <w:r>
          <w:t>Rys. 3.2. Informacje od klienta</w:t>
        </w:r>
      </w:ins>
      <w:ins w:id="1441" w:author="Okot" w:date="2019-11-19T10:20:00Z">
        <w:r>
          <w:t>: ogólny zarys aplikacji.</w:t>
        </w:r>
      </w:ins>
    </w:p>
    <w:p w14:paraId="59E67A19" w14:textId="77777777" w:rsidR="001C6428" w:rsidRDefault="001C6428" w:rsidP="002B1E50">
      <w:pPr>
        <w:spacing w:after="160" w:line="259" w:lineRule="auto"/>
        <w:ind w:firstLine="0"/>
        <w:jc w:val="center"/>
        <w:rPr>
          <w:ins w:id="1442" w:author="Okot" w:date="2019-11-19T10:30:00Z"/>
        </w:rPr>
        <w:pPrChange w:id="1443" w:author="Okot" w:date="2019-11-19T10:19:00Z">
          <w:pPr>
            <w:spacing w:after="160" w:line="259" w:lineRule="auto"/>
            <w:ind w:firstLine="0"/>
            <w:jc w:val="left"/>
          </w:pPr>
        </w:pPrChange>
      </w:pPr>
    </w:p>
    <w:p w14:paraId="70EB1698" w14:textId="2A2FC3D6" w:rsidR="00512825" w:rsidRDefault="001C6428" w:rsidP="001C6428">
      <w:pPr>
        <w:rPr>
          <w:ins w:id="1444" w:author="Okot" w:date="2019-11-19T09:54:00Z"/>
        </w:rPr>
        <w:pPrChange w:id="1445" w:author="Okot" w:date="2019-11-19T10:30:00Z">
          <w:pPr>
            <w:spacing w:after="160" w:line="259" w:lineRule="auto"/>
            <w:ind w:firstLine="0"/>
            <w:jc w:val="left"/>
          </w:pPr>
        </w:pPrChange>
      </w:pPr>
      <w:ins w:id="1446" w:author="Okot" w:date="2019-11-19T10:30:00Z">
        <w:r>
          <w:t xml:space="preserve">Powyższy rysunek przedstawia, co klient mógłby powiedzieć na wstępnym spotkaniu </w:t>
        </w:r>
      </w:ins>
      <w:ins w:id="1447" w:author="Okot" w:date="2019-11-19T10:31:00Z">
        <w:r>
          <w:t>na temat oprogramowania, które chce stworzyć. Jak widać jest to opis bardzo ogólny, nie precyzuje, w jaki sposób i jakie dokładnie funkcje miał</w:t>
        </w:r>
      </w:ins>
      <w:ins w:id="1448" w:author="Okot" w:date="2019-11-19T10:32:00Z">
        <w:r>
          <w:t xml:space="preserve">yby być realizowane. </w:t>
        </w:r>
      </w:ins>
      <w:ins w:id="1449" w:author="Okot" w:date="2019-11-19T10:33:00Z">
        <w:r>
          <w:t>O to należy dopytać klienta w dalszej kolejności</w:t>
        </w:r>
      </w:ins>
      <w:ins w:id="1450" w:author="Okot" w:date="2019-11-19T10:34:00Z">
        <w:r>
          <w:t>, dbając o to, żeby dowiedzieć się, jak najwięcej.</w:t>
        </w:r>
      </w:ins>
      <w:bookmarkStart w:id="1451" w:name="_GoBack"/>
      <w:bookmarkEnd w:id="1451"/>
      <w:ins w:id="1452" w:author="Okot" w:date="2019-11-19T09:54:00Z">
        <w:r w:rsidR="00512825">
          <w:br w:type="page"/>
        </w:r>
      </w:ins>
    </w:p>
    <w:p w14:paraId="1C40C19D" w14:textId="0A71D7AA" w:rsidR="00E375D2" w:rsidRDefault="00B2137D" w:rsidP="00DA6236">
      <w:pPr>
        <w:pStyle w:val="Nagwek1"/>
      </w:pPr>
      <w:ins w:id="1453" w:author="Okot" w:date="2019-11-19T09:50:00Z">
        <w:r>
          <w:lastRenderedPageBreak/>
          <w:t>4</w:t>
        </w:r>
      </w:ins>
      <w:del w:id="1454" w:author="Okot" w:date="2019-11-19T09:50:00Z">
        <w:r w:rsidR="00D03686" w:rsidDel="00B2137D">
          <w:delText>3</w:delText>
        </w:r>
      </w:del>
      <w:r w:rsidR="00D03686">
        <w:t xml:space="preserve">. </w:t>
      </w:r>
      <w:r w:rsidR="00E375D2">
        <w:t>Analiza systemu</w:t>
      </w:r>
      <w:bookmarkEnd w:id="1396"/>
    </w:p>
    <w:p w14:paraId="454FAC7D" w14:textId="77777777" w:rsidR="00DA6236" w:rsidRDefault="00DA6236" w:rsidP="00DA6236"/>
    <w:p w14:paraId="3637F475" w14:textId="20E23EA2" w:rsidR="00DA6236" w:rsidRDefault="00DA6236" w:rsidP="00DA6236">
      <w:moveFromRangeStart w:id="1455" w:author="Okot" w:date="2019-11-19T09:51:00Z" w:name="move25049508"/>
      <w:moveFrom w:id="145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455"/>
      <w:r w:rsidR="00402FDF">
        <w:t xml:space="preserve">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0CFD531D" w:rsidR="00402FDF" w:rsidRPr="00DA6236" w:rsidDel="00512825" w:rsidRDefault="00402FDF" w:rsidP="00DA6236">
      <w:pPr>
        <w:rPr>
          <w:del w:id="1457" w:author="Okot" w:date="2019-11-19T09:55:00Z"/>
        </w:rPr>
      </w:pPr>
    </w:p>
    <w:p w14:paraId="6DA59833" w14:textId="1E61828B" w:rsidR="00C619C3" w:rsidDel="00B2137D" w:rsidRDefault="00C619C3" w:rsidP="00C619C3">
      <w:pPr>
        <w:pStyle w:val="Podtytu"/>
        <w:numPr>
          <w:ilvl w:val="0"/>
          <w:numId w:val="0"/>
        </w:numPr>
        <w:rPr>
          <w:moveFrom w:id="1458" w:author="Okot" w:date="2019-11-19T09:51:00Z"/>
        </w:rPr>
      </w:pPr>
      <w:bookmarkStart w:id="1459" w:name="_Toc5963781"/>
      <w:moveFromRangeStart w:id="1460" w:author="Okot" w:date="2019-11-19T09:51:00Z" w:name="move25049492"/>
      <w:moveFrom w:id="1461" w:author="Okot" w:date="2019-11-19T09:51:00Z">
        <w:r w:rsidDel="00B2137D">
          <w:t xml:space="preserve">3.1. </w:t>
        </w:r>
        <w:bookmarkEnd w:id="1459"/>
        <w:r w:rsidDel="00B2137D">
          <w:t>Opowieści klienta</w:t>
        </w:r>
      </w:moveFrom>
    </w:p>
    <w:p w14:paraId="04CCC163" w14:textId="1DD9DA67" w:rsidR="00C619C3" w:rsidDel="00B2137D" w:rsidRDefault="00C619C3" w:rsidP="00C619C3">
      <w:pPr>
        <w:rPr>
          <w:moveFrom w:id="1462" w:author="Okot" w:date="2019-11-19T09:51:00Z"/>
        </w:rPr>
      </w:pPr>
    </w:p>
    <w:p w14:paraId="3E2392F6" w14:textId="731F22C3" w:rsidR="00C619C3" w:rsidDel="00B2137D" w:rsidRDefault="00C619C3" w:rsidP="00C619C3">
      <w:pPr>
        <w:rPr>
          <w:moveFrom w:id="1463" w:author="Okot" w:date="2019-11-19T09:51:00Z"/>
        </w:rPr>
      </w:pPr>
      <w:moveFrom w:id="146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460"/>
    <w:p w14:paraId="6996D33F" w14:textId="6D6A2F1D" w:rsidR="00C619C3" w:rsidDel="00512825" w:rsidRDefault="00C619C3" w:rsidP="00C619C3">
      <w:pPr>
        <w:rPr>
          <w:del w:id="1465" w:author="Okot" w:date="2019-11-19T09:55:00Z"/>
        </w:rPr>
      </w:pPr>
    </w:p>
    <w:p w14:paraId="75C9B058" w14:textId="1D9E527D" w:rsidR="00C619C3" w:rsidDel="00512825" w:rsidRDefault="00C619C3" w:rsidP="00C619C3">
      <w:pPr>
        <w:ind w:firstLine="0"/>
        <w:jc w:val="left"/>
        <w:rPr>
          <w:del w:id="1466" w:author="Okot" w:date="2019-11-19T09:55:00Z"/>
        </w:rPr>
      </w:pPr>
      <w:moveFromRangeStart w:id="1467" w:author="Okot" w:date="2019-11-19T09:53:00Z" w:name="move25049602"/>
      <w:moveFrom w:id="146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467"/>
    </w:p>
    <w:p w14:paraId="557F1D06" w14:textId="5DCF4F10" w:rsidR="00C619C3" w:rsidDel="00512825" w:rsidRDefault="00C619C3" w:rsidP="00512825">
      <w:pPr>
        <w:ind w:firstLine="0"/>
        <w:jc w:val="left"/>
        <w:rPr>
          <w:del w:id="1469" w:author="Okot" w:date="2019-11-19T09:55:00Z"/>
        </w:rPr>
        <w:pPrChange w:id="1470" w:author="Okot" w:date="2019-11-19T09:55:00Z">
          <w:pPr>
            <w:jc w:val="center"/>
          </w:pPr>
        </w:pPrChange>
      </w:pPr>
    </w:p>
    <w:p w14:paraId="08894F2B" w14:textId="44FE282F" w:rsidR="00C619C3" w:rsidDel="00B2137D" w:rsidRDefault="00C619C3" w:rsidP="00C619C3">
      <w:pPr>
        <w:jc w:val="center"/>
        <w:rPr>
          <w:moveFrom w:id="1471" w:author="Okot" w:date="2019-11-19T09:53:00Z"/>
        </w:rPr>
      </w:pPr>
      <w:moveFromRangeStart w:id="1472" w:author="Okot" w:date="2019-11-19T09:53:00Z" w:name="move25049618"/>
      <w:moveFrom w:id="1473" w:author="Okot" w:date="2019-11-19T09:53:00Z">
        <w:r w:rsidDel="00B2137D">
          <w:t>Rys. 3.1. Przykładowa opowieść klienta [2</w:t>
        </w:r>
        <w:r w:rsidR="00BA3BD6" w:rsidDel="00B2137D">
          <w:t>3</w:t>
        </w:r>
        <w:r w:rsidDel="00B2137D">
          <w:t>].</w:t>
        </w:r>
      </w:moveFrom>
    </w:p>
    <w:moveFromRangeEnd w:id="1472"/>
    <w:p w14:paraId="16AECBE3" w14:textId="751907DA" w:rsidR="00C619C3" w:rsidDel="00512825" w:rsidRDefault="00C619C3" w:rsidP="00C619C3">
      <w:pPr>
        <w:jc w:val="center"/>
        <w:rPr>
          <w:del w:id="1474" w:author="Okot" w:date="2019-11-19T09:55:00Z"/>
        </w:rPr>
      </w:pPr>
    </w:p>
    <w:p w14:paraId="4AD07DD5" w14:textId="67006C20" w:rsidR="00C619C3" w:rsidDel="00512825" w:rsidRDefault="00C619C3" w:rsidP="00C619C3">
      <w:pPr>
        <w:ind w:firstLine="0"/>
        <w:rPr>
          <w:del w:id="1475" w:author="Okot" w:date="2019-11-19T09:55:00Z"/>
        </w:rPr>
      </w:pPr>
      <w:del w:id="1476" w:author="Okot" w:date="2019-11-19T09:55:00Z">
        <w:r w:rsidDel="00512825">
          <w:tab/>
        </w:r>
      </w:del>
      <w:moveFromRangeStart w:id="1477" w:author="Okot" w:date="2019-11-19T09:54:00Z" w:name="move25049702"/>
      <w:moveFrom w:id="147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477"/>
    </w:p>
    <w:p w14:paraId="7F9B4251" w14:textId="1640FA1E" w:rsidR="00AF132C" w:rsidDel="00512825" w:rsidRDefault="00AF132C" w:rsidP="00C619C3">
      <w:pPr>
        <w:ind w:firstLine="0"/>
        <w:rPr>
          <w:del w:id="1479" w:author="Okot" w:date="2019-11-19T09:55:00Z"/>
        </w:rPr>
      </w:pPr>
    </w:p>
    <w:p w14:paraId="024C15D7" w14:textId="55C8195A" w:rsidR="00AF132C" w:rsidDel="00512825" w:rsidRDefault="00AF132C" w:rsidP="00AF132C">
      <w:pPr>
        <w:ind w:firstLine="0"/>
        <w:jc w:val="center"/>
        <w:rPr>
          <w:del w:id="1480" w:author="Okot" w:date="2019-11-19T09:55:00Z"/>
        </w:rPr>
      </w:pPr>
      <w:del w:id="148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3">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482" w:author="Okot" w:date="2019-11-19T09:55:00Z"/>
        </w:rPr>
      </w:pPr>
    </w:p>
    <w:p w14:paraId="3BEE88AF" w14:textId="4CE1AD64" w:rsidR="00AF132C" w:rsidDel="00512825" w:rsidRDefault="00AF132C" w:rsidP="00AF132C">
      <w:pPr>
        <w:ind w:firstLine="0"/>
        <w:jc w:val="center"/>
        <w:rPr>
          <w:del w:id="1483" w:author="Okot" w:date="2019-11-19T09:55:00Z"/>
        </w:rPr>
      </w:pPr>
      <w:del w:id="148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485" w:author="Okot" w:date="2019-11-19T09:55:00Z"/>
        </w:rPr>
      </w:pPr>
    </w:p>
    <w:p w14:paraId="547DC5D0" w14:textId="4D25D360" w:rsidR="00BB018E" w:rsidDel="00512825" w:rsidRDefault="00BB018E" w:rsidP="00BB018E">
      <w:pPr>
        <w:rPr>
          <w:del w:id="1486" w:author="Okot" w:date="2019-11-19T09:55:00Z"/>
        </w:rPr>
      </w:pPr>
      <w:del w:id="148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t>System ma umożliwić użytkownikowi podanie i zapisanie jego danych i wymiarów: płci, daty urodzenia, wzrostu, wagi, obwodu pasa oraz bioder.</w:t>
      </w:r>
    </w:p>
    <w:p w14:paraId="0FBE36F9" w14:textId="7198571C" w:rsidR="00E6740F" w:rsidRDefault="0012116D" w:rsidP="0012116D">
      <w:pPr>
        <w:pStyle w:val="Akapitzlist"/>
        <w:numPr>
          <w:ilvl w:val="1"/>
          <w:numId w:val="21"/>
        </w:numPr>
      </w:pPr>
      <w:r>
        <w:t xml:space="preserve">W przypadku wagi i obwodów, system powinien przechowywać te dane </w:t>
      </w:r>
      <w:r w:rsidR="00E6740F">
        <w:t>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597032BE" w:rsidR="003553B1" w:rsidRDefault="003553B1" w:rsidP="00F21305">
      <w:pPr>
        <w:pStyle w:val="Akapitzlist"/>
        <w:numPr>
          <w:ilvl w:val="0"/>
          <w:numId w:val="21"/>
        </w:numPr>
      </w:pPr>
      <w:r>
        <w:t xml:space="preserve">System powinien umożliwić użytkownikowi zaktualizowanie </w:t>
      </w:r>
      <w:r w:rsidR="00860381">
        <w:t>wymiarów: wagi, obwodu pasa lub</w:t>
      </w:r>
      <w:r>
        <w:t xml:space="preserve"> bioder.</w:t>
      </w:r>
    </w:p>
    <w:p w14:paraId="4F0C6570" w14:textId="797783C5" w:rsidR="00E6740F" w:rsidRDefault="00E6740F" w:rsidP="00F21305">
      <w:pPr>
        <w:pStyle w:val="Akapitzlist"/>
        <w:numPr>
          <w:ilvl w:val="0"/>
          <w:numId w:val="21"/>
        </w:numPr>
      </w:pPr>
      <w:r>
        <w:t>System powinien przechowywać każdą aktualizację w/w w</w:t>
      </w:r>
      <w:r w:rsidR="00860381">
        <w:t>ymiarów wraz z datą zmiany</w:t>
      </w:r>
      <w:r>
        <w:t>.</w:t>
      </w:r>
    </w:p>
    <w:p w14:paraId="5889AF67" w14:textId="4BEAFF19" w:rsidR="003553B1" w:rsidRDefault="003553B1" w:rsidP="00F21305">
      <w:pPr>
        <w:pStyle w:val="Akapitzlist"/>
        <w:numPr>
          <w:ilvl w:val="0"/>
          <w:numId w:val="21"/>
        </w:numPr>
      </w:pPr>
      <w:r>
        <w:t>System powinien umożliwić użytkownikowi edyc</w:t>
      </w:r>
      <w:r w:rsidR="00860381">
        <w:t>ję istniejącego zapisu wagi, obwodu pasa lub</w:t>
      </w:r>
      <w:r>
        <w:t xml:space="preserve"> bioder.</w:t>
      </w:r>
    </w:p>
    <w:p w14:paraId="11570AA1" w14:textId="4BA97DF7" w:rsidR="003553B1" w:rsidRDefault="003553B1" w:rsidP="00F21305">
      <w:pPr>
        <w:pStyle w:val="Akapitzlist"/>
        <w:numPr>
          <w:ilvl w:val="0"/>
          <w:numId w:val="21"/>
        </w:numPr>
      </w:pPr>
      <w:r>
        <w:t>System powinien umożliwić użytkownikowi usunięc</w:t>
      </w:r>
      <w:r w:rsidR="00860381">
        <w:t>ie istniejącego zapisu wagi, obwodu</w:t>
      </w:r>
      <w:r w:rsidRPr="003553B1">
        <w:t xml:space="preserve"> </w:t>
      </w:r>
      <w:r w:rsidR="00860381">
        <w:t>pasa lub</w:t>
      </w:r>
      <w:r>
        <w:t xml:space="preserve"> bioder.</w:t>
      </w:r>
    </w:p>
    <w:p w14:paraId="7542AF45" w14:textId="7790E540" w:rsidR="00E57467" w:rsidRDefault="00E57467" w:rsidP="00F21305">
      <w:pPr>
        <w:pStyle w:val="Akapitzlist"/>
        <w:numPr>
          <w:ilvl w:val="0"/>
          <w:numId w:val="21"/>
        </w:numPr>
      </w:pPr>
      <w:r>
        <w:lastRenderedPageBreak/>
        <w:t>System powinien obliczać różnicę w wadze użytkownika pomiędzy kolejnymi aktualizacjami oraz od pierwszego wprowadzenia do najbardziej aktualnego zapisu.</w:t>
      </w:r>
    </w:p>
    <w:p w14:paraId="6F8FB7F3" w14:textId="7F8F0238" w:rsidR="00E57467" w:rsidRDefault="00562A43" w:rsidP="00F21305">
      <w:pPr>
        <w:pStyle w:val="Akapitzlist"/>
        <w:numPr>
          <w:ilvl w:val="0"/>
          <w:numId w:val="21"/>
        </w:numPr>
      </w:pPr>
      <w:r>
        <w:t>System powinien generować</w:t>
      </w:r>
      <w:r w:rsidR="00E57467">
        <w:t xml:space="preserve">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7B506E9F" w:rsidR="00E57467" w:rsidRDefault="00562A43" w:rsidP="00E57467">
      <w:pPr>
        <w:pStyle w:val="Akapitzlist"/>
        <w:numPr>
          <w:ilvl w:val="0"/>
          <w:numId w:val="21"/>
        </w:numPr>
      </w:pPr>
      <w:r>
        <w:t>System powinien generować</w:t>
      </w:r>
      <w:r w:rsidR="00E57467">
        <w:t xml:space="preserve">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075E0BFE" w14:textId="0D24B6D6" w:rsidR="00E57467" w:rsidRDefault="00562A43" w:rsidP="00990AD3">
      <w:pPr>
        <w:pStyle w:val="Akapitzlist"/>
        <w:numPr>
          <w:ilvl w:val="0"/>
          <w:numId w:val="21"/>
        </w:numPr>
      </w:pPr>
      <w:r>
        <w:t>System powinien generować</w:t>
      </w:r>
      <w:r w:rsidR="00E57467">
        <w:t xml:space="preserve"> wykres przedstawiający zmianę obwodu pasa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lastRenderedPageBreak/>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425CBC88" w:rsidR="00E57467" w:rsidRDefault="00E57467" w:rsidP="00E6740F">
      <w:pPr>
        <w:pStyle w:val="Akapitzlist"/>
        <w:numPr>
          <w:ilvl w:val="0"/>
          <w:numId w:val="21"/>
        </w:numPr>
      </w:pPr>
      <w:r>
        <w:t>System powinien umożliwić użytkownikowi żądanie ponownego przeliczenia PPM, CPM i doc</w:t>
      </w:r>
      <w:r w:rsidR="00562A43">
        <w:t xml:space="preserve">elowej kaloryczności przy uwzględnieniu </w:t>
      </w:r>
      <w:r>
        <w:t>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7216D204" w:rsidR="00DF0587" w:rsidRDefault="00DF0587" w:rsidP="00DF0587">
      <w:pPr>
        <w:pStyle w:val="Akapitzlist"/>
        <w:numPr>
          <w:ilvl w:val="0"/>
          <w:numId w:val="21"/>
        </w:numPr>
      </w:pPr>
      <w:r>
        <w:t>System powinien umieć wyliczyć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62954949" w:rsidR="00F33F2E" w:rsidRDefault="009B0616" w:rsidP="00F33F2E">
      <w:pPr>
        <w:pStyle w:val="Akapitzlist"/>
        <w:numPr>
          <w:ilvl w:val="1"/>
          <w:numId w:val="21"/>
        </w:numPr>
      </w:pPr>
      <w:r>
        <w:t>Każda zmiana wagi</w:t>
      </w:r>
      <w:r w:rsidR="00F33F2E">
        <w:t xml:space="preserve"> powinna powodować ponowne wyliczanie dziennego z</w:t>
      </w:r>
      <w:r>
        <w:t>apotrzebowania na białko</w:t>
      </w:r>
      <w:r w:rsidR="00F33F2E">
        <w:t>.</w:t>
      </w:r>
    </w:p>
    <w:p w14:paraId="204466BD" w14:textId="144ED172" w:rsidR="009B0616" w:rsidRDefault="009B0616" w:rsidP="009B0616">
      <w:pPr>
        <w:pStyle w:val="Akapitzlist"/>
        <w:numPr>
          <w:ilvl w:val="0"/>
          <w:numId w:val="21"/>
        </w:numPr>
      </w:pPr>
      <w:r>
        <w:t xml:space="preserve">System powinien przechowywać wytyczne odnośnie dziennego zapotrzebowania użytkownika na węglowodany w gramach. </w:t>
      </w:r>
    </w:p>
    <w:p w14:paraId="3FF2A0BA" w14:textId="59F9C52F" w:rsidR="00DF0587" w:rsidRDefault="00DF0587" w:rsidP="00DF0587">
      <w:pPr>
        <w:pStyle w:val="Akapitzlist"/>
        <w:numPr>
          <w:ilvl w:val="0"/>
          <w:numId w:val="21"/>
        </w:numPr>
      </w:pPr>
      <w:r>
        <w:t xml:space="preserve">System powinien </w:t>
      </w:r>
      <w:r w:rsidR="009B0616">
        <w:t>przechowywać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574D8806" w:rsidR="00716CC5" w:rsidRDefault="00716CC5" w:rsidP="0082115B">
      <w:pPr>
        <w:pStyle w:val="Akapitzlist"/>
        <w:numPr>
          <w:ilvl w:val="1"/>
          <w:numId w:val="22"/>
        </w:numPr>
      </w:pPr>
      <w:r>
        <w:lastRenderedPageBreak/>
        <w:t xml:space="preserve">Kiedy użytkownik aktualizuje swoją wagę, system powinien ponownie przeliczyć i zaktualizować zapotrzebowanie na aminokwasy </w:t>
      </w:r>
      <w:r w:rsidR="00561A6D">
        <w:t>egzogenne</w:t>
      </w:r>
      <w:r w:rsidR="0082115B">
        <w:t>.</w:t>
      </w:r>
      <w:r w:rsidR="00561A6D">
        <w:t xml:space="preserve"> </w:t>
      </w:r>
    </w:p>
    <w:p w14:paraId="0A8B2E92" w14:textId="28177CEE" w:rsidR="00E6740F" w:rsidRDefault="00E6740F" w:rsidP="00E6740F">
      <w:pPr>
        <w:pStyle w:val="Akapitzlist"/>
        <w:numPr>
          <w:ilvl w:val="0"/>
          <w:numId w:val="22"/>
        </w:numPr>
      </w:pPr>
      <w:r>
        <w:t>System powinien przechowywać informacje o zapotrzebowaniu użytkownika na aminokwasy,</w:t>
      </w:r>
      <w:r w:rsidR="00A07B02">
        <w:t xml:space="preserve"> witaminy, składniki mineralne oraz białko.</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0745D403" w:rsidR="003B628C" w:rsidRDefault="00A9641B" w:rsidP="003B628C">
      <w:pPr>
        <w:pStyle w:val="Akapitzlist"/>
        <w:numPr>
          <w:ilvl w:val="1"/>
          <w:numId w:val="22"/>
        </w:numPr>
      </w:pPr>
      <w:r>
        <w:t>System powinien umożliwić użytkownikowi przeniesie</w:t>
      </w:r>
      <w:r w:rsidR="00990AD3">
        <w:t>nie</w:t>
      </w:r>
      <w:r>
        <w:t xml:space="preserv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lastRenderedPageBreak/>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lastRenderedPageBreak/>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lastRenderedPageBreak/>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3CB8B887" w:rsidR="001B13ED" w:rsidRDefault="005B1A07" w:rsidP="001B13ED">
      <w:pPr>
        <w:pStyle w:val="Akapitzlist"/>
        <w:numPr>
          <w:ilvl w:val="1"/>
          <w:numId w:val="22"/>
        </w:numPr>
      </w:pPr>
      <w:r>
        <w:t>System powinien generować</w:t>
      </w:r>
      <w:r w:rsidR="001B13ED">
        <w:t xml:space="preserve">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w:t>
      </w:r>
      <w:r>
        <w:lastRenderedPageBreak/>
        <w:t xml:space="preserve">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488" w:name="_Toc5963773"/>
      <w:r>
        <w:t>3.4</w:t>
      </w:r>
      <w:r w:rsidR="00212F1F">
        <w:t xml:space="preserve">. </w:t>
      </w:r>
      <w:r w:rsidR="00E375D2">
        <w:t>Model danych</w:t>
      </w:r>
      <w:bookmarkEnd w:id="1488"/>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lastRenderedPageBreak/>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4">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 xml:space="preserve">iniejsza aplikacja z punktu widzenia ról w systemie nie będzie skomplikowana. Po głębszych </w:t>
      </w:r>
      <w:r w:rsidR="00E2456B">
        <w:lastRenderedPageBreak/>
        <w:t>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5">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lastRenderedPageBreak/>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489"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489"/>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D6A8452" w:rsidR="00006577" w:rsidRDefault="00006577" w:rsidP="00006577">
      <w:pPr>
        <w:jc w:val="center"/>
      </w:pPr>
      <w:r>
        <w:t>Rys. 4.1.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7">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2EDF145C" w14:textId="77777777" w:rsidR="00875EFE" w:rsidRDefault="00875EFE" w:rsidP="00933A64">
      <w:pPr>
        <w:jc w:val="center"/>
        <w:rPr>
          <w:ins w:id="1490" w:author="Okot" w:date="2019-11-18T19:43:00Z"/>
        </w:rPr>
      </w:pPr>
    </w:p>
    <w:p w14:paraId="153EBB7C" w14:textId="14F5A59C" w:rsidR="00933A64" w:rsidRDefault="00875EFE" w:rsidP="00933A64">
      <w:pPr>
        <w:jc w:val="center"/>
      </w:pPr>
      <w:ins w:id="1491" w:author="Okot" w:date="2019-11-18T19:42:00Z">
        <w:r>
          <w:t xml:space="preserve">Rys. 4.3. Przykładowa opowieść </w:t>
        </w:r>
      </w:ins>
      <w:del w:id="1492" w:author="Okot" w:date="2019-11-18T19:42:00Z">
        <w:r w:rsidR="00933A64" w:rsidDel="00875EFE">
          <w:delText xml:space="preserve">opowieść </w:delText>
        </w:r>
      </w:del>
      <w:r w:rsidR="00933A64">
        <w:t>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w:t>
      </w:r>
      <w:r>
        <w:rPr>
          <w:rFonts w:eastAsia="LiberationSerif"/>
          <w:lang w:eastAsia="en-US"/>
        </w:rPr>
        <w:lastRenderedPageBreak/>
        <w:t>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1493" w:author="Okot" w:date="2019-11-18T21:55:00Z"/>
        </w:rPr>
      </w:pPr>
      <w:r>
        <w:tab/>
        <w:t>W pierwszej iteracji zostaną zbudowane solidne podwaliny graficzne pod prace w pozostałych iteracjach</w:t>
      </w:r>
      <w:ins w:id="1494" w:author="Okot" w:date="2019-11-18T21:52:00Z">
        <w:r w:rsidR="009941A6">
          <w:t>. Należy więc przyjrzeć się kolorystyce strony, zaprojektować logo, oraz pierwsze ekrany</w:t>
        </w:r>
      </w:ins>
      <w:ins w:id="1495" w:author="Okot" w:date="2019-11-18T21:53:00Z">
        <w:r w:rsidR="009941A6">
          <w:t>: stronę główną aplikacji oraz ekran rejestracji. Ponieważ iteracja ta przewiduje możliwość logowania si</w:t>
        </w:r>
      </w:ins>
      <w:ins w:id="1496" w:author="Okot" w:date="2019-11-18T21:54:00Z">
        <w:r w:rsidR="009941A6">
          <w:t xml:space="preserve">ę do systemu, można by uwzględnić ekran widoczny po poprawnym </w:t>
        </w:r>
        <w:r w:rsidR="009941A6">
          <w:lastRenderedPageBreak/>
          <w:t xml:space="preserve">zalogowaniu, ale z racji tego, że byłby to ekran tymczasowy, zdecydowano nie marnować zasobów na </w:t>
        </w:r>
      </w:ins>
      <w:ins w:id="1497" w:author="Okot" w:date="2019-11-18T21:55:00Z">
        <w:r w:rsidR="009941A6">
          <w:t>szczegółowe projektowanie go. Być może efekt logowania zostanie jedynie ograniczony do wyświetlenia komunikatu – ostateczna decyzja zostanie podjęta w trakcie implementacji.</w:t>
        </w:r>
      </w:ins>
      <w:del w:id="1498" w:author="Okot" w:date="2019-11-18T21:52:00Z">
        <w:r w:rsidDel="009941A6">
          <w:delText>.</w:delText>
        </w:r>
      </w:del>
    </w:p>
    <w:p w14:paraId="5F1A6BC3" w14:textId="77777777" w:rsidR="00074310" w:rsidRDefault="00074310" w:rsidP="00074310">
      <w:pPr>
        <w:ind w:firstLine="0"/>
        <w:rPr>
          <w:ins w:id="1499" w:author="Okot" w:date="2019-11-18T21:55:00Z"/>
        </w:rPr>
      </w:pPr>
    </w:p>
    <w:p w14:paraId="68B5D0BD" w14:textId="77777777" w:rsidR="009941A6" w:rsidRDefault="009941A6"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500"/>
      <w:r>
        <w:t>przez ludzi [].</w:t>
      </w:r>
      <w:commentRangeEnd w:id="1500"/>
      <w:r>
        <w:rPr>
          <w:rStyle w:val="Odwoaniedokomentarza"/>
        </w:rPr>
        <w:commentReference w:id="1500"/>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1501" w:author="Okot" w:date="2019-11-18T19:43:00Z"/>
        </w:rPr>
        <w:pPrChange w:id="1502" w:author="Okot" w:date="2019-11-18T19:41:00Z">
          <w:pPr>
            <w:ind w:firstLine="0"/>
          </w:pPr>
        </w:pPrChange>
      </w:pPr>
    </w:p>
    <w:p w14:paraId="054DD1DB" w14:textId="20639E82" w:rsidR="00875EFE" w:rsidRDefault="00875EFE">
      <w:pPr>
        <w:ind w:firstLine="0"/>
        <w:jc w:val="center"/>
        <w:pPrChange w:id="1503" w:author="Okot" w:date="2019-11-18T19:41:00Z">
          <w:pPr>
            <w:ind w:firstLine="0"/>
          </w:pPr>
        </w:pPrChange>
      </w:pPr>
      <w:ins w:id="1504" w:author="Okot" w:date="2019-11-18T19:41:00Z">
        <w:r>
          <w:t>Rys. 4.</w:t>
        </w:r>
      </w:ins>
      <w:ins w:id="1505" w:author="Okot" w:date="2019-11-18T19:43:00Z">
        <w:r>
          <w:t>4. Projekt ekranu startowego aplikacji.</w:t>
        </w:r>
      </w:ins>
    </w:p>
    <w:p w14:paraId="157876FC" w14:textId="77777777" w:rsidR="00875EFE" w:rsidRDefault="00875EFE" w:rsidP="007E26FD">
      <w:pPr>
        <w:ind w:firstLine="0"/>
        <w:rPr>
          <w:ins w:id="1506" w:author="Okot" w:date="2019-11-18T19:45:00Z"/>
        </w:rPr>
      </w:pPr>
    </w:p>
    <w:p w14:paraId="13C1663B" w14:textId="2D1E59D3" w:rsidR="00F47B5E" w:rsidRDefault="00F47B5E">
      <w:pPr>
        <w:ind w:firstLine="0"/>
      </w:pPr>
      <w:ins w:id="1507" w:author="Okot" w:date="2019-11-18T19:45:00Z">
        <w:r>
          <w:tab/>
          <w:t xml:space="preserve">W górnej części aplikacji zaplanowano </w:t>
        </w:r>
        <w:r w:rsidR="00015A49">
          <w:t>pasek menu</w:t>
        </w:r>
      </w:ins>
      <w:ins w:id="1508" w:author="Okot" w:date="2019-11-18T21:43:00Z">
        <w:r w:rsidR="00015A49">
          <w:t> </w:t>
        </w:r>
      </w:ins>
      <w:ins w:id="1509" w:author="Okot" w:date="2019-11-18T21:42:00Z">
        <w:r w:rsidR="00015A49">
          <w:t>(</w:t>
        </w:r>
      </w:ins>
      <w:ins w:id="1510" w:author="Okot" w:date="2019-11-18T19:45:00Z">
        <w:r w:rsidR="00015A49">
          <w:t>1</w:t>
        </w:r>
      </w:ins>
      <w:ins w:id="1511" w:author="Okot" w:date="2019-11-18T21:42:00Z">
        <w:r w:rsidR="00015A49">
          <w:t>)</w:t>
        </w:r>
      </w:ins>
      <w:ins w:id="1512" w:author="Okot" w:date="2019-11-18T21:41:00Z">
        <w:r w:rsidR="00015A49">
          <w:t xml:space="preserve"> </w:t>
        </w:r>
      </w:ins>
      <w:ins w:id="1513" w:author="Okot" w:date="2019-11-18T19:45:00Z">
        <w:r>
          <w:t>z przyciskami i/lub formularzami s</w:t>
        </w:r>
      </w:ins>
      <w:ins w:id="1514" w:author="Okot" w:date="2019-11-18T19:46:00Z">
        <w:r>
          <w:t>łużąc</w:t>
        </w:r>
        <w:r w:rsidR="00015A49">
          <w:t>ymi do logowania i rejestracji</w:t>
        </w:r>
      </w:ins>
      <w:ins w:id="1515" w:author="Okot" w:date="2019-11-18T21:43:00Z">
        <w:r w:rsidR="00015A49">
          <w:t> </w:t>
        </w:r>
      </w:ins>
      <w:ins w:id="1516" w:author="Okot" w:date="2019-11-18T21:42:00Z">
        <w:r w:rsidR="00015A49">
          <w:t>(</w:t>
        </w:r>
      </w:ins>
      <w:ins w:id="1517" w:author="Okot" w:date="2019-11-18T19:46:00Z">
        <w:r w:rsidR="00015A49">
          <w:t>2</w:t>
        </w:r>
      </w:ins>
      <w:ins w:id="1518" w:author="Okot" w:date="2019-11-18T21:42:00Z">
        <w:r w:rsidR="00015A49">
          <w:t>)</w:t>
        </w:r>
      </w:ins>
      <w:ins w:id="1519" w:author="Okot" w:date="2019-11-18T19:46:00Z">
        <w:r>
          <w:t>. W centralnej części aplikacji umieszczono miejsce na nazwę</w:t>
        </w:r>
        <w:r w:rsidR="00015A49">
          <w:t xml:space="preserve"> aplikacji</w:t>
        </w:r>
      </w:ins>
      <w:ins w:id="1520" w:author="Okot" w:date="2019-11-18T21:43:00Z">
        <w:r w:rsidR="00015A49">
          <w:t> </w:t>
        </w:r>
      </w:ins>
      <w:ins w:id="1521" w:author="Okot" w:date="2019-11-18T21:42:00Z">
        <w:r w:rsidR="00015A49">
          <w:t>(</w:t>
        </w:r>
      </w:ins>
      <w:ins w:id="1522" w:author="Okot" w:date="2019-11-18T19:46:00Z">
        <w:r w:rsidR="00015A49">
          <w:t>3</w:t>
        </w:r>
      </w:ins>
      <w:ins w:id="1523" w:author="Okot" w:date="2019-11-18T21:42:00Z">
        <w:r w:rsidR="00015A49">
          <w:t>)</w:t>
        </w:r>
      </w:ins>
      <w:ins w:id="1524" w:author="Okot" w:date="2019-11-18T19:46:00Z">
        <w:r w:rsidR="00015A49">
          <w:t xml:space="preserve"> oraz logo</w:t>
        </w:r>
      </w:ins>
      <w:ins w:id="1525" w:author="Okot" w:date="2019-11-18T21:43:00Z">
        <w:r w:rsidR="00015A49">
          <w:t> </w:t>
        </w:r>
      </w:ins>
      <w:ins w:id="1526" w:author="Okot" w:date="2019-11-18T21:42:00Z">
        <w:r w:rsidR="00015A49">
          <w:t>(</w:t>
        </w:r>
      </w:ins>
      <w:ins w:id="1527" w:author="Okot" w:date="2019-11-18T19:46:00Z">
        <w:r w:rsidR="00015A49">
          <w:t>4</w:t>
        </w:r>
      </w:ins>
      <w:ins w:id="1528" w:author="Okot" w:date="2019-11-18T21:42:00Z">
        <w:r w:rsidR="00015A49">
          <w:t>)</w:t>
        </w:r>
      </w:ins>
      <w:ins w:id="1529" w:author="Okot" w:date="2019-11-18T19:46:00Z">
        <w:r>
          <w:t>, a pod nimi pola, w kt</w:t>
        </w:r>
      </w:ins>
      <w:ins w:id="1530" w:author="Okot" w:date="2019-11-18T19:47:00Z">
        <w:r>
          <w:t>órych znajdą się teksty marketingowe mówiące krótko o tym, co to za aplikacja, zachęcają</w:t>
        </w:r>
        <w:r w:rsidR="00015A49">
          <w:t>ce do korzystania z niej</w:t>
        </w:r>
      </w:ins>
      <w:ins w:id="1531" w:author="Okot" w:date="2019-11-18T21:43:00Z">
        <w:r w:rsidR="00015A49">
          <w:t> </w:t>
        </w:r>
      </w:ins>
      <w:ins w:id="1532" w:author="Okot" w:date="2019-11-18T21:42:00Z">
        <w:r w:rsidR="00015A49">
          <w:t>(</w:t>
        </w:r>
      </w:ins>
      <w:ins w:id="1533" w:author="Okot" w:date="2019-11-18T19:47:00Z">
        <w:r w:rsidR="00015A49">
          <w:t>5</w:t>
        </w:r>
      </w:ins>
      <w:ins w:id="1534" w:author="Okot" w:date="2019-11-18T21:42:00Z">
        <w:r w:rsidR="00015A49">
          <w:t>)</w:t>
        </w:r>
      </w:ins>
      <w:ins w:id="1535" w:author="Okot" w:date="2019-11-18T19:47:00Z">
        <w:r>
          <w:t>. Na dole strony wydzielono miejsce na stopk</w:t>
        </w:r>
      </w:ins>
      <w:ins w:id="1536" w:author="Okot" w:date="2019-11-18T19:48:00Z">
        <w:r>
          <w:t>ę</w:t>
        </w:r>
      </w:ins>
      <w:ins w:id="1537" w:author="Okot" w:date="2019-11-18T21:43:00Z">
        <w:r w:rsidR="00015A49">
          <w:t> </w:t>
        </w:r>
      </w:ins>
      <w:ins w:id="1538" w:author="Okot" w:date="2019-11-18T21:42:00Z">
        <w:r w:rsidR="00015A49">
          <w:t>(</w:t>
        </w:r>
      </w:ins>
      <w:ins w:id="1539" w:author="Okot" w:date="2019-11-18T19:48:00Z">
        <w:r w:rsidR="00015A49">
          <w:t>7</w:t>
        </w:r>
      </w:ins>
      <w:ins w:id="1540" w:author="Okot" w:date="2019-11-18T21:42:00Z">
        <w:r w:rsidR="00015A49">
          <w:t>)</w:t>
        </w:r>
      </w:ins>
      <w:ins w:id="1541" w:author="Okot" w:date="2019-11-18T19:48:00Z">
        <w:r>
          <w:t xml:space="preserve"> oddzieloną od reszty strony linią</w:t>
        </w:r>
      </w:ins>
      <w:ins w:id="1542" w:author="Okot" w:date="2019-11-18T21:43:00Z">
        <w:r w:rsidR="00015A49">
          <w:t> </w:t>
        </w:r>
      </w:ins>
      <w:ins w:id="1543" w:author="Okot" w:date="2019-11-18T21:42:00Z">
        <w:r w:rsidR="00015A49">
          <w:t>(</w:t>
        </w:r>
      </w:ins>
      <w:ins w:id="1544" w:author="Okot" w:date="2019-11-18T19:48:00Z">
        <w:r w:rsidR="00015A49">
          <w:t>6</w:t>
        </w:r>
      </w:ins>
      <w:ins w:id="1545" w:author="Okot" w:date="2019-11-18T21:42:00Z">
        <w:r w:rsidR="00015A49">
          <w:t>)</w:t>
        </w:r>
      </w:ins>
      <w:ins w:id="1546" w:author="Okot" w:date="2019-11-18T19:48:00Z">
        <w:r>
          <w:t>.</w:t>
        </w:r>
      </w:ins>
    </w:p>
    <w:p w14:paraId="0068CEEB" w14:textId="77777777" w:rsidR="00015A49" w:rsidRDefault="00015A49" w:rsidP="007E26FD">
      <w:pPr>
        <w:ind w:firstLine="0"/>
        <w:rPr>
          <w:ins w:id="1547" w:author="Okot" w:date="2019-11-18T21:43:00Z"/>
        </w:rPr>
      </w:pPr>
    </w:p>
    <w:p w14:paraId="4FD6C9FD" w14:textId="305ADC0C" w:rsidR="00015A49" w:rsidRDefault="007E26FD" w:rsidP="007E26FD">
      <w:pPr>
        <w:ind w:firstLine="0"/>
        <w:rPr>
          <w:ins w:id="1548" w:author="Okot" w:date="2019-11-18T21:44:00Z"/>
        </w:rPr>
      </w:pPr>
      <w:r>
        <w:t xml:space="preserve">4.4.2.4. </w:t>
      </w:r>
      <w:ins w:id="1549" w:author="Okot" w:date="2019-11-18T21:44:00Z">
        <w:r w:rsidR="00015A49">
          <w:t>Okno rejestracji nowego użytkownika</w:t>
        </w:r>
      </w:ins>
    </w:p>
    <w:p w14:paraId="6EF10BB4" w14:textId="77777777" w:rsidR="00015A49" w:rsidRDefault="00015A49" w:rsidP="007E26FD">
      <w:pPr>
        <w:ind w:firstLine="0"/>
        <w:rPr>
          <w:ins w:id="1550" w:author="Okot" w:date="2019-11-18T21:44:00Z"/>
        </w:rPr>
      </w:pPr>
    </w:p>
    <w:p w14:paraId="28B88251" w14:textId="481277F6" w:rsidR="00015A49" w:rsidRDefault="00015A49">
      <w:pPr>
        <w:rPr>
          <w:ins w:id="1551" w:author="Okot" w:date="2019-11-18T21:45:00Z"/>
        </w:rPr>
        <w:pPrChange w:id="1552" w:author="Okot" w:date="2019-11-18T21:44:00Z">
          <w:pPr>
            <w:ind w:firstLine="0"/>
          </w:pPr>
        </w:pPrChange>
      </w:pPr>
      <w:ins w:id="1553" w:author="Okot" w:date="2019-11-18T21:44:00Z">
        <w:r>
          <w:lastRenderedPageBreak/>
          <w:t>Rejestracja nowego użytkownika będzie się odbywać przez formularz, który będzie wyświetlany po klikni</w:t>
        </w:r>
      </w:ins>
      <w:ins w:id="1554" w:author="Okot" w:date="2019-11-18T21:45:00Z">
        <w:r>
          <w:t>ęciu na przycisk.</w:t>
        </w:r>
      </w:ins>
    </w:p>
    <w:p w14:paraId="7D15CAD0" w14:textId="77777777" w:rsidR="00015A49" w:rsidRDefault="00015A49">
      <w:pPr>
        <w:rPr>
          <w:ins w:id="1555" w:author="Okot" w:date="2019-11-18T21:45:00Z"/>
        </w:rPr>
        <w:pPrChange w:id="1556" w:author="Okot" w:date="2019-11-18T21:44:00Z">
          <w:pPr>
            <w:ind w:firstLine="0"/>
          </w:pPr>
        </w:pPrChange>
      </w:pPr>
    </w:p>
    <w:p w14:paraId="0790EF83" w14:textId="3C3E6D5B" w:rsidR="00015A49" w:rsidRDefault="00015A49">
      <w:pPr>
        <w:ind w:firstLine="0"/>
        <w:jc w:val="center"/>
        <w:rPr>
          <w:ins w:id="1557" w:author="Okot" w:date="2019-11-18T21:44:00Z"/>
        </w:rPr>
        <w:pPrChange w:id="1558" w:author="Okot" w:date="2019-11-18T21:50:00Z">
          <w:pPr>
            <w:ind w:firstLine="0"/>
          </w:pPr>
        </w:pPrChange>
      </w:pPr>
      <w:ins w:id="1559"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1">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560" w:author="Okot" w:date="2019-11-18T21:46:00Z"/>
        </w:rPr>
        <w:pPrChange w:id="1561" w:author="Okot" w:date="2019-11-18T21:46:00Z">
          <w:pPr>
            <w:ind w:firstLine="0"/>
          </w:pPr>
        </w:pPrChange>
      </w:pPr>
    </w:p>
    <w:p w14:paraId="68082FA7" w14:textId="03828CAA" w:rsidR="00015A49" w:rsidRDefault="00015A49">
      <w:pPr>
        <w:ind w:firstLine="0"/>
        <w:jc w:val="center"/>
        <w:rPr>
          <w:ins w:id="1562" w:author="Okot" w:date="2019-11-18T21:47:00Z"/>
        </w:rPr>
        <w:pPrChange w:id="1563" w:author="Okot" w:date="2019-11-18T21:50:00Z">
          <w:pPr>
            <w:ind w:firstLine="0"/>
          </w:pPr>
        </w:pPrChange>
      </w:pPr>
      <w:ins w:id="1564" w:author="Okot" w:date="2019-11-18T21:46:00Z">
        <w:r>
          <w:t>Rys. 4.5. Projekt interfejsu służącego do</w:t>
        </w:r>
      </w:ins>
      <w:ins w:id="1565" w:author="Okot" w:date="2019-11-18T21:47:00Z">
        <w:r>
          <w:t xml:space="preserve"> rejestracji nowych użytkowników.</w:t>
        </w:r>
      </w:ins>
    </w:p>
    <w:p w14:paraId="08BE31A0" w14:textId="77777777" w:rsidR="00015A49" w:rsidRDefault="00015A49">
      <w:pPr>
        <w:ind w:firstLine="0"/>
        <w:jc w:val="center"/>
        <w:rPr>
          <w:ins w:id="1566" w:author="Okot" w:date="2019-11-18T21:48:00Z"/>
        </w:rPr>
        <w:pPrChange w:id="1567" w:author="Okot" w:date="2019-11-18T21:46:00Z">
          <w:pPr>
            <w:ind w:firstLine="0"/>
          </w:pPr>
        </w:pPrChange>
      </w:pPr>
    </w:p>
    <w:p w14:paraId="07CE5FC7" w14:textId="60A6AFB5" w:rsidR="006907FC" w:rsidRDefault="006907FC">
      <w:pPr>
        <w:rPr>
          <w:ins w:id="1568" w:author="Okot" w:date="2019-11-18T21:49:00Z"/>
        </w:rPr>
        <w:pPrChange w:id="1569" w:author="Okot" w:date="2019-11-18T21:48:00Z">
          <w:pPr>
            <w:ind w:firstLine="0"/>
          </w:pPr>
        </w:pPrChange>
      </w:pPr>
      <w:ins w:id="1570" w:author="Okot" w:date="2019-11-18T21:48:00Z">
        <w:r>
          <w:t>Zadecydowano, że formularz rejestracji będzie wyświetlany na oknie modalnym. Będzie się na nie składać przycisk anulowania akcji rejestracji</w:t>
        </w:r>
      </w:ins>
      <w:ins w:id="1571" w:author="Okot" w:date="2019-11-18T21:49:00Z">
        <w:r>
          <w:t> (8), sam formularz (10) oraz przycisk zatwierdzający rejestrację (11). Oprócz tego przewidziano przestrzeń, w której będą się wyświetlały potencjalne komunikaty zwrotne od systemu do użytkownika (9)</w:t>
        </w:r>
      </w:ins>
      <w:ins w:id="1572" w:author="Okot" w:date="2019-11-18T21:50:00Z">
        <w:r>
          <w:t xml:space="preserve"> np.: że rejestracja się powiodła</w:t>
        </w:r>
      </w:ins>
      <w:ins w:id="1573" w:author="Okot" w:date="2019-11-18T21:49:00Z">
        <w:r>
          <w:t>.</w:t>
        </w:r>
      </w:ins>
    </w:p>
    <w:p w14:paraId="029EFD2C" w14:textId="77777777" w:rsidR="006907FC" w:rsidRDefault="006907FC">
      <w:pPr>
        <w:rPr>
          <w:ins w:id="1574" w:author="Okot" w:date="2019-11-18T21:44:00Z"/>
        </w:rPr>
        <w:pPrChange w:id="1575" w:author="Okot" w:date="2019-11-18T21:48:00Z">
          <w:pPr>
            <w:ind w:firstLine="0"/>
          </w:pPr>
        </w:pPrChange>
      </w:pPr>
    </w:p>
    <w:p w14:paraId="10A74CF8" w14:textId="45EC34A2" w:rsidR="006D35C1" w:rsidRDefault="007E26FD" w:rsidP="007E26FD">
      <w:pPr>
        <w:ind w:firstLine="0"/>
        <w:rPr>
          <w:ins w:id="1576" w:author="Okot" w:date="2019-11-18T21:51:00Z"/>
        </w:rPr>
      </w:pPr>
      <w:del w:id="1577" w:author="Okot" w:date="2019-11-18T21:51:00Z">
        <w:r w:rsidDel="006D35C1">
          <w:delText>Ekran tymczasowy widoczny po zalogowaniu użytkownika.</w:delText>
        </w:r>
      </w:del>
    </w:p>
    <w:p w14:paraId="7D407718" w14:textId="77777777" w:rsidR="006D35C1" w:rsidRPr="007C447F" w:rsidRDefault="006D35C1" w:rsidP="007E26FD">
      <w:pPr>
        <w:ind w:firstLine="0"/>
      </w:pP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lastRenderedPageBreak/>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2">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lastRenderedPageBreak/>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0BE44E31" w14:textId="6287385D" w:rsidR="006D43AA" w:rsidRDefault="00C56083" w:rsidP="00C56083">
      <w:r>
        <w:lastRenderedPageBreak/>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lastRenderedPageBreak/>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D0CF142" w:rsidR="00775565" w:rsidRDefault="00775565" w:rsidP="00775565">
      <w:pPr>
        <w:ind w:firstLine="0"/>
      </w:pPr>
      <w:r>
        <w:t>Tabela 4.5.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300E6FF" w:rsidR="00C63660" w:rsidRDefault="00C63660" w:rsidP="00C63660">
      <w:pPr>
        <w:ind w:firstLine="0"/>
      </w:pPr>
      <w:r>
        <w:t>Ta</w:t>
      </w:r>
      <w:r w:rsidR="00775565">
        <w:t>bela 4.6</w:t>
      </w:r>
      <w:r>
        <w:t>.</w:t>
      </w:r>
    </w:p>
    <w:p w14:paraId="771CA149" w14:textId="60C684F0" w:rsidR="00C63660" w:rsidRDefault="00B15D8F" w:rsidP="00716CC5">
      <w:pPr>
        <w:ind w:firstLine="0"/>
      </w:pPr>
      <w:r>
        <w:lastRenderedPageBreak/>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57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57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lastRenderedPageBreak/>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58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581" w:author="Okot" w:date="2019-03-28T23:02:00Z">
              <w:r>
                <w:t>T</w:t>
              </w:r>
            </w:ins>
            <w:r w:rsidR="00757B38">
              <w:t>h</w:t>
            </w:r>
            <w:ins w:id="158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583" w:author="Okot" w:date="2019-03-28T23:02:00Z">
              <w:r>
                <w:t>Trypto</w:t>
              </w:r>
            </w:ins>
            <w:r w:rsidR="00757B38">
              <w:t>ph</w:t>
            </w:r>
            <w:ins w:id="158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lastRenderedPageBreak/>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lastRenderedPageBreak/>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327EC1DD" w:rsidR="00093DD1" w:rsidRDefault="006A1C53" w:rsidP="00093DD1">
      <w:pPr>
        <w:ind w:firstLine="0"/>
      </w:pPr>
      <w:r>
        <w:t>Tabela 4.7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034D0431" w:rsidR="00AC6880" w:rsidRDefault="006A1C53" w:rsidP="00AC6880">
      <w:pPr>
        <w:ind w:firstLine="0"/>
      </w:pPr>
      <w:r>
        <w:t>Tabela 4.8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lastRenderedPageBreak/>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582892B" w:rsidR="00AA621B" w:rsidRDefault="00942409" w:rsidP="00AA621B">
      <w:pPr>
        <w:ind w:firstLine="0"/>
      </w:pPr>
      <w:r>
        <w:t>Tabela 4.9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51EF4" w:rsidR="007A3E86" w:rsidRDefault="00942409" w:rsidP="007A3E86">
      <w:pPr>
        <w:ind w:firstLine="0"/>
      </w:pPr>
      <w:r>
        <w:t>Tabela 4.10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58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58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58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588" w:author="Okot" w:date="2019-03-28T23:02:00Z">
              <w:r>
                <w:t>T</w:t>
              </w:r>
            </w:ins>
            <w:r>
              <w:t>h</w:t>
            </w:r>
            <w:ins w:id="158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590" w:author="Okot" w:date="2019-03-28T23:02:00Z">
              <w:r>
                <w:t>Trypto</w:t>
              </w:r>
            </w:ins>
            <w:r>
              <w:t>ph</w:t>
            </w:r>
            <w:ins w:id="159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lastRenderedPageBreak/>
              <w:t>√</w:t>
            </w:r>
          </w:p>
        </w:tc>
        <w:tc>
          <w:tcPr>
            <w:tcW w:w="3291" w:type="dxa"/>
          </w:tcPr>
          <w:p w14:paraId="616A48F0" w14:textId="2CC686BC" w:rsidR="00CB35CB" w:rsidRDefault="00C8595C" w:rsidP="00CB35CB">
            <w:pPr>
              <w:ind w:firstLine="0"/>
              <w:jc w:val="center"/>
            </w:pPr>
            <w:r>
              <w:lastRenderedPageBreak/>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lastRenderedPageBreak/>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lastRenderedPageBreak/>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CA277D2" w:rsidR="00240CAF" w:rsidRDefault="00942409" w:rsidP="00240CAF">
      <w:pPr>
        <w:ind w:firstLine="0"/>
      </w:pPr>
      <w:r>
        <w:t>Tabela 4.11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2D393370" w:rsidR="00A54240" w:rsidRDefault="00942409" w:rsidP="00A54240">
      <w:pPr>
        <w:ind w:firstLine="0"/>
      </w:pPr>
      <w:r>
        <w:t>Tabela 4.12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lastRenderedPageBreak/>
        <w:t>Tabela RecipeProducts będzie łączyć przepisy, z produktami potrzebnymi do ich wykonania.</w:t>
      </w:r>
    </w:p>
    <w:p w14:paraId="2E82AA07" w14:textId="77777777" w:rsidR="00942409" w:rsidRDefault="00942409" w:rsidP="00942409">
      <w:pPr>
        <w:ind w:firstLine="0"/>
      </w:pPr>
    </w:p>
    <w:p w14:paraId="65C18A55" w14:textId="54BE7434" w:rsidR="00942409" w:rsidRDefault="00942409" w:rsidP="00942409">
      <w:pPr>
        <w:ind w:firstLine="0"/>
      </w:pPr>
      <w:r>
        <w:t>Tabela 4.13.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CB5B5B4" w:rsidR="00305C89" w:rsidRDefault="00101859" w:rsidP="00305C89">
      <w:pPr>
        <w:ind w:firstLine="0"/>
      </w:pPr>
      <w:r>
        <w:t>Tabela 4.14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użytkownik spożyje ostatnią </w:t>
            </w:r>
            <w:r w:rsidR="0066496D">
              <w:lastRenderedPageBreak/>
              <w:t>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t>
            </w:r>
            <w:r>
              <w:lastRenderedPageBreak/>
              <w:t xml:space="preserve">(wartość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59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59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59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595" w:author="Okot" w:date="2019-03-28T23:02:00Z">
              <w:r>
                <w:t>T</w:t>
              </w:r>
            </w:ins>
            <w:r>
              <w:t>h</w:t>
            </w:r>
            <w:ins w:id="159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597" w:author="Okot" w:date="2019-03-28T23:02:00Z">
              <w:r>
                <w:t>Trypto</w:t>
              </w:r>
            </w:ins>
            <w:r>
              <w:t>ph</w:t>
            </w:r>
            <w:ins w:id="159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lastRenderedPageBreak/>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56B25217" w:rsidR="00310ABF" w:rsidRDefault="00101859" w:rsidP="00310ABF">
      <w:pPr>
        <w:ind w:firstLine="0"/>
      </w:pPr>
      <w:r>
        <w:t>Tabela 4.15</w:t>
      </w:r>
      <w:r w:rsidR="00310ABF">
        <w:t>.</w:t>
      </w:r>
    </w:p>
    <w:p w14:paraId="1873DD56" w14:textId="280AEB76" w:rsidR="00310ABF" w:rsidRDefault="00310ABF" w:rsidP="00310ABF">
      <w:pPr>
        <w:ind w:firstLine="0"/>
      </w:pPr>
      <w:r>
        <w:lastRenderedPageBreak/>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lastRenderedPageBreak/>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59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60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60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602" w:author="Okot" w:date="2019-03-28T23:02:00Z">
              <w:r>
                <w:t>T</w:t>
              </w:r>
            </w:ins>
            <w:r>
              <w:t>h</w:t>
            </w:r>
            <w:ins w:id="160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604" w:author="Okot" w:date="2019-03-28T23:02:00Z">
              <w:r>
                <w:t>Trypto</w:t>
              </w:r>
            </w:ins>
            <w:r>
              <w:t>ph</w:t>
            </w:r>
            <w:ins w:id="160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lastRenderedPageBreak/>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lastRenderedPageBreak/>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lastRenderedPageBreak/>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606" w:name="_Toc5963784"/>
      <w:r>
        <w:t>Projekt testów</w:t>
      </w:r>
      <w:bookmarkEnd w:id="1606"/>
    </w:p>
    <w:p w14:paraId="011F898B" w14:textId="77777777" w:rsidR="00973C06" w:rsidRDefault="00973C06" w:rsidP="00423CC1">
      <w:pPr>
        <w:pStyle w:val="Nagwek2"/>
        <w:ind w:left="360"/>
      </w:pPr>
      <w:bookmarkStart w:id="1607" w:name="_Toc5963785"/>
      <w:r>
        <w:t>Testy funkcjonalne</w:t>
      </w:r>
      <w:bookmarkEnd w:id="1607"/>
    </w:p>
    <w:p w14:paraId="31EC54EA" w14:textId="77777777" w:rsidR="00973C06" w:rsidRDefault="00973C06" w:rsidP="00423CC1">
      <w:pPr>
        <w:pStyle w:val="Nagwek2"/>
        <w:ind w:left="360"/>
      </w:pPr>
      <w:bookmarkStart w:id="1608" w:name="_Toc5963786"/>
      <w:r>
        <w:t>Testy jednostkowe</w:t>
      </w:r>
      <w:bookmarkEnd w:id="1608"/>
    </w:p>
    <w:p w14:paraId="5282706C" w14:textId="77777777" w:rsidR="00973C06" w:rsidRDefault="00973C06" w:rsidP="00423CC1">
      <w:pPr>
        <w:pStyle w:val="Nagwek2"/>
        <w:ind w:left="360"/>
      </w:pPr>
      <w:bookmarkStart w:id="1609" w:name="_Toc5963787"/>
      <w:r>
        <w:t>Testy obciążeniowe</w:t>
      </w:r>
      <w:bookmarkEnd w:id="1609"/>
    </w:p>
    <w:p w14:paraId="711FB549" w14:textId="77777777" w:rsidR="00973C06" w:rsidRPr="00973C06" w:rsidRDefault="00973C06" w:rsidP="00423CC1">
      <w:pPr>
        <w:pStyle w:val="Nagwek2"/>
        <w:ind w:left="360"/>
      </w:pPr>
      <w:bookmarkStart w:id="1610" w:name="_Toc5963788"/>
      <w:r>
        <w:t>Testy użytkowników</w:t>
      </w:r>
      <w:bookmarkEnd w:id="1610"/>
    </w:p>
    <w:p w14:paraId="46EAF48D" w14:textId="77777777" w:rsidR="0003742D" w:rsidRDefault="0003742D" w:rsidP="00266EEB">
      <w:pPr>
        <w:pStyle w:val="Nagwek1"/>
        <w:ind w:firstLine="360"/>
      </w:pPr>
      <w:bookmarkStart w:id="1611" w:name="_Toc5963793"/>
    </w:p>
    <w:p w14:paraId="434B18E9" w14:textId="4AF8C9E4" w:rsidR="00E375D2" w:rsidRDefault="00213C06" w:rsidP="00CF3BB8">
      <w:pPr>
        <w:pStyle w:val="Nagwek1"/>
      </w:pPr>
      <w:r>
        <w:t>5</w:t>
      </w:r>
      <w:r w:rsidR="00CF3BB8">
        <w:t xml:space="preserve">. </w:t>
      </w:r>
      <w:r w:rsidR="00E375D2" w:rsidRPr="002A0F9B">
        <w:t>testy</w:t>
      </w:r>
      <w:bookmarkEnd w:id="1611"/>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1612" w:name="_Toc5963794"/>
      <w:r>
        <w:t>Testy funkcjonalne</w:t>
      </w:r>
      <w:bookmarkEnd w:id="1612"/>
    </w:p>
    <w:p w14:paraId="3FE6993E" w14:textId="77777777" w:rsidR="00973C06" w:rsidRDefault="00973C06" w:rsidP="00423CC1">
      <w:pPr>
        <w:pStyle w:val="Podtytu"/>
        <w:numPr>
          <w:ilvl w:val="0"/>
          <w:numId w:val="0"/>
        </w:numPr>
        <w:ind w:left="360"/>
      </w:pPr>
      <w:r>
        <w:t xml:space="preserve"> </w:t>
      </w:r>
      <w:bookmarkStart w:id="1613" w:name="_Toc5963795"/>
      <w:r>
        <w:t>Testy jednostkowe</w:t>
      </w:r>
      <w:bookmarkEnd w:id="1613"/>
    </w:p>
    <w:p w14:paraId="0C91ABA7" w14:textId="77777777" w:rsidR="00973C06" w:rsidRDefault="00973C06" w:rsidP="00423CC1">
      <w:pPr>
        <w:pStyle w:val="Podtytu"/>
        <w:numPr>
          <w:ilvl w:val="0"/>
          <w:numId w:val="0"/>
        </w:numPr>
        <w:ind w:left="360"/>
      </w:pPr>
      <w:r>
        <w:t xml:space="preserve"> </w:t>
      </w:r>
      <w:bookmarkStart w:id="1614" w:name="_Toc5963796"/>
      <w:r>
        <w:t>Testy obciążeniowe</w:t>
      </w:r>
      <w:bookmarkEnd w:id="1614"/>
    </w:p>
    <w:p w14:paraId="5B2AF153" w14:textId="77777777" w:rsidR="00DD225C" w:rsidRPr="00DD225C" w:rsidRDefault="00DD225C" w:rsidP="00DD225C"/>
    <w:p w14:paraId="4B72EE20" w14:textId="76FDD1BF" w:rsidR="00973C06" w:rsidRDefault="00213C06" w:rsidP="00DD225C">
      <w:pPr>
        <w:pStyle w:val="Podtytu"/>
        <w:numPr>
          <w:ilvl w:val="0"/>
          <w:numId w:val="0"/>
        </w:numPr>
      </w:pPr>
      <w:bookmarkStart w:id="1615" w:name="_Toc5963797"/>
      <w:r>
        <w:t>5</w:t>
      </w:r>
      <w:r w:rsidR="00DD225C">
        <w:t xml:space="preserve">.X. </w:t>
      </w:r>
      <w:r w:rsidR="00973C06">
        <w:t>Testy użytkowników</w:t>
      </w:r>
      <w:bookmarkEnd w:id="161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654A3BD9" w:rsidR="00DD225C" w:rsidRDefault="00213C06" w:rsidP="00DD225C">
      <w:pPr>
        <w:pStyle w:val="Nagwek2"/>
      </w:pPr>
      <w:r>
        <w:t>5</w:t>
      </w:r>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10BAC4AC" w:rsidR="00DD225C" w:rsidRDefault="00213C06" w:rsidP="00DD225C">
      <w:pPr>
        <w:ind w:firstLine="0"/>
      </w:pPr>
      <w:r>
        <w:t>5</w:t>
      </w:r>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6E9F11DE" w:rsidR="00DD225C" w:rsidRDefault="00213C06" w:rsidP="00DD225C">
      <w:pPr>
        <w:ind w:firstLine="0"/>
      </w:pPr>
      <w:r>
        <w:t>5</w:t>
      </w:r>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lastRenderedPageBreak/>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24F6E10B" w:rsidR="00213C06" w:rsidRDefault="00213C06" w:rsidP="00213C06">
      <w:r>
        <w:t>Rys.</w:t>
      </w:r>
      <w:r w:rsidR="00E57BA1">
        <w:t xml:space="preserve"> </w:t>
      </w:r>
      <w:r>
        <w:t>5.1. Porównanie poziomu ferrytyny w odstępie 2 miesięcy [archiwum prywatne].</w:t>
      </w:r>
    </w:p>
    <w:p w14:paraId="009763CE" w14:textId="77777777" w:rsidR="00CC49FC" w:rsidRDefault="00CC49FC" w:rsidP="00213C06"/>
    <w:p w14:paraId="4ADC7A53" w14:textId="096E5CF2" w:rsidR="00CC49FC" w:rsidRDefault="00CC49FC" w:rsidP="00CC49FC">
      <w:r>
        <w:t xml:space="preserve">Jak widać na rysunku 5.1.,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3CC08C20" w:rsidR="00CD4B0E" w:rsidRDefault="00E57BA1" w:rsidP="002A0F9B">
      <w:pPr>
        <w:pStyle w:val="Nagwek1"/>
      </w:pPr>
      <w:bookmarkStart w:id="1616" w:name="_Toc5963798"/>
      <w:r>
        <w:t>6</w:t>
      </w:r>
      <w:r w:rsidR="002A0F9B">
        <w:t xml:space="preserve">. </w:t>
      </w:r>
      <w:r w:rsidR="00CD4B0E" w:rsidRPr="002A0F9B">
        <w:t>wdrożenie</w:t>
      </w:r>
      <w:bookmarkEnd w:id="1616"/>
    </w:p>
    <w:p w14:paraId="51659AC8" w14:textId="77777777" w:rsidR="00A87E01" w:rsidRPr="00A87E01" w:rsidRDefault="00A87E01" w:rsidP="00A87E01"/>
    <w:p w14:paraId="35F02D50" w14:textId="5C9E0EC4" w:rsidR="00CD4B0E" w:rsidRDefault="00E57BA1" w:rsidP="002A0F9B">
      <w:pPr>
        <w:pStyle w:val="Nagwek1"/>
      </w:pPr>
      <w:bookmarkStart w:id="1617" w:name="_Toc5963799"/>
      <w:r>
        <w:t>7</w:t>
      </w:r>
      <w:r w:rsidR="002A0F9B">
        <w:t xml:space="preserve">. </w:t>
      </w:r>
      <w:r w:rsidR="00CD4B0E">
        <w:t>podsumowanie</w:t>
      </w:r>
      <w:bookmarkEnd w:id="161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85B69E5" w:rsidR="00CD4B0E" w:rsidRDefault="00E57BA1" w:rsidP="00276AEC">
      <w:pPr>
        <w:pStyle w:val="Podtytu"/>
        <w:numPr>
          <w:ilvl w:val="0"/>
          <w:numId w:val="0"/>
        </w:numPr>
      </w:pPr>
      <w:bookmarkStart w:id="1618" w:name="_Toc5963800"/>
      <w:r>
        <w:t>7</w:t>
      </w:r>
      <w:r w:rsidR="002A0F9B">
        <w:t>.1</w:t>
      </w:r>
      <w:r w:rsidR="00276AEC">
        <w:t xml:space="preserve">. </w:t>
      </w:r>
      <w:r w:rsidR="00CD4B0E">
        <w:t>Możliwości dalszego rozwoju</w:t>
      </w:r>
      <w:bookmarkEnd w:id="1618"/>
    </w:p>
    <w:p w14:paraId="5D810839" w14:textId="77777777" w:rsidR="00BB68C0" w:rsidRDefault="00BB68C0" w:rsidP="00BB68C0"/>
    <w:p w14:paraId="697A8F5B" w14:textId="09B2214C" w:rsidR="00CC47D5" w:rsidRDefault="00CC47D5" w:rsidP="00BB68C0">
      <w:r>
        <w:lastRenderedPageBreak/>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B174007" w:rsidR="00276AEC" w:rsidRDefault="00E57BA1" w:rsidP="00276AEC">
      <w:pPr>
        <w:pStyle w:val="Nagwek2"/>
      </w:pPr>
      <w:bookmarkStart w:id="1619" w:name="_Toc5963801"/>
      <w:r>
        <w:t>7</w:t>
      </w:r>
      <w:r w:rsidR="002A0F9B">
        <w:t>.1</w:t>
      </w:r>
      <w:r w:rsidR="00276AEC">
        <w:t>.1. Dokładność przekazywanych informacji</w:t>
      </w:r>
      <w:r w:rsidR="00C80EE1">
        <w:t xml:space="preserve"> zwrotnych</w:t>
      </w:r>
      <w:bookmarkEnd w:id="161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 xml:space="preserve">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0505C7B5" w:rsidR="002A0F9B" w:rsidRDefault="00E57BA1" w:rsidP="002A0F9B">
      <w:pPr>
        <w:pStyle w:val="Nagwek2"/>
      </w:pPr>
      <w:r>
        <w:t>7</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lastRenderedPageBreak/>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0E5F659D" w:rsidR="00266EEB" w:rsidRDefault="00E57BA1" w:rsidP="00C02350">
      <w:pPr>
        <w:pStyle w:val="Nagwek2"/>
      </w:pPr>
      <w:r>
        <w:t>7</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w:t>
      </w:r>
      <w:r>
        <w:lastRenderedPageBreak/>
        <w:t xml:space="preserve">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7856778" w:rsidR="00C22C04" w:rsidRDefault="00E57BA1" w:rsidP="00C22C04">
      <w:pPr>
        <w:pStyle w:val="Podtytu"/>
      </w:pPr>
      <w:r>
        <w:t>7</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lastRenderedPageBreak/>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620" w:name="_Toc5963802"/>
      <w:r>
        <w:lastRenderedPageBreak/>
        <w:t>wykaz źródeł</w:t>
      </w:r>
      <w:bookmarkEnd w:id="16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8"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9"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70"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71"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72"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3"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4"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5"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6"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77"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78"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9"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80"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8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8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8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621" w:name="_Toc5963803"/>
      <w:r w:rsidRPr="00A350AA">
        <w:rPr>
          <w:lang w:val="en-US"/>
        </w:rPr>
        <w:lastRenderedPageBreak/>
        <w:t>wykaz literatury</w:t>
      </w:r>
      <w:bookmarkEnd w:id="162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622" w:name="_Toc5963804"/>
      <w:r>
        <w:lastRenderedPageBreak/>
        <w:t>wykaz rysunków</w:t>
      </w:r>
      <w:bookmarkEnd w:id="16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623" w:author="Okot" w:date="2019-11-19T10:20:00Z"/>
        </w:rPr>
      </w:pPr>
      <w:r>
        <w:t>Rys. 3.1. Przykładowa opowieść użytkownika…..……………………………………96</w:t>
      </w:r>
    </w:p>
    <w:p w14:paraId="5A2F3E41" w14:textId="1777525A" w:rsidR="002B1E50" w:rsidRDefault="002B1E50" w:rsidP="002B1E50">
      <w:pPr>
        <w:spacing w:after="160" w:line="259" w:lineRule="auto"/>
        <w:ind w:firstLine="708"/>
        <w:rPr>
          <w:ins w:id="1624" w:author="Okot" w:date="2019-11-19T10:20:00Z"/>
        </w:rPr>
        <w:pPrChange w:id="1625" w:author="Okot" w:date="2019-11-19T10:20:00Z">
          <w:pPr>
            <w:spacing w:after="160" w:line="259" w:lineRule="auto"/>
            <w:ind w:firstLine="0"/>
            <w:jc w:val="center"/>
          </w:pPr>
        </w:pPrChange>
      </w:pPr>
      <w:ins w:id="1626" w:author="Okot" w:date="2019-11-19T10:20:00Z">
        <w:r>
          <w:t>Rys. 3.2. Informacje od klienta: ogólny zarys aplikacji………………………………..97</w:t>
        </w:r>
      </w:ins>
    </w:p>
    <w:p w14:paraId="68993FBE" w14:textId="77777777" w:rsidR="002B1E50" w:rsidRDefault="002B1E50" w:rsidP="00CE003E">
      <w:pPr>
        <w:ind w:firstLine="708"/>
      </w:pPr>
    </w:p>
    <w:p w14:paraId="09F54C43" w14:textId="4D65218F" w:rsidR="00AF132C" w:rsidDel="002B1E50" w:rsidRDefault="00AF132C" w:rsidP="00AF132C">
      <w:pPr>
        <w:ind w:firstLine="708"/>
        <w:rPr>
          <w:del w:id="1627" w:author="Okot" w:date="2019-11-19T10:20:00Z"/>
        </w:rPr>
      </w:pPr>
      <w:del w:id="1628" w:author="Okot" w:date="2019-11-19T10:20:00Z">
        <w:r w:rsidDel="002B1E50">
          <w:delText>Rys. 3.2. Przykładowa opowieść klienta dotycząca tworzonej aplikacji………………97</w:delText>
        </w:r>
      </w:del>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1A3BF73E" w:rsidR="006A2D08" w:rsidRDefault="006A7B0A" w:rsidP="006A2D08">
      <w:r>
        <w:t>Rys. 3.4</w:t>
      </w:r>
      <w:r w:rsidR="006A2D08">
        <w:t xml:space="preserve">.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pPr>
        <w:rPr>
          <w:ins w:id="1629" w:author="Okot" w:date="2019-11-18T19:44:00Z"/>
        </w:rPr>
      </w:pPr>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334072EA" w14:textId="1EA7639D" w:rsidR="00875EFE" w:rsidRDefault="00875EFE">
      <w:pPr>
        <w:ind w:firstLine="708"/>
        <w:rPr>
          <w:ins w:id="1630" w:author="Okot" w:date="2019-11-18T21:47:00Z"/>
        </w:rPr>
        <w:pPrChange w:id="1631" w:author="Okot" w:date="2019-11-18T19:44:00Z">
          <w:pPr/>
        </w:pPrChange>
      </w:pPr>
      <w:ins w:id="1632" w:author="Okot" w:date="2019-11-18T19:44:00Z">
        <w:r>
          <w:t>Rys. 4.4. Projekt ekranu startowego aplikacji………………………………………..114</w:t>
        </w:r>
      </w:ins>
    </w:p>
    <w:p w14:paraId="270A0DC6" w14:textId="552C4805" w:rsidR="007C66DC" w:rsidRDefault="007C66DC">
      <w:pPr>
        <w:ind w:firstLine="708"/>
        <w:rPr>
          <w:ins w:id="1633" w:author="Okot" w:date="2019-11-18T21:47:00Z"/>
        </w:rPr>
        <w:pPrChange w:id="1634" w:author="Okot" w:date="2019-11-18T21:47:00Z">
          <w:pPr>
            <w:ind w:firstLine="0"/>
            <w:jc w:val="center"/>
          </w:pPr>
        </w:pPrChange>
      </w:pPr>
      <w:ins w:id="1635" w:author="Okot" w:date="2019-11-18T21:47:00Z">
        <w:r>
          <w:t>Rys. 4.5. Projekt interfejsu służącego do rejestracji nowych użytkowników………...115</w:t>
        </w:r>
      </w:ins>
    </w:p>
    <w:p w14:paraId="4A6F3326" w14:textId="09B4E95D" w:rsidR="007C66DC" w:rsidDel="00F32F66" w:rsidRDefault="007C66DC">
      <w:pPr>
        <w:ind w:firstLine="708"/>
        <w:rPr>
          <w:del w:id="1636" w:author="Okot" w:date="2019-11-18T21:47:00Z"/>
        </w:rPr>
        <w:pPrChange w:id="1637" w:author="Okot" w:date="2019-11-18T19:44:00Z">
          <w:pPr/>
        </w:pPrChange>
      </w:pPr>
    </w:p>
    <w:p w14:paraId="7955E1F6" w14:textId="0A8949EC" w:rsidR="00A366F5" w:rsidRDefault="00A366F5" w:rsidP="00506803">
      <w:pPr>
        <w:ind w:firstLine="708"/>
      </w:pPr>
      <w:r w:rsidRPr="00F32F66">
        <w:rPr>
          <w:highlight w:val="yellow"/>
          <w:rPrChange w:id="1638" w:author="Okot" w:date="2019-11-18T21:47:00Z">
            <w:rPr/>
          </w:rPrChange>
        </w:rPr>
        <w:t>Rys. 4.4</w:t>
      </w:r>
      <w:r>
        <w:t>. Ilustracja etapów prac</w:t>
      </w:r>
      <w:r w:rsidR="006A7B0A">
        <w:t>y nad logo…………………………………………...115</w:t>
      </w:r>
    </w:p>
    <w:p w14:paraId="24289531" w14:textId="35A3A895" w:rsidR="007236B1" w:rsidRDefault="00506803" w:rsidP="007236B1">
      <w:pPr>
        <w:ind w:firstLine="708"/>
      </w:pPr>
      <w:r>
        <w:t>Rys. 4.5</w:t>
      </w:r>
      <w:r w:rsidR="007236B1">
        <w:t>. Przykładowe opowieści klienta wybrane do r</w:t>
      </w:r>
      <w:r w:rsidR="00847C11">
        <w:t>ealizacji w II iteracji………...1</w:t>
      </w:r>
      <w:r w:rsidR="00BC68FB">
        <w:t>1</w:t>
      </w:r>
      <w:r w:rsidR="006A7B0A">
        <w:t>6</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lastRenderedPageBreak/>
        <w:t>Rys. 4.</w:t>
      </w:r>
      <w:r w:rsidR="00006577">
        <w:t>7</w:t>
      </w:r>
      <w:r w:rsidR="009716A0">
        <w:t xml:space="preserve">. Przykładowe opowieści klienta wybrane do </w:t>
      </w:r>
      <w:r w:rsidR="00437363">
        <w:t>realizacji w IV iteracji………..1</w:t>
      </w:r>
      <w:r w:rsidR="000A4816">
        <w:t>36</w:t>
      </w:r>
    </w:p>
    <w:p w14:paraId="5532D176" w14:textId="4D9B733C" w:rsidR="00F94926" w:rsidRPr="00A87E01" w:rsidDel="00C404FB" w:rsidRDefault="00F94926" w:rsidP="00F94926">
      <w:pPr>
        <w:rPr>
          <w:del w:id="1639" w:author="Okot" w:date="2019-11-18T19:44:00Z"/>
        </w:rPr>
      </w:pPr>
      <w:r>
        <w:t>Rys. 5.1. Porównanie poziomu ferrytyny w odstępie 2 miesięcy……………..…..…138</w:t>
      </w:r>
    </w:p>
    <w:p w14:paraId="0D1E0F04" w14:textId="5FA0A873" w:rsidR="00F94926" w:rsidDel="00C404FB" w:rsidRDefault="00F94926" w:rsidP="009716A0">
      <w:pPr>
        <w:rPr>
          <w:del w:id="1640" w:author="Okot" w:date="2019-11-18T19:44:00Z"/>
        </w:rPr>
      </w:pPr>
    </w:p>
    <w:p w14:paraId="4F0FDFD7" w14:textId="316B33F2" w:rsidR="009716A0" w:rsidDel="00C404FB" w:rsidRDefault="009716A0" w:rsidP="009D15E1">
      <w:pPr>
        <w:rPr>
          <w:del w:id="1641"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642" w:name="_Toc5963805"/>
      <w:r w:rsidR="005225EA">
        <w:lastRenderedPageBreak/>
        <w:t>wykaz tabel</w:t>
      </w:r>
      <w:bookmarkEnd w:id="164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643" w:author="Okot" w:date="2019-03-28T12:43:00Z"/>
        </w:rPr>
      </w:pPr>
      <w:r>
        <w:t>Tabela 2.4. Ocena wagi na podstawie wagi i wzrostu…………………………………20</w:t>
      </w:r>
    </w:p>
    <w:p w14:paraId="552E9D62" w14:textId="05A951B3" w:rsidR="00312B8A" w:rsidRDefault="00312B8A" w:rsidP="00923D31">
      <w:pPr>
        <w:pStyle w:val="Wykazrysunkw"/>
      </w:pPr>
      <w:ins w:id="1644" w:author="Okot" w:date="2019-03-28T12:43:00Z">
        <w:r>
          <w:t>Tabela 2.5. Klasyczne równoważniki Atwatera……………………………………….2</w:t>
        </w:r>
      </w:ins>
      <w:r w:rsidR="0073419C">
        <w:t>2</w:t>
      </w:r>
    </w:p>
    <w:p w14:paraId="78588F11" w14:textId="77777777" w:rsidR="00923D31" w:rsidRDefault="00280791">
      <w:pPr>
        <w:rPr>
          <w:ins w:id="1645" w:author="Okot" w:date="2019-03-29T00:04:00Z"/>
        </w:rPr>
        <w:pPrChange w:id="1646" w:author="Okot" w:date="2019-03-28T23:26:00Z">
          <w:pPr>
            <w:pStyle w:val="Wykazrysunkw"/>
          </w:pPr>
        </w:pPrChange>
      </w:pPr>
      <w:ins w:id="1647" w:author="Okot" w:date="2019-03-28T23:26:00Z">
        <w:r>
          <w:t>Tabela 2.6.</w:t>
        </w:r>
      </w:ins>
      <w:ins w:id="1648" w:author="Okot" w:date="2019-03-31T14:53:00Z">
        <w:r w:rsidR="00DD78C5">
          <w:t xml:space="preserve"> </w:t>
        </w:r>
      </w:ins>
      <w:ins w:id="1649" w:author="Okot" w:date="2019-03-28T23:26:00Z">
        <w:r>
          <w:t>Podział aminokwasów ze względu na zdolność organizmu do ich syntezy</w:t>
        </w:r>
      </w:ins>
      <w:ins w:id="1650" w:author="Okot" w:date="2019-03-28T23:27:00Z">
        <w:r w:rsidR="00DD78C5">
          <w:t>.</w:t>
        </w:r>
        <w:r>
          <w:t>2</w:t>
        </w:r>
      </w:ins>
      <w:r w:rsidR="004F7692">
        <w:t>6</w:t>
      </w:r>
    </w:p>
    <w:p w14:paraId="78757C01" w14:textId="01B0B536" w:rsidR="00DD78C5" w:rsidRDefault="00DD78C5">
      <w:pPr>
        <w:rPr>
          <w:ins w:id="1651" w:author="Okot" w:date="2019-03-31T14:54:00Z"/>
        </w:rPr>
        <w:pPrChange w:id="1652" w:author="Okot" w:date="2019-03-31T14:53:00Z">
          <w:pPr>
            <w:ind w:firstLine="0"/>
          </w:pPr>
        </w:pPrChange>
      </w:pPr>
      <w:ins w:id="1653" w:author="Okot" w:date="2019-03-31T14:53:00Z">
        <w:r>
          <w:t>Tabela 2.7. Zalecane spożycie białka wg IŻŻ…………………</w:t>
        </w:r>
      </w:ins>
      <w:ins w:id="1654" w:author="Okot" w:date="2019-03-31T14:54:00Z">
        <w:r w:rsidR="005B362B">
          <w:t>………………………</w:t>
        </w:r>
      </w:ins>
      <w:r w:rsidR="004F7692">
        <w:t>3</w:t>
      </w:r>
      <w:r w:rsidR="00FE24B4">
        <w:t>1</w:t>
      </w:r>
    </w:p>
    <w:p w14:paraId="4E2323E1" w14:textId="77777777" w:rsidR="00FE1822" w:rsidRDefault="00FE1822">
      <w:pPr>
        <w:pPrChange w:id="1655" w:author="Okot" w:date="2019-03-31T14:53:00Z">
          <w:pPr>
            <w:ind w:firstLine="0"/>
          </w:pPr>
        </w:pPrChange>
      </w:pPr>
      <w:ins w:id="1656" w:author="Okot" w:date="2019-03-31T14:54:00Z">
        <w:r>
          <w:t xml:space="preserve">Tabela 2.8. </w:t>
        </w:r>
      </w:ins>
      <w:ins w:id="165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658" w:author="Okot" w:date="2019-03-31T15:21:00Z">
        <w:r>
          <w:t>Zalecana d</w:t>
        </w:r>
      </w:ins>
      <w:ins w:id="1659" w:author="Okot" w:date="2019-03-31T15:20:00Z">
        <w:r>
          <w:t>ystrybucja makro</w:t>
        </w:r>
      </w:ins>
      <w:r w:rsidR="00D502A8">
        <w:t>składników</w:t>
      </w:r>
      <w:ins w:id="1660" w:author="Okot" w:date="2019-03-31T15:20:00Z">
        <w:r>
          <w:t xml:space="preserve"> w diecie</w:t>
        </w:r>
      </w:ins>
      <w:ins w:id="1661" w:author="Okot" w:date="2019-03-31T15:18:00Z">
        <w:r>
          <w:t xml:space="preserve"> </w:t>
        </w:r>
      </w:ins>
      <w:ins w:id="166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3825804D" w:rsidR="006B7A04" w:rsidRDefault="006B7A04" w:rsidP="006B7A04">
      <w:pPr>
        <w:ind w:firstLine="708"/>
      </w:pPr>
      <w:r>
        <w:t xml:space="preserve">Tabela 4.2. </w:t>
      </w:r>
      <w:r w:rsidR="004D3CF4">
        <w:t>Wykaz pól w tabeli Target…..</w:t>
      </w:r>
      <w:r>
        <w:t>…………………………………………...11</w:t>
      </w:r>
      <w:r w:rsidR="00703012">
        <w:t>6</w:t>
      </w:r>
    </w:p>
    <w:p w14:paraId="6C7BC50E" w14:textId="27660DA7" w:rsidR="00291D1C" w:rsidRDefault="00291D1C" w:rsidP="006B7A04">
      <w:pPr>
        <w:ind w:firstLine="708"/>
      </w:pPr>
      <w:r>
        <w:t>Tabela 4.3. Wykaz pół w tabeli Activity……………………………………………..11</w:t>
      </w:r>
      <w:r w:rsidR="00C146A7">
        <w:t>6</w:t>
      </w:r>
    </w:p>
    <w:p w14:paraId="1C580566" w14:textId="53305C53" w:rsidR="00026961" w:rsidRDefault="00026961" w:rsidP="00026961">
      <w:pPr>
        <w:ind w:firstLine="708"/>
      </w:pPr>
      <w:r>
        <w:t>Tabela 4.4. Wykaz pól w tabeli UserData……………………………………………11</w:t>
      </w:r>
      <w:r w:rsidR="00703012">
        <w:t>7</w:t>
      </w:r>
    </w:p>
    <w:p w14:paraId="64AAAE0F" w14:textId="57815122" w:rsidR="00775565" w:rsidRDefault="00775565" w:rsidP="00026961">
      <w:pPr>
        <w:ind w:firstLine="708"/>
      </w:pPr>
      <w:r>
        <w:t>Tabela 4.5. Wykaz pól w tabeli UserMeasurements…………………………………117</w:t>
      </w:r>
    </w:p>
    <w:p w14:paraId="1AB5CFF5" w14:textId="734B9EA2" w:rsidR="00B15FC7" w:rsidRDefault="00775565" w:rsidP="00B15FC7">
      <w:pPr>
        <w:ind w:firstLine="708"/>
      </w:pPr>
      <w:r>
        <w:t>Tabela 4.6</w:t>
      </w:r>
      <w:r w:rsidR="00B15FC7">
        <w:t>. Wykaz pól w tabeli U</w:t>
      </w:r>
      <w:r w:rsidR="00C146A7">
        <w:t>serRequisition…………………………………….11</w:t>
      </w:r>
      <w:r w:rsidR="00942409">
        <w:t>8</w:t>
      </w:r>
    </w:p>
    <w:p w14:paraId="61EF5BE6" w14:textId="5D16D9D1" w:rsidR="009933A9" w:rsidRDefault="00775565" w:rsidP="009933A9">
      <w:pPr>
        <w:ind w:firstLine="708"/>
      </w:pPr>
      <w:r>
        <w:t>Tabela 4.7</w:t>
      </w:r>
      <w:r w:rsidR="009933A9">
        <w:t>. Wykaz pól w tabeli Pro</w:t>
      </w:r>
      <w:r w:rsidR="006A1C53">
        <w:t>teinRequisition………………………………….122</w:t>
      </w:r>
    </w:p>
    <w:p w14:paraId="39A9396B" w14:textId="6F592F1F" w:rsidR="00B22824" w:rsidRDefault="00775565" w:rsidP="009933A9">
      <w:pPr>
        <w:ind w:firstLine="708"/>
      </w:pPr>
      <w:r>
        <w:t>Tabela 4.8</w:t>
      </w:r>
      <w:r w:rsidR="00B22824">
        <w:t>. Wykaz pól w tabeli Amino</w:t>
      </w:r>
      <w:r w:rsidR="00AC6880">
        <w:t>A</w:t>
      </w:r>
      <w:r w:rsidR="00B22824">
        <w:t>cidsRequisition………………………</w:t>
      </w:r>
      <w:r w:rsidR="00A6073A">
        <w:t>.</w:t>
      </w:r>
      <w:r w:rsidR="006A1C53">
        <w:t>…...12</w:t>
      </w:r>
      <w:r w:rsidR="00703012">
        <w:t>3</w:t>
      </w:r>
    </w:p>
    <w:p w14:paraId="5B032B26" w14:textId="203375A9" w:rsidR="00DD6DB8" w:rsidRDefault="00775565" w:rsidP="00DD6DB8">
      <w:pPr>
        <w:ind w:firstLine="708"/>
      </w:pPr>
      <w:r>
        <w:t>Tabela 4.9</w:t>
      </w:r>
      <w:r w:rsidR="00DD6DB8">
        <w:t>. Wykaz pól w tabeli GeneralRequisition…………………………………</w:t>
      </w:r>
      <w:r w:rsidR="000822D9">
        <w:t>12</w:t>
      </w:r>
      <w:r w:rsidR="00942409">
        <w:t>3</w:t>
      </w:r>
    </w:p>
    <w:p w14:paraId="7AE071BE" w14:textId="39404541" w:rsidR="00A6073A" w:rsidRDefault="00775565" w:rsidP="00A6073A">
      <w:pPr>
        <w:ind w:firstLine="708"/>
      </w:pPr>
      <w:r>
        <w:t>Tabela 4.10</w:t>
      </w:r>
      <w:r w:rsidR="00A6073A">
        <w:t>. Wykaz pól w tabel</w:t>
      </w:r>
      <w:r>
        <w:t>i ProductInfo………………….</w:t>
      </w:r>
      <w:r w:rsidR="00942409">
        <w:t>……………………124</w:t>
      </w:r>
    </w:p>
    <w:p w14:paraId="5331F567" w14:textId="2D0D685C" w:rsidR="007C1627" w:rsidRDefault="00775565" w:rsidP="007C1627">
      <w:pPr>
        <w:ind w:firstLine="708"/>
      </w:pPr>
      <w:r>
        <w:t>Tabela 4.11</w:t>
      </w:r>
      <w:r w:rsidR="007C1627">
        <w:t>. Wykaz pól w tabeli Meal……………………………………………….12</w:t>
      </w:r>
      <w:r w:rsidR="00942409">
        <w:t>7</w:t>
      </w:r>
    </w:p>
    <w:p w14:paraId="02DC0E5E" w14:textId="41C57A9C" w:rsidR="000B3C37" w:rsidRDefault="00775565" w:rsidP="000B3C37">
      <w:pPr>
        <w:ind w:firstLine="708"/>
      </w:pPr>
      <w:r>
        <w:t>Tabela 4.12</w:t>
      </w:r>
      <w:r w:rsidR="000B3C37">
        <w:t>. Wykaz pól w tabeli Recipe……………………………………………..128</w:t>
      </w:r>
    </w:p>
    <w:p w14:paraId="506534E5" w14:textId="6187F56A" w:rsidR="00910B22" w:rsidRDefault="00910B22" w:rsidP="00910B22">
      <w:pPr>
        <w:ind w:firstLine="708"/>
      </w:pPr>
      <w:r>
        <w:t>Tabela 4.13. Wykaz pól w tabeli RecipeProducts……………………………………128</w:t>
      </w:r>
    </w:p>
    <w:p w14:paraId="335EA967" w14:textId="78C3C54D" w:rsidR="00FE1635" w:rsidRDefault="00775565" w:rsidP="00FE1635">
      <w:pPr>
        <w:ind w:firstLine="708"/>
      </w:pPr>
      <w:r>
        <w:t>Tabela 4.1</w:t>
      </w:r>
      <w:r w:rsidR="00910B22">
        <w:t>4</w:t>
      </w:r>
      <w:r w:rsidR="00FE1635">
        <w:t>. Wykaz pól w tab</w:t>
      </w:r>
      <w:r w:rsidR="00910B22">
        <w:t>eli Complete</w:t>
      </w:r>
      <w:r w:rsidR="00FE1635">
        <w:t>Recipe…………………………………..12</w:t>
      </w:r>
      <w:r w:rsidR="000A4816">
        <w:t>9</w:t>
      </w:r>
    </w:p>
    <w:p w14:paraId="2E464414" w14:textId="5EA7F18C" w:rsidR="00310ABF" w:rsidRDefault="00910B22" w:rsidP="00FE1635">
      <w:pPr>
        <w:ind w:firstLine="708"/>
      </w:pPr>
      <w:r>
        <w:t>Tabela 4.15</w:t>
      </w:r>
      <w:r w:rsidR="00310ABF">
        <w:t>. Wykaz pól w tabeli Eaten……</w:t>
      </w:r>
      <w:r w:rsidR="0007291D">
        <w:t>…………………………………………</w:t>
      </w:r>
      <w:r w:rsidR="00310ABF">
        <w:t>13</w:t>
      </w:r>
      <w:r w:rsidR="0007291D">
        <w:t>2</w:t>
      </w:r>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663" w:author="Okot" w:date="2019-03-31T14:53:00Z"/>
        </w:rPr>
      </w:pPr>
    </w:p>
    <w:p w14:paraId="373059F5" w14:textId="77777777" w:rsidR="006E08BE" w:rsidRDefault="006E08BE">
      <w:pPr>
        <w:rPr>
          <w:ins w:id="1664" w:author="Okot" w:date="2019-03-29T00:04:00Z"/>
        </w:rPr>
        <w:pPrChange w:id="1665" w:author="Okot" w:date="2019-03-29T00:04:00Z">
          <w:pPr>
            <w:ind w:firstLine="0"/>
          </w:pPr>
        </w:pPrChange>
      </w:pPr>
    </w:p>
    <w:p w14:paraId="54F7DEF3" w14:textId="77777777" w:rsidR="006E08BE" w:rsidRDefault="006E08BE">
      <w:pPr>
        <w:pPrChange w:id="1666"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C09E4DF"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8"/>
      <w:footerReference w:type="default" r:id="rId8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00" w:author="Okot" w:date="2019-11-09T11:50:00Z" w:initials="O">
    <w:p w14:paraId="29A517F9" w14:textId="77777777" w:rsidR="001C6428" w:rsidRDefault="001C6428">
      <w:pPr>
        <w:pStyle w:val="Tekstkomentarza"/>
      </w:pPr>
      <w:r>
        <w:rPr>
          <w:rStyle w:val="Odwoaniedokomentarza"/>
        </w:rPr>
        <w:annotationRef/>
      </w:r>
      <w:r>
        <w:t>Dogrzebać się do badań/źródeł</w:t>
      </w:r>
    </w:p>
    <w:p w14:paraId="3D957796" w14:textId="77777777" w:rsidR="001C6428" w:rsidRDefault="001C6428">
      <w:pPr>
        <w:pStyle w:val="Tekstkomentarza"/>
      </w:pPr>
    </w:p>
    <w:p w14:paraId="30996026" w14:textId="5D192B75" w:rsidR="001C6428" w:rsidRDefault="001C6428">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979165" w14:textId="77777777" w:rsidR="00C55104" w:rsidRDefault="00C55104" w:rsidP="00745505">
      <w:pPr>
        <w:spacing w:line="240" w:lineRule="auto"/>
      </w:pPr>
      <w:r>
        <w:separator/>
      </w:r>
    </w:p>
  </w:endnote>
  <w:endnote w:type="continuationSeparator" w:id="0">
    <w:p w14:paraId="58FDF55C" w14:textId="77777777" w:rsidR="00C55104" w:rsidRDefault="00C5510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C6428" w:rsidRDefault="001C642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C6428" w:rsidRDefault="001C642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C6428" w:rsidRDefault="001C6428">
        <w:pPr>
          <w:pStyle w:val="Stopka"/>
          <w:jc w:val="right"/>
        </w:pPr>
        <w:r>
          <w:fldChar w:fldCharType="begin"/>
        </w:r>
        <w:r>
          <w:instrText>PAGE   \* MERGEFORMAT</w:instrText>
        </w:r>
        <w:r>
          <w:fldChar w:fldCharType="separate"/>
        </w:r>
        <w:r w:rsidR="000E4A9A">
          <w:rPr>
            <w:noProof/>
          </w:rPr>
          <w:t>104</w:t>
        </w:r>
        <w:r>
          <w:fldChar w:fldCharType="end"/>
        </w:r>
      </w:p>
    </w:sdtContent>
  </w:sdt>
  <w:p w14:paraId="487B3F65" w14:textId="77777777" w:rsidR="001C6428" w:rsidRDefault="001C642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E6FC3B" w14:textId="77777777" w:rsidR="00C55104" w:rsidRDefault="00C55104" w:rsidP="00745505">
      <w:pPr>
        <w:spacing w:line="240" w:lineRule="auto"/>
      </w:pPr>
      <w:r>
        <w:separator/>
      </w:r>
    </w:p>
  </w:footnote>
  <w:footnote w:type="continuationSeparator" w:id="0">
    <w:p w14:paraId="50FF1190" w14:textId="77777777" w:rsidR="00C55104" w:rsidRDefault="00C55104" w:rsidP="00745505">
      <w:pPr>
        <w:spacing w:line="240" w:lineRule="auto"/>
      </w:pPr>
      <w:r>
        <w:continuationSeparator/>
      </w:r>
    </w:p>
  </w:footnote>
  <w:footnote w:id="1">
    <w:p w14:paraId="7FCCE8A1" w14:textId="77777777" w:rsidR="001C6428" w:rsidRDefault="001C6428">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A43"/>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07FC"/>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5EFE"/>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4FC5"/>
    <w:rsid w:val="00BA0EF7"/>
    <w:rsid w:val="00BA34F5"/>
    <w:rsid w:val="00BA3BD6"/>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09BD"/>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3643"/>
    <w:rsid w:val="00F14ACA"/>
    <w:rsid w:val="00F15A67"/>
    <w:rsid w:val="00F15C2B"/>
    <w:rsid w:val="00F20C33"/>
    <w:rsid w:val="00F21305"/>
    <w:rsid w:val="00F21F76"/>
    <w:rsid w:val="00F23477"/>
    <w:rsid w:val="00F23897"/>
    <w:rsid w:val="00F24235"/>
    <w:rsid w:val="00F245FF"/>
    <w:rsid w:val="00F24748"/>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cronometer.com/" TargetMode="External"/><Relationship Id="rId84" Type="http://schemas.openxmlformats.org/officeDocument/2006/relationships/hyperlink" Target="https://pl.wikipedia.org/wiki/Wska%C5%BAnik_masy_cia%C5%82a%20" TargetMode="External"/><Relationship Id="rId89"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comments" Target="comments.xml"/><Relationship Id="rId74" Type="http://schemas.openxmlformats.org/officeDocument/2006/relationships/hyperlink" Target="http://www.ilewazy.pl/" TargetMode="External"/><Relationship Id="rId79" Type="http://schemas.openxmlformats.org/officeDocument/2006/relationships/hyperlink" Target="https://encyklopedia.pwn.pl/haslo/dieta;3892627.html" TargetMode="External"/><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yperlink" Target="https://www.jedzdobrze.pl/drdietman/" TargetMode="External"/><Relationship Id="rId77" Type="http://schemas.openxmlformats.org/officeDocument/2006/relationships/hyperlink" Target="https://potreningu.p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stat.gov.pl/files/gfx/portalinformacyjny/pl/defaultaktualnosci/5513/10/1/1/zdrowie_i_zachowania_zdrowotne_mieszkancow_polski_w_swietle_badania_ehis_2014.pdf%20" TargetMode="External"/><Relationship Id="rId80" Type="http://schemas.openxmlformats.org/officeDocument/2006/relationships/hyperlink" Target="https://wncbi.nlm.nih.gov/pubmed/19562864" TargetMode="External"/><Relationship Id="rId85" Type="http://schemas.openxmlformats.org/officeDocument/2006/relationships/hyperlink" Target="https://www.who.int/gho/ncd/risk_factors/cholesterol_text/en/"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microsoft.com/office/2011/relationships/commentsExtended" Target="commentsExtended.xml"/><Relationship Id="rId67" Type="http://schemas.openxmlformats.org/officeDocument/2006/relationships/hyperlink" Target="https://bankizywnosci.pl/wp-content/uploads/2018/10/Przewodnik-do-Raportu_FPBZ_-Nie-marnuj-jedzenia-2018.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s://Facebook.com/outdoor.jest.cool" TargetMode="External"/><Relationship Id="rId75" Type="http://schemas.openxmlformats.org/officeDocument/2006/relationships/hyperlink" Target="https://www.jedzdobrze.pl/program-do-bilansowania-diety/" TargetMode="External"/><Relationship Id="rId83" Type="http://schemas.openxmlformats.org/officeDocument/2006/relationships/hyperlink" Target="https://en.wikipedia.org/wiki/Food_pyramid_(nutrition)" TargetMode="External"/><Relationship Id="rId88" Type="http://schemas.openxmlformats.org/officeDocument/2006/relationships/footer" Target="footer1.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hsph.harvard.edu/nutritionsource/healthy-eating-plate/" TargetMode="External"/><Relationship Id="rId78" Type="http://schemas.openxmlformats.org/officeDocument/2006/relationships/hyperlink" Target="https://www.postgresql.org/docs/12/" TargetMode="External"/><Relationship Id="rId81" Type="http://schemas.openxmlformats.org/officeDocument/2006/relationships/hyperlink" Target="https://www.choosemyplate.gov/" TargetMode="External"/><Relationship Id="rId86"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ncez.pl/abc-zywienia-/zasady-zdrowego-zywienia/piramida-zdrowego-zywienia-i-aktywnosci-fizycznej-dla-osob-doroslych%20z%20dnia%2009.04.2019" TargetMode="External"/><Relationship Id="rId7" Type="http://schemas.openxmlformats.org/officeDocument/2006/relationships/endnotes" Target="endnotes.xml"/><Relationship Id="rId71" Type="http://schemas.openxmlformats.org/officeDocument/2006/relationships/hyperlink" Target="http://www.fao.org/3/a-I7695e.pdf%20"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portal.abczdrowie.pl/pytania/wizyta-u-dietetyka-w-ramach-nfz%20z%20dnia%2019.01.2019" TargetMode="External"/><Relationship Id="rId61" Type="http://schemas.openxmlformats.org/officeDocument/2006/relationships/image" Target="media/image52.png"/><Relationship Id="rId82" Type="http://schemas.openxmlformats.org/officeDocument/2006/relationships/hyperlink" Target="https://en.wikipedia.org/wiki/MyPlate" TargetMode="External"/><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C64CBCF5-252E-436C-908B-DC261C24F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1849</TotalTime>
  <Pages>154</Pages>
  <Words>34860</Words>
  <Characters>209165</Characters>
  <Application>Microsoft Office Word</Application>
  <DocSecurity>0</DocSecurity>
  <Lines>1743</Lines>
  <Paragraphs>487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243538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274</cp:revision>
  <dcterms:created xsi:type="dcterms:W3CDTF">2019-10-30T07:46:00Z</dcterms:created>
  <dcterms:modified xsi:type="dcterms:W3CDTF">2019-11-19T10:49:00Z</dcterms:modified>
</cp:coreProperties>
</file>