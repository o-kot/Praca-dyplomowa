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51050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51050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51050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51050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51050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51050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51050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EA31AF" w:rsidRDefault="00EA31AF" w:rsidP="001B63A1">
                            <w:pPr>
                              <w:pStyle w:val="Legenda"/>
                            </w:pPr>
                          </w:p>
                          <w:p w14:paraId="7179B975" w14:textId="29331B44" w:rsidR="00EA31AF" w:rsidRDefault="00EA31A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EA31AF" w:rsidRPr="001B63A1" w:rsidRDefault="00EA31A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EA31AF" w:rsidRDefault="00EA31AF" w:rsidP="001B63A1">
                      <w:pPr>
                        <w:pStyle w:val="Legenda"/>
                      </w:pPr>
                    </w:p>
                    <w:p w14:paraId="7179B975" w14:textId="29331B44" w:rsidR="00EA31AF" w:rsidRDefault="00EA31A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EA31AF" w:rsidRPr="001B63A1" w:rsidRDefault="00EA31A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56" w:name="_Toc5963727"/>
      <w:r>
        <w:t>2.1</w:t>
      </w:r>
      <w:r w:rsidR="009B124B">
        <w:t>.1. Energia</w:t>
      </w:r>
      <w:r w:rsidR="009E56F2">
        <w:t xml:space="preserve"> [2</w:t>
      </w:r>
      <w:r w:rsidR="00100248">
        <w:t>6</w:t>
      </w:r>
      <w:r w:rsidR="009E56F2">
        <w:t>,2</w:t>
      </w:r>
      <w:r w:rsidR="00E2330C">
        <w:t>7</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4" w:author="Okot" w:date="2019-11-23T07:25:00Z">
        <w:r w:rsidR="00DC3D7A">
          <w:t>2</w:t>
        </w:r>
      </w:ins>
      <w:del w:id="7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7" w:author="Okot" w:date="2019-03-30T21:07:00Z">
        <w:r w:rsidR="005928F3">
          <w:t> </w:t>
        </w:r>
      </w:ins>
      <w:del w:id="78" w:author="Okot" w:date="2019-03-30T21:07:00Z">
        <w:r w:rsidR="00D857B0" w:rsidDel="005928F3">
          <w:delText xml:space="preserve"> </w:delText>
        </w:r>
      </w:del>
      <w:r w:rsidR="00D857B0">
        <w:t>roku życia. Normy na zapotrzebowanie energetyczne dla niemowląt i dzieci do 10.</w:t>
      </w:r>
      <w:ins w:id="79" w:author="Okot" w:date="2019-03-30T21:07:00Z">
        <w:r w:rsidR="005928F3">
          <w:t> </w:t>
        </w:r>
      </w:ins>
      <w:del w:id="80" w:author="Okot" w:date="2019-03-30T21:07:00Z">
        <w:r w:rsidR="00D857B0" w:rsidDel="005928F3">
          <w:delText xml:space="preserve"> </w:delText>
        </w:r>
      </w:del>
      <w:r w:rsidR="00D857B0">
        <w:t>roku życia zostały obliczone na podstawie danych o zapotrzebowaniu na energi</w:t>
      </w:r>
      <w:ins w:id="81" w:author="Okot" w:date="2019-03-28T13:08:00Z">
        <w:r w:rsidR="002A32B2">
          <w:t>ę</w:t>
        </w:r>
      </w:ins>
      <w:del w:id="8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4" w:author="Okot" w:date="2019-03-31T14:14:00Z">
        <w:r>
          <w:t>Drugim szczególnym przypadkiem, któr</w:t>
        </w:r>
      </w:ins>
      <w:r w:rsidR="009B5D18">
        <w:t>ego</w:t>
      </w:r>
      <w:ins w:id="85" w:author="Okot" w:date="2019-03-31T14:14:00Z">
        <w:r>
          <w:t xml:space="preserve"> uwzględnienie jest zaplanowane</w:t>
        </w:r>
      </w:ins>
      <w:r w:rsidR="009B5D18">
        <w:t>,</w:t>
      </w:r>
      <w:ins w:id="86" w:author="Okot" w:date="2019-03-31T14:14:00Z">
        <w:r>
          <w:t xml:space="preserve"> są kobiety w ciąży i karmiące piersią, które do otrzymanego wyniku CPM powinny doliczyć 360 kcal w</w:t>
        </w:r>
      </w:ins>
      <w:ins w:id="87" w:author="Okot" w:date="2019-03-31T14:16:00Z">
        <w:r>
          <w:t> </w:t>
        </w:r>
      </w:ins>
      <w:ins w:id="88" w:author="Okot" w:date="2019-03-31T14:14:00Z">
        <w:r>
          <w:t>I</w:t>
        </w:r>
      </w:ins>
      <w:ins w:id="89" w:author="Okot" w:date="2019-03-31T14:17:00Z">
        <w:r>
          <w:t>I</w:t>
        </w:r>
      </w:ins>
      <w:ins w:id="90" w:author="Okot" w:date="2019-03-31T14:14:00Z">
        <w:r>
          <w:t> </w:t>
        </w:r>
      </w:ins>
      <w:ins w:id="91" w:author="Okot" w:date="2019-03-31T14:17:00Z">
        <w:r>
          <w:t>t</w:t>
        </w:r>
      </w:ins>
      <w:ins w:id="92" w:author="Okot" w:date="2019-03-31T14:16:00Z">
        <w:r>
          <w:t>rymestrze</w:t>
        </w:r>
      </w:ins>
      <w:ins w:id="93" w:author="Okot" w:date="2019-03-31T14:17:00Z">
        <w:r>
          <w:t xml:space="preserve"> ciąży</w:t>
        </w:r>
      </w:ins>
      <w:ins w:id="94" w:author="Okot" w:date="2019-03-31T14:16:00Z">
        <w:r>
          <w:t>,</w:t>
        </w:r>
      </w:ins>
      <w:ins w:id="95" w:author="Okot" w:date="2019-03-31T14:17:00Z">
        <w:r>
          <w:t xml:space="preserve"> 475 kcal w III i 505 kcal podczas laktacji. </w:t>
        </w:r>
      </w:ins>
      <w:ins w:id="96" w:author="Okot" w:date="2019-03-31T14:16:00Z">
        <w:r>
          <w:t xml:space="preserve"> </w:t>
        </w:r>
      </w:ins>
    </w:p>
    <w:p w14:paraId="7FB67908" w14:textId="77777777" w:rsidR="00352822" w:rsidDel="002A32B2" w:rsidRDefault="00352822" w:rsidP="00352822">
      <w:pPr>
        <w:rPr>
          <w:del w:id="97"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98" w:author="Okot" w:date="2019-11-23T07:26:00Z">
        <w:r w:rsidR="00DC3D7A">
          <w:t>3</w:t>
        </w:r>
      </w:ins>
      <w:del w:id="9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pPr>
        <w:pPrChange w:id="136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5"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6" w:name="_Toc5963763"/>
      <w:r>
        <w:t>2.1.8</w:t>
      </w:r>
      <w:r w:rsidR="009A7070">
        <w:t xml:space="preserve">. </w:t>
      </w:r>
      <w:r w:rsidR="00AA13F1">
        <w:t>Biodostępność i interakcje</w:t>
      </w:r>
      <w:bookmarkEnd w:id="1366"/>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7" w:name="_Toc5963764"/>
      <w:r>
        <w:t>2.1.</w:t>
      </w:r>
      <w:r w:rsidR="00231370">
        <w:t>9</w:t>
      </w:r>
      <w:r w:rsidR="00572864">
        <w:t xml:space="preserve">. </w:t>
      </w:r>
      <w:r w:rsidR="00E86BF2">
        <w:t>Zapotrzebowanie i normy żywieniowe</w:t>
      </w:r>
      <w:bookmarkEnd w:id="136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8" w:name="_Toc5963765"/>
      <w:r>
        <w:t>2.1.10</w:t>
      </w:r>
      <w:r w:rsidR="00572864">
        <w:t>. Aktywność fizyczna</w:t>
      </w:r>
      <w:r w:rsidR="00100248">
        <w:t xml:space="preserve"> [26</w:t>
      </w:r>
      <w:r w:rsidR="00F23477">
        <w:t>]</w:t>
      </w:r>
      <w:bookmarkEnd w:id="136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9" w:name="_Toc5963766"/>
      <w:r>
        <w:t>2.1.</w:t>
      </w:r>
      <w:r w:rsidR="006C34EA">
        <w:t>1</w:t>
      </w:r>
      <w:r w:rsidR="00231370">
        <w:t>1</w:t>
      </w:r>
      <w:r>
        <w:t>. Podsumowanie</w:t>
      </w:r>
      <w:bookmarkEnd w:id="136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0" w:author="Okot" w:date="2019-03-31T15:22:00Z"/>
        </w:trPr>
        <w:tc>
          <w:tcPr>
            <w:tcW w:w="4106" w:type="dxa"/>
          </w:tcPr>
          <w:p w14:paraId="1AB19F27" w14:textId="77777777" w:rsidR="00F6709F" w:rsidRPr="008511DF" w:rsidRDefault="00F5436F">
            <w:pPr>
              <w:ind w:firstLine="0"/>
              <w:jc w:val="center"/>
              <w:rPr>
                <w:ins w:id="1371" w:author="Okot" w:date="2019-03-31T15:22:00Z"/>
                <w:b/>
                <w:rPrChange w:id="1372" w:author="Okot" w:date="2019-03-31T15:22:00Z">
                  <w:rPr>
                    <w:ins w:id="1373" w:author="Okot" w:date="2019-03-31T15:22:00Z"/>
                  </w:rPr>
                </w:rPrChange>
              </w:rPr>
              <w:pPrChange w:id="137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5" w:author="Okot" w:date="2019-03-31T15:22:00Z"/>
                <w:b/>
                <w:rPrChange w:id="1376" w:author="Okot" w:date="2019-03-31T15:23:00Z">
                  <w:rPr>
                    <w:ins w:id="1377" w:author="Okot" w:date="2019-03-31T15:22:00Z"/>
                  </w:rPr>
                </w:rPrChange>
              </w:rPr>
              <w:pPrChange w:id="1378" w:author="Okot" w:date="2019-03-31T15:23:00Z">
                <w:pPr>
                  <w:ind w:firstLine="0"/>
                </w:pPr>
              </w:pPrChange>
            </w:pPr>
            <w:ins w:id="137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0" w:author="Okot" w:date="2019-03-31T15:22:00Z"/>
                <w:b/>
                <w:rPrChange w:id="1381" w:author="Okot" w:date="2019-03-31T15:22:00Z">
                  <w:rPr>
                    <w:ins w:id="1382" w:author="Okot" w:date="2019-03-31T15:22:00Z"/>
                  </w:rPr>
                </w:rPrChange>
              </w:rPr>
              <w:pPrChange w:id="138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4" w:author="Okot" w:date="2019-03-31T15:22:00Z"/>
              </w:rPr>
              <w:pPrChange w:id="138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6" w:author="Okot" w:date="2019-03-31T15:22:00Z"/>
                <w:b/>
                <w:rPrChange w:id="1387" w:author="Okot" w:date="2019-03-31T15:22:00Z">
                  <w:rPr>
                    <w:ins w:id="1388" w:author="Okot" w:date="2019-03-31T15:22:00Z"/>
                  </w:rPr>
                </w:rPrChange>
              </w:rPr>
              <w:pPrChange w:id="138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1" w:author="Okot" w:date="2019-03-31T15:22:00Z">
                  <w:rPr/>
                </w:rPrChange>
              </w:rPr>
              <w:pPrChange w:id="139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3" w:author="Okot" w:date="2019-03-31T15:22:00Z"/>
              </w:rPr>
              <w:pPrChange w:id="139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5" w:name="_Toc5963767"/>
      <w:r>
        <w:t xml:space="preserve">2.2. </w:t>
      </w:r>
      <w:r w:rsidR="00E375D2">
        <w:t>Porównanie wybranych produktów rynkowych</w:t>
      </w:r>
      <w:bookmarkEnd w:id="13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397"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398"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399"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0"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1"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2"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3" w:author="Okot" w:date="2019-11-23T07:14:00Z">
          <w:pPr>
            <w:ind w:firstLine="0"/>
          </w:pPr>
        </w:pPrChange>
      </w:pPr>
    </w:p>
    <w:p w14:paraId="739FCCE3" w14:textId="101EDF86" w:rsidR="005F0398" w:rsidRDefault="005F0398">
      <w:pPr>
        <w:pPrChange w:id="1404"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5"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07" w:author="Okot" w:date="2019-11-23T07:14:00Z">
          <w:pPr>
            <w:jc w:val="center"/>
          </w:pPr>
        </w:pPrChange>
      </w:pPr>
    </w:p>
    <w:p w14:paraId="1A214570" w14:textId="5C55509A" w:rsidR="00C27657" w:rsidRDefault="007B1862">
      <w:pPr>
        <w:jc w:val="center"/>
        <w:pPrChange w:id="1408"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0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0" w:author="Okot" w:date="2019-11-23T07:14:00Z">
          <w:pPr>
            <w:spacing w:after="160" w:line="259" w:lineRule="auto"/>
            <w:ind w:firstLine="0"/>
            <w:jc w:val="left"/>
          </w:pPr>
        </w:pPrChange>
      </w:pPr>
    </w:p>
    <w:p w14:paraId="0D0EE005" w14:textId="4BA6B294" w:rsidR="00C87834" w:rsidRDefault="00C87834">
      <w:pPr>
        <w:pPrChange w:id="1411"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2"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4" w:author="Okot" w:date="2019-11-23T07:14:00Z">
          <w:pPr>
            <w:spacing w:after="160" w:line="259" w:lineRule="auto"/>
            <w:ind w:firstLine="0"/>
            <w:jc w:val="left"/>
          </w:pPr>
        </w:pPrChange>
      </w:pPr>
      <w:r>
        <w:br w:type="page"/>
      </w:r>
    </w:p>
    <w:p w14:paraId="6CBFD38F" w14:textId="793557DE" w:rsidR="00114C35" w:rsidRDefault="00114C35">
      <w:pPr>
        <w:pPrChange w:id="141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18" w:author="Okot" w:date="2019-11-23T07:14:00Z">
          <w:pPr>
            <w:ind w:firstLine="0"/>
            <w:jc w:val="center"/>
          </w:pPr>
        </w:pPrChange>
      </w:pPr>
    </w:p>
    <w:p w14:paraId="5393A2C6" w14:textId="7CE93CC6" w:rsidR="007078FF" w:rsidRDefault="00D938AF">
      <w:pPr>
        <w:jc w:val="center"/>
        <w:pPrChange w:id="1419"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0" w:author="Okot" w:date="2019-11-23T07:14:00Z">
          <w:pPr>
            <w:ind w:firstLine="0"/>
          </w:pPr>
        </w:pPrChange>
      </w:pPr>
    </w:p>
    <w:p w14:paraId="3F6F1706" w14:textId="4097C16D" w:rsidR="00D938AF" w:rsidRDefault="00D9253B">
      <w:pPr>
        <w:jc w:val="center"/>
        <w:pPrChange w:id="1421"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2"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3"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4" w:author="Okot" w:date="2019-11-23T07:14:00Z">
          <w:pPr>
            <w:ind w:firstLine="0"/>
          </w:pPr>
        </w:pPrChange>
      </w:pPr>
    </w:p>
    <w:p w14:paraId="76AE060B" w14:textId="41D24FA3" w:rsidR="001A26B4" w:rsidRDefault="001A26B4">
      <w:pPr>
        <w:jc w:val="center"/>
        <w:pPrChange w:id="142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26" w:author="Okot" w:date="2019-11-23T07:14:00Z">
          <w:pPr>
            <w:ind w:firstLine="0"/>
            <w:jc w:val="center"/>
          </w:pPr>
        </w:pPrChange>
      </w:pPr>
    </w:p>
    <w:p w14:paraId="683CFA5E" w14:textId="506D2890" w:rsidR="001D7206" w:rsidRDefault="001D7206">
      <w:pPr>
        <w:jc w:val="center"/>
        <w:pPrChange w:id="142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2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29" w:author="Okot" w:date="2019-11-23T07:14:00Z">
          <w:pPr>
            <w:spacing w:after="160" w:line="259" w:lineRule="auto"/>
            <w:ind w:firstLine="0"/>
            <w:jc w:val="left"/>
          </w:pPr>
        </w:pPrChange>
      </w:pPr>
      <w:r>
        <w:br w:type="page"/>
      </w:r>
    </w:p>
    <w:p w14:paraId="420777EC" w14:textId="4E470BC5" w:rsidR="006E065E" w:rsidRDefault="002F5E16">
      <w:pPr>
        <w:jc w:val="center"/>
        <w:pPrChange w:id="143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1" w:author="Okot" w:date="2019-11-23T07:14:00Z">
          <w:pPr>
            <w:jc w:val="center"/>
          </w:pPr>
        </w:pPrChange>
      </w:pPr>
    </w:p>
    <w:p w14:paraId="27BCCBE4" w14:textId="06BA0FC8" w:rsidR="002F5E16" w:rsidRDefault="002F5E16">
      <w:pPr>
        <w:jc w:val="center"/>
        <w:pPrChange w:id="1432"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4" w:author="Okot" w:date="2019-11-23T07:14:00Z">
          <w:pPr>
            <w:ind w:firstLine="0"/>
          </w:pPr>
        </w:pPrChange>
      </w:pPr>
    </w:p>
    <w:p w14:paraId="62EF7B5F" w14:textId="49F2DDE3" w:rsidR="00980197" w:rsidRDefault="00980197">
      <w:pPr>
        <w:jc w:val="center"/>
        <w:pPrChange w:id="143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36" w:author="Okot" w:date="2019-11-23T07:14:00Z">
          <w:pPr>
            <w:jc w:val="center"/>
          </w:pPr>
        </w:pPrChange>
      </w:pPr>
    </w:p>
    <w:p w14:paraId="3F43254C" w14:textId="2AFC1B9D" w:rsidR="00980197" w:rsidRDefault="00980197">
      <w:pPr>
        <w:jc w:val="center"/>
        <w:pPrChange w:id="1437"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38" w:name="_Toc5963771"/>
      <w:bookmarkEnd w:id="1396"/>
      <w:r>
        <w:rPr>
          <w:b/>
          <w:smallCaps/>
        </w:rPr>
        <w:br w:type="page"/>
      </w:r>
    </w:p>
    <w:p w14:paraId="66E215F9" w14:textId="061CC2F5" w:rsidR="00B2137D" w:rsidRDefault="00B2137D" w:rsidP="00DA6236">
      <w:pPr>
        <w:pStyle w:val="Nagwek1"/>
        <w:rPr>
          <w:ins w:id="1439" w:author="Okot" w:date="2019-11-19T09:51:00Z"/>
        </w:rPr>
      </w:pPr>
      <w:ins w:id="1440" w:author="Okot" w:date="2019-11-19T09:50:00Z">
        <w:r>
          <w:lastRenderedPageBreak/>
          <w:t>3. Specyfikacja wymagań</w:t>
        </w:r>
      </w:ins>
    </w:p>
    <w:p w14:paraId="333961C8" w14:textId="77777777" w:rsidR="00B2137D" w:rsidRDefault="00B2137D">
      <w:pPr>
        <w:rPr>
          <w:ins w:id="1441" w:author="Okot" w:date="2019-11-19T09:51:00Z"/>
        </w:rPr>
        <w:pPrChange w:id="1442" w:author="Okot" w:date="2019-11-19T09:51:00Z">
          <w:pPr>
            <w:pStyle w:val="Nagwek1"/>
          </w:pPr>
        </w:pPrChange>
      </w:pPr>
    </w:p>
    <w:p w14:paraId="3B6908AD" w14:textId="38E0F858" w:rsidR="00B2137D" w:rsidRDefault="00B2137D">
      <w:pPr>
        <w:rPr>
          <w:ins w:id="1443" w:author="Okot" w:date="2019-11-19T09:52:00Z"/>
        </w:rPr>
        <w:pPrChange w:id="1444" w:author="Okot" w:date="2019-11-19T09:51:00Z">
          <w:pPr>
            <w:pStyle w:val="Nagwek1"/>
          </w:pPr>
        </w:pPrChange>
      </w:pPr>
      <w:moveToRangeStart w:id="1445" w:author="Okot" w:date="2019-11-19T09:51:00Z" w:name="move25049508"/>
      <w:moveTo w:id="1446" w:author="Okot" w:date="2019-11-19T09:51:00Z">
        <w:r>
          <w:t>W poprzednim rozdziale skupiono się na opowiadaniu o zagadnieniach medycznych i mechanizmach biologicznych, które będą podwalinami merytorycznymi tworzonego oprogramowania.</w:t>
        </w:r>
      </w:moveTo>
      <w:moveToRangeEnd w:id="1445"/>
      <w:ins w:id="1447" w:author="Okot" w:date="2019-11-19T09:51:00Z">
        <w:r>
          <w:t xml:space="preserve"> W tym rozdziale uwaga przejdzie na to, jak to </w:t>
        </w:r>
      </w:ins>
      <w:ins w:id="1448" w:author="Okot" w:date="2019-11-19T09:52:00Z">
        <w:r>
          <w:t>połączyć z systemem. Zostanie określone, co aplikacja powinna właściwie robić.</w:t>
        </w:r>
      </w:ins>
    </w:p>
    <w:p w14:paraId="757C33ED" w14:textId="77777777" w:rsidR="00B2137D" w:rsidRPr="00BD52C7" w:rsidRDefault="00B2137D">
      <w:pPr>
        <w:rPr>
          <w:ins w:id="1449" w:author="Okot" w:date="2019-11-19T09:50:00Z"/>
        </w:rPr>
        <w:pPrChange w:id="1450" w:author="Okot" w:date="2019-11-19T09:51:00Z">
          <w:pPr>
            <w:pStyle w:val="Nagwek1"/>
          </w:pPr>
        </w:pPrChange>
      </w:pPr>
    </w:p>
    <w:p w14:paraId="0C857C44" w14:textId="77777777" w:rsidR="00B2137D" w:rsidRDefault="00B2137D" w:rsidP="00B2137D">
      <w:pPr>
        <w:pStyle w:val="Podtytu"/>
        <w:numPr>
          <w:ilvl w:val="0"/>
          <w:numId w:val="0"/>
        </w:numPr>
        <w:rPr>
          <w:moveTo w:id="1451" w:author="Okot" w:date="2019-11-19T09:51:00Z"/>
        </w:rPr>
      </w:pPr>
      <w:moveToRangeStart w:id="1452" w:author="Okot" w:date="2019-11-19T09:51:00Z" w:name="move25049492"/>
      <w:moveTo w:id="1453" w:author="Okot" w:date="2019-11-19T09:51:00Z">
        <w:r>
          <w:t>3.1. Opowieści klienta</w:t>
        </w:r>
      </w:moveTo>
    </w:p>
    <w:p w14:paraId="77FD060E" w14:textId="77777777" w:rsidR="00B2137D" w:rsidRDefault="00B2137D" w:rsidP="00B2137D">
      <w:pPr>
        <w:rPr>
          <w:moveTo w:id="1454" w:author="Okot" w:date="2019-11-19T09:51:00Z"/>
        </w:rPr>
      </w:pPr>
    </w:p>
    <w:p w14:paraId="40DE409F" w14:textId="77777777" w:rsidR="00B2137D" w:rsidRDefault="00B2137D" w:rsidP="00B2137D">
      <w:pPr>
        <w:rPr>
          <w:ins w:id="1455" w:author="Okot" w:date="2019-11-19T09:53:00Z"/>
        </w:rPr>
      </w:pPr>
      <w:moveTo w:id="145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57" w:author="Okot" w:date="2019-11-19T09:51:00Z"/>
        </w:rPr>
      </w:pPr>
    </w:p>
    <w:p w14:paraId="186FDBDE" w14:textId="3A0E787D" w:rsidR="00B2137D" w:rsidRPr="00BD52C7" w:rsidRDefault="00B2137D">
      <w:pPr>
        <w:rPr>
          <w:ins w:id="1458" w:author="Okot" w:date="2019-11-19T09:50:00Z"/>
        </w:rPr>
        <w:pPrChange w:id="1459" w:author="Okot" w:date="2019-11-19T09:50:00Z">
          <w:pPr>
            <w:pStyle w:val="Nagwek1"/>
          </w:pPr>
        </w:pPrChange>
      </w:pPr>
      <w:moveToRangeStart w:id="1460" w:author="Okot" w:date="2019-11-19T09:53:00Z" w:name="move25049602"/>
      <w:moveToRangeEnd w:id="1452"/>
      <w:moveTo w:id="1461"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0"/>
    </w:p>
    <w:p w14:paraId="6608DA9D" w14:textId="77777777" w:rsidR="00B2137D" w:rsidRDefault="00B2137D" w:rsidP="00B2137D">
      <w:pPr>
        <w:jc w:val="center"/>
        <w:rPr>
          <w:ins w:id="1462" w:author="Okot" w:date="2019-11-19T09:53:00Z"/>
        </w:rPr>
      </w:pPr>
    </w:p>
    <w:p w14:paraId="0F22DE7B" w14:textId="77777777" w:rsidR="00B2137D" w:rsidRDefault="00B2137D" w:rsidP="00B2137D">
      <w:pPr>
        <w:jc w:val="center"/>
        <w:rPr>
          <w:moveTo w:id="1463" w:author="Okot" w:date="2019-11-19T09:53:00Z"/>
        </w:rPr>
      </w:pPr>
      <w:moveToRangeStart w:id="1464" w:author="Okot" w:date="2019-11-19T09:53:00Z" w:name="move25049618"/>
      <w:moveTo w:id="1465" w:author="Okot" w:date="2019-11-19T09:53:00Z">
        <w:r>
          <w:t>Rys. 3.1. Przykładowa opowieść klienta [23].</w:t>
        </w:r>
      </w:moveTo>
    </w:p>
    <w:moveToRangeEnd w:id="1464"/>
    <w:p w14:paraId="65587F92" w14:textId="77777777" w:rsidR="00B2137D" w:rsidRDefault="00B2137D">
      <w:pPr>
        <w:rPr>
          <w:ins w:id="1466" w:author="Okot" w:date="2019-11-19T09:53:00Z"/>
        </w:rPr>
        <w:pPrChange w:id="1467" w:author="Okot" w:date="2019-11-23T07:16:00Z">
          <w:pPr>
            <w:pStyle w:val="Nagwek1"/>
          </w:pPr>
        </w:pPrChange>
      </w:pPr>
    </w:p>
    <w:p w14:paraId="0B22A310" w14:textId="0E2F24AB" w:rsidR="00512825" w:rsidRDefault="00512825">
      <w:pPr>
        <w:rPr>
          <w:ins w:id="1468" w:author="Okot" w:date="2019-11-19T09:54:00Z"/>
        </w:rPr>
      </w:pPr>
      <w:moveToRangeStart w:id="1469" w:author="Okot" w:date="2019-11-19T09:54:00Z" w:name="move25049702"/>
      <w:moveTo w:id="1470" w:author="Okot" w:date="2019-11-19T09:54:00Z">
        <w:r>
          <w:t xml:space="preserve">Przystępując do realizacji niniejszej pracy, uznano, że pomimo tego, że jest to projekt autorski, niepodlegający ocenie zewnętrznego zleceniodawcy, </w:t>
        </w:r>
      </w:moveTo>
      <w:ins w:id="1471" w:author="Okot" w:date="2019-11-19T09:56:00Z">
        <w:r w:rsidR="00334144">
          <w:t xml:space="preserve">symulacja rozmowy z klientem i </w:t>
        </w:r>
      </w:ins>
      <w:moveTo w:id="1472"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69"/>
    </w:p>
    <w:p w14:paraId="72B7A17D" w14:textId="77777777" w:rsidR="002B1E50" w:rsidRDefault="002B1E50">
      <w:pPr>
        <w:rPr>
          <w:ins w:id="1473" w:author="Okot" w:date="2019-11-19T10:18:00Z"/>
        </w:rPr>
        <w:pPrChange w:id="1474" w:author="Okot" w:date="2019-11-23T07:16:00Z">
          <w:pPr>
            <w:spacing w:after="160" w:line="259" w:lineRule="auto"/>
            <w:ind w:firstLine="0"/>
            <w:jc w:val="left"/>
          </w:pPr>
        </w:pPrChange>
      </w:pPr>
    </w:p>
    <w:p w14:paraId="6FAF8A8D" w14:textId="77777777" w:rsidR="002B1E50" w:rsidRDefault="002B1E50">
      <w:pPr>
        <w:rPr>
          <w:ins w:id="1475" w:author="Okot" w:date="2019-11-19T10:19:00Z"/>
        </w:rPr>
        <w:pPrChange w:id="1476" w:author="Okot" w:date="2019-11-23T07:16:00Z">
          <w:pPr>
            <w:spacing w:after="160" w:line="259" w:lineRule="auto"/>
            <w:ind w:firstLine="0"/>
            <w:jc w:val="left"/>
          </w:pPr>
        </w:pPrChange>
      </w:pPr>
      <w:ins w:id="147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78" w:author="Okot" w:date="2019-11-19T10:30:00Z"/>
        </w:rPr>
        <w:pPrChange w:id="1479" w:author="Okot" w:date="2019-11-23T07:16:00Z">
          <w:pPr>
            <w:spacing w:after="160" w:line="259" w:lineRule="auto"/>
            <w:ind w:firstLine="0"/>
            <w:jc w:val="left"/>
          </w:pPr>
        </w:pPrChange>
      </w:pPr>
      <w:ins w:id="1480" w:author="Okot" w:date="2019-11-19T10:19:00Z">
        <w:r>
          <w:t>Rys. 3.2. Informacje od klienta</w:t>
        </w:r>
      </w:ins>
      <w:ins w:id="1481" w:author="Okot" w:date="2019-11-19T10:20:00Z">
        <w:r>
          <w:t>: ogólny zarys aplikacji.</w:t>
        </w:r>
      </w:ins>
    </w:p>
    <w:p w14:paraId="59E67A19" w14:textId="77777777" w:rsidR="001C6428" w:rsidRDefault="001C6428">
      <w:pPr>
        <w:rPr>
          <w:ins w:id="1482" w:author="Okot" w:date="2019-11-19T10:30:00Z"/>
        </w:rPr>
        <w:pPrChange w:id="1483" w:author="Okot" w:date="2019-11-23T07:16:00Z">
          <w:pPr>
            <w:spacing w:after="160" w:line="259" w:lineRule="auto"/>
            <w:ind w:firstLine="0"/>
            <w:jc w:val="left"/>
          </w:pPr>
        </w:pPrChange>
      </w:pPr>
    </w:p>
    <w:p w14:paraId="4B2F1E91" w14:textId="77777777" w:rsidR="00A86410" w:rsidRDefault="001C6428">
      <w:pPr>
        <w:rPr>
          <w:ins w:id="1484" w:author="Okot" w:date="2019-11-19T19:56:00Z"/>
        </w:rPr>
        <w:pPrChange w:id="1485" w:author="Okot" w:date="2019-11-23T07:16:00Z">
          <w:pPr>
            <w:spacing w:after="160" w:line="259" w:lineRule="auto"/>
            <w:ind w:firstLine="0"/>
            <w:jc w:val="left"/>
          </w:pPr>
        </w:pPrChange>
      </w:pPr>
      <w:ins w:id="1486" w:author="Okot" w:date="2019-11-19T10:30:00Z">
        <w:r>
          <w:t xml:space="preserve">Powyższy rysunek przedstawia, co klient mógłby powiedzieć na wstępnym spotkaniu </w:t>
        </w:r>
      </w:ins>
      <w:ins w:id="1487" w:author="Okot" w:date="2019-11-19T10:31:00Z">
        <w:r>
          <w:t>na temat oprogramowania, które chce stworzyć. Jak widać jest to opis bardzo ogólny, nie precyzuje, w jaki sposób i jakie dokładnie funkcje miał</w:t>
        </w:r>
      </w:ins>
      <w:ins w:id="1488" w:author="Okot" w:date="2019-11-19T10:32:00Z">
        <w:r>
          <w:t xml:space="preserve">yby być realizowane. </w:t>
        </w:r>
      </w:ins>
      <w:ins w:id="1489" w:author="Okot" w:date="2019-11-19T10:33:00Z">
        <w:r>
          <w:t>O to należy dopytać klienta w dalszej kolejności</w:t>
        </w:r>
      </w:ins>
      <w:ins w:id="1490" w:author="Okot" w:date="2019-11-19T10:34:00Z">
        <w:r>
          <w:t>, dbając o to, żeby dowiedzieć się, jak najwięcej.</w:t>
        </w:r>
      </w:ins>
    </w:p>
    <w:p w14:paraId="527AFDB7" w14:textId="77777777" w:rsidR="00A86410" w:rsidRDefault="00A86410">
      <w:pPr>
        <w:rPr>
          <w:ins w:id="1491" w:author="Okot" w:date="2019-11-19T19:57:00Z"/>
        </w:rPr>
        <w:pPrChange w:id="1492" w:author="Okot" w:date="2019-11-23T07:16:00Z">
          <w:pPr>
            <w:spacing w:after="160" w:line="259" w:lineRule="auto"/>
            <w:ind w:firstLine="0"/>
            <w:jc w:val="left"/>
          </w:pPr>
        </w:pPrChange>
      </w:pPr>
      <w:ins w:id="1493" w:author="Okot" w:date="2019-11-19T19:56:00Z">
        <w:r>
          <w:t>Zebrane opowieści klienta zostały podzielone na</w:t>
        </w:r>
      </w:ins>
      <w:ins w:id="1494" w:author="Okot" w:date="2019-11-19T19:57:00Z">
        <w:r>
          <w:t xml:space="preserve"> kilka grup powiązanych ze sobą tematycznie lub funkcjonalnie.</w:t>
        </w:r>
      </w:ins>
    </w:p>
    <w:p w14:paraId="7D1D26F2" w14:textId="77777777" w:rsidR="00A86410" w:rsidRDefault="00A86410">
      <w:pPr>
        <w:rPr>
          <w:ins w:id="1495" w:author="Okot" w:date="2019-11-19T19:57:00Z"/>
        </w:rPr>
        <w:pPrChange w:id="1496" w:author="Okot" w:date="2019-11-23T07:16:00Z">
          <w:pPr>
            <w:spacing w:after="160" w:line="259" w:lineRule="auto"/>
            <w:ind w:firstLine="0"/>
            <w:jc w:val="left"/>
          </w:pPr>
        </w:pPrChange>
      </w:pPr>
    </w:p>
    <w:p w14:paraId="0699FA8B" w14:textId="77777777" w:rsidR="00A86410" w:rsidRDefault="00A86410">
      <w:pPr>
        <w:jc w:val="center"/>
        <w:rPr>
          <w:ins w:id="1497" w:author="Okot" w:date="2019-11-19T19:59:00Z"/>
        </w:rPr>
        <w:pPrChange w:id="1498" w:author="Okot" w:date="2019-11-23T07:16:00Z">
          <w:pPr>
            <w:spacing w:after="160" w:line="259" w:lineRule="auto"/>
            <w:ind w:firstLine="0"/>
            <w:jc w:val="left"/>
          </w:pPr>
        </w:pPrChange>
      </w:pPr>
      <w:ins w:id="1499"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0" w:author="Okot" w:date="2019-11-19T19:59:00Z"/>
        </w:rPr>
        <w:pPrChange w:id="1501" w:author="Okot" w:date="2019-11-23T07:16:00Z">
          <w:pPr>
            <w:spacing w:after="160" w:line="259" w:lineRule="auto"/>
            <w:ind w:firstLine="0"/>
            <w:jc w:val="left"/>
          </w:pPr>
        </w:pPrChange>
      </w:pPr>
      <w:ins w:id="1502" w:author="Okot" w:date="2019-11-19T19:59:00Z">
        <w:r>
          <w:t>Rys. 3.3. Opowieści klienta powiązane z zakładaniem konta przez użytkownika.</w:t>
        </w:r>
      </w:ins>
    </w:p>
    <w:p w14:paraId="1FD54D31" w14:textId="77777777" w:rsidR="00A86410" w:rsidRDefault="00A86410">
      <w:pPr>
        <w:rPr>
          <w:ins w:id="1503" w:author="Okot" w:date="2019-11-19T20:00:00Z"/>
        </w:rPr>
        <w:pPrChange w:id="1504" w:author="Okot" w:date="2019-11-23T07:16:00Z">
          <w:pPr>
            <w:spacing w:after="160" w:line="259" w:lineRule="auto"/>
            <w:ind w:firstLine="0"/>
            <w:jc w:val="left"/>
          </w:pPr>
        </w:pPrChange>
      </w:pPr>
    </w:p>
    <w:p w14:paraId="7AADE5F7" w14:textId="381B7AB2" w:rsidR="00A86410" w:rsidRDefault="00A86410">
      <w:pPr>
        <w:rPr>
          <w:ins w:id="1505" w:author="Okot" w:date="2019-11-19T20:01:00Z"/>
        </w:rPr>
        <w:pPrChange w:id="1506" w:author="Okot" w:date="2019-11-23T07:16:00Z">
          <w:pPr>
            <w:spacing w:after="160" w:line="259" w:lineRule="auto"/>
            <w:ind w:firstLine="0"/>
            <w:jc w:val="left"/>
          </w:pPr>
        </w:pPrChange>
      </w:pPr>
      <w:ins w:id="1507" w:author="Okot" w:date="2019-11-19T20:00:00Z">
        <w:r>
          <w:t>Pierwszą grupa opowieści</w:t>
        </w:r>
      </w:ins>
      <w:ins w:id="1508" w:author="Okot" w:date="2019-11-19T20:18:00Z">
        <w:r w:rsidR="0056777E">
          <w:t>, jak widać powyżej,</w:t>
        </w:r>
      </w:ins>
      <w:ins w:id="1509" w:author="Okot" w:date="2019-11-19T20:00:00Z">
        <w:r>
          <w:t xml:space="preserve"> skupia się na koncie użytkowni</w:t>
        </w:r>
        <w:r w:rsidR="00037B9A">
          <w:t>ka. Opowieści z tej grupy mo</w:t>
        </w:r>
      </w:ins>
      <w:ins w:id="1510" w:author="Okot" w:date="2019-11-19T20:10:00Z">
        <w:r w:rsidR="00037B9A">
          <w:t xml:space="preserve">żna by przypisać do </w:t>
        </w:r>
      </w:ins>
      <w:ins w:id="1511" w:author="Okot" w:date="2019-11-19T20:00:00Z">
        <w:r>
          <w:t xml:space="preserve">dowolnej </w:t>
        </w:r>
      </w:ins>
      <w:ins w:id="1512" w:author="Okot" w:date="2019-11-19T20:01:00Z">
        <w:r>
          <w:t>innej aplikacji, gdyż nie ma w nich nic unikalnego.</w:t>
        </w:r>
      </w:ins>
    </w:p>
    <w:p w14:paraId="1BD6CDA9" w14:textId="77777777" w:rsidR="00A86410" w:rsidRDefault="00A86410">
      <w:pPr>
        <w:rPr>
          <w:ins w:id="1513" w:author="Okot" w:date="2019-11-19T20:10:00Z"/>
        </w:rPr>
        <w:pPrChange w:id="1514" w:author="Okot" w:date="2019-11-23T07:16:00Z">
          <w:pPr>
            <w:spacing w:after="160" w:line="259" w:lineRule="auto"/>
            <w:ind w:firstLine="0"/>
            <w:jc w:val="left"/>
          </w:pPr>
        </w:pPrChange>
      </w:pPr>
    </w:p>
    <w:p w14:paraId="65FF7002" w14:textId="77777777" w:rsidR="00037B9A" w:rsidRDefault="00A86410">
      <w:pPr>
        <w:jc w:val="center"/>
        <w:rPr>
          <w:ins w:id="1515" w:author="Okot" w:date="2019-11-19T20:10:00Z"/>
        </w:rPr>
        <w:pPrChange w:id="1516" w:author="Okot" w:date="2019-11-23T07:16:00Z">
          <w:pPr>
            <w:spacing w:after="160" w:line="259" w:lineRule="auto"/>
            <w:ind w:firstLine="0"/>
            <w:jc w:val="left"/>
          </w:pPr>
        </w:pPrChange>
      </w:pPr>
      <w:ins w:id="151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18" w:author="Okot" w:date="2019-11-19T20:11:00Z"/>
        </w:rPr>
        <w:pPrChange w:id="1519" w:author="Okot" w:date="2019-11-23T07:16:00Z">
          <w:pPr>
            <w:spacing w:after="160" w:line="259" w:lineRule="auto"/>
            <w:ind w:firstLine="0"/>
            <w:jc w:val="left"/>
          </w:pPr>
        </w:pPrChange>
      </w:pPr>
      <w:ins w:id="1520" w:author="Okot" w:date="2019-11-19T20:11:00Z">
        <w:r>
          <w:t>Rys. 3.4. Opowieści klienta dotyczące danych użytkownika.</w:t>
        </w:r>
      </w:ins>
    </w:p>
    <w:p w14:paraId="7E4BE0C7" w14:textId="68AF697F" w:rsidR="00037B9A" w:rsidRDefault="00037B9A">
      <w:pPr>
        <w:rPr>
          <w:ins w:id="1521" w:author="Okot" w:date="2019-11-19T20:16:00Z"/>
        </w:rPr>
        <w:pPrChange w:id="1522" w:author="Okot" w:date="2019-11-23T07:16:00Z">
          <w:pPr>
            <w:spacing w:after="160" w:line="259" w:lineRule="auto"/>
            <w:ind w:firstLine="0"/>
            <w:jc w:val="left"/>
          </w:pPr>
        </w:pPrChange>
      </w:pPr>
      <w:ins w:id="1523" w:author="Okot" w:date="2019-11-19T20:11:00Z">
        <w:r>
          <w:lastRenderedPageBreak/>
          <w:t xml:space="preserve">Opowieści z drugiej grupy </w:t>
        </w:r>
      </w:ins>
      <w:ins w:id="1524" w:author="Okot" w:date="2019-11-19T20:19:00Z">
        <w:r w:rsidR="0056777E">
          <w:t xml:space="preserve">(Rys. 3.4.) </w:t>
        </w:r>
      </w:ins>
      <w:ins w:id="1525" w:author="Okot" w:date="2019-11-19T20:11:00Z">
        <w:r>
          <w:t>są bardziej specyficzne – koncentrują się na danych użytkownika, które mo</w:t>
        </w:r>
      </w:ins>
      <w:ins w:id="1526" w:author="Okot" w:date="2019-11-19T20:12:00Z">
        <w:r>
          <w:t xml:space="preserve">gą być wprowadzane, edytowane, usuwane, aktualizowane i przeglądane. </w:t>
        </w:r>
      </w:ins>
      <w:ins w:id="1527" w:author="Okot" w:date="2019-11-19T20:13:00Z">
        <w:r>
          <w:t>Są to już dane charakterystyczne dla systemu pracującego z obliczeniami dietetycznymi.</w:t>
        </w:r>
      </w:ins>
    </w:p>
    <w:p w14:paraId="067CCE11" w14:textId="77777777" w:rsidR="0056777E" w:rsidRDefault="0056777E">
      <w:pPr>
        <w:rPr>
          <w:ins w:id="1528" w:author="Okot" w:date="2019-11-19T20:16:00Z"/>
        </w:rPr>
        <w:pPrChange w:id="1529" w:author="Okot" w:date="2019-11-23T07:16:00Z">
          <w:pPr>
            <w:spacing w:after="160" w:line="259" w:lineRule="auto"/>
            <w:ind w:firstLine="0"/>
            <w:jc w:val="left"/>
          </w:pPr>
        </w:pPrChange>
      </w:pPr>
    </w:p>
    <w:p w14:paraId="51DD33EC" w14:textId="45199691" w:rsidR="0056777E" w:rsidRDefault="0056777E">
      <w:pPr>
        <w:jc w:val="center"/>
        <w:rPr>
          <w:ins w:id="1530" w:author="Okot" w:date="2019-11-19T20:13:00Z"/>
        </w:rPr>
        <w:pPrChange w:id="1531" w:author="Okot" w:date="2019-11-23T07:16:00Z">
          <w:pPr>
            <w:spacing w:after="160" w:line="259" w:lineRule="auto"/>
            <w:ind w:firstLine="0"/>
            <w:jc w:val="left"/>
          </w:pPr>
        </w:pPrChange>
      </w:pPr>
      <w:ins w:id="153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3" w:author="Okot" w:date="2019-11-19T20:17:00Z"/>
        </w:rPr>
        <w:pPrChange w:id="1534" w:author="Okot" w:date="2019-11-23T07:16:00Z">
          <w:pPr>
            <w:spacing w:after="160" w:line="259" w:lineRule="auto"/>
            <w:ind w:firstLine="0"/>
            <w:jc w:val="left"/>
          </w:pPr>
        </w:pPrChange>
      </w:pPr>
    </w:p>
    <w:p w14:paraId="208E1DC0" w14:textId="7A60406D" w:rsidR="00037B9A" w:rsidRDefault="0056777E">
      <w:pPr>
        <w:jc w:val="center"/>
        <w:rPr>
          <w:ins w:id="1535" w:author="Okot" w:date="2019-11-19T20:13:00Z"/>
        </w:rPr>
        <w:pPrChange w:id="1536" w:author="Okot" w:date="2019-11-23T07:16:00Z">
          <w:pPr>
            <w:spacing w:after="160" w:line="259" w:lineRule="auto"/>
            <w:ind w:firstLine="0"/>
            <w:jc w:val="left"/>
          </w:pPr>
        </w:pPrChange>
      </w:pPr>
      <w:ins w:id="1537" w:author="Okot" w:date="2019-11-19T20:16:00Z">
        <w:r>
          <w:t>Rys. 3.5. Opowieści klienta zwią</w:t>
        </w:r>
        <w:r w:rsidR="004C51AE">
          <w:t>zane z obliczeniem</w:t>
        </w:r>
        <w:r>
          <w:t xml:space="preserve"> zapotrzebowań.</w:t>
        </w:r>
      </w:ins>
    </w:p>
    <w:p w14:paraId="07F4427E" w14:textId="77777777" w:rsidR="0056777E" w:rsidRDefault="00037B9A">
      <w:pPr>
        <w:rPr>
          <w:ins w:id="1538" w:author="Okot" w:date="2019-11-19T20:17:00Z"/>
        </w:rPr>
        <w:pPrChange w:id="1539" w:author="Okot" w:date="2019-11-23T07:16:00Z">
          <w:pPr>
            <w:spacing w:after="160" w:line="259" w:lineRule="auto"/>
            <w:ind w:firstLine="0"/>
            <w:jc w:val="left"/>
          </w:pPr>
        </w:pPrChange>
      </w:pPr>
      <w:ins w:id="1540" w:author="Okot" w:date="2019-11-19T20:12:00Z">
        <w:r>
          <w:t xml:space="preserve"> </w:t>
        </w:r>
      </w:ins>
    </w:p>
    <w:p w14:paraId="59949D71" w14:textId="77777777" w:rsidR="004C51AE" w:rsidRDefault="0056777E">
      <w:pPr>
        <w:rPr>
          <w:ins w:id="1541" w:author="Okot" w:date="2019-11-19T20:23:00Z"/>
        </w:rPr>
        <w:pPrChange w:id="1542" w:author="Okot" w:date="2019-11-23T07:16:00Z">
          <w:pPr>
            <w:spacing w:after="160" w:line="259" w:lineRule="auto"/>
            <w:ind w:firstLine="0"/>
            <w:jc w:val="left"/>
          </w:pPr>
        </w:pPrChange>
      </w:pPr>
      <w:ins w:id="1543" w:author="Okot" w:date="2019-11-19T20:19:00Z">
        <w:r>
          <w:t>Na rysunku 3.5. przedstawiono t</w:t>
        </w:r>
      </w:ins>
      <w:ins w:id="1544" w:author="Okot" w:date="2019-11-19T20:17:00Z">
        <w:r>
          <w:t>rzeci</w:t>
        </w:r>
      </w:ins>
      <w:ins w:id="1545" w:author="Okot" w:date="2019-11-19T20:20:00Z">
        <w:r>
          <w:t>ą</w:t>
        </w:r>
      </w:ins>
      <w:ins w:id="1546" w:author="Okot" w:date="2019-11-19T20:17:00Z">
        <w:r>
          <w:t xml:space="preserve"> grup</w:t>
        </w:r>
      </w:ins>
      <w:ins w:id="1547" w:author="Okot" w:date="2019-11-19T20:20:00Z">
        <w:r>
          <w:t>ę</w:t>
        </w:r>
      </w:ins>
      <w:ins w:id="1548" w:author="Okot" w:date="2019-11-19T20:17:00Z">
        <w:r>
          <w:t xml:space="preserve"> opowieści koncentruj</w:t>
        </w:r>
      </w:ins>
      <w:ins w:id="1549" w:author="Okot" w:date="2019-11-19T20:20:00Z">
        <w:r>
          <w:t>ącą</w:t>
        </w:r>
      </w:ins>
      <w:ins w:id="1550" w:author="Okot" w:date="2019-11-19T20:17:00Z">
        <w:r>
          <w:t xml:space="preserve"> się wokół obliczeń związanych z zapotrzebowaniem</w:t>
        </w:r>
      </w:ins>
      <w:ins w:id="1551" w:author="Okot" w:date="2019-11-19T20:20:00Z">
        <w:r>
          <w:t xml:space="preserve"> użytkownika</w:t>
        </w:r>
      </w:ins>
      <w:ins w:id="1552" w:author="Okot" w:date="2019-11-19T20:17:00Z">
        <w:r>
          <w:t xml:space="preserve"> na substancje odżywcze oraz kalorie. Opowieści te mówią, co ma być wy</w:t>
        </w:r>
      </w:ins>
      <w:ins w:id="1553" w:author="Okot" w:date="2019-11-19T20:18:00Z">
        <w:r>
          <w:t xml:space="preserve">liczone lub wyznaczone, ale nie zawierają szczegółów jak to zrobić. </w:t>
        </w:r>
      </w:ins>
    </w:p>
    <w:p w14:paraId="646C0771" w14:textId="77777777" w:rsidR="004C51AE" w:rsidRDefault="004C51AE">
      <w:pPr>
        <w:rPr>
          <w:ins w:id="1554" w:author="Okot" w:date="2019-11-19T20:25:00Z"/>
        </w:rPr>
        <w:pPrChange w:id="1555" w:author="Okot" w:date="2019-11-23T07:16:00Z">
          <w:pPr>
            <w:spacing w:after="160" w:line="259" w:lineRule="auto"/>
            <w:ind w:firstLine="0"/>
            <w:jc w:val="left"/>
          </w:pPr>
        </w:pPrChange>
      </w:pPr>
      <w:ins w:id="1556" w:author="Okot" w:date="2019-11-19T20:23:00Z">
        <w:r>
          <w:t>Kolejna grupa opowieści, którą ilustruje poniższy rysunek 3.6. jest ponownie związana z danymi, które wprowadza użytkownik, tym razem s</w:t>
        </w:r>
      </w:ins>
      <w:ins w:id="1557" w:author="Okot" w:date="2019-11-19T20:24:00Z">
        <w:r>
          <w:t>ą to dane dotyczące posiłków, które użytkownik spożywa. Można się z dowiedzieć, jakie są przewidziane metody wprowadzania posiłków oraz jakie informacje powinny być uwzględnione.</w:t>
        </w:r>
      </w:ins>
      <w:ins w:id="1558" w:author="Okot" w:date="2019-11-19T20:25:00Z">
        <w:r>
          <w:t xml:space="preserve"> Ponownie nie są wspominane żadne rozwiązania technologiczne, które miałyby temu służyć.</w:t>
        </w:r>
      </w:ins>
    </w:p>
    <w:p w14:paraId="37C65FC3" w14:textId="77777777" w:rsidR="004C51AE" w:rsidRDefault="004C51AE">
      <w:pPr>
        <w:rPr>
          <w:ins w:id="1559" w:author="Okot" w:date="2019-11-19T20:25:00Z"/>
        </w:rPr>
        <w:pPrChange w:id="1560" w:author="Okot" w:date="2019-11-23T07:16:00Z">
          <w:pPr>
            <w:spacing w:after="160" w:line="259" w:lineRule="auto"/>
            <w:ind w:firstLine="0"/>
            <w:jc w:val="left"/>
          </w:pPr>
        </w:pPrChange>
      </w:pPr>
    </w:p>
    <w:p w14:paraId="7D303B54" w14:textId="77777777" w:rsidR="004C51AE" w:rsidRDefault="004C51AE">
      <w:pPr>
        <w:jc w:val="center"/>
        <w:rPr>
          <w:ins w:id="1561" w:author="Okot" w:date="2019-11-19T20:26:00Z"/>
        </w:rPr>
        <w:pPrChange w:id="1562" w:author="Okot" w:date="2019-11-23T07:16:00Z">
          <w:pPr>
            <w:spacing w:after="160" w:line="259" w:lineRule="auto"/>
            <w:ind w:firstLine="0"/>
            <w:jc w:val="left"/>
          </w:pPr>
        </w:pPrChange>
      </w:pPr>
      <w:ins w:id="156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4" w:author="Okot" w:date="2019-11-19T20:26:00Z"/>
        </w:rPr>
        <w:pPrChange w:id="1565" w:author="Okot" w:date="2019-11-23T07:16:00Z">
          <w:pPr>
            <w:spacing w:after="160" w:line="259" w:lineRule="auto"/>
            <w:ind w:firstLine="0"/>
            <w:jc w:val="left"/>
          </w:pPr>
        </w:pPrChange>
      </w:pPr>
    </w:p>
    <w:p w14:paraId="5F2AFC87" w14:textId="77777777" w:rsidR="00D93CC4" w:rsidRDefault="004C51AE">
      <w:pPr>
        <w:jc w:val="center"/>
        <w:rPr>
          <w:ins w:id="1566" w:author="Okot" w:date="2019-11-19T20:29:00Z"/>
        </w:rPr>
        <w:pPrChange w:id="1567" w:author="Okot" w:date="2019-11-23T07:16:00Z">
          <w:pPr>
            <w:spacing w:after="160" w:line="259" w:lineRule="auto"/>
            <w:ind w:firstLine="0"/>
            <w:jc w:val="left"/>
          </w:pPr>
        </w:pPrChange>
      </w:pPr>
      <w:ins w:id="1568" w:author="Okot" w:date="2019-11-19T20:26:00Z">
        <w:r>
          <w:t xml:space="preserve">Rys. 3.6. Opowieści </w:t>
        </w:r>
      </w:ins>
      <w:ins w:id="1569" w:author="Okot" w:date="2019-11-19T20:27:00Z">
        <w:r>
          <w:t>klienta związane z wprowadzaniem spożytych pokarmów.</w:t>
        </w:r>
      </w:ins>
    </w:p>
    <w:p w14:paraId="5C2CBF46" w14:textId="77777777" w:rsidR="00D93CC4" w:rsidRDefault="00D93CC4">
      <w:pPr>
        <w:rPr>
          <w:ins w:id="1570" w:author="Okot" w:date="2019-11-19T20:29:00Z"/>
        </w:rPr>
        <w:pPrChange w:id="1571" w:author="Okot" w:date="2019-11-23T07:16:00Z">
          <w:pPr>
            <w:spacing w:after="160" w:line="259" w:lineRule="auto"/>
            <w:ind w:firstLine="0"/>
            <w:jc w:val="left"/>
          </w:pPr>
        </w:pPrChange>
      </w:pPr>
    </w:p>
    <w:p w14:paraId="66EF2107" w14:textId="77777777" w:rsidR="00D93CC4" w:rsidRDefault="00D93CC4">
      <w:pPr>
        <w:rPr>
          <w:ins w:id="1572" w:author="Okot" w:date="2019-11-19T20:30:00Z"/>
        </w:rPr>
        <w:pPrChange w:id="1573" w:author="Okot" w:date="2019-11-23T07:16:00Z">
          <w:pPr>
            <w:spacing w:after="160" w:line="259" w:lineRule="auto"/>
            <w:ind w:firstLine="0"/>
            <w:jc w:val="left"/>
          </w:pPr>
        </w:pPrChange>
      </w:pPr>
      <w:ins w:id="1574" w:author="Okot" w:date="2019-11-19T20:29:00Z">
        <w:r>
          <w:t>Następna grupa opowieści, jak wida</w:t>
        </w:r>
      </w:ins>
      <w:ins w:id="1575" w:author="Okot" w:date="2019-11-19T20:30:00Z">
        <w:r>
          <w:t>ć poniżej,</w:t>
        </w:r>
      </w:ins>
      <w:ins w:id="1576" w:author="Okot" w:date="2019-11-19T20:29:00Z">
        <w:r>
          <w:t xml:space="preserve"> ponownie koncentruje się na obliczeniach.</w:t>
        </w:r>
      </w:ins>
    </w:p>
    <w:p w14:paraId="0B82D0AB" w14:textId="77777777" w:rsidR="00D93CC4" w:rsidRDefault="00D93CC4">
      <w:pPr>
        <w:rPr>
          <w:ins w:id="1577" w:author="Okot" w:date="2019-11-19T20:30:00Z"/>
        </w:rPr>
        <w:pPrChange w:id="1578" w:author="Okot" w:date="2019-11-23T07:16:00Z">
          <w:pPr>
            <w:spacing w:after="160" w:line="259" w:lineRule="auto"/>
            <w:ind w:firstLine="0"/>
            <w:jc w:val="left"/>
          </w:pPr>
        </w:pPrChange>
      </w:pPr>
    </w:p>
    <w:p w14:paraId="6935875C" w14:textId="77777777" w:rsidR="00D93CC4" w:rsidRDefault="00D93CC4">
      <w:pPr>
        <w:jc w:val="center"/>
        <w:rPr>
          <w:ins w:id="1579" w:author="Okot" w:date="2019-11-19T20:30:00Z"/>
        </w:rPr>
        <w:pPrChange w:id="1580" w:author="Okot" w:date="2019-11-23T07:16:00Z">
          <w:pPr>
            <w:spacing w:after="160" w:line="259" w:lineRule="auto"/>
            <w:ind w:firstLine="0"/>
            <w:jc w:val="left"/>
          </w:pPr>
        </w:pPrChange>
      </w:pPr>
      <w:ins w:id="158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2" w:author="Okot" w:date="2019-11-19T20:31:00Z"/>
        </w:rPr>
        <w:pPrChange w:id="1583" w:author="Okot" w:date="2019-11-23T07:16:00Z">
          <w:pPr>
            <w:spacing w:after="160" w:line="259" w:lineRule="auto"/>
            <w:ind w:firstLine="0"/>
            <w:jc w:val="left"/>
          </w:pPr>
        </w:pPrChange>
      </w:pPr>
    </w:p>
    <w:p w14:paraId="6447CF34" w14:textId="77777777" w:rsidR="00226449" w:rsidRDefault="00D93CC4">
      <w:pPr>
        <w:jc w:val="center"/>
        <w:rPr>
          <w:ins w:id="1584" w:author="Okot" w:date="2019-11-19T20:31:00Z"/>
        </w:rPr>
        <w:pPrChange w:id="1585" w:author="Okot" w:date="2019-11-23T07:16:00Z">
          <w:pPr>
            <w:spacing w:after="160" w:line="259" w:lineRule="auto"/>
            <w:ind w:firstLine="0"/>
            <w:jc w:val="left"/>
          </w:pPr>
        </w:pPrChange>
      </w:pPr>
      <w:ins w:id="1586" w:author="Okot" w:date="2019-11-19T20:30:00Z">
        <w:r>
          <w:t>Rys. 3.7. Opowieści klienta związane z obliczaniem realizacji zapotrzebowań.</w:t>
        </w:r>
      </w:ins>
    </w:p>
    <w:p w14:paraId="38D511D0" w14:textId="77777777" w:rsidR="00226449" w:rsidRDefault="00226449">
      <w:pPr>
        <w:rPr>
          <w:ins w:id="1587" w:author="Okot" w:date="2019-11-19T20:31:00Z"/>
        </w:rPr>
        <w:pPrChange w:id="1588" w:author="Okot" w:date="2019-11-23T07:16:00Z">
          <w:pPr>
            <w:spacing w:after="160" w:line="259" w:lineRule="auto"/>
            <w:ind w:firstLine="0"/>
            <w:jc w:val="left"/>
          </w:pPr>
        </w:pPrChange>
      </w:pPr>
    </w:p>
    <w:p w14:paraId="313EBFA1" w14:textId="77777777" w:rsidR="00517C78" w:rsidRDefault="00517C78">
      <w:pPr>
        <w:rPr>
          <w:ins w:id="1589" w:author="Okot" w:date="2019-11-19T20:32:00Z"/>
        </w:rPr>
        <w:pPrChange w:id="1590" w:author="Okot" w:date="2019-11-23T07:16:00Z">
          <w:pPr>
            <w:spacing w:after="160" w:line="259" w:lineRule="auto"/>
            <w:ind w:firstLine="0"/>
            <w:jc w:val="left"/>
          </w:pPr>
        </w:pPrChange>
      </w:pPr>
      <w:ins w:id="1591" w:author="Okot" w:date="2019-11-19T20:31:00Z">
        <w:r>
          <w:lastRenderedPageBreak/>
          <w:t>Opowieści z tej grupy mówią o tym, jakie warto</w:t>
        </w:r>
      </w:ins>
      <w:ins w:id="159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3" w:author="Okot" w:date="2019-11-19T20:36:00Z"/>
        </w:rPr>
        <w:pPrChange w:id="1594" w:author="Okot" w:date="2019-11-23T07:16:00Z">
          <w:pPr>
            <w:spacing w:after="160" w:line="259" w:lineRule="auto"/>
            <w:ind w:firstLine="0"/>
            <w:jc w:val="left"/>
          </w:pPr>
        </w:pPrChange>
      </w:pPr>
    </w:p>
    <w:p w14:paraId="23D05627" w14:textId="4D97C272" w:rsidR="00B371D0" w:rsidRDefault="00B371D0">
      <w:pPr>
        <w:jc w:val="center"/>
        <w:rPr>
          <w:ins w:id="1595" w:author="Okot" w:date="2019-11-19T20:36:00Z"/>
        </w:rPr>
        <w:pPrChange w:id="1596" w:author="Okot" w:date="2019-11-23T07:16:00Z">
          <w:pPr>
            <w:spacing w:after="160" w:line="259" w:lineRule="auto"/>
            <w:ind w:firstLine="0"/>
            <w:jc w:val="left"/>
          </w:pPr>
        </w:pPrChange>
      </w:pPr>
      <w:ins w:id="159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598" w:author="Okot" w:date="2019-11-19T20:37:00Z"/>
        </w:rPr>
        <w:pPrChange w:id="1599" w:author="Okot" w:date="2019-11-23T07:16:00Z">
          <w:pPr>
            <w:spacing w:after="160" w:line="259" w:lineRule="auto"/>
            <w:ind w:firstLine="0"/>
            <w:jc w:val="left"/>
          </w:pPr>
        </w:pPrChange>
      </w:pPr>
    </w:p>
    <w:p w14:paraId="69085513" w14:textId="445A899F" w:rsidR="00B371D0" w:rsidRDefault="00B371D0">
      <w:pPr>
        <w:jc w:val="center"/>
        <w:rPr>
          <w:ins w:id="1600" w:author="Okot" w:date="2019-11-19T20:39:00Z"/>
        </w:rPr>
        <w:pPrChange w:id="1601" w:author="Okot" w:date="2019-11-23T07:16:00Z">
          <w:pPr>
            <w:spacing w:after="160" w:line="259" w:lineRule="auto"/>
            <w:ind w:firstLine="0"/>
            <w:jc w:val="left"/>
          </w:pPr>
        </w:pPrChange>
      </w:pPr>
      <w:ins w:id="1602" w:author="Okot" w:date="2019-11-19T20:36:00Z">
        <w:r>
          <w:t xml:space="preserve">Rys. 3.8. Opowieści klienta związane z </w:t>
        </w:r>
      </w:ins>
      <w:ins w:id="1603" w:author="Okot" w:date="2019-11-19T20:37:00Z">
        <w:r>
          <w:t>wyświetlaniem i przeglądaniem danych.</w:t>
        </w:r>
      </w:ins>
    </w:p>
    <w:p w14:paraId="6BA28291" w14:textId="77777777" w:rsidR="00ED7BCE" w:rsidRDefault="00ED7BCE">
      <w:pPr>
        <w:rPr>
          <w:ins w:id="1604" w:author="Okot" w:date="2019-11-19T20:39:00Z"/>
        </w:rPr>
        <w:pPrChange w:id="1605" w:author="Okot" w:date="2019-11-23T07:16:00Z">
          <w:pPr>
            <w:spacing w:after="160" w:line="259" w:lineRule="auto"/>
            <w:ind w:firstLine="0"/>
            <w:jc w:val="left"/>
          </w:pPr>
        </w:pPrChange>
      </w:pPr>
    </w:p>
    <w:p w14:paraId="5477E6A4" w14:textId="502D9E70" w:rsidR="00ED7BCE" w:rsidRDefault="00ED7BCE">
      <w:pPr>
        <w:rPr>
          <w:ins w:id="1606" w:author="Okot" w:date="2019-11-19T20:32:00Z"/>
        </w:rPr>
        <w:pPrChange w:id="1607" w:author="Okot" w:date="2019-11-23T07:16:00Z">
          <w:pPr>
            <w:spacing w:after="160" w:line="259" w:lineRule="auto"/>
            <w:ind w:firstLine="0"/>
            <w:jc w:val="left"/>
          </w:pPr>
        </w:pPrChange>
      </w:pPr>
      <w:ins w:id="1608" w:author="Okot" w:date="2019-11-19T20:39:00Z">
        <w:r>
          <w:t>Ostatnia grupa opowieści klienta dotyczy wyświetlania</w:t>
        </w:r>
      </w:ins>
      <w:ins w:id="1609" w:author="Okot" w:date="2019-11-19T20:41:00Z">
        <w:r w:rsidR="003B219A">
          <w:t xml:space="preserve"> i przeglądania</w:t>
        </w:r>
      </w:ins>
      <w:ins w:id="1610" w:author="Okot" w:date="2019-11-19T20:39:00Z">
        <w:r>
          <w:t xml:space="preserve"> danych użytkownika dotyczących posiłków oraz dostarczonych wartości odżywczych.</w:t>
        </w:r>
      </w:ins>
      <w:ins w:id="1611" w:author="Okot" w:date="2019-11-19T20:40:00Z">
        <w:r>
          <w:t xml:space="preserve"> Wspomniano o tym, że system ma udzielać informacji zwrotnej na temat realizacji zapotrzebowania, ale ponownie nie zawarto szczeg</w:t>
        </w:r>
      </w:ins>
      <w:ins w:id="1612" w:author="Okot" w:date="2019-11-19T20:41:00Z">
        <w:r>
          <w:t>ółowych informacji o formie tej informacji.</w:t>
        </w:r>
      </w:ins>
    </w:p>
    <w:p w14:paraId="70EB1698" w14:textId="7C1AFC61" w:rsidR="00512825" w:rsidRDefault="003B219A">
      <w:pPr>
        <w:rPr>
          <w:ins w:id="1613" w:author="Okot" w:date="2019-11-19T09:54:00Z"/>
        </w:rPr>
        <w:pPrChange w:id="1614" w:author="Okot" w:date="2019-11-23T07:16:00Z">
          <w:pPr>
            <w:spacing w:after="160" w:line="259" w:lineRule="auto"/>
            <w:ind w:firstLine="0"/>
            <w:jc w:val="left"/>
          </w:pPr>
        </w:pPrChange>
      </w:pPr>
      <w:ins w:id="1615" w:author="Okot" w:date="2019-11-19T20:44:00Z">
        <w:r>
          <w:t>W tym rozdziale, poprzez opowieści klienta, pokazano, czym ma zajmować się system. W nast</w:t>
        </w:r>
      </w:ins>
      <w:ins w:id="1616" w:author="Okot" w:date="2019-11-19T20:45:00Z">
        <w:r>
          <w:t>ępnym rozdziale, zostanie uszczegółowione, jak ma się tym zajmować.</w:t>
        </w:r>
      </w:ins>
      <w:ins w:id="1617" w:author="Okot" w:date="2019-11-19T09:54:00Z">
        <w:r w:rsidR="00512825">
          <w:br w:type="page"/>
        </w:r>
      </w:ins>
    </w:p>
    <w:p w14:paraId="1C40C19D" w14:textId="0A71D7AA" w:rsidR="00E375D2" w:rsidRDefault="00B2137D" w:rsidP="00DA6236">
      <w:pPr>
        <w:pStyle w:val="Nagwek1"/>
      </w:pPr>
      <w:ins w:id="1618" w:author="Okot" w:date="2019-11-19T09:50:00Z">
        <w:r>
          <w:lastRenderedPageBreak/>
          <w:t>4</w:t>
        </w:r>
      </w:ins>
      <w:del w:id="1619" w:author="Okot" w:date="2019-11-19T09:50:00Z">
        <w:r w:rsidR="00D03686" w:rsidDel="00B2137D">
          <w:delText>3</w:delText>
        </w:r>
      </w:del>
      <w:r w:rsidR="00D03686">
        <w:t xml:space="preserve">. </w:t>
      </w:r>
      <w:r w:rsidR="00E375D2">
        <w:t>Analiza systemu</w:t>
      </w:r>
      <w:bookmarkEnd w:id="1438"/>
    </w:p>
    <w:p w14:paraId="454FAC7D" w14:textId="77777777" w:rsidR="00DA6236" w:rsidRDefault="00DA6236" w:rsidP="00DA6236"/>
    <w:p w14:paraId="3637F475" w14:textId="16596977" w:rsidR="00DA6236" w:rsidRDefault="00DA6236" w:rsidP="00DA6236">
      <w:moveFromRangeStart w:id="1620" w:author="Okot" w:date="2019-11-19T09:51:00Z" w:name="move25049508"/>
      <w:moveFrom w:id="1621"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0"/>
      <w:r w:rsidR="00402FDF">
        <w:t xml:space="preserve">W tym rozdziale uwaga </w:t>
      </w:r>
      <w:r w:rsidR="00C619C3">
        <w:t>przejdzie na bardziej biznesową</w:t>
      </w:r>
      <w:r w:rsidR="00402FDF">
        <w:t xml:space="preserve"> st</w:t>
      </w:r>
      <w:r w:rsidR="00C619C3">
        <w:t>ronę aplikacji. Przybliżone zostaną</w:t>
      </w:r>
      <w:ins w:id="1622" w:author="Okot" w:date="2019-11-19T20:45:00Z">
        <w:r w:rsidR="00A51778">
          <w:t xml:space="preserve"> szczegóły</w:t>
        </w:r>
      </w:ins>
      <w:r w:rsidR="00402FDF">
        <w:t xml:space="preserve"> </w:t>
      </w:r>
      <w:r w:rsidR="00C619C3">
        <w:t>funkcj</w:t>
      </w:r>
      <w:ins w:id="1623" w:author="Okot" w:date="2019-11-19T20:45:00Z">
        <w:r w:rsidR="00A51778">
          <w:t>i</w:t>
        </w:r>
      </w:ins>
      <w:del w:id="1624" w:author="Okot" w:date="2019-11-19T20:45:00Z">
        <w:r w:rsidR="00C619C3" w:rsidDel="00A51778">
          <w:delText>e</w:delText>
        </w:r>
      </w:del>
      <w:r w:rsidR="00C619C3">
        <w:t>, które będzie realizować,</w:t>
      </w:r>
      <w:r w:rsidR="00402FDF">
        <w:t xml:space="preserve"> dane</w:t>
      </w:r>
      <w:r w:rsidR="00C619C3">
        <w:t xml:space="preserve"> oraz </w:t>
      </w:r>
      <w:del w:id="1625" w:author="Okot" w:date="2019-11-19T20:45:00Z">
        <w:r w:rsidR="00C619C3" w:rsidDel="00A51778">
          <w:delText>obiekty</w:delText>
        </w:r>
        <w:r w:rsidR="00402FDF" w:rsidDel="00A51778">
          <w:delText xml:space="preserve"> z jakimi</w:delText>
        </w:r>
      </w:del>
      <w:ins w:id="1626"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27" w:author="Okot" w:date="2019-11-19T09:55:00Z"/>
        </w:rPr>
      </w:pPr>
    </w:p>
    <w:p w14:paraId="6DA59833" w14:textId="1E61828B" w:rsidR="00C619C3" w:rsidDel="00B2137D" w:rsidRDefault="00C619C3" w:rsidP="00C619C3">
      <w:pPr>
        <w:pStyle w:val="Podtytu"/>
        <w:numPr>
          <w:ilvl w:val="0"/>
          <w:numId w:val="0"/>
        </w:numPr>
        <w:rPr>
          <w:moveFrom w:id="1628" w:author="Okot" w:date="2019-11-19T09:51:00Z"/>
        </w:rPr>
      </w:pPr>
      <w:bookmarkStart w:id="1629" w:name="_Toc5963781"/>
      <w:moveFromRangeStart w:id="1630" w:author="Okot" w:date="2019-11-19T09:51:00Z" w:name="move25049492"/>
      <w:moveFrom w:id="1631" w:author="Okot" w:date="2019-11-19T09:51:00Z">
        <w:r w:rsidDel="00B2137D">
          <w:t xml:space="preserve">3.1. </w:t>
        </w:r>
        <w:bookmarkEnd w:id="1629"/>
        <w:r w:rsidDel="00B2137D">
          <w:t>Opowieści klienta</w:t>
        </w:r>
      </w:moveFrom>
    </w:p>
    <w:p w14:paraId="04CCC163" w14:textId="1DD9DA67" w:rsidR="00C619C3" w:rsidDel="00B2137D" w:rsidRDefault="00C619C3" w:rsidP="00C619C3">
      <w:pPr>
        <w:rPr>
          <w:moveFrom w:id="1632" w:author="Okot" w:date="2019-11-19T09:51:00Z"/>
        </w:rPr>
      </w:pPr>
    </w:p>
    <w:p w14:paraId="3E2392F6" w14:textId="731F22C3" w:rsidR="00C619C3" w:rsidDel="00B2137D" w:rsidRDefault="00C619C3" w:rsidP="00C619C3">
      <w:pPr>
        <w:rPr>
          <w:moveFrom w:id="1633" w:author="Okot" w:date="2019-11-19T09:51:00Z"/>
        </w:rPr>
      </w:pPr>
      <w:moveFrom w:id="163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0"/>
    <w:p w14:paraId="6996D33F" w14:textId="6D6A2F1D" w:rsidR="00C619C3" w:rsidDel="00512825" w:rsidRDefault="00C619C3" w:rsidP="00C619C3">
      <w:pPr>
        <w:rPr>
          <w:del w:id="1635" w:author="Okot" w:date="2019-11-19T09:55:00Z"/>
        </w:rPr>
      </w:pPr>
    </w:p>
    <w:p w14:paraId="75C9B058" w14:textId="1D9E527D" w:rsidR="00C619C3" w:rsidDel="00512825" w:rsidRDefault="00C619C3" w:rsidP="00C619C3">
      <w:pPr>
        <w:ind w:firstLine="0"/>
        <w:jc w:val="left"/>
        <w:rPr>
          <w:del w:id="1636" w:author="Okot" w:date="2019-11-19T09:55:00Z"/>
        </w:rPr>
      </w:pPr>
      <w:moveFromRangeStart w:id="1637" w:author="Okot" w:date="2019-11-19T09:53:00Z" w:name="move25049602"/>
      <w:moveFrom w:id="163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37"/>
    </w:p>
    <w:p w14:paraId="557F1D06" w14:textId="5DCF4F10" w:rsidR="00C619C3" w:rsidDel="00512825" w:rsidRDefault="00C619C3">
      <w:pPr>
        <w:ind w:firstLine="0"/>
        <w:jc w:val="left"/>
        <w:rPr>
          <w:del w:id="1639" w:author="Okot" w:date="2019-11-19T09:55:00Z"/>
        </w:rPr>
        <w:pPrChange w:id="1640" w:author="Okot" w:date="2019-11-19T09:55:00Z">
          <w:pPr>
            <w:jc w:val="center"/>
          </w:pPr>
        </w:pPrChange>
      </w:pPr>
    </w:p>
    <w:p w14:paraId="08894F2B" w14:textId="44FE282F" w:rsidR="00C619C3" w:rsidDel="00B2137D" w:rsidRDefault="00C619C3" w:rsidP="00C619C3">
      <w:pPr>
        <w:jc w:val="center"/>
        <w:rPr>
          <w:moveFrom w:id="1641" w:author="Okot" w:date="2019-11-19T09:53:00Z"/>
        </w:rPr>
      </w:pPr>
      <w:moveFromRangeStart w:id="1642" w:author="Okot" w:date="2019-11-19T09:53:00Z" w:name="move25049618"/>
      <w:moveFrom w:id="1643" w:author="Okot" w:date="2019-11-19T09:53:00Z">
        <w:r w:rsidDel="00B2137D">
          <w:t>Rys. 3.1. Przykładowa opowieść klienta [2</w:t>
        </w:r>
        <w:r w:rsidR="00BA3BD6" w:rsidDel="00B2137D">
          <w:t>3</w:t>
        </w:r>
        <w:r w:rsidDel="00B2137D">
          <w:t>].</w:t>
        </w:r>
      </w:moveFrom>
    </w:p>
    <w:moveFromRangeEnd w:id="1642"/>
    <w:p w14:paraId="16AECBE3" w14:textId="751907DA" w:rsidR="00C619C3" w:rsidDel="00512825" w:rsidRDefault="00C619C3" w:rsidP="00C619C3">
      <w:pPr>
        <w:jc w:val="center"/>
        <w:rPr>
          <w:del w:id="1644" w:author="Okot" w:date="2019-11-19T09:55:00Z"/>
        </w:rPr>
      </w:pPr>
    </w:p>
    <w:p w14:paraId="4AD07DD5" w14:textId="67006C20" w:rsidR="00C619C3" w:rsidDel="00512825" w:rsidRDefault="00C619C3" w:rsidP="00C619C3">
      <w:pPr>
        <w:ind w:firstLine="0"/>
        <w:rPr>
          <w:del w:id="1645" w:author="Okot" w:date="2019-11-19T09:55:00Z"/>
        </w:rPr>
      </w:pPr>
      <w:del w:id="1646" w:author="Okot" w:date="2019-11-19T09:55:00Z">
        <w:r w:rsidDel="00512825">
          <w:tab/>
        </w:r>
      </w:del>
      <w:moveFromRangeStart w:id="1647" w:author="Okot" w:date="2019-11-19T09:54:00Z" w:name="move25049702"/>
      <w:moveFrom w:id="164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47"/>
    </w:p>
    <w:p w14:paraId="7F9B4251" w14:textId="1640FA1E" w:rsidR="00AF132C" w:rsidDel="00512825" w:rsidRDefault="00AF132C" w:rsidP="00C619C3">
      <w:pPr>
        <w:ind w:firstLine="0"/>
        <w:rPr>
          <w:del w:id="1649" w:author="Okot" w:date="2019-11-19T09:55:00Z"/>
        </w:rPr>
      </w:pPr>
    </w:p>
    <w:p w14:paraId="024C15D7" w14:textId="55C8195A" w:rsidR="00AF132C" w:rsidDel="00512825" w:rsidRDefault="00AF132C" w:rsidP="00AF132C">
      <w:pPr>
        <w:ind w:firstLine="0"/>
        <w:jc w:val="center"/>
        <w:rPr>
          <w:del w:id="1650" w:author="Okot" w:date="2019-11-19T09:55:00Z"/>
        </w:rPr>
      </w:pPr>
      <w:del w:id="165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2" w:author="Okot" w:date="2019-11-19T09:55:00Z"/>
        </w:rPr>
      </w:pPr>
    </w:p>
    <w:p w14:paraId="3BEE88AF" w14:textId="4CE1AD64" w:rsidR="00AF132C" w:rsidDel="00512825" w:rsidRDefault="00AF132C" w:rsidP="00AF132C">
      <w:pPr>
        <w:ind w:firstLine="0"/>
        <w:jc w:val="center"/>
        <w:rPr>
          <w:del w:id="1653" w:author="Okot" w:date="2019-11-19T09:55:00Z"/>
        </w:rPr>
      </w:pPr>
      <w:del w:id="165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5" w:author="Okot" w:date="2019-11-19T09:55:00Z"/>
        </w:rPr>
      </w:pPr>
    </w:p>
    <w:p w14:paraId="547DC5D0" w14:textId="4D25D360" w:rsidR="00BB018E" w:rsidDel="00512825" w:rsidRDefault="00BB018E" w:rsidP="00BB018E">
      <w:pPr>
        <w:rPr>
          <w:del w:id="1656" w:author="Okot" w:date="2019-11-19T09:55:00Z"/>
        </w:rPr>
      </w:pPr>
      <w:del w:id="165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58" w:author="Okot" w:date="2019-11-19T20:45:00Z">
        <w:r>
          <w:t>4</w:t>
        </w:r>
      </w:ins>
      <w:del w:id="1659" w:author="Okot" w:date="2019-11-19T20:45:00Z">
        <w:r w:rsidR="0004609A" w:rsidDel="00A51778">
          <w:delText>3</w:delText>
        </w:r>
      </w:del>
      <w:r w:rsidR="0004609A">
        <w:t>.</w:t>
      </w:r>
      <w:ins w:id="1660" w:author="Okot" w:date="2019-11-19T20:45:00Z">
        <w:r>
          <w:t>1</w:t>
        </w:r>
      </w:ins>
      <w:del w:id="1661"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2"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3" w:author="Okot" w:date="2019-11-23T07:16:00Z">
        <w:r w:rsidR="00A66DFE">
          <w:t>umożliwia</w:t>
        </w:r>
      </w:ins>
      <w:del w:id="1664" w:author="Okot" w:date="2019-11-23T07:16:00Z">
        <w:r w:rsidDel="00A66DFE">
          <w:delText>powinien umożliwić</w:delText>
        </w:r>
      </w:del>
      <w:r>
        <w:t xml:space="preserve"> zresetowanie hasła w przypadku, gdy użytkownik </w:t>
      </w:r>
      <w:ins w:id="1665" w:author="Okot" w:date="2019-11-23T07:17:00Z">
        <w:r w:rsidR="00A66DFE">
          <w:t xml:space="preserve">go </w:t>
        </w:r>
      </w:ins>
      <w:r>
        <w:t>zapomni</w:t>
      </w:r>
      <w:del w:id="1666"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67" w:author="Okot" w:date="2019-11-23T07:18:00Z">
        <w:r w:rsidR="00567C9F">
          <w:t> (w cm)</w:t>
        </w:r>
      </w:ins>
      <w:r>
        <w:t>, wagi</w:t>
      </w:r>
      <w:ins w:id="1668" w:author="Okot" w:date="2019-11-23T07:18:00Z">
        <w:r w:rsidR="00567C9F">
          <w:t> (w kg)</w:t>
        </w:r>
      </w:ins>
      <w:r>
        <w:t>, obwodu pasa oraz bioder</w:t>
      </w:r>
      <w:ins w:id="1669"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0" w:author="Okot" w:date="2019-11-23T07:18:00Z">
        <w:r w:rsidDel="00567C9F">
          <w:delText>powinien przechowywać</w:delText>
        </w:r>
      </w:del>
      <w:ins w:id="1671"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2" w:author="Okot" w:date="2019-11-23T07:19:00Z">
        <w:r w:rsidDel="00567C9F">
          <w:delText>powinien umieć wyliczyć</w:delText>
        </w:r>
      </w:del>
      <w:ins w:id="1673"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4" w:author="Okot" w:date="2019-11-23T07:19:00Z">
        <w:r w:rsidDel="00567C9F">
          <w:delText>powinien umożliwić</w:delText>
        </w:r>
      </w:del>
      <w:ins w:id="1675"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76" w:author="Okot" w:date="2019-11-23T07:19:00Z">
        <w:r w:rsidDel="00567C9F">
          <w:delText>powinien przechowywać</w:delText>
        </w:r>
      </w:del>
      <w:ins w:id="1677"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78" w:author="Okot" w:date="2019-11-23T07:19:00Z">
        <w:r w:rsidDel="00567C9F">
          <w:delText xml:space="preserve">powinien umożliwić </w:delText>
        </w:r>
      </w:del>
      <w:ins w:id="1679" w:author="Okot" w:date="2019-11-23T07:19:00Z">
        <w:r w:rsidR="00567C9F">
          <w:t xml:space="preserve">daje </w:t>
        </w:r>
      </w:ins>
      <w:r>
        <w:t xml:space="preserve">użytkownikowi </w:t>
      </w:r>
      <w:ins w:id="1680" w:author="Okot" w:date="2019-11-23T07:19:00Z">
        <w:r w:rsidR="00567C9F">
          <w:t xml:space="preserve">możliwość </w:t>
        </w:r>
      </w:ins>
      <w:r>
        <w:t>edyc</w:t>
      </w:r>
      <w:r w:rsidR="00860381">
        <w:t>j</w:t>
      </w:r>
      <w:ins w:id="1681" w:author="Okot" w:date="2019-11-23T07:19:00Z">
        <w:r w:rsidR="00567C9F">
          <w:t>i</w:t>
        </w:r>
      </w:ins>
      <w:del w:id="1682"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3" w:author="Okot" w:date="2019-11-23T07:21:00Z">
        <w:r w:rsidDel="00567C9F">
          <w:delText>powinien umożliwić</w:delText>
        </w:r>
      </w:del>
      <w:ins w:id="1684"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5" w:author="Okot" w:date="2019-11-23T07:21:00Z">
        <w:r w:rsidDel="00567C9F">
          <w:delText xml:space="preserve">powinien </w:delText>
        </w:r>
      </w:del>
      <w:r>
        <w:t>oblicza</w:t>
      </w:r>
      <w:del w:id="1686"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87" w:author="Okot" w:date="2019-11-23T07:21:00Z">
        <w:r w:rsidDel="00567C9F">
          <w:delText>powinien generować</w:delText>
        </w:r>
      </w:del>
      <w:ins w:id="1688" w:author="Okot" w:date="2019-11-23T07:21:00Z">
        <w:r w:rsidR="00567C9F">
          <w:t>generuje</w:t>
        </w:r>
      </w:ins>
      <w:r w:rsidR="00E57467">
        <w:t xml:space="preserve"> wykres </w:t>
      </w:r>
      <w:ins w:id="1689"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0" w:author="Okot" w:date="2019-11-23T07:22:00Z">
        <w:r w:rsidDel="00567C9F">
          <w:delText>powinien obliczać</w:delText>
        </w:r>
      </w:del>
      <w:ins w:id="1691"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2" w:author="Okot" w:date="2019-11-23T07:22:00Z">
        <w:r w:rsidDel="00567C9F">
          <w:delText>powinien generować</w:delText>
        </w:r>
      </w:del>
      <w:ins w:id="1693"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4" w:author="Okot" w:date="2019-11-23T07:24:00Z">
        <w:r w:rsidR="007C787B">
          <w:t>oblicza</w:t>
        </w:r>
      </w:ins>
      <w:del w:id="1695"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696" w:author="Okot" w:date="2019-11-23T07:24:00Z">
        <w:r w:rsidDel="007C787B">
          <w:delText>powinien generować</w:delText>
        </w:r>
      </w:del>
      <w:ins w:id="1697" w:author="Okot" w:date="2019-11-23T07:24:00Z">
        <w:r w:rsidR="007C787B">
          <w:t>generuje</w:t>
        </w:r>
      </w:ins>
      <w:r w:rsidR="00E57467">
        <w:t xml:space="preserve"> wykres przedstawiający zmianę obwodu </w:t>
      </w:r>
      <w:ins w:id="1698" w:author="Okot" w:date="2019-11-23T07:24:00Z">
        <w:r w:rsidR="007C787B">
          <w:t>bioder</w:t>
        </w:r>
      </w:ins>
      <w:del w:id="1699"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0" w:author="Okot" w:date="2019-11-23T07:24:00Z">
        <w:r w:rsidDel="007C787B">
          <w:delText>powinien umieć wyliczyć</w:delText>
        </w:r>
      </w:del>
      <w:ins w:id="1701" w:author="Okot" w:date="2019-11-23T07:24:00Z">
        <w:r w:rsidR="007C787B">
          <w:t>oblicza</w:t>
        </w:r>
      </w:ins>
      <w:r>
        <w:t xml:space="preserve"> PPM na podstawie podanych danych użytkownika</w:t>
      </w:r>
      <w:ins w:id="1702" w:author="Okot" w:date="2019-11-23T07:24:00Z">
        <w:r w:rsidR="00DC3D7A">
          <w:t xml:space="preserve"> zgodnie ze wzorami </w:t>
        </w:r>
      </w:ins>
      <w:ins w:id="1703" w:author="Okot" w:date="2019-11-23T07:27:00Z">
        <w:r w:rsidR="00DC3D7A">
          <w:t>(</w:t>
        </w:r>
      </w:ins>
      <w:ins w:id="1704" w:author="Okot" w:date="2019-11-23T07:24:00Z">
        <w:r w:rsidR="00DC3D7A">
          <w:t>2.</w:t>
        </w:r>
      </w:ins>
      <w:ins w:id="1705" w:author="Okot" w:date="2019-11-23T07:27:00Z">
        <w:r w:rsidR="00DC3D7A">
          <w:t>1.)</w:t>
        </w:r>
      </w:ins>
      <w:ins w:id="1706" w:author="Okot" w:date="2019-11-23T07:28:00Z">
        <w:r w:rsidR="00DC3D7A">
          <w:t xml:space="preserve"> – dla kobiet</w:t>
        </w:r>
      </w:ins>
      <w:ins w:id="1707" w:author="Okot" w:date="2019-11-23T07:27:00Z">
        <w:r w:rsidR="00DC3D7A">
          <w:t xml:space="preserve"> i (2.2.)</w:t>
        </w:r>
      </w:ins>
      <w:ins w:id="1708"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09" w:author="Okot" w:date="2019-11-23T07:27:00Z">
        <w:r w:rsidDel="00DC3D7A">
          <w:delText>powinien umieć wyliczyć</w:delText>
        </w:r>
      </w:del>
      <w:ins w:id="1710" w:author="Okot" w:date="2019-11-23T07:27:00Z">
        <w:r w:rsidR="00DC3D7A">
          <w:t>oblicza</w:t>
        </w:r>
      </w:ins>
      <w:r>
        <w:t xml:space="preserve"> CPM na podstawie podanych danych użytkownika</w:t>
      </w:r>
      <w:ins w:id="1711"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2" w:author="Okot" w:date="2019-11-23T07:28:00Z">
        <w:r w:rsidDel="00DC3D7A">
          <w:delText>powinien umożliwić</w:delText>
        </w:r>
      </w:del>
      <w:ins w:id="1713" w:author="Okot" w:date="2019-11-23T07:28:00Z">
        <w:r w:rsidR="00DC3D7A">
          <w:t>umożliwia</w:t>
        </w:r>
      </w:ins>
      <w:r>
        <w:t xml:space="preserve"> użytkownikowi określenie celu, jaki chce osiągnąć korzystając z aplikacji: schudnięcie, utrzymanie wagi, przytycie</w:t>
      </w:r>
      <w:ins w:id="1714" w:author="Okot" w:date="2019-12-13T11:45:00Z">
        <w:r w:rsidR="00681B15">
          <w:t>.</w:t>
        </w:r>
      </w:ins>
      <w:del w:id="1715"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16" w:author="Okot" w:date="2019-11-23T07:28:00Z">
        <w:r w:rsidDel="00DC3D7A">
          <w:delText>powinien umieć obliczyć</w:delText>
        </w:r>
      </w:del>
      <w:ins w:id="1717"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18" w:author="Okot" w:date="2019-11-23T07:28:00Z">
        <w:r w:rsidDel="00DC3D7A">
          <w:delText xml:space="preserve">powinien </w:delText>
        </w:r>
      </w:del>
      <w:r>
        <w:t>umożliwi</w:t>
      </w:r>
      <w:ins w:id="1719" w:author="Okot" w:date="2019-11-23T07:28:00Z">
        <w:r w:rsidR="00DC3D7A">
          <w:t>a</w:t>
        </w:r>
      </w:ins>
      <w:del w:id="1720"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1" w:author="Okot" w:date="2019-11-23T07:28:00Z">
        <w:r w:rsidDel="00F1205D">
          <w:delText xml:space="preserve">powinien </w:delText>
        </w:r>
      </w:del>
      <w:ins w:id="1722" w:author="Okot" w:date="2019-11-23T07:28:00Z">
        <w:r w:rsidR="00F1205D">
          <w:t>daje</w:t>
        </w:r>
      </w:ins>
      <w:del w:id="1723" w:author="Okot" w:date="2019-11-23T07:29:00Z">
        <w:r w:rsidDel="00F1205D">
          <w:delText>umożliwić</w:delText>
        </w:r>
      </w:del>
      <w:r>
        <w:t xml:space="preserve"> użytkownikowi</w:t>
      </w:r>
      <w:ins w:id="1724" w:author="Okot" w:date="2019-11-23T07:29:00Z">
        <w:r w:rsidR="00F1205D">
          <w:t xml:space="preserve"> możliwość</w:t>
        </w:r>
      </w:ins>
      <w:r>
        <w:t xml:space="preserve"> zmodyfikowani</w:t>
      </w:r>
      <w:ins w:id="1725" w:author="Okot" w:date="2019-11-23T07:29:00Z">
        <w:r w:rsidR="00F1205D">
          <w:t>a</w:t>
        </w:r>
      </w:ins>
      <w:del w:id="1726"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27" w:author="Okot" w:date="2019-11-23T07:29:00Z">
        <w:r w:rsidDel="00F1205D">
          <w:delText>powinien ostrzec</w:delText>
        </w:r>
      </w:del>
      <w:ins w:id="1728"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29" w:author="Okot" w:date="2019-11-23T07:29:00Z">
        <w:r w:rsidDel="00F1205D">
          <w:delText>powinien umożliwić</w:delText>
        </w:r>
      </w:del>
      <w:ins w:id="1730"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1" w:author="Okot" w:date="2019-11-23T07:29:00Z">
        <w:r w:rsidDel="00F1205D">
          <w:delText xml:space="preserve">powinien </w:delText>
        </w:r>
      </w:del>
      <w:r>
        <w:t>ponownie</w:t>
      </w:r>
      <w:r w:rsidR="00D25AA7">
        <w:t xml:space="preserve"> </w:t>
      </w:r>
      <w:ins w:id="1732" w:author="Okot" w:date="2019-11-23T07:29:00Z">
        <w:r w:rsidR="00F1205D">
          <w:t xml:space="preserve">oblicza, ile </w:t>
        </w:r>
      </w:ins>
      <w:del w:id="1733" w:author="Okot" w:date="2019-11-23T07:29:00Z">
        <w:r w:rsidR="00D25AA7" w:rsidDel="00F1205D">
          <w:delText>wyliczyć</w:delText>
        </w:r>
      </w:del>
      <w:del w:id="1734"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5" w:author="Okot" w:date="2019-11-23T07:29:00Z">
        <w:r w:rsidDel="00F1205D">
          <w:delText xml:space="preserve">powinien </w:delText>
        </w:r>
      </w:del>
      <w:ins w:id="1736" w:author="Okot" w:date="2019-11-23T07:29:00Z">
        <w:r w:rsidR="00F1205D">
          <w:t xml:space="preserve">daje </w:t>
        </w:r>
      </w:ins>
      <w:del w:id="1737" w:author="Okot" w:date="2019-11-23T07:29:00Z">
        <w:r w:rsidDel="00F1205D">
          <w:delText xml:space="preserve">umożliwić </w:delText>
        </w:r>
      </w:del>
      <w:r>
        <w:t xml:space="preserve">użytkownikowi </w:t>
      </w:r>
      <w:ins w:id="1738" w:author="Okot" w:date="2019-11-23T07:30:00Z">
        <w:r w:rsidR="00F1205D">
          <w:t xml:space="preserve">możliwość </w:t>
        </w:r>
      </w:ins>
      <w:r>
        <w:t>akceptacj</w:t>
      </w:r>
      <w:ins w:id="1739" w:author="Okot" w:date="2019-11-23T07:30:00Z">
        <w:r w:rsidR="00F1205D">
          <w:t>i</w:t>
        </w:r>
      </w:ins>
      <w:del w:id="1740" w:author="Okot" w:date="2019-11-23T07:30:00Z">
        <w:r w:rsidDel="00F1205D">
          <w:delText>ę</w:delText>
        </w:r>
      </w:del>
      <w:r>
        <w:t xml:space="preserve"> lub modyfikacj</w:t>
      </w:r>
      <w:ins w:id="1741" w:author="Okot" w:date="2019-11-23T07:30:00Z">
        <w:r w:rsidR="00F1205D">
          <w:t>i</w:t>
        </w:r>
      </w:ins>
      <w:del w:id="1742"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3" w:author="Okot" w:date="2019-11-23T07:30:00Z">
        <w:r w:rsidDel="00F1205D">
          <w:delText>powinien umożliwić</w:delText>
        </w:r>
      </w:del>
      <w:ins w:id="1744"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5" w:author="Okot" w:date="2019-11-23T07:30:00Z">
        <w:r w:rsidDel="00F1205D">
          <w:delText xml:space="preserve">powinien </w:delText>
        </w:r>
      </w:del>
      <w:r>
        <w:t xml:space="preserve">ponownie </w:t>
      </w:r>
      <w:del w:id="1746" w:author="Okot" w:date="2019-11-23T07:31:00Z">
        <w:r w:rsidDel="00F1205D">
          <w:delText xml:space="preserve">wyliczyć </w:delText>
        </w:r>
      </w:del>
      <w:ins w:id="1747" w:author="Okot" w:date="2019-11-23T07:31:00Z">
        <w:r w:rsidR="00F1205D">
          <w:t xml:space="preserve">oblicza </w:t>
        </w:r>
      </w:ins>
      <w:r>
        <w:t>CPM</w:t>
      </w:r>
      <w:ins w:id="1748"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49" w:author="Okot" w:date="2019-11-23T07:31:00Z">
        <w:r w:rsidDel="00F1205D">
          <w:delText xml:space="preserve">powinien </w:delText>
        </w:r>
      </w:del>
      <w:r>
        <w:t xml:space="preserve">ponownie </w:t>
      </w:r>
      <w:ins w:id="1750" w:author="Okot" w:date="2019-11-23T07:31:00Z">
        <w:r w:rsidR="00F1205D">
          <w:t>oblicza, ile</w:t>
        </w:r>
      </w:ins>
      <w:del w:id="1751"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2" w:author="Okot" w:date="2019-11-23T07:31:00Z">
        <w:r w:rsidDel="00F1205D">
          <w:delText xml:space="preserve">powinien </w:delText>
        </w:r>
      </w:del>
      <w:ins w:id="1753" w:author="Okot" w:date="2019-11-23T07:31:00Z">
        <w:r w:rsidR="00F1205D">
          <w:t xml:space="preserve">daje </w:t>
        </w:r>
      </w:ins>
      <w:del w:id="1754" w:author="Okot" w:date="2019-11-23T07:31:00Z">
        <w:r w:rsidDel="00F1205D">
          <w:delText xml:space="preserve">umożliwić </w:delText>
        </w:r>
      </w:del>
      <w:r>
        <w:t xml:space="preserve">użytkownikowi </w:t>
      </w:r>
      <w:ins w:id="1755" w:author="Okot" w:date="2019-11-23T07:31:00Z">
        <w:r w:rsidR="00F1205D">
          <w:t xml:space="preserve">możliwość </w:t>
        </w:r>
      </w:ins>
      <w:r>
        <w:t>akceptacj</w:t>
      </w:r>
      <w:ins w:id="1756" w:author="Okot" w:date="2019-11-23T07:31:00Z">
        <w:r w:rsidR="00F1205D">
          <w:t>i</w:t>
        </w:r>
      </w:ins>
      <w:del w:id="1757" w:author="Okot" w:date="2019-11-23T07:31:00Z">
        <w:r w:rsidDel="00F1205D">
          <w:delText>ę</w:delText>
        </w:r>
      </w:del>
      <w:r>
        <w:t xml:space="preserve"> lub modyfikacj</w:t>
      </w:r>
      <w:ins w:id="1758" w:author="Okot" w:date="2019-11-23T07:31:00Z">
        <w:r w:rsidR="00F1205D">
          <w:t>i</w:t>
        </w:r>
      </w:ins>
      <w:del w:id="1759"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0" w:author="Okot" w:date="2019-11-23T07:32:00Z">
        <w:r w:rsidDel="00F1205D">
          <w:delText xml:space="preserve">powinien </w:delText>
        </w:r>
      </w:del>
      <w:r>
        <w:t>przechow</w:t>
      </w:r>
      <w:ins w:id="1761" w:author="Okot" w:date="2019-11-23T07:32:00Z">
        <w:r w:rsidR="00F1205D">
          <w:t>uje</w:t>
        </w:r>
      </w:ins>
      <w:del w:id="1762"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3" w:author="Okot" w:date="2019-11-23T07:32:00Z">
        <w:r w:rsidDel="00F1205D">
          <w:delText>powinien umożliwić</w:delText>
        </w:r>
      </w:del>
      <w:ins w:id="1764" w:author="Okot" w:date="2019-11-23T07:32:00Z">
        <w:r w:rsidR="00F1205D">
          <w:t xml:space="preserve">daje </w:t>
        </w:r>
      </w:ins>
      <w:del w:id="1765" w:author="Okot" w:date="2019-11-23T07:32:00Z">
        <w:r w:rsidDel="00F1205D">
          <w:delText xml:space="preserve"> </w:delText>
        </w:r>
      </w:del>
      <w:r>
        <w:t xml:space="preserve">użytkownikowi </w:t>
      </w:r>
      <w:ins w:id="1766" w:author="Okot" w:date="2019-11-23T07:32:00Z">
        <w:r w:rsidR="00F1205D">
          <w:t>możliwość za</w:t>
        </w:r>
      </w:ins>
      <w:r>
        <w:t>żądani</w:t>
      </w:r>
      <w:ins w:id="1767" w:author="Okot" w:date="2019-11-23T07:32:00Z">
        <w:r w:rsidR="00F1205D">
          <w:t>a</w:t>
        </w:r>
      </w:ins>
      <w:del w:id="1768" w:author="Okot" w:date="2019-11-23T07:32:00Z">
        <w:r w:rsidDel="00F1205D">
          <w:delText>e</w:delText>
        </w:r>
      </w:del>
      <w:r>
        <w:t xml:space="preserve"> ponownego przeliczenia PPM, CPM i doc</w:t>
      </w:r>
      <w:r w:rsidR="00562A43">
        <w:t xml:space="preserve">elowej kaloryczności przy uwzględnieniu </w:t>
      </w:r>
      <w:ins w:id="1769"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0" w:author="Okot" w:date="2019-11-23T07:32:00Z">
        <w:r w:rsidDel="00F1205D">
          <w:delText xml:space="preserve">powinien </w:delText>
        </w:r>
      </w:del>
      <w:r>
        <w:t xml:space="preserve">ponownie </w:t>
      </w:r>
      <w:del w:id="1771" w:author="Okot" w:date="2019-11-23T07:32:00Z">
        <w:r w:rsidDel="00F1205D">
          <w:delText xml:space="preserve">wyliczyć </w:delText>
        </w:r>
      </w:del>
      <w:ins w:id="1772"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3" w:author="Okot" w:date="2019-11-23T07:32:00Z">
        <w:r w:rsidDel="00F1205D">
          <w:delText>powinien umożliwić</w:delText>
        </w:r>
      </w:del>
      <w:ins w:id="1774"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5" w:author="Okot" w:date="2019-11-23T07:33:00Z">
        <w:r w:rsidDel="00F1205D">
          <w:delText>powinien umieć wyliczyć</w:delText>
        </w:r>
      </w:del>
      <w:ins w:id="1776"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77" w:author="Okot" w:date="2019-11-23T07:33:00Z">
        <w:r w:rsidR="00F33F2E" w:rsidDel="00F1205D">
          <w:delText>powinna powodować</w:delText>
        </w:r>
      </w:del>
      <w:ins w:id="1778"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79" w:author="Okot" w:date="2019-11-23T07:33:00Z">
        <w:r w:rsidDel="00F1205D">
          <w:delText xml:space="preserve">powinien </w:delText>
        </w:r>
      </w:del>
      <w:r>
        <w:t>przecho</w:t>
      </w:r>
      <w:ins w:id="1780" w:author="Okot" w:date="2019-11-23T07:33:00Z">
        <w:r w:rsidR="00F1205D">
          <w:t>wuje</w:t>
        </w:r>
      </w:ins>
      <w:del w:id="1781"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2" w:author="Okot" w:date="2019-11-23T07:33:00Z">
        <w:r w:rsidDel="00F1205D">
          <w:delText xml:space="preserve">powinien </w:delText>
        </w:r>
        <w:r w:rsidR="009B0616" w:rsidDel="00F1205D">
          <w:delText>przechowywać</w:delText>
        </w:r>
      </w:del>
      <w:ins w:id="1783"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4" w:author="Okot" w:date="2019-11-23T07:33:00Z">
        <w:r w:rsidDel="00F1205D">
          <w:delText>powinien umieć obliczyć</w:delText>
        </w:r>
      </w:del>
      <w:ins w:id="1785"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86" w:author="Okot" w:date="2019-11-23T07:33:00Z">
        <w:r w:rsidDel="00F1205D">
          <w:delText>powinien zauważyć</w:delText>
        </w:r>
      </w:del>
      <w:ins w:id="1787" w:author="Okot" w:date="2019-11-23T07:33:00Z">
        <w:r w:rsidR="00F1205D">
          <w:t>zauważa</w:t>
        </w:r>
      </w:ins>
      <w:r>
        <w:t xml:space="preserve">, kiedy zmienia się wiek użytkownika i </w:t>
      </w:r>
      <w:del w:id="1788" w:author="Okot" w:date="2019-11-23T07:34:00Z">
        <w:r w:rsidDel="00F1205D">
          <w:delText xml:space="preserve">zaktualizować </w:delText>
        </w:r>
      </w:del>
      <w:ins w:id="1789"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0" w:author="Okot" w:date="2019-11-23T07:34:00Z">
        <w:r w:rsidDel="00F1205D">
          <w:delText xml:space="preserve">powinien </w:delText>
        </w:r>
      </w:del>
      <w:r>
        <w:t xml:space="preserve">ponownie </w:t>
      </w:r>
      <w:ins w:id="1791" w:author="Okot" w:date="2019-11-23T07:34:00Z">
        <w:r w:rsidR="00F1205D">
          <w:t>oblicza</w:t>
        </w:r>
      </w:ins>
      <w:del w:id="1792" w:author="Okot" w:date="2019-11-23T07:34:00Z">
        <w:r w:rsidDel="00F1205D">
          <w:delText>przeliczyć</w:delText>
        </w:r>
      </w:del>
      <w:r>
        <w:t xml:space="preserve"> i </w:t>
      </w:r>
      <w:del w:id="1793" w:author="Okot" w:date="2019-11-23T07:34:00Z">
        <w:r w:rsidDel="00F1205D">
          <w:delText>z</w:delText>
        </w:r>
      </w:del>
      <w:r>
        <w:t>aktualiz</w:t>
      </w:r>
      <w:ins w:id="1794" w:author="Okot" w:date="2019-11-23T07:34:00Z">
        <w:r w:rsidR="00F1205D">
          <w:t>uje</w:t>
        </w:r>
      </w:ins>
      <w:del w:id="1795"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796" w:author="Okot" w:date="2019-11-23T07:34:00Z">
        <w:r w:rsidDel="00F1205D">
          <w:delText>powinien przechowywać</w:delText>
        </w:r>
      </w:del>
      <w:ins w:id="1797"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798" w:author="Okot" w:date="2019-11-23T07:34:00Z">
        <w:r w:rsidDel="00F1205D">
          <w:delText xml:space="preserve">powinien </w:delText>
        </w:r>
      </w:del>
      <w:r>
        <w:t>umożliwi</w:t>
      </w:r>
      <w:ins w:id="1799" w:author="Okot" w:date="2019-11-23T07:34:00Z">
        <w:r w:rsidR="00F1205D">
          <w:t>a</w:t>
        </w:r>
      </w:ins>
      <w:del w:id="1800"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1" w:author="Okot" w:date="2019-11-23T07:34:00Z">
        <w:r w:rsidR="000E308D" w:rsidDel="00F1205D">
          <w:delText>powinien móc</w:delText>
        </w:r>
      </w:del>
      <w:ins w:id="1802"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3" w:author="Okot" w:date="2019-11-23T07:35:00Z">
        <w:r w:rsidDel="00F1205D">
          <w:delText xml:space="preserve">powinien </w:delText>
        </w:r>
      </w:del>
      <w:r>
        <w:t>umożliwi</w:t>
      </w:r>
      <w:ins w:id="1804" w:author="Okot" w:date="2019-11-23T07:35:00Z">
        <w:r w:rsidR="00F1205D">
          <w:t>a</w:t>
        </w:r>
      </w:ins>
      <w:del w:id="1805"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06" w:author="Okot" w:date="2019-11-23T07:35:00Z">
        <w:r w:rsidDel="00F1205D">
          <w:delText xml:space="preserve">powinien </w:delText>
        </w:r>
      </w:del>
      <w:r>
        <w:t>przypis</w:t>
      </w:r>
      <w:ins w:id="1807" w:author="Okot" w:date="2019-11-23T07:35:00Z">
        <w:r w:rsidR="00F1205D">
          <w:t>uje</w:t>
        </w:r>
      </w:ins>
      <w:del w:id="1808"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09" w:author="Okot" w:date="2019-11-23T07:35:00Z">
        <w:r w:rsidDel="00F1205D">
          <w:delText xml:space="preserve">powinien </w:delText>
        </w:r>
      </w:del>
      <w:ins w:id="1810" w:author="Okot" w:date="2019-11-23T07:35:00Z">
        <w:r w:rsidR="00F1205D">
          <w:t>daje</w:t>
        </w:r>
      </w:ins>
      <w:del w:id="1811" w:author="Okot" w:date="2019-11-23T07:35:00Z">
        <w:r w:rsidDel="00F1205D">
          <w:delText>umożliwić</w:delText>
        </w:r>
      </w:del>
      <w:r>
        <w:t xml:space="preserve"> użytkownikowi </w:t>
      </w:r>
      <w:ins w:id="1812" w:author="Okot" w:date="2019-11-23T07:35:00Z">
        <w:r w:rsidR="00F1205D">
          <w:t xml:space="preserve">możliwość </w:t>
        </w:r>
      </w:ins>
      <w:r>
        <w:t>zmian</w:t>
      </w:r>
      <w:ins w:id="1813" w:author="Okot" w:date="2019-11-23T07:35:00Z">
        <w:r w:rsidR="00F1205D">
          <w:t>y</w:t>
        </w:r>
      </w:ins>
      <w:del w:id="1814"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5" w:author="Okot" w:date="2019-11-23T07:35:00Z">
        <w:r w:rsidDel="00F1205D">
          <w:delText>powinien umożliwić</w:delText>
        </w:r>
      </w:del>
      <w:ins w:id="1816"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17" w:author="Okot" w:date="2019-11-23T07:35:00Z">
        <w:r w:rsidDel="00F1205D">
          <w:delText xml:space="preserve">powinien </w:delText>
        </w:r>
      </w:del>
      <w:r>
        <w:t>przypis</w:t>
      </w:r>
      <w:ins w:id="1818" w:author="Okot" w:date="2019-11-23T07:35:00Z">
        <w:r w:rsidR="00F1205D">
          <w:t>uje</w:t>
        </w:r>
      </w:ins>
      <w:del w:id="1819"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0" w:author="Okot" w:date="2019-11-23T07:35:00Z">
        <w:r w:rsidDel="00F1205D">
          <w:delText>powinien umożliwić</w:delText>
        </w:r>
      </w:del>
      <w:ins w:id="1821" w:author="Okot" w:date="2019-11-23T07:35:00Z">
        <w:r w:rsidR="00F1205D">
          <w:t>daje</w:t>
        </w:r>
      </w:ins>
      <w:r>
        <w:t xml:space="preserve"> użytkownikowi</w:t>
      </w:r>
      <w:ins w:id="1822" w:author="Okot" w:date="2019-11-23T07:35:00Z">
        <w:r w:rsidR="00F1205D">
          <w:t xml:space="preserve"> możliwo</w:t>
        </w:r>
      </w:ins>
      <w:ins w:id="1823" w:author="Okot" w:date="2019-11-23T07:36:00Z">
        <w:r w:rsidR="00F1205D">
          <w:t>ść</w:t>
        </w:r>
      </w:ins>
      <w:r>
        <w:t xml:space="preserve"> zmian</w:t>
      </w:r>
      <w:ins w:id="1824" w:author="Okot" w:date="2019-11-23T07:36:00Z">
        <w:r w:rsidR="00F1205D">
          <w:t>y</w:t>
        </w:r>
      </w:ins>
      <w:del w:id="1825"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26" w:author="Okot" w:date="2019-11-23T07:36:00Z">
        <w:r w:rsidDel="00F1205D">
          <w:delText>powinien umożliwić</w:delText>
        </w:r>
      </w:del>
      <w:ins w:id="1827" w:author="Okot" w:date="2019-11-23T07:36:00Z">
        <w:r w:rsidR="00F1205D">
          <w:t>pozwala</w:t>
        </w:r>
      </w:ins>
      <w:r>
        <w:t xml:space="preserve"> użytkownikowi</w:t>
      </w:r>
      <w:ins w:id="1828"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29" w:author="Okot" w:date="2019-11-23T07:36:00Z">
        <w:r w:rsidDel="009C27A5">
          <w:delText>powinien umożliwić</w:delText>
        </w:r>
      </w:del>
      <w:ins w:id="1830"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1" w:author="Okot" w:date="2019-11-23T07:36:00Z">
        <w:r w:rsidDel="009C27A5">
          <w:delText>powinien umożliwić</w:delText>
        </w:r>
      </w:del>
      <w:ins w:id="1832" w:author="Okot" w:date="2019-11-23T07:36:00Z">
        <w:r w:rsidR="009C27A5">
          <w:t>pozwala</w:t>
        </w:r>
      </w:ins>
      <w:r>
        <w:t xml:space="preserve"> użytkownikowi </w:t>
      </w:r>
      <w:ins w:id="1833" w:author="Okot" w:date="2019-11-23T07:36:00Z">
        <w:r w:rsidR="009C27A5">
          <w:t>na edycję</w:t>
        </w:r>
      </w:ins>
      <w:del w:id="1834"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5" w:author="Okot" w:date="2019-11-23T07:36:00Z">
        <w:r w:rsidDel="009C27A5">
          <w:delText xml:space="preserve">powinien </w:delText>
        </w:r>
      </w:del>
      <w:r>
        <w:t>umożliwi</w:t>
      </w:r>
      <w:ins w:id="1836" w:author="Okot" w:date="2019-11-23T07:37:00Z">
        <w:r w:rsidR="009C27A5">
          <w:t>a</w:t>
        </w:r>
      </w:ins>
      <w:del w:id="1837"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38" w:author="Okot" w:date="2019-11-23T07:37:00Z">
        <w:r w:rsidDel="009C27A5">
          <w:delText>powinien umożliwić</w:delText>
        </w:r>
      </w:del>
      <w:ins w:id="1839" w:author="Okot" w:date="2019-11-23T07:37:00Z">
        <w:r w:rsidR="009C27A5">
          <w:t>umożliwia</w:t>
        </w:r>
      </w:ins>
      <w:r>
        <w:t xml:space="preserve"> użytkownikowi dodanie do posiłku produktu nieistniejącego w bazie. Użytkownik </w:t>
      </w:r>
      <w:ins w:id="1840" w:author="Okot" w:date="2019-11-23T07:37:00Z">
        <w:r w:rsidR="009C27A5">
          <w:t>ma</w:t>
        </w:r>
      </w:ins>
      <w:del w:id="1841" w:author="Okot" w:date="2019-11-23T07:37:00Z">
        <w:r w:rsidDel="009C27A5">
          <w:delText>powinien móc</w:delText>
        </w:r>
      </w:del>
      <w:r>
        <w:t xml:space="preserve"> wprowadzić nazwę produktu</w:t>
      </w:r>
      <w:ins w:id="1842" w:author="Okot" w:date="2019-11-23T07:37:00Z">
        <w:r w:rsidR="009C27A5">
          <w:t xml:space="preserve"> oraz może wprowadzić </w:t>
        </w:r>
      </w:ins>
      <w:del w:id="1843"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4" w:author="Okot" w:date="2019-11-27T12:28:00Z"/>
        </w:rPr>
      </w:pPr>
      <w:r>
        <w:t xml:space="preserve">System </w:t>
      </w:r>
      <w:del w:id="1845" w:author="Okot" w:date="2019-11-23T08:05:00Z">
        <w:r w:rsidDel="00D94DF9">
          <w:delText>powinien umożliwić</w:delText>
        </w:r>
      </w:del>
      <w:ins w:id="1846" w:author="Okot" w:date="2019-11-23T08:05:00Z">
        <w:r w:rsidR="00D94DF9">
          <w:t>daje</w:t>
        </w:r>
      </w:ins>
      <w:r>
        <w:t xml:space="preserve"> użytkownikowi </w:t>
      </w:r>
      <w:ins w:id="1847" w:author="Okot" w:date="2019-11-23T08:05:00Z">
        <w:r w:rsidR="00D94DF9">
          <w:t xml:space="preserve">możliwość </w:t>
        </w:r>
      </w:ins>
      <w:r>
        <w:t>zapisani</w:t>
      </w:r>
      <w:ins w:id="1848" w:author="Okot" w:date="2019-11-23T08:05:00Z">
        <w:r w:rsidR="00D94DF9">
          <w:t>a</w:t>
        </w:r>
      </w:ins>
      <w:del w:id="1849"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0" w:author="Okot" w:date="2019-11-23T08:05:00Z">
        <w:r w:rsidDel="00D94DF9">
          <w:delText xml:space="preserve">powinny </w:delText>
        </w:r>
      </w:del>
      <w:ins w:id="1851" w:author="Okot" w:date="2019-11-23T08:05:00Z">
        <w:r w:rsidR="00D94DF9">
          <w:t xml:space="preserve">mają </w:t>
        </w:r>
      </w:ins>
      <w:r>
        <w:t xml:space="preserve">być zapisane w przeliczeniu na 100 </w:t>
      </w:r>
      <w:del w:id="1852" w:author="Okot" w:date="2019-11-23T08:05:00Z">
        <w:r w:rsidDel="00D94DF9">
          <w:delText>g. Jeśli</w:delText>
        </w:r>
      </w:del>
      <w:ins w:id="1853" w:author="Okot" w:date="2019-11-23T08:05:00Z">
        <w:r w:rsidR="00D94DF9">
          <w:t>g. Jeśli</w:t>
        </w:r>
      </w:ins>
      <w:r>
        <w:t xml:space="preserve"> podana </w:t>
      </w:r>
      <w:ins w:id="1854" w:author="Okot" w:date="2019-11-23T08:05:00Z">
        <w:r w:rsidR="00D94DF9">
          <w:t xml:space="preserve">przez użytkownika </w:t>
        </w:r>
      </w:ins>
      <w:r>
        <w:t>waga produktu nie wynosi 100 g, przed zapisaniem w bazie produktów</w:t>
      </w:r>
      <w:ins w:id="1855" w:author="Okot" w:date="2019-11-23T08:05:00Z">
        <w:r w:rsidR="00D94DF9">
          <w:t>,</w:t>
        </w:r>
      </w:ins>
      <w:r>
        <w:t xml:space="preserve"> system p</w:t>
      </w:r>
      <w:ins w:id="1856" w:author="Okot" w:date="2019-11-23T08:06:00Z">
        <w:r w:rsidR="00D94DF9">
          <w:t>rzelicza</w:t>
        </w:r>
      </w:ins>
      <w:del w:id="1857"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58" w:author="Okot" w:date="2019-11-27T12:35:00Z"/>
        </w:rPr>
        <w:pPrChange w:id="1859" w:author="Okot" w:date="2019-11-27T12:34:00Z">
          <w:pPr>
            <w:pStyle w:val="Akapitzlist"/>
            <w:numPr>
              <w:ilvl w:val="2"/>
              <w:numId w:val="22"/>
            </w:numPr>
            <w:ind w:left="2215" w:hanging="360"/>
          </w:pPr>
        </w:pPrChange>
      </w:pPr>
      <w:ins w:id="1860" w:author="Okot" w:date="2019-11-27T12:28:00Z">
        <w:r>
          <w:t>Użytkownik mo</w:t>
        </w:r>
      </w:ins>
      <w:ins w:id="1861" w:author="Okot" w:date="2019-11-27T12:33:00Z">
        <w:r>
          <w:t>że</w:t>
        </w:r>
      </w:ins>
      <w:ins w:id="1862" w:author="Okot" w:date="2019-11-27T12:28:00Z">
        <w:r>
          <w:t xml:space="preserve"> przeglądać produkty, która sam doda</w:t>
        </w:r>
      </w:ins>
      <w:ins w:id="1863" w:author="Okot" w:date="2019-11-27T12:29:00Z">
        <w:r>
          <w:t>ł.</w:t>
        </w:r>
      </w:ins>
    </w:p>
    <w:p w14:paraId="224EE893" w14:textId="5A1CAA45"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67" w:author="Okot" w:date="2019-11-27T12:34:00Z">
          <w:pPr>
            <w:pStyle w:val="Akapitzlist"/>
            <w:numPr>
              <w:ilvl w:val="2"/>
              <w:numId w:val="22"/>
            </w:numPr>
            <w:ind w:left="2215" w:hanging="360"/>
          </w:pPr>
        </w:pPrChange>
      </w:pPr>
      <w:ins w:id="1868"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69" w:author="Okot" w:date="2019-11-23T08:06:00Z">
        <w:r w:rsidDel="00D94DF9">
          <w:delText>powinien umożliwić</w:delText>
        </w:r>
      </w:del>
      <w:del w:id="1870" w:author="Okot" w:date="2019-11-23T08:21:00Z">
        <w:r w:rsidDel="00A0080C">
          <w:delText xml:space="preserve"> użytkownikowi</w:delText>
        </w:r>
      </w:del>
      <w:ins w:id="1871"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2" w:author="Okot" w:date="2019-11-23T08:06:00Z">
        <w:r w:rsidDel="00D94DF9">
          <w:delText>powinien móc</w:delText>
        </w:r>
      </w:del>
      <w:ins w:id="1873" w:author="Okot" w:date="2019-11-23T08:06:00Z">
        <w:r w:rsidR="00D94DF9">
          <w:t>może</w:t>
        </w:r>
      </w:ins>
      <w:r>
        <w:t xml:space="preserve"> wybrać, że chce go rozłożyć na składniki. System </w:t>
      </w:r>
      <w:del w:id="1874" w:author="Okot" w:date="2019-11-23T08:06:00Z">
        <w:r w:rsidDel="00D94DF9">
          <w:delText xml:space="preserve">powinien </w:delText>
        </w:r>
      </w:del>
      <w:ins w:id="1875" w:author="Okot" w:date="2019-11-23T08:06:00Z">
        <w:r w:rsidR="00D94DF9">
          <w:t xml:space="preserve">daje mu </w:t>
        </w:r>
      </w:ins>
      <w:r>
        <w:t xml:space="preserve">wtedy </w:t>
      </w:r>
      <w:del w:id="1876" w:author="Okot" w:date="2019-11-23T08:06:00Z">
        <w:r w:rsidDel="00D94DF9">
          <w:delText>u</w:delText>
        </w:r>
      </w:del>
      <w:r>
        <w:t>możliw</w:t>
      </w:r>
      <w:ins w:id="1877" w:author="Okot" w:date="2019-11-23T08:06:00Z">
        <w:r w:rsidR="00D94DF9">
          <w:t>ość</w:t>
        </w:r>
      </w:ins>
      <w:del w:id="1878" w:author="Okot" w:date="2019-11-23T08:06:00Z">
        <w:r w:rsidDel="00D94DF9">
          <w:delText>ić</w:delText>
        </w:r>
      </w:del>
      <w:r>
        <w:t xml:space="preserve"> </w:t>
      </w:r>
      <w:del w:id="1879" w:author="Okot" w:date="2019-11-23T08:06:00Z">
        <w:r w:rsidDel="00D94DF9">
          <w:delText xml:space="preserve">użytkownikowi </w:delText>
        </w:r>
      </w:del>
      <w:r>
        <w:t>wyb</w:t>
      </w:r>
      <w:ins w:id="1880" w:author="Okot" w:date="2019-11-23T08:06:00Z">
        <w:r w:rsidR="00D94DF9">
          <w:t>oru</w:t>
        </w:r>
      </w:ins>
      <w:del w:id="1881" w:author="Okot" w:date="2019-11-23T08:06:00Z">
        <w:r w:rsidDel="00D94DF9">
          <w:delText>ór</w:delText>
        </w:r>
      </w:del>
      <w:r>
        <w:t xml:space="preserve"> pojedynczych produktów z bazy i podani</w:t>
      </w:r>
      <w:del w:id="1882" w:author="Okot" w:date="2019-11-23T08:06:00Z">
        <w:r w:rsidDel="00D94DF9">
          <w:delText>e</w:delText>
        </w:r>
      </w:del>
      <w:ins w:id="1883"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4" w:author="Okot" w:date="2019-11-23T08:06:00Z">
        <w:r w:rsidDel="00D94DF9">
          <w:delText>powinien obliczyć</w:delText>
        </w:r>
      </w:del>
      <w:ins w:id="1885"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6" w:author="Okot" w:date="2019-11-23T08:07:00Z">
          <w:pPr>
            <w:pStyle w:val="Akapitzlist"/>
            <w:numPr>
              <w:ilvl w:val="1"/>
              <w:numId w:val="22"/>
            </w:numPr>
            <w:ind w:left="1495" w:hanging="360"/>
            <w:jc w:val="left"/>
          </w:pPr>
        </w:pPrChange>
      </w:pPr>
      <w:r>
        <w:t xml:space="preserve">System </w:t>
      </w:r>
      <w:del w:id="1887" w:author="Okot" w:date="2019-11-23T08:07:00Z">
        <w:r w:rsidDel="00D94DF9">
          <w:delText>powinien umożliwić</w:delText>
        </w:r>
      </w:del>
      <w:ins w:id="1888" w:author="Okot" w:date="2019-11-23T08:07:00Z">
        <w:r w:rsidR="00D94DF9">
          <w:t>umożliwia</w:t>
        </w:r>
      </w:ins>
      <w:r>
        <w:t xml:space="preserve"> użytkownikowi dodanie do posiłku gotowego dania </w:t>
      </w:r>
      <w:del w:id="1889" w:author="Okot" w:date="2019-11-23T08:07:00Z">
        <w:r w:rsidDel="00D94DF9">
          <w:delText>p</w:delText>
        </w:r>
      </w:del>
      <w:ins w:id="1890" w:author="Okot" w:date="2019-11-23T08:07:00Z">
        <w:r w:rsidR="00D94DF9">
          <w:t>p</w:t>
        </w:r>
      </w:ins>
      <w:r>
        <w:t xml:space="preserve">rzygotowanego z zapisanego w systemie przepisu. </w:t>
      </w:r>
      <w:r w:rsidR="00D42326">
        <w:t xml:space="preserve">W zależności od wybranego wcześniej sposobu pomiaru porcji, użytkownik </w:t>
      </w:r>
      <w:ins w:id="1891" w:author="Okot" w:date="2019-11-23T08:07:00Z">
        <w:r w:rsidR="00D94DF9">
          <w:t xml:space="preserve">musi </w:t>
        </w:r>
      </w:ins>
      <w:r w:rsidR="00D42326">
        <w:t>w</w:t>
      </w:r>
      <w:ins w:id="1892" w:author="Okot" w:date="2019-11-23T08:07:00Z">
        <w:r w:rsidR="00D94DF9">
          <w:t>prowadzić</w:t>
        </w:r>
      </w:ins>
      <w:del w:id="1893"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4" w:author="Okot" w:date="2019-11-23T08:07:00Z">
        <w:r w:rsidR="00D94DF9">
          <w:t xml:space="preserve">ma </w:t>
        </w:r>
      </w:ins>
      <w:del w:id="1895" w:author="Okot" w:date="2019-11-23T08:07:00Z">
        <w:r w:rsidDel="00D94DF9">
          <w:delText xml:space="preserve">powinien </w:delText>
        </w:r>
      </w:del>
      <w:r>
        <w:t>umożliwi</w:t>
      </w:r>
      <w:ins w:id="1896" w:author="Okot" w:date="2019-11-23T08:07:00Z">
        <w:r w:rsidR="00D94DF9">
          <w:t>ać</w:t>
        </w:r>
      </w:ins>
      <w:del w:id="1897"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8" w:author="Okot" w:date="2019-11-23T08:08:00Z">
        <w:r w:rsidR="00D94DF9">
          <w:t>daje użytkownikowi</w:t>
        </w:r>
      </w:ins>
      <w:del w:id="1899" w:author="Okot" w:date="2019-11-23T08:08:00Z">
        <w:r w:rsidDel="00D94DF9">
          <w:delText>powinien</w:delText>
        </w:r>
      </w:del>
      <w:r>
        <w:t xml:space="preserve"> </w:t>
      </w:r>
      <w:ins w:id="1900" w:author="Okot" w:date="2019-11-23T08:08:00Z">
        <w:r w:rsidR="00D94DF9">
          <w:t>możliwość</w:t>
        </w:r>
      </w:ins>
      <w:del w:id="1901" w:author="Okot" w:date="2019-11-23T08:08:00Z">
        <w:r w:rsidDel="00D94DF9">
          <w:delText>umożliwiać</w:delText>
        </w:r>
      </w:del>
      <w:r>
        <w:t xml:space="preserve"> dodani</w:t>
      </w:r>
      <w:ins w:id="1902" w:author="Okot" w:date="2019-11-23T08:08:00Z">
        <w:r w:rsidR="00D94DF9">
          <w:t>a</w:t>
        </w:r>
      </w:ins>
      <w:del w:id="1903" w:author="Okot" w:date="2019-11-23T08:08:00Z">
        <w:r w:rsidDel="00D94DF9">
          <w:delText>e</w:delText>
        </w:r>
      </w:del>
      <w:r>
        <w:t xml:space="preserve"> lub usunięci</w:t>
      </w:r>
      <w:ins w:id="1904" w:author="Okot" w:date="2019-11-23T08:08:00Z">
        <w:r w:rsidR="00D94DF9">
          <w:t>a</w:t>
        </w:r>
      </w:ins>
      <w:del w:id="1905"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06" w:author="Okot" w:date="2019-11-27T13:43:00Z"/>
        </w:rPr>
      </w:pPr>
      <w:r>
        <w:t xml:space="preserve">System </w:t>
      </w:r>
      <w:del w:id="1907" w:author="Okot" w:date="2019-11-23T08:08:00Z">
        <w:r w:rsidDel="00D94DF9">
          <w:delText>powinien przechowywać</w:delText>
        </w:r>
      </w:del>
      <w:ins w:id="1908"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09" w:author="Okot" w:date="2019-11-27T13:43:00Z">
          <w:pPr>
            <w:pStyle w:val="Akapitzlist"/>
            <w:numPr>
              <w:ilvl w:val="2"/>
              <w:numId w:val="22"/>
            </w:numPr>
            <w:ind w:left="2215" w:hanging="360"/>
          </w:pPr>
        </w:pPrChange>
      </w:pPr>
      <w:ins w:id="1910"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1" w:author="Okot" w:date="2019-11-23T08:08:00Z">
        <w:r w:rsidDel="00D94DF9">
          <w:delText xml:space="preserve">powinien </w:delText>
        </w:r>
      </w:del>
      <w:r>
        <w:t>umożliwi</w:t>
      </w:r>
      <w:ins w:id="1912" w:author="Okot" w:date="2019-11-23T08:08:00Z">
        <w:r w:rsidR="00D94DF9">
          <w:t>a</w:t>
        </w:r>
      </w:ins>
      <w:del w:id="1913"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4" w:author="Okot" w:date="2019-11-23T08:10:00Z">
        <w:r w:rsidDel="00D94DF9">
          <w:delText>powinien przechowywać</w:delText>
        </w:r>
      </w:del>
      <w:ins w:id="1915" w:author="Okot" w:date="2019-11-23T08:10:00Z">
        <w:r w:rsidR="00D94DF9">
          <w:t>przechowuje</w:t>
        </w:r>
      </w:ins>
      <w:r>
        <w:t xml:space="preserve"> stworzoną potrawę do momentu, </w:t>
      </w:r>
      <w:ins w:id="1916" w:author="Okot" w:date="2019-11-23T08:10:00Z">
        <w:r w:rsidR="00D94DF9">
          <w:t>gdy</w:t>
        </w:r>
      </w:ins>
      <w:del w:id="1917"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18" w:author="Okot" w:date="2019-11-23T08:11:00Z">
        <w:r w:rsidDel="00D94DF9">
          <w:delText>powinien wyliczać</w:delText>
        </w:r>
      </w:del>
      <w:ins w:id="1919" w:author="Okot" w:date="2019-11-23T08:11:00Z">
        <w:r w:rsidR="00D94DF9">
          <w:t>oblicza</w:t>
        </w:r>
      </w:ins>
      <w:r>
        <w:t xml:space="preserve">, ile porcji lub gram potrawy pozostało, po tym jak użytkownik doda cześć potrawy do </w:t>
      </w:r>
      <w:del w:id="1920"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1" w:author="Okot" w:date="2019-11-23T08:11:00Z">
        <w:r w:rsidDel="00D94DF9">
          <w:delText>powinien umożliwić</w:delText>
        </w:r>
      </w:del>
      <w:ins w:id="1922"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3" w:author="Okot" w:date="2019-11-23T08:11:00Z">
        <w:r w:rsidR="00395D9C" w:rsidDel="00D94DF9">
          <w:delText xml:space="preserve">powinien </w:delText>
        </w:r>
      </w:del>
      <w:r w:rsidR="00395D9C">
        <w:t>oblicza</w:t>
      </w:r>
      <w:del w:id="1924"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5" w:author="Okot" w:date="2019-11-23T08:11:00Z">
        <w:r w:rsidDel="00D94DF9">
          <w:delText xml:space="preserve">powinien </w:delText>
        </w:r>
      </w:del>
      <w:r>
        <w:t>oblicza</w:t>
      </w:r>
      <w:del w:id="1926"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27" w:author="Okot" w:date="2019-11-23T08:12:00Z">
        <w:r w:rsidDel="00D94DF9">
          <w:delText xml:space="preserve">powinien </w:delText>
        </w:r>
      </w:del>
      <w:r>
        <w:t>na bieżąco oblicza</w:t>
      </w:r>
      <w:del w:id="1928"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9" w:author="Okot" w:date="2019-11-23T08:13:00Z">
          <w:pPr>
            <w:pStyle w:val="Akapitzlist"/>
            <w:numPr>
              <w:ilvl w:val="1"/>
              <w:numId w:val="22"/>
            </w:numPr>
            <w:ind w:left="2124" w:hanging="989"/>
          </w:pPr>
        </w:pPrChange>
      </w:pPr>
      <w:r>
        <w:t xml:space="preserve">System </w:t>
      </w:r>
      <w:del w:id="1930" w:author="Okot" w:date="2019-11-23T08:13:00Z">
        <w:r w:rsidDel="00D94DF9">
          <w:delText xml:space="preserve">powinien </w:delText>
        </w:r>
      </w:del>
      <w:r>
        <w:t>o</w:t>
      </w:r>
      <w:r w:rsidR="00315196">
        <w:t>blicza</w:t>
      </w:r>
      <w:del w:id="1931" w:author="Okot" w:date="2019-11-23T08:13:00Z">
        <w:r w:rsidR="00315196" w:rsidDel="00D94DF9">
          <w:delText>ć</w:delText>
        </w:r>
      </w:del>
      <w:r w:rsidR="00315196">
        <w:t xml:space="preserve"> zawartość makroskładników w gramach</w:t>
      </w:r>
      <w:ins w:id="1932" w:author="Okot" w:date="2019-11-23T08:13:00Z">
        <w:r w:rsidR="00D94DF9">
          <w:t>.</w:t>
        </w:r>
      </w:ins>
    </w:p>
    <w:p w14:paraId="276C638E" w14:textId="0896893F" w:rsidR="00315196" w:rsidRDefault="00315196">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oblicza</w:t>
      </w:r>
      <w:del w:id="1935" w:author="Okot" w:date="2019-11-23T08:13:00Z">
        <w:r w:rsidDel="00D94DF9">
          <w:delText>ć</w:delText>
        </w:r>
      </w:del>
      <w:r>
        <w:t xml:space="preserve"> procentową zawartość każdego makroskładnika</w:t>
      </w:r>
      <w:ins w:id="1936" w:author="Okot" w:date="2019-11-23T08:13:00Z">
        <w:r w:rsidR="00D94DF9">
          <w:t>.</w:t>
        </w:r>
      </w:ins>
    </w:p>
    <w:p w14:paraId="7785CAAD" w14:textId="56B44559"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0" w:author="Okot" w:date="2019-11-23T08:14:00Z">
        <w:r w:rsidDel="00A0080C">
          <w:delText xml:space="preserve">powinien </w:delText>
        </w:r>
      </w:del>
      <w:r>
        <w:t>na bieżąco oblicza</w:t>
      </w:r>
      <w:del w:id="1941"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2" w:author="Okot" w:date="2019-11-23T08:14:00Z">
        <w:r w:rsidDel="00A0080C">
          <w:delText xml:space="preserve">powinien </w:delText>
        </w:r>
      </w:del>
      <w:r>
        <w:t>wylicza</w:t>
      </w:r>
      <w:del w:id="1943" w:author="Okot" w:date="2019-11-23T08:14:00Z">
        <w:r w:rsidDel="00A0080C">
          <w:delText>ć</w:delText>
        </w:r>
      </w:del>
      <w:r>
        <w:t xml:space="preserve"> proporcję między spożyciem</w:t>
      </w:r>
      <w:r w:rsidR="000369A9">
        <w:t xml:space="preserve"> wapnia i fosforu</w:t>
      </w:r>
      <w:ins w:id="1944"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5" w:author="Okot" w:date="2019-11-23T08:14:00Z">
        <w:r w:rsidDel="00A0080C">
          <w:delText xml:space="preserve">powinien </w:delText>
        </w:r>
      </w:del>
      <w:r>
        <w:t>wylicza</w:t>
      </w:r>
      <w:del w:id="1946" w:author="Okot" w:date="2019-11-23T08:14:00Z">
        <w:r w:rsidDel="00A0080C">
          <w:delText>ć</w:delText>
        </w:r>
      </w:del>
      <w:r>
        <w:t xml:space="preserve"> proporcję między spożyciem sodu i potasu</w:t>
      </w:r>
      <w:ins w:id="1947" w:author="Okot" w:date="2019-12-13T11:46:00Z">
        <w:r w:rsidR="00681B15">
          <w:t>.</w:t>
        </w:r>
      </w:ins>
    </w:p>
    <w:p w14:paraId="77ED3991" w14:textId="438B8A83" w:rsidR="00AA7E71" w:rsidRDefault="00AA7E71" w:rsidP="00AA7E71">
      <w:pPr>
        <w:pStyle w:val="Akapitzlist"/>
        <w:numPr>
          <w:ilvl w:val="0"/>
          <w:numId w:val="22"/>
        </w:numPr>
      </w:pPr>
      <w:r>
        <w:t xml:space="preserve">System </w:t>
      </w:r>
      <w:del w:id="1948" w:author="Okot" w:date="2019-11-23T08:21:00Z">
        <w:r w:rsidDel="00A0080C">
          <w:delText xml:space="preserve">powinien </w:delText>
        </w:r>
      </w:del>
      <w:r w:rsidR="00747986">
        <w:t xml:space="preserve">na bieżąco </w:t>
      </w:r>
      <w:r>
        <w:t>wyświetla</w:t>
      </w:r>
      <w:del w:id="194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0" w:author="Okot" w:date="2019-11-23T08:21:00Z">
        <w:r w:rsidDel="00A0080C">
          <w:delText xml:space="preserve">powinien </w:delText>
        </w:r>
      </w:del>
      <w:r>
        <w:t>wyświetla</w:t>
      </w:r>
      <w:del w:id="1951"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2" w:author="Okot" w:date="2019-11-23T08:21:00Z">
        <w:r w:rsidDel="00A0080C">
          <w:delText xml:space="preserve">powinien </w:delText>
        </w:r>
      </w:del>
      <w:r>
        <w:t>na bieżąco wyświetla</w:t>
      </w:r>
      <w:del w:id="1953" w:author="Okot" w:date="2019-11-23T08:21:00Z">
        <w:r w:rsidDel="00A0080C">
          <w:delText>ć</w:delText>
        </w:r>
      </w:del>
      <w:r>
        <w:t xml:space="preserve"> informacje o łącznej kaloryczności z całego dnia</w:t>
      </w:r>
      <w:ins w:id="1954"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5" w:author="Okot" w:date="2019-11-23T08:21:00Z">
        <w:r w:rsidDel="00A0080C">
          <w:delText xml:space="preserve">powinien </w:delText>
        </w:r>
      </w:del>
      <w:r>
        <w:t>porówn</w:t>
      </w:r>
      <w:ins w:id="1956" w:author="Okot" w:date="2019-11-23T08:21:00Z">
        <w:r w:rsidR="00A0080C">
          <w:t>uje</w:t>
        </w:r>
      </w:ins>
      <w:del w:id="1957" w:author="Okot" w:date="2019-11-23T08:21:00Z">
        <w:r w:rsidDel="00A0080C">
          <w:delText>ywać</w:delText>
        </w:r>
      </w:del>
      <w:r>
        <w:t xml:space="preserve"> sumę kalorii spożytych w ciągu dnia z kalorycznością docelową i </w:t>
      </w:r>
      <w:ins w:id="1958" w:author="Okot" w:date="2019-11-23T08:22:00Z">
        <w:r w:rsidR="00A0080C">
          <w:t>oblicza</w:t>
        </w:r>
      </w:ins>
      <w:del w:id="1959"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2" w:author="Okot" w:date="2019-11-23T08:22:00Z">
        <w:r w:rsidDel="00A0080C">
          <w:delText xml:space="preserve">powinien </w:delText>
        </w:r>
      </w:del>
      <w:r>
        <w:t>na bieżąco wyświetla</w:t>
      </w:r>
      <w:del w:id="1963" w:author="Okot" w:date="2019-11-23T08:22:00Z">
        <w:r w:rsidDel="00A0080C">
          <w:delText>ć</w:delText>
        </w:r>
      </w:del>
      <w:r>
        <w:t xml:space="preserve"> informacje o zawartości makroskładników w dotychczas spożytym w ciągu dnia pożywieniu</w:t>
      </w:r>
      <w:ins w:id="1964"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5"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6" w:author="Okot" w:date="2019-11-23T08:22:00Z">
        <w:r w:rsidDel="00A0080C">
          <w:delText xml:space="preserve">powinien </w:delText>
        </w:r>
      </w:del>
      <w:r>
        <w:t>porów</w:t>
      </w:r>
      <w:ins w:id="1967" w:author="Okot" w:date="2019-11-23T08:22:00Z">
        <w:r w:rsidR="00A0080C">
          <w:t>nuje</w:t>
        </w:r>
      </w:ins>
      <w:del w:id="1968" w:author="Okot" w:date="2019-11-23T08:22:00Z">
        <w:r w:rsidDel="00A0080C">
          <w:delText>nywać</w:delText>
        </w:r>
      </w:del>
      <w:r>
        <w:t xml:space="preserve"> gramaturę spożytych w ciągu dnia makroskładników z wartością docelową i </w:t>
      </w:r>
      <w:ins w:id="1969" w:author="Okot" w:date="2019-11-23T08:22:00Z">
        <w:r w:rsidR="00A0080C">
          <w:t>obl</w:t>
        </w:r>
      </w:ins>
      <w:del w:id="1970" w:author="Okot" w:date="2019-11-23T08:22:00Z">
        <w:r w:rsidDel="00A0080C">
          <w:delText>wyl</w:delText>
        </w:r>
      </w:del>
      <w:r>
        <w:t>icza</w:t>
      </w:r>
      <w:del w:id="1971"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2" w:author="Okot" w:date="2019-11-23T08:22:00Z">
        <w:r w:rsidDel="00A0080C">
          <w:delText xml:space="preserve">powinien </w:delText>
        </w:r>
      </w:del>
      <w:r>
        <w:t>wyświetla</w:t>
      </w:r>
      <w:del w:id="1973" w:author="Okot" w:date="2019-11-23T08:22:00Z">
        <w:r w:rsidDel="00A0080C">
          <w:delText>ć</w:delText>
        </w:r>
      </w:del>
      <w:r>
        <w:t xml:space="preserve"> informację o różnicy i sygnaliz</w:t>
      </w:r>
      <w:ins w:id="1974" w:author="Okot" w:date="2019-11-23T08:22:00Z">
        <w:r w:rsidR="00A0080C">
          <w:t>uje</w:t>
        </w:r>
      </w:ins>
      <w:del w:id="1975"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6" w:author="Okot" w:date="2019-11-23T08:22:00Z">
        <w:r w:rsidDel="00A0080C">
          <w:delText xml:space="preserve">powinien </w:delText>
        </w:r>
      </w:del>
      <w:r>
        <w:t>gener</w:t>
      </w:r>
      <w:ins w:id="1977" w:author="Okot" w:date="2019-11-23T08:22:00Z">
        <w:r w:rsidR="00A0080C">
          <w:t>uje</w:t>
        </w:r>
      </w:ins>
      <w:del w:id="1978"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79" w:author="Okot" w:date="2019-11-23T08:23:00Z">
        <w:r w:rsidDel="00A0080C">
          <w:delText xml:space="preserve">powinien </w:delText>
        </w:r>
      </w:del>
      <w:r>
        <w:t>porówn</w:t>
      </w:r>
      <w:del w:id="1980" w:author="Okot" w:date="2019-11-23T08:23:00Z">
        <w:r w:rsidDel="00A0080C">
          <w:delText>ywać</w:delText>
        </w:r>
      </w:del>
      <w:ins w:id="1981" w:author="Okot" w:date="2019-11-23T08:23:00Z">
        <w:r w:rsidR="00A0080C">
          <w:t>uje</w:t>
        </w:r>
      </w:ins>
      <w:r>
        <w:t xml:space="preserve"> procent spożycia danego makroskładnika z docelowym procentowym zapotrzebowaniem na niego i sygnaliz</w:t>
      </w:r>
      <w:ins w:id="1982" w:author="Okot" w:date="2019-11-23T08:23:00Z">
        <w:r w:rsidR="00A0080C">
          <w:t>uje</w:t>
        </w:r>
      </w:ins>
      <w:del w:id="1983"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4" w:author="Okot" w:date="2019-11-23T08:23:00Z">
        <w:r w:rsidDel="00A0080C">
          <w:delText xml:space="preserve">powinien </w:delText>
        </w:r>
      </w:del>
      <w:r>
        <w:t>wyświetla</w:t>
      </w:r>
      <w:del w:id="1985"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88" w:author="Okot" w:date="2019-11-23T08:23:00Z">
        <w:r w:rsidDel="00A0080C">
          <w:delText xml:space="preserve">powinien </w:delText>
        </w:r>
      </w:del>
      <w:r>
        <w:t>porówn</w:t>
      </w:r>
      <w:del w:id="1989" w:author="Okot" w:date="2019-11-23T08:23:00Z">
        <w:r w:rsidDel="00A0080C">
          <w:delText>ywać</w:delText>
        </w:r>
      </w:del>
      <w:ins w:id="1990" w:author="Okot" w:date="2019-11-23T08:23:00Z">
        <w:r w:rsidR="00A0080C">
          <w:t>uje</w:t>
        </w:r>
      </w:ins>
      <w:r>
        <w:t xml:space="preserve"> dzienne spożycia danej witaminy lub składnika mineralnego z wyliczonym zapotrzebowaniem użytkownika i sygnaliz</w:t>
      </w:r>
      <w:del w:id="1991" w:author="Okot" w:date="2019-11-23T08:23:00Z">
        <w:r w:rsidDel="00A0080C">
          <w:delText>ować</w:delText>
        </w:r>
      </w:del>
      <w:ins w:id="1992"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3" w:author="Okot" w:date="2019-12-09T20:24:00Z"/>
        </w:rPr>
      </w:pPr>
      <w:r>
        <w:t xml:space="preserve">System </w:t>
      </w:r>
      <w:del w:id="1994" w:author="Okot" w:date="2019-11-23T08:23:00Z">
        <w:r w:rsidDel="00A0080C">
          <w:delText xml:space="preserve">powinien </w:delText>
        </w:r>
      </w:del>
      <w:r>
        <w:t>porówn</w:t>
      </w:r>
      <w:del w:id="1995" w:author="Okot" w:date="2019-11-23T08:24:00Z">
        <w:r w:rsidDel="00A0080C">
          <w:delText>ywać</w:delText>
        </w:r>
      </w:del>
      <w:ins w:id="1996"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7" w:author="Okot" w:date="2019-11-23T08:24:00Z">
        <w:r w:rsidR="00F564ED">
          <w:t>uje</w:t>
        </w:r>
      </w:ins>
      <w:del w:id="1998" w:author="Okot" w:date="2019-11-23T08:24:00Z">
        <w:r w:rsidR="000369A9" w:rsidDel="00F564ED">
          <w:delText>ować</w:delText>
        </w:r>
      </w:del>
      <w:r w:rsidR="000369A9">
        <w:t xml:space="preserve"> nieprawidłowość</w:t>
      </w:r>
      <w:ins w:id="1999" w:author="Okot" w:date="2019-12-09T20:24:00Z">
        <w:r w:rsidR="001727FC">
          <w:t>.</w:t>
        </w:r>
      </w:ins>
    </w:p>
    <w:p w14:paraId="21983123" w14:textId="7748B563" w:rsidR="001727FC" w:rsidRDefault="001727FC">
      <w:pPr>
        <w:pStyle w:val="Akapitzlist"/>
        <w:numPr>
          <w:ilvl w:val="0"/>
          <w:numId w:val="22"/>
        </w:numPr>
        <w:pPrChange w:id="2000" w:author="Okot" w:date="2019-12-09T20:24:00Z">
          <w:pPr>
            <w:pStyle w:val="Akapitzlist"/>
            <w:numPr>
              <w:ilvl w:val="1"/>
              <w:numId w:val="22"/>
            </w:numPr>
            <w:ind w:left="1495" w:hanging="360"/>
          </w:pPr>
        </w:pPrChange>
      </w:pPr>
      <w:ins w:id="2001"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2" w:author="Okot" w:date="2019-12-09T20:22:00Z"/>
        </w:rPr>
      </w:pPr>
      <w:r>
        <w:t xml:space="preserve">System </w:t>
      </w:r>
      <w:del w:id="2003" w:author="Okot" w:date="2019-11-23T08:24:00Z">
        <w:r w:rsidDel="00F564ED">
          <w:delText xml:space="preserve">powinien </w:delText>
        </w:r>
      </w:del>
      <w:r>
        <w:t>umożliwi</w:t>
      </w:r>
      <w:ins w:id="2004" w:author="Okot" w:date="2019-11-23T08:24:00Z">
        <w:r w:rsidR="00F564ED">
          <w:t>a</w:t>
        </w:r>
      </w:ins>
      <w:del w:id="2005"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06" w:author="Okot" w:date="2019-12-09T20:22:00Z">
        <w:r>
          <w:t>System umożliwia u</w:t>
        </w:r>
      </w:ins>
      <w:ins w:id="2007"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8" w:author="Okot" w:date="2019-11-19T20:45:00Z">
        <w:r w:rsidDel="00B9397A">
          <w:delText>3</w:delText>
        </w:r>
      </w:del>
      <w:ins w:id="2009" w:author="Okot" w:date="2019-11-19T20:45:00Z">
        <w:r w:rsidR="00B9397A">
          <w:t>4</w:t>
        </w:r>
      </w:ins>
      <w:r>
        <w:t>.</w:t>
      </w:r>
      <w:ins w:id="2010" w:author="Okot" w:date="2019-11-19T20:45:00Z">
        <w:r w:rsidR="00B9397A">
          <w:t>2</w:t>
        </w:r>
      </w:ins>
      <w:del w:id="2011"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2" w:author="Okot" w:date="2019-12-12T12:04:00Z"/>
        </w:rPr>
      </w:pPr>
      <w:ins w:id="2013" w:author="Okot" w:date="2019-12-12T12:03:00Z">
        <w:r>
          <w:t>Poniżej zostaną przedstawione wymagania pozafunkcjonalne dla tworzonej aplikacji.</w:t>
        </w:r>
      </w:ins>
    </w:p>
    <w:p w14:paraId="42F027B1" w14:textId="77777777" w:rsidR="00753EFE" w:rsidRDefault="00753EFE" w:rsidP="006C7541">
      <w:pPr>
        <w:rPr>
          <w:ins w:id="2014" w:author="Okot" w:date="2019-12-12T12:03:00Z"/>
        </w:rPr>
      </w:pPr>
    </w:p>
    <w:p w14:paraId="3199DBAB" w14:textId="3F33FE6C" w:rsidR="00753EFE" w:rsidRPr="006C7541" w:rsidRDefault="00753EFE">
      <w:pPr>
        <w:pStyle w:val="Akapitzlist"/>
        <w:numPr>
          <w:ilvl w:val="0"/>
          <w:numId w:val="25"/>
        </w:numPr>
        <w:pPrChange w:id="2015" w:author="Okot" w:date="2019-12-12T12:03:00Z">
          <w:pPr/>
        </w:pPrChange>
      </w:pPr>
      <w:ins w:id="2016" w:author="Okot" w:date="2019-12-12T12:03:00Z">
        <w:r>
          <w:t>Stały dostęp do internetu</w:t>
        </w:r>
      </w:ins>
      <w:ins w:id="2017" w:author="Okot" w:date="2019-12-13T11:47:00Z">
        <w:r w:rsidR="00681B15">
          <w:t>.</w:t>
        </w:r>
      </w:ins>
    </w:p>
    <w:p w14:paraId="55D7FBA3" w14:textId="0CF79DC0" w:rsidR="00E375D2" w:rsidRDefault="00B9397A" w:rsidP="00212F1F">
      <w:pPr>
        <w:pStyle w:val="Podtytu"/>
        <w:numPr>
          <w:ilvl w:val="0"/>
          <w:numId w:val="0"/>
        </w:numPr>
      </w:pPr>
      <w:bookmarkStart w:id="2018" w:name="_Toc5963773"/>
      <w:ins w:id="2019" w:author="Okot" w:date="2019-11-19T20:46:00Z">
        <w:r>
          <w:lastRenderedPageBreak/>
          <w:t>4</w:t>
        </w:r>
      </w:ins>
      <w:del w:id="2020" w:author="Okot" w:date="2019-11-19T20:46:00Z">
        <w:r w:rsidR="006A5CC8" w:rsidDel="00B9397A">
          <w:delText>3</w:delText>
        </w:r>
      </w:del>
      <w:r w:rsidR="006A5CC8">
        <w:t>.</w:t>
      </w:r>
      <w:ins w:id="2021" w:author="Okot" w:date="2019-11-19T20:46:00Z">
        <w:r>
          <w:t>3</w:t>
        </w:r>
      </w:ins>
      <w:del w:id="2022" w:author="Okot" w:date="2019-11-19T20:46:00Z">
        <w:r w:rsidR="006A5CC8" w:rsidDel="00B9397A">
          <w:delText>4</w:delText>
        </w:r>
      </w:del>
      <w:r w:rsidR="00212F1F">
        <w:t xml:space="preserve">. </w:t>
      </w:r>
      <w:r w:rsidR="00E375D2">
        <w:t>Model danych</w:t>
      </w:r>
      <w:bookmarkEnd w:id="2018"/>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3"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4"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5" w:author="Okot" w:date="2019-12-03T18:14:00Z">
        <w:r w:rsidR="00761BAF">
          <w:t xml:space="preserve"> oraz</w:t>
        </w:r>
      </w:ins>
      <w:del w:id="2026"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27" w:author="Okot" w:date="2019-12-03T19:59:00Z"/>
        </w:rPr>
        <w:pPrChange w:id="2028" w:author="Okot" w:date="2019-12-03T19:59:00Z">
          <w:pPr/>
        </w:pPrChange>
      </w:pPr>
    </w:p>
    <w:p w14:paraId="0EC30277" w14:textId="77777777" w:rsidR="00F260AD" w:rsidRDefault="00F260AD">
      <w:pPr>
        <w:ind w:firstLine="0"/>
        <w:pPrChange w:id="2029" w:author="Okot" w:date="2019-12-03T19:59:00Z">
          <w:pPr/>
        </w:pPrChange>
      </w:pPr>
    </w:p>
    <w:p w14:paraId="0D08F15D" w14:textId="58ADDEA4" w:rsidR="00CA0F5B" w:rsidRDefault="00CA0F5B">
      <w:pPr>
        <w:ind w:firstLine="0"/>
        <w:jc w:val="center"/>
        <w:pPrChange w:id="2030"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1" w:author="Okot" w:date="2019-11-19T20:46:00Z">
        <w:r w:rsidR="00B9397A">
          <w:t>4</w:t>
        </w:r>
      </w:ins>
      <w:del w:id="2032" w:author="Okot" w:date="2019-11-19T20:46:00Z">
        <w:r w:rsidDel="00B9397A">
          <w:delText>3</w:delText>
        </w:r>
      </w:del>
      <w:r>
        <w:t>.</w:t>
      </w:r>
      <w:ins w:id="2033" w:author="Okot" w:date="2019-11-19T20:46:00Z">
        <w:r w:rsidR="00B9397A">
          <w:t>1</w:t>
        </w:r>
      </w:ins>
      <w:del w:id="2034"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5" w:author="Okot" w:date="2019-11-19T20:46:00Z">
        <w:r>
          <w:t>4</w:t>
        </w:r>
      </w:ins>
      <w:del w:id="2036" w:author="Okot" w:date="2019-11-19T20:46:00Z">
        <w:r w:rsidR="006A5CC8" w:rsidDel="00B9397A">
          <w:delText>3</w:delText>
        </w:r>
      </w:del>
      <w:r w:rsidR="006A5CC8">
        <w:t>.</w:t>
      </w:r>
      <w:ins w:id="2037" w:author="Okot" w:date="2019-11-19T20:46:00Z">
        <w:r>
          <w:t>4</w:t>
        </w:r>
      </w:ins>
      <w:del w:id="2038"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39" w:author="Okot" w:date="2019-12-09T20:10:00Z">
        <w:r w:rsidR="00C7205D" w:rsidRPr="008063E4" w:rsidDel="00E41392">
          <w:delText>jeden</w:delText>
        </w:r>
        <w:r w:rsidR="00E2456B" w:rsidDel="00E41392">
          <w:delText xml:space="preserve"> </w:delText>
        </w:r>
        <w:r w:rsidR="00E2456B" w:rsidRPr="00C7205D" w:rsidDel="00E41392">
          <w:delText>a</w:delText>
        </w:r>
      </w:del>
      <w:ins w:id="2040" w:author="Okot" w:date="2019-12-09T20:10:00Z">
        <w:r w:rsidR="00E41392">
          <w:t>dwóch a</w:t>
        </w:r>
      </w:ins>
      <w:r w:rsidR="00E2456B" w:rsidRPr="00C7205D">
        <w:t>ktor</w:t>
      </w:r>
      <w:ins w:id="2041" w:author="Okot" w:date="2019-12-09T20:10:00Z">
        <w:r w:rsidR="00E41392">
          <w:t>ów</w:t>
        </w:r>
      </w:ins>
      <w:r w:rsidR="00C7205D">
        <w:t> </w:t>
      </w:r>
      <w:del w:id="2042" w:author="Okot" w:date="2019-12-09T20:10:00Z">
        <w:r w:rsidR="00C7205D" w:rsidDel="00E41392">
          <w:delText>-</w:delText>
        </w:r>
      </w:del>
      <w:ins w:id="2043" w:author="Okot" w:date="2019-12-09T20:10:00Z">
        <w:r w:rsidR="00E41392">
          <w:t>–</w:t>
        </w:r>
      </w:ins>
      <w:r w:rsidR="00C7205D">
        <w:t> </w:t>
      </w:r>
      <w:r w:rsidR="00E2456B" w:rsidRPr="00C7205D">
        <w:t>użytkownik</w:t>
      </w:r>
      <w:ins w:id="2044" w:author="Okot" w:date="2019-12-09T20:10:00Z">
        <w:r w:rsidR="00E41392">
          <w:t xml:space="preserve"> niezalogowany i zalogowany</w:t>
        </w:r>
      </w:ins>
      <w:r w:rsidR="00E2456B">
        <w:t>.</w:t>
      </w:r>
    </w:p>
    <w:p w14:paraId="2BC4C598" w14:textId="77777777" w:rsidR="008063E4" w:rsidRDefault="008063E4">
      <w:pPr>
        <w:ind w:firstLine="0"/>
        <w:pPrChange w:id="2045" w:author="Okot" w:date="2019-12-09T20:10:00Z">
          <w:pPr/>
        </w:pPrChange>
      </w:pPr>
    </w:p>
    <w:p w14:paraId="4B9B39C7" w14:textId="77777777" w:rsidR="00E41392" w:rsidRDefault="00E41392" w:rsidP="006A2D08">
      <w:pPr>
        <w:ind w:firstLine="0"/>
        <w:jc w:val="center"/>
        <w:rPr>
          <w:ins w:id="2046" w:author="Okot" w:date="2019-12-09T20:10:00Z"/>
        </w:rPr>
      </w:pPr>
    </w:p>
    <w:p w14:paraId="36DD2F5C" w14:textId="4CC9FE9E" w:rsidR="008063E4" w:rsidRDefault="00E41392">
      <w:pPr>
        <w:ind w:firstLine="0"/>
        <w:jc w:val="center"/>
      </w:pPr>
      <w:ins w:id="2047"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48"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49" w:author="Okot" w:date="2019-12-03T19:58:00Z"/>
        </w:rPr>
      </w:pPr>
    </w:p>
    <w:p w14:paraId="4D61587F" w14:textId="77777777" w:rsidR="00E41392" w:rsidRDefault="00E41392" w:rsidP="006A2D08">
      <w:pPr>
        <w:jc w:val="center"/>
        <w:rPr>
          <w:ins w:id="2050" w:author="Okot" w:date="2019-12-09T20:10:00Z"/>
        </w:rPr>
      </w:pPr>
    </w:p>
    <w:p w14:paraId="2D57A3D6" w14:textId="0B56051F" w:rsidR="006A2D08" w:rsidRDefault="006A2D08" w:rsidP="006A2D08">
      <w:pPr>
        <w:jc w:val="center"/>
      </w:pPr>
      <w:r>
        <w:t xml:space="preserve">Rys. </w:t>
      </w:r>
      <w:ins w:id="2051" w:author="Okot" w:date="2019-11-19T20:47:00Z">
        <w:r w:rsidR="00F17AC7">
          <w:t>4</w:t>
        </w:r>
      </w:ins>
      <w:del w:id="2052" w:author="Okot" w:date="2019-11-19T20:47:00Z">
        <w:r w:rsidDel="00F17AC7">
          <w:delText>3</w:delText>
        </w:r>
      </w:del>
      <w:r>
        <w:t>.</w:t>
      </w:r>
      <w:ins w:id="2053" w:author="Okot" w:date="2019-11-19T20:47:00Z">
        <w:r w:rsidR="00F17AC7">
          <w:t>2</w:t>
        </w:r>
      </w:ins>
      <w:del w:id="2054" w:author="Okot" w:date="2019-11-19T20:47:00Z">
        <w:r w:rsidR="00D86D91" w:rsidDel="00F17AC7">
          <w:delText>4</w:delText>
        </w:r>
      </w:del>
      <w:r w:rsidR="00CC05A5">
        <w:t>.</w:t>
      </w:r>
      <w:ins w:id="2055" w:author="Okot" w:date="2019-12-09T20:12:00Z">
        <w:r w:rsidR="00E41392">
          <w:t xml:space="preserve"> Aktorzy</w:t>
        </w:r>
      </w:ins>
      <w:del w:id="2056"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57" w:author="Okot" w:date="2019-12-09T20:12:00Z">
        <w:r>
          <w:t>Użytkownik niezalogowany będzie miał bardzo ograniczone możliwości działanie w systemie – będzie mógł założyć konto, zalogowa</w:t>
        </w:r>
      </w:ins>
      <w:ins w:id="2058" w:author="Okot" w:date="2019-12-09T20:13:00Z">
        <w:r>
          <w:t xml:space="preserve">ć się, stając się drugim aktorem oraz wnioskować o przypomnienie hasła. </w:t>
        </w:r>
      </w:ins>
      <w:r w:rsidR="008044D0">
        <w:t>Użytkownik</w:t>
      </w:r>
      <w:ins w:id="2059"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0" w:author="Okot" w:date="2019-12-09T20:18:00Z"/>
        </w:rPr>
      </w:pPr>
      <w:del w:id="2061" w:author="Okot" w:date="2019-12-09T20:18:00Z">
        <w:r w:rsidDel="002335CE">
          <w:delText xml:space="preserve">Rozważano też wprowadzenie administrator, ale ostatecznie uznano, że przy aktualnie planowych funkcjach, administrator nie będzie potrzebny. </w:delText>
        </w:r>
      </w:del>
      <w:del w:id="2062"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3" w:author="Okot" w:date="2019-12-03T19:55:00Z"/>
        </w:rPr>
      </w:pPr>
      <w:ins w:id="2064" w:author="Okot" w:date="2019-11-19T20:47:00Z">
        <w:r>
          <w:t>4</w:t>
        </w:r>
      </w:ins>
      <w:del w:id="2065" w:author="Okot" w:date="2019-11-19T20:47:00Z">
        <w:r w:rsidR="006A5CC8" w:rsidDel="008B4519">
          <w:delText>3</w:delText>
        </w:r>
      </w:del>
      <w:r w:rsidR="006A5CC8">
        <w:t>.</w:t>
      </w:r>
      <w:ins w:id="2066" w:author="Okot" w:date="2019-11-19T20:47:00Z">
        <w:r>
          <w:t>5</w:t>
        </w:r>
      </w:ins>
      <w:del w:id="2067" w:author="Okot" w:date="2019-11-19T20:47:00Z">
        <w:r w:rsidR="006A5CC8" w:rsidDel="008B4519">
          <w:delText>6</w:delText>
        </w:r>
      </w:del>
      <w:r w:rsidR="008D7472">
        <w:t>. Przypadki użycia</w:t>
      </w:r>
    </w:p>
    <w:p w14:paraId="4D9A9A55" w14:textId="77777777" w:rsidR="00B70E54" w:rsidRDefault="00B70E54">
      <w:pPr>
        <w:ind w:firstLine="0"/>
        <w:rPr>
          <w:ins w:id="2068" w:author="Okot" w:date="2019-12-09T20:13:00Z"/>
        </w:rPr>
        <w:pPrChange w:id="2069" w:author="Okot" w:date="2019-12-03T19:55:00Z">
          <w:pPr>
            <w:pStyle w:val="Podtytu"/>
          </w:pPr>
        </w:pPrChange>
      </w:pPr>
    </w:p>
    <w:p w14:paraId="7C02D5DD" w14:textId="3298D81E" w:rsidR="002335CE" w:rsidRDefault="002335CE">
      <w:pPr>
        <w:rPr>
          <w:ins w:id="2070" w:author="Okot" w:date="2019-12-09T20:20:00Z"/>
        </w:rPr>
        <w:pPrChange w:id="2071" w:author="Okot" w:date="2019-12-09T20:14:00Z">
          <w:pPr>
            <w:pStyle w:val="Podtytu"/>
          </w:pPr>
        </w:pPrChange>
      </w:pPr>
      <w:ins w:id="2072" w:author="Okot" w:date="2019-12-09T20:14:00Z">
        <w:r>
          <w:t>Ze względu na czytelność diagramu zdecydowano się</w:t>
        </w:r>
        <w:r w:rsidR="009E6E7E">
          <w:t xml:space="preserve"> przedstawić przypadki użycia </w:t>
        </w:r>
      </w:ins>
      <w:ins w:id="2073" w:author="Okot" w:date="2019-12-10T16:58:00Z">
        <w:r w:rsidR="009E6E7E">
          <w:t>w dwóch osobnych częściach z</w:t>
        </w:r>
      </w:ins>
      <w:ins w:id="2074" w:author="Okot" w:date="2019-12-09T20:14:00Z">
        <w:r>
          <w:t xml:space="preserve"> podziałem na aktorów</w:t>
        </w:r>
      </w:ins>
      <w:ins w:id="2075" w:author="Okot" w:date="2019-12-09T20:20:00Z">
        <w:r>
          <w:t>.</w:t>
        </w:r>
      </w:ins>
    </w:p>
    <w:p w14:paraId="09F13CD5" w14:textId="77777777" w:rsidR="002335CE" w:rsidRDefault="002335CE">
      <w:pPr>
        <w:rPr>
          <w:ins w:id="2076" w:author="Okot" w:date="2019-12-09T20:15:00Z"/>
        </w:rPr>
        <w:pPrChange w:id="2077" w:author="Okot" w:date="2019-12-09T20:14:00Z">
          <w:pPr>
            <w:pStyle w:val="Podtytu"/>
          </w:pPr>
        </w:pPrChange>
      </w:pPr>
    </w:p>
    <w:p w14:paraId="1D36B9EC" w14:textId="5294EC78" w:rsidR="002335CE" w:rsidRDefault="002335CE">
      <w:pPr>
        <w:ind w:firstLine="0"/>
        <w:jc w:val="center"/>
        <w:rPr>
          <w:ins w:id="2078" w:author="Okot" w:date="2019-12-09T20:19:00Z"/>
        </w:rPr>
        <w:pPrChange w:id="2079" w:author="Okot" w:date="2019-12-09T20:20:00Z">
          <w:pPr>
            <w:pStyle w:val="Podtytu"/>
          </w:pPr>
        </w:pPrChange>
      </w:pPr>
      <w:ins w:id="2080"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1" w:author="Okot" w:date="2019-12-09T20:20:00Z"/>
        </w:rPr>
      </w:pPr>
      <w:ins w:id="2082" w:author="Okot" w:date="2019-12-09T20:20:00Z">
        <w:r>
          <w:t>Rys. 4.3. Diagram przypadków użycia dla użytkownika niezalogowanego.</w:t>
        </w:r>
      </w:ins>
    </w:p>
    <w:p w14:paraId="486D351A" w14:textId="50CD3B67" w:rsidR="009E6E7E" w:rsidRDefault="009E6E7E">
      <w:pPr>
        <w:rPr>
          <w:ins w:id="2083" w:author="Okot" w:date="2019-12-10T17:02:00Z"/>
        </w:rPr>
        <w:pPrChange w:id="2084" w:author="Okot" w:date="2019-12-10T17:01:00Z">
          <w:pPr>
            <w:pStyle w:val="Podtytu"/>
          </w:pPr>
        </w:pPrChange>
      </w:pPr>
      <w:ins w:id="2085" w:author="Okot" w:date="2019-12-10T17:01:00Z">
        <w:r>
          <w:lastRenderedPageBreak/>
          <w:t>Taki podział jest możliwy ze względu na to, że możliwości interakcji z systemem dostępne dla obu aktorów nie pokrywają się. Poniżej zostaną szczegółowo przedstawione przypadki u</w:t>
        </w:r>
      </w:ins>
      <w:ins w:id="2086" w:author="Okot" w:date="2019-12-10T17:02:00Z">
        <w:r>
          <w:t>życia dla użytkownika niezalogowanego.</w:t>
        </w:r>
      </w:ins>
    </w:p>
    <w:p w14:paraId="1A808DD1" w14:textId="77777777" w:rsidR="009E6E7E" w:rsidRDefault="009E6E7E">
      <w:pPr>
        <w:rPr>
          <w:ins w:id="2087" w:author="Okot" w:date="2019-12-10T17:01:00Z"/>
        </w:rPr>
        <w:pPrChange w:id="2088" w:author="Okot" w:date="2019-12-10T17:01:00Z">
          <w:pPr>
            <w:pStyle w:val="Podtytu"/>
          </w:pPr>
        </w:pPrChange>
      </w:pPr>
    </w:p>
    <w:p w14:paraId="5BC91190" w14:textId="77777777" w:rsidR="009E6E7E" w:rsidRDefault="009E6E7E">
      <w:pPr>
        <w:ind w:firstLine="0"/>
        <w:rPr>
          <w:ins w:id="2089" w:author="Okot" w:date="2019-12-10T17:00:00Z"/>
        </w:rPr>
        <w:pPrChange w:id="2090" w:author="Okot" w:date="2019-12-10T16:58:00Z">
          <w:pPr>
            <w:pStyle w:val="Podtytu"/>
          </w:pPr>
        </w:pPrChange>
      </w:pPr>
      <w:ins w:id="2091" w:author="Okot" w:date="2019-12-10T16:58:00Z">
        <w:r>
          <w:t xml:space="preserve">Tabela </w:t>
        </w:r>
      </w:ins>
      <w:ins w:id="2092" w:author="Okot" w:date="2019-12-10T16:59:00Z">
        <w:r>
          <w:t xml:space="preserve">4.1. </w:t>
        </w:r>
      </w:ins>
    </w:p>
    <w:p w14:paraId="2184EC1B" w14:textId="4BB3B680" w:rsidR="002335CE" w:rsidRDefault="009E6E7E">
      <w:pPr>
        <w:ind w:firstLine="0"/>
        <w:rPr>
          <w:ins w:id="2093" w:author="Okot" w:date="2019-12-10T17:02:00Z"/>
        </w:rPr>
        <w:pPrChange w:id="2094" w:author="Okot" w:date="2019-12-10T16:58:00Z">
          <w:pPr>
            <w:pStyle w:val="Podtytu"/>
          </w:pPr>
        </w:pPrChange>
      </w:pPr>
      <w:ins w:id="2095" w:author="Okot" w:date="2019-12-10T16:59:00Z">
        <w:r>
          <w:t>Opis scenariusza przypadku użycia „Rejestracja”.</w:t>
        </w:r>
      </w:ins>
    </w:p>
    <w:tbl>
      <w:tblPr>
        <w:tblStyle w:val="Tabela-Siatka"/>
        <w:tblW w:w="0" w:type="auto"/>
        <w:tblLook w:val="04A0" w:firstRow="1" w:lastRow="0" w:firstColumn="1" w:lastColumn="0" w:noHBand="0" w:noVBand="1"/>
        <w:tblPrChange w:id="2096" w:author="Okot" w:date="2019-12-10T17:05:00Z">
          <w:tblPr>
            <w:tblStyle w:val="Tabela-Siatka"/>
            <w:tblW w:w="0" w:type="auto"/>
            <w:tblLook w:val="04A0" w:firstRow="1" w:lastRow="0" w:firstColumn="1" w:lastColumn="0" w:noHBand="0" w:noVBand="1"/>
          </w:tblPr>
        </w:tblPrChange>
      </w:tblPr>
      <w:tblGrid>
        <w:gridCol w:w="3397"/>
        <w:gridCol w:w="5664"/>
        <w:tblGridChange w:id="2097">
          <w:tblGrid>
            <w:gridCol w:w="3397"/>
            <w:gridCol w:w="1133"/>
            <w:gridCol w:w="4531"/>
          </w:tblGrid>
        </w:tblGridChange>
      </w:tblGrid>
      <w:tr w:rsidR="009E6E7E" w14:paraId="05450684" w14:textId="77777777" w:rsidTr="00B03609">
        <w:trPr>
          <w:ins w:id="2098" w:author="Okot" w:date="2019-12-10T17:02:00Z"/>
        </w:trPr>
        <w:tc>
          <w:tcPr>
            <w:tcW w:w="3397" w:type="dxa"/>
            <w:tcPrChange w:id="2099" w:author="Okot" w:date="2019-12-10T17:05:00Z">
              <w:tcPr>
                <w:tcW w:w="4530" w:type="dxa"/>
                <w:gridSpan w:val="2"/>
              </w:tcPr>
            </w:tcPrChange>
          </w:tcPr>
          <w:p w14:paraId="15203F93" w14:textId="69824315" w:rsidR="009E6E7E" w:rsidRPr="0079256D" w:rsidRDefault="009E6E7E" w:rsidP="009E6E7E">
            <w:pPr>
              <w:ind w:firstLine="0"/>
              <w:rPr>
                <w:ins w:id="2100" w:author="Okot" w:date="2019-12-10T17:02:00Z"/>
                <w:b/>
                <w:rPrChange w:id="2101" w:author="Okot" w:date="2019-12-12T11:42:00Z">
                  <w:rPr>
                    <w:ins w:id="2102" w:author="Okot" w:date="2019-12-10T17:02:00Z"/>
                  </w:rPr>
                </w:rPrChange>
              </w:rPr>
            </w:pPr>
            <w:ins w:id="2103" w:author="Okot" w:date="2019-12-10T17:02:00Z">
              <w:r w:rsidRPr="0079256D">
                <w:rPr>
                  <w:b/>
                  <w:rPrChange w:id="2104" w:author="Okot" w:date="2019-12-12T11:42:00Z">
                    <w:rPr/>
                  </w:rPrChange>
                </w:rPr>
                <w:t>Nazwa</w:t>
              </w:r>
            </w:ins>
          </w:p>
        </w:tc>
        <w:tc>
          <w:tcPr>
            <w:tcW w:w="5664" w:type="dxa"/>
            <w:tcPrChange w:id="2105" w:author="Okot" w:date="2019-12-10T17:05:00Z">
              <w:tcPr>
                <w:tcW w:w="4531" w:type="dxa"/>
              </w:tcPr>
            </w:tcPrChange>
          </w:tcPr>
          <w:p w14:paraId="1133A4C6" w14:textId="62F18529" w:rsidR="009E6E7E" w:rsidRPr="0079256D" w:rsidRDefault="00B03609" w:rsidP="009E6E7E">
            <w:pPr>
              <w:ind w:firstLine="0"/>
              <w:rPr>
                <w:ins w:id="2106" w:author="Okot" w:date="2019-12-10T17:02:00Z"/>
                <w:b/>
                <w:i/>
                <w:rPrChange w:id="2107" w:author="Okot" w:date="2019-12-12T11:42:00Z">
                  <w:rPr>
                    <w:ins w:id="2108" w:author="Okot" w:date="2019-12-10T17:02:00Z"/>
                  </w:rPr>
                </w:rPrChange>
              </w:rPr>
            </w:pPr>
            <w:ins w:id="2109" w:author="Okot" w:date="2019-12-10T17:04:00Z">
              <w:r w:rsidRPr="0079256D">
                <w:rPr>
                  <w:b/>
                  <w:i/>
                  <w:rPrChange w:id="2110" w:author="Okot" w:date="2019-12-12T11:42:00Z">
                    <w:rPr/>
                  </w:rPrChange>
                </w:rPr>
                <w:t xml:space="preserve">PU001: </w:t>
              </w:r>
            </w:ins>
            <w:ins w:id="2111" w:author="Okot" w:date="2019-12-10T17:05:00Z">
              <w:r w:rsidRPr="0079256D">
                <w:rPr>
                  <w:b/>
                  <w:i/>
                  <w:rPrChange w:id="2112" w:author="Okot" w:date="2019-12-12T11:42:00Z">
                    <w:rPr/>
                  </w:rPrChange>
                </w:rPr>
                <w:t>Rejestracja</w:t>
              </w:r>
            </w:ins>
          </w:p>
        </w:tc>
      </w:tr>
      <w:tr w:rsidR="009E6E7E" w14:paraId="166B2057" w14:textId="77777777" w:rsidTr="00B03609">
        <w:trPr>
          <w:ins w:id="2113" w:author="Okot" w:date="2019-12-10T17:02:00Z"/>
        </w:trPr>
        <w:tc>
          <w:tcPr>
            <w:tcW w:w="3397" w:type="dxa"/>
            <w:tcPrChange w:id="2114" w:author="Okot" w:date="2019-12-10T17:05:00Z">
              <w:tcPr>
                <w:tcW w:w="4530" w:type="dxa"/>
                <w:gridSpan w:val="2"/>
              </w:tcPr>
            </w:tcPrChange>
          </w:tcPr>
          <w:p w14:paraId="4417AD7A" w14:textId="531DE1E1" w:rsidR="009E6E7E" w:rsidRPr="0079256D" w:rsidRDefault="009E6E7E" w:rsidP="009E6E7E">
            <w:pPr>
              <w:ind w:firstLine="0"/>
              <w:rPr>
                <w:ins w:id="2115" w:author="Okot" w:date="2019-12-10T17:02:00Z"/>
                <w:b/>
                <w:rPrChange w:id="2116" w:author="Okot" w:date="2019-12-12T11:42:00Z">
                  <w:rPr>
                    <w:ins w:id="2117" w:author="Okot" w:date="2019-12-10T17:02:00Z"/>
                  </w:rPr>
                </w:rPrChange>
              </w:rPr>
            </w:pPr>
            <w:ins w:id="2118" w:author="Okot" w:date="2019-12-10T17:02:00Z">
              <w:r w:rsidRPr="0079256D">
                <w:rPr>
                  <w:b/>
                  <w:rPrChange w:id="2119" w:author="Okot" w:date="2019-12-12T11:42:00Z">
                    <w:rPr/>
                  </w:rPrChange>
                </w:rPr>
                <w:t>Opis</w:t>
              </w:r>
            </w:ins>
          </w:p>
        </w:tc>
        <w:tc>
          <w:tcPr>
            <w:tcW w:w="5664" w:type="dxa"/>
            <w:tcPrChange w:id="2120" w:author="Okot" w:date="2019-12-10T17:05:00Z">
              <w:tcPr>
                <w:tcW w:w="4531" w:type="dxa"/>
              </w:tcPr>
            </w:tcPrChange>
          </w:tcPr>
          <w:p w14:paraId="5B66EBA6" w14:textId="71C586B9" w:rsidR="009E6E7E" w:rsidRDefault="00B03609">
            <w:pPr>
              <w:ind w:firstLine="0"/>
              <w:rPr>
                <w:ins w:id="2121" w:author="Okot" w:date="2019-12-10T17:02:00Z"/>
              </w:rPr>
            </w:pPr>
            <w:ins w:id="2122" w:author="Okot" w:date="2019-12-10T17:04:00Z">
              <w:r>
                <w:t xml:space="preserve">Przypadek </w:t>
              </w:r>
            </w:ins>
            <w:ins w:id="212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4" w:author="Okot" w:date="2019-12-10T17:02:00Z"/>
        </w:trPr>
        <w:tc>
          <w:tcPr>
            <w:tcW w:w="3397" w:type="dxa"/>
            <w:tcPrChange w:id="2125" w:author="Okot" w:date="2019-12-10T17:05:00Z">
              <w:tcPr>
                <w:tcW w:w="4530" w:type="dxa"/>
                <w:gridSpan w:val="2"/>
              </w:tcPr>
            </w:tcPrChange>
          </w:tcPr>
          <w:p w14:paraId="26C465B3" w14:textId="582274A4" w:rsidR="009E6E7E" w:rsidRPr="0079256D" w:rsidRDefault="009E6E7E" w:rsidP="009E6E7E">
            <w:pPr>
              <w:ind w:firstLine="0"/>
              <w:rPr>
                <w:ins w:id="2126" w:author="Okot" w:date="2019-12-10T17:02:00Z"/>
                <w:b/>
                <w:rPrChange w:id="2127" w:author="Okot" w:date="2019-12-12T11:42:00Z">
                  <w:rPr>
                    <w:ins w:id="2128" w:author="Okot" w:date="2019-12-10T17:02:00Z"/>
                  </w:rPr>
                </w:rPrChange>
              </w:rPr>
            </w:pPr>
            <w:ins w:id="2129" w:author="Okot" w:date="2019-12-10T17:02:00Z">
              <w:r w:rsidRPr="0079256D">
                <w:rPr>
                  <w:b/>
                  <w:rPrChange w:id="2130" w:author="Okot" w:date="2019-12-12T11:42:00Z">
                    <w:rPr/>
                  </w:rPrChange>
                </w:rPr>
                <w:t>Warunki początkowe</w:t>
              </w:r>
            </w:ins>
          </w:p>
        </w:tc>
        <w:tc>
          <w:tcPr>
            <w:tcW w:w="5664" w:type="dxa"/>
            <w:tcPrChange w:id="2131" w:author="Okot" w:date="2019-12-10T17:05:00Z">
              <w:tcPr>
                <w:tcW w:w="4531" w:type="dxa"/>
              </w:tcPr>
            </w:tcPrChange>
          </w:tcPr>
          <w:p w14:paraId="577E516D" w14:textId="6F8A9177" w:rsidR="009E6E7E" w:rsidRDefault="00586042">
            <w:pPr>
              <w:ind w:firstLine="0"/>
              <w:rPr>
                <w:ins w:id="2132" w:author="Okot" w:date="2019-12-10T17:02:00Z"/>
              </w:rPr>
            </w:pPr>
            <w:ins w:id="2133" w:author="Okot" w:date="2019-12-10T17:05:00Z">
              <w:r>
                <w:t>-</w:t>
              </w:r>
            </w:ins>
          </w:p>
        </w:tc>
      </w:tr>
      <w:tr w:rsidR="009E6E7E" w14:paraId="14B79BB1" w14:textId="77777777" w:rsidTr="00B03609">
        <w:trPr>
          <w:ins w:id="2134" w:author="Okot" w:date="2019-12-10T17:02:00Z"/>
        </w:trPr>
        <w:tc>
          <w:tcPr>
            <w:tcW w:w="3397" w:type="dxa"/>
            <w:tcPrChange w:id="2135" w:author="Okot" w:date="2019-12-10T17:05:00Z">
              <w:tcPr>
                <w:tcW w:w="4530" w:type="dxa"/>
                <w:gridSpan w:val="2"/>
              </w:tcPr>
            </w:tcPrChange>
          </w:tcPr>
          <w:p w14:paraId="30527C54" w14:textId="378B6567" w:rsidR="009E6E7E" w:rsidRPr="0079256D" w:rsidRDefault="009E6E7E" w:rsidP="009E6E7E">
            <w:pPr>
              <w:ind w:firstLine="0"/>
              <w:rPr>
                <w:ins w:id="2136" w:author="Okot" w:date="2019-12-10T17:02:00Z"/>
                <w:b/>
                <w:rPrChange w:id="2137" w:author="Okot" w:date="2019-12-12T11:42:00Z">
                  <w:rPr>
                    <w:ins w:id="2138" w:author="Okot" w:date="2019-12-10T17:02:00Z"/>
                  </w:rPr>
                </w:rPrChange>
              </w:rPr>
            </w:pPr>
            <w:ins w:id="2139" w:author="Okot" w:date="2019-12-10T17:03:00Z">
              <w:r w:rsidRPr="0079256D">
                <w:rPr>
                  <w:b/>
                  <w:rPrChange w:id="2140" w:author="Okot" w:date="2019-12-12T11:42:00Z">
                    <w:rPr/>
                  </w:rPrChange>
                </w:rPr>
                <w:t>Inicjacja</w:t>
              </w:r>
            </w:ins>
          </w:p>
        </w:tc>
        <w:tc>
          <w:tcPr>
            <w:tcW w:w="5664" w:type="dxa"/>
            <w:tcPrChange w:id="2141" w:author="Okot" w:date="2019-12-10T17:05:00Z">
              <w:tcPr>
                <w:tcW w:w="4531" w:type="dxa"/>
              </w:tcPr>
            </w:tcPrChange>
          </w:tcPr>
          <w:p w14:paraId="67787F46" w14:textId="74E986D3" w:rsidR="009E6E7E" w:rsidRDefault="00586042">
            <w:pPr>
              <w:ind w:firstLine="0"/>
              <w:rPr>
                <w:ins w:id="2142" w:author="Okot" w:date="2019-12-10T17:02:00Z"/>
              </w:rPr>
            </w:pPr>
            <w:ins w:id="2143" w:author="Okot" w:date="2019-12-10T17:05:00Z">
              <w:r>
                <w:t>Przypadek użycia rozpoczyna się w momencie klikni</w:t>
              </w:r>
            </w:ins>
            <w:ins w:id="2144" w:author="Okot" w:date="2019-12-10T17:06:00Z">
              <w:r>
                <w:t>ęcia linku do rejestracji na stronie aplikacji</w:t>
              </w:r>
            </w:ins>
          </w:p>
        </w:tc>
      </w:tr>
      <w:tr w:rsidR="009E6E7E" w14:paraId="21FE5479" w14:textId="77777777" w:rsidTr="00B03609">
        <w:trPr>
          <w:ins w:id="2145" w:author="Okot" w:date="2019-12-10T17:03:00Z"/>
        </w:trPr>
        <w:tc>
          <w:tcPr>
            <w:tcW w:w="3397" w:type="dxa"/>
            <w:tcPrChange w:id="2146" w:author="Okot" w:date="2019-12-10T17:05:00Z">
              <w:tcPr>
                <w:tcW w:w="4530" w:type="dxa"/>
                <w:gridSpan w:val="2"/>
              </w:tcPr>
            </w:tcPrChange>
          </w:tcPr>
          <w:p w14:paraId="56BC2D78" w14:textId="7105A0D9" w:rsidR="009E6E7E" w:rsidRPr="0079256D" w:rsidRDefault="009E6E7E" w:rsidP="009E6E7E">
            <w:pPr>
              <w:ind w:firstLine="0"/>
              <w:rPr>
                <w:ins w:id="2147" w:author="Okot" w:date="2019-12-10T17:03:00Z"/>
                <w:b/>
                <w:rPrChange w:id="2148" w:author="Okot" w:date="2019-12-12T11:42:00Z">
                  <w:rPr>
                    <w:ins w:id="2149" w:author="Okot" w:date="2019-12-10T17:03:00Z"/>
                  </w:rPr>
                </w:rPrChange>
              </w:rPr>
            </w:pPr>
            <w:ins w:id="2150" w:author="Okot" w:date="2019-12-10T17:03:00Z">
              <w:r w:rsidRPr="0079256D">
                <w:rPr>
                  <w:b/>
                  <w:rPrChange w:id="2151" w:author="Okot" w:date="2019-12-12T11:42:00Z">
                    <w:rPr/>
                  </w:rPrChange>
                </w:rPr>
                <w:t>Warunki końcowe</w:t>
              </w:r>
            </w:ins>
          </w:p>
        </w:tc>
        <w:tc>
          <w:tcPr>
            <w:tcW w:w="5664" w:type="dxa"/>
            <w:tcPrChange w:id="2152" w:author="Okot" w:date="2019-12-10T17:05:00Z">
              <w:tcPr>
                <w:tcW w:w="4531" w:type="dxa"/>
              </w:tcPr>
            </w:tcPrChange>
          </w:tcPr>
          <w:p w14:paraId="0C29285E" w14:textId="75FEF7F7" w:rsidR="009E6E7E" w:rsidRDefault="005C4BBD">
            <w:pPr>
              <w:ind w:firstLine="0"/>
              <w:rPr>
                <w:ins w:id="2153" w:author="Okot" w:date="2019-12-10T17:03:00Z"/>
              </w:rPr>
            </w:pPr>
            <w:ins w:id="2154" w:author="Okot" w:date="2019-12-10T17:06:00Z">
              <w:r>
                <w:t>Zosta</w:t>
              </w:r>
            </w:ins>
            <w:ins w:id="2155" w:author="Okot" w:date="2019-12-12T11:43:00Z">
              <w:r>
                <w:t>ł</w:t>
              </w:r>
            </w:ins>
            <w:ins w:id="2156" w:author="Okot" w:date="2019-12-10T17:06:00Z">
              <w:r w:rsidR="00586042">
                <w:t xml:space="preserve"> wyświetlony komunikat informujący o poprawnym zarejestrowaniu nowego użytkownika</w:t>
              </w:r>
            </w:ins>
            <w:ins w:id="2157" w:author="Okot" w:date="2019-12-13T11:47:00Z">
              <w:r w:rsidR="00992396">
                <w:t>.</w:t>
              </w:r>
            </w:ins>
          </w:p>
        </w:tc>
      </w:tr>
      <w:tr w:rsidR="00586042" w14:paraId="4D649502" w14:textId="77777777" w:rsidTr="00B03609">
        <w:trPr>
          <w:ins w:id="2158" w:author="Okot" w:date="2019-12-10T17:07:00Z"/>
        </w:trPr>
        <w:tc>
          <w:tcPr>
            <w:tcW w:w="3397" w:type="dxa"/>
          </w:tcPr>
          <w:p w14:paraId="2C783A9D" w14:textId="652D5064" w:rsidR="00586042" w:rsidRPr="0079256D" w:rsidRDefault="00586042" w:rsidP="009E6E7E">
            <w:pPr>
              <w:ind w:firstLine="0"/>
              <w:rPr>
                <w:ins w:id="2159" w:author="Okot" w:date="2019-12-10T17:07:00Z"/>
                <w:b/>
                <w:rPrChange w:id="2160" w:author="Okot" w:date="2019-12-12T11:42:00Z">
                  <w:rPr>
                    <w:ins w:id="2161" w:author="Okot" w:date="2019-12-10T17:07:00Z"/>
                  </w:rPr>
                </w:rPrChange>
              </w:rPr>
            </w:pPr>
            <w:ins w:id="2162" w:author="Okot" w:date="2019-12-10T17:07:00Z">
              <w:r w:rsidRPr="0079256D">
                <w:rPr>
                  <w:b/>
                  <w:rPrChange w:id="2163" w:author="Okot" w:date="2019-12-12T11:42:00Z">
                    <w:rPr/>
                  </w:rPrChange>
                </w:rPr>
                <w:t>Scenariusz główny</w:t>
              </w:r>
            </w:ins>
          </w:p>
        </w:tc>
        <w:tc>
          <w:tcPr>
            <w:tcW w:w="5664" w:type="dxa"/>
          </w:tcPr>
          <w:p w14:paraId="3049F418" w14:textId="1A9A6FAF" w:rsidR="00586042" w:rsidRDefault="00992396">
            <w:pPr>
              <w:ind w:firstLine="0"/>
              <w:rPr>
                <w:ins w:id="2164" w:author="Okot" w:date="2019-12-10T17:07:00Z"/>
              </w:rPr>
            </w:pPr>
            <w:ins w:id="2165" w:author="Okot" w:date="2019-12-10T17:07:00Z">
              <w:r>
                <w:t>1.</w:t>
              </w:r>
            </w:ins>
            <w:ins w:id="2166" w:author="Okot" w:date="2019-12-13T11:47:00Z">
              <w:r>
                <w:t> </w:t>
              </w:r>
            </w:ins>
            <w:ins w:id="2167" w:author="Okot" w:date="2019-12-10T17:07:00Z">
              <w:r w:rsidR="00586042">
                <w:t>Użytkownik wprowadza swój adres e-mail w polu „adres e-mail”</w:t>
              </w:r>
            </w:ins>
            <w:ins w:id="2168" w:author="Okot" w:date="2019-12-13T11:47:00Z">
              <w:r>
                <w:t>.</w:t>
              </w:r>
            </w:ins>
          </w:p>
          <w:p w14:paraId="6FD4C551" w14:textId="75B1B365" w:rsidR="00586042" w:rsidRDefault="00992396">
            <w:pPr>
              <w:ind w:firstLine="0"/>
              <w:rPr>
                <w:ins w:id="2169" w:author="Okot" w:date="2019-12-10T17:08:00Z"/>
              </w:rPr>
            </w:pPr>
            <w:ins w:id="2170" w:author="Okot" w:date="2019-12-10T17:08:00Z">
              <w:r>
                <w:t>2.</w:t>
              </w:r>
            </w:ins>
            <w:ins w:id="2171" w:author="Okot" w:date="2019-12-13T11:47:00Z">
              <w:r>
                <w:t> </w:t>
              </w:r>
            </w:ins>
            <w:ins w:id="2172" w:author="Okot" w:date="2019-12-10T17:08:00Z">
              <w:r w:rsidR="00586042">
                <w:t>Użytkownik wprowadza hasło w polu „hasło”</w:t>
              </w:r>
            </w:ins>
            <w:ins w:id="2173" w:author="Okot" w:date="2019-12-13T11:47:00Z">
              <w:r>
                <w:t>.</w:t>
              </w:r>
            </w:ins>
          </w:p>
          <w:p w14:paraId="3C5DD848" w14:textId="590F0989" w:rsidR="00586042" w:rsidRDefault="00992396">
            <w:pPr>
              <w:ind w:firstLine="0"/>
              <w:rPr>
                <w:ins w:id="2174" w:author="Okot" w:date="2019-12-10T17:08:00Z"/>
              </w:rPr>
            </w:pPr>
            <w:ins w:id="2175" w:author="Okot" w:date="2019-12-10T17:08:00Z">
              <w:r>
                <w:t>3.</w:t>
              </w:r>
            </w:ins>
            <w:ins w:id="2176" w:author="Okot" w:date="2019-12-13T11:48:00Z">
              <w:r>
                <w:t> </w:t>
              </w:r>
            </w:ins>
            <w:ins w:id="2177" w:author="Okot" w:date="2019-12-10T17:08:00Z">
              <w:r w:rsidR="00586042">
                <w:t>Użytkownik wprowadza jeszcze raz to samo ha</w:t>
              </w:r>
              <w:r>
                <w:t>sło w</w:t>
              </w:r>
            </w:ins>
            <w:ins w:id="2178" w:author="Okot" w:date="2019-12-13T11:48:00Z">
              <w:r>
                <w:t> </w:t>
              </w:r>
            </w:ins>
            <w:ins w:id="2179" w:author="Okot" w:date="2019-12-10T17:08:00Z">
              <w:r w:rsidR="00586042">
                <w:t>polu „powtórz hasło”</w:t>
              </w:r>
            </w:ins>
            <w:ins w:id="2180" w:author="Okot" w:date="2019-12-13T11:48:00Z">
              <w:r>
                <w:t>.</w:t>
              </w:r>
            </w:ins>
          </w:p>
          <w:p w14:paraId="6FE78344" w14:textId="289FD455" w:rsidR="00586042" w:rsidRDefault="00992396">
            <w:pPr>
              <w:ind w:firstLine="0"/>
              <w:rPr>
                <w:ins w:id="2181" w:author="Okot" w:date="2019-12-12T11:40:00Z"/>
              </w:rPr>
            </w:pPr>
            <w:ins w:id="2182" w:author="Okot" w:date="2019-12-10T17:08:00Z">
              <w:r>
                <w:t>4.</w:t>
              </w:r>
            </w:ins>
            <w:ins w:id="2183" w:author="Okot" w:date="2019-12-13T11:48:00Z">
              <w:r>
                <w:t> </w:t>
              </w:r>
            </w:ins>
            <w:ins w:id="2184" w:author="Okot" w:date="2019-12-10T17:08:00Z">
              <w:r w:rsidR="00586042">
                <w:t>Użytkownik zatwierdza rejestracj</w:t>
              </w:r>
            </w:ins>
            <w:ins w:id="2185" w:author="Okot" w:date="2019-12-10T17:09:00Z">
              <w:r w:rsidR="00586042">
                <w:t>ę przyciskiem „zarejestruj”</w:t>
              </w:r>
            </w:ins>
            <w:ins w:id="2186" w:author="Okot" w:date="2019-12-13T11:48:00Z">
              <w:r>
                <w:t>.</w:t>
              </w:r>
            </w:ins>
          </w:p>
          <w:p w14:paraId="2EF335C4" w14:textId="79B835DB" w:rsidR="0079256D" w:rsidRDefault="00992396">
            <w:pPr>
              <w:ind w:firstLine="0"/>
              <w:rPr>
                <w:ins w:id="2187" w:author="Okot" w:date="2019-12-10T17:09:00Z"/>
              </w:rPr>
            </w:pPr>
            <w:ins w:id="2188" w:author="Okot" w:date="2019-12-12T11:40:00Z">
              <w:r>
                <w:t>5.</w:t>
              </w:r>
            </w:ins>
            <w:ins w:id="2189" w:author="Okot" w:date="2019-12-13T11:48:00Z">
              <w:r>
                <w:t> </w:t>
              </w:r>
            </w:ins>
            <w:ins w:id="2190" w:author="Okot" w:date="2019-12-12T11:40:00Z">
              <w:r w:rsidR="0079256D">
                <w:t>System weryfikuje e-mail i hasło</w:t>
              </w:r>
            </w:ins>
            <w:ins w:id="2191" w:author="Okot" w:date="2019-12-13T11:48:00Z">
              <w:r>
                <w:t>.</w:t>
              </w:r>
            </w:ins>
          </w:p>
          <w:p w14:paraId="1A34D5A5" w14:textId="02E60384" w:rsidR="00586042" w:rsidRDefault="00647B5D">
            <w:pPr>
              <w:ind w:firstLine="0"/>
              <w:rPr>
                <w:ins w:id="2192" w:author="Okot" w:date="2019-12-10T17:09:00Z"/>
              </w:rPr>
            </w:pPr>
            <w:ins w:id="2193" w:author="Okot" w:date="2019-12-10T17:09:00Z">
              <w:r>
                <w:t>6</w:t>
              </w:r>
              <w:r w:rsidR="00992396">
                <w:t>.</w:t>
              </w:r>
            </w:ins>
            <w:ins w:id="2194" w:author="Okot" w:date="2019-12-13T11:48:00Z">
              <w:r w:rsidR="00992396">
                <w:t> </w:t>
              </w:r>
            </w:ins>
            <w:ins w:id="2195" w:author="Okot" w:date="2019-12-10T17:09:00Z">
              <w:r w:rsidR="00586042">
                <w:t>Dane rejestracji trafiają do bazy danych</w:t>
              </w:r>
            </w:ins>
            <w:ins w:id="2196" w:author="Okot" w:date="2019-12-13T11:48:00Z">
              <w:r w:rsidR="00992396">
                <w:t>.</w:t>
              </w:r>
            </w:ins>
          </w:p>
          <w:p w14:paraId="1B6D5BB9" w14:textId="18FBAE2C" w:rsidR="00586042" w:rsidRDefault="00647B5D">
            <w:pPr>
              <w:ind w:firstLine="0"/>
              <w:rPr>
                <w:ins w:id="2197" w:author="Okot" w:date="2019-12-10T17:07:00Z"/>
              </w:rPr>
            </w:pPr>
            <w:ins w:id="2198" w:author="Okot" w:date="2019-12-10T17:09:00Z">
              <w:r>
                <w:t>7</w:t>
              </w:r>
              <w:r w:rsidR="00992396">
                <w:t>.</w:t>
              </w:r>
            </w:ins>
            <w:ins w:id="2199" w:author="Okot" w:date="2019-12-13T11:48:00Z">
              <w:r w:rsidR="00992396">
                <w:t> </w:t>
              </w:r>
            </w:ins>
            <w:ins w:id="2200" w:author="Okot" w:date="2019-12-10T17:10:00Z">
              <w:r w:rsidR="00586042">
                <w:t>Wyświetla</w:t>
              </w:r>
              <w:r w:rsidR="00992396">
                <w:t>ny jest komunikat informujący o</w:t>
              </w:r>
            </w:ins>
            <w:ins w:id="2201" w:author="Okot" w:date="2019-12-13T11:48:00Z">
              <w:r w:rsidR="00992396">
                <w:t> </w:t>
              </w:r>
            </w:ins>
            <w:ins w:id="2202" w:author="Okot" w:date="2019-12-10T17:10:00Z">
              <w:r w:rsidR="00586042">
                <w:t>poprawnym przebiegu rejestracji</w:t>
              </w:r>
            </w:ins>
            <w:ins w:id="2203" w:author="Okot" w:date="2019-12-10T17:08:00Z">
              <w:r w:rsidR="00992396">
                <w:t>.</w:t>
              </w:r>
            </w:ins>
          </w:p>
        </w:tc>
      </w:tr>
      <w:tr w:rsidR="009E6E7E" w14:paraId="741DBB6D" w14:textId="77777777" w:rsidTr="00B03609">
        <w:trPr>
          <w:ins w:id="2204" w:author="Okot" w:date="2019-12-10T17:03:00Z"/>
        </w:trPr>
        <w:tc>
          <w:tcPr>
            <w:tcW w:w="3397" w:type="dxa"/>
            <w:tcPrChange w:id="2205" w:author="Okot" w:date="2019-12-10T17:05:00Z">
              <w:tcPr>
                <w:tcW w:w="4530" w:type="dxa"/>
                <w:gridSpan w:val="2"/>
              </w:tcPr>
            </w:tcPrChange>
          </w:tcPr>
          <w:p w14:paraId="34FB73E2" w14:textId="77F4C952" w:rsidR="009E6E7E" w:rsidRPr="0079256D" w:rsidRDefault="009E6E7E" w:rsidP="009E6E7E">
            <w:pPr>
              <w:ind w:firstLine="0"/>
              <w:rPr>
                <w:ins w:id="2206" w:author="Okot" w:date="2019-12-10T17:03:00Z"/>
                <w:b/>
                <w:rPrChange w:id="2207" w:author="Okot" w:date="2019-12-12T11:42:00Z">
                  <w:rPr>
                    <w:ins w:id="2208" w:author="Okot" w:date="2019-12-10T17:03:00Z"/>
                  </w:rPr>
                </w:rPrChange>
              </w:rPr>
            </w:pPr>
            <w:ins w:id="2209" w:author="Okot" w:date="2019-12-10T17:03:00Z">
              <w:r w:rsidRPr="0079256D">
                <w:rPr>
                  <w:b/>
                  <w:rPrChange w:id="2210" w:author="Okot" w:date="2019-12-12T11:42:00Z">
                    <w:rPr/>
                  </w:rPrChange>
                </w:rPr>
                <w:t>Scenariusze alternatywne</w:t>
              </w:r>
            </w:ins>
          </w:p>
        </w:tc>
        <w:tc>
          <w:tcPr>
            <w:tcW w:w="5664" w:type="dxa"/>
            <w:tcPrChange w:id="2211" w:author="Okot" w:date="2019-12-10T17:05:00Z">
              <w:tcPr>
                <w:tcW w:w="4531" w:type="dxa"/>
              </w:tcPr>
            </w:tcPrChange>
          </w:tcPr>
          <w:p w14:paraId="2E0E4151" w14:textId="5C76874A" w:rsidR="009E6E7E" w:rsidRDefault="0079256D">
            <w:pPr>
              <w:ind w:firstLine="0"/>
              <w:rPr>
                <w:ins w:id="2212" w:author="Okot" w:date="2019-12-13T10:10:00Z"/>
              </w:rPr>
            </w:pPr>
            <w:ins w:id="2213" w:author="Okot" w:date="2019-12-12T11:40:00Z">
              <w:r>
                <w:t>5</w:t>
              </w:r>
            </w:ins>
            <w:ins w:id="2214" w:author="Okot" w:date="2019-12-10T17:10:00Z">
              <w:r w:rsidR="00992396">
                <w:t>.1.</w:t>
              </w:r>
            </w:ins>
            <w:ins w:id="2215" w:author="Okot" w:date="2019-12-13T11:48:00Z">
              <w:r w:rsidR="00992396">
                <w:t> </w:t>
              </w:r>
            </w:ins>
            <w:ins w:id="2216" w:author="Okot" w:date="2019-12-10T17:10:00Z">
              <w:r w:rsidR="00586042">
                <w:t>Istnieje już konto</w:t>
              </w:r>
              <w:r>
                <w:t xml:space="preserve"> założone na podany adres e-</w:t>
              </w:r>
            </w:ins>
            <w:ins w:id="2217" w:author="Okot" w:date="2019-12-12T11:40:00Z">
              <w:r w:rsidR="00481CEA">
                <w:t>m</w:t>
              </w:r>
            </w:ins>
            <w:ins w:id="2218" w:author="Okot" w:date="2019-12-13T10:09:00Z">
              <w:r w:rsidR="00481CEA">
                <w:t>a</w:t>
              </w:r>
            </w:ins>
            <w:ins w:id="2219" w:author="Okot" w:date="2019-12-12T11:40:00Z">
              <w:r w:rsidR="00481CEA">
                <w:t>i</w:t>
              </w:r>
              <w:r w:rsidR="005C4BBD">
                <w:t>l</w:t>
              </w:r>
            </w:ins>
            <w:ins w:id="2220" w:author="Okot" w:date="2019-12-13T11:48:00Z">
              <w:r w:rsidR="00992396">
                <w:t>.</w:t>
              </w:r>
            </w:ins>
            <w:ins w:id="2221" w:author="Okot" w:date="2019-12-12T11:40:00Z">
              <w:r>
                <w:t xml:space="preserve"> </w:t>
              </w:r>
            </w:ins>
            <w:ins w:id="2222" w:author="Okot" w:date="2019-12-13T10:10:00Z">
              <w:r w:rsidR="00992396">
                <w:t>5.1.1.</w:t>
              </w:r>
            </w:ins>
            <w:ins w:id="2223" w:author="Okot" w:date="2019-12-13T11:48:00Z">
              <w:r w:rsidR="00992396">
                <w:t> </w:t>
              </w:r>
            </w:ins>
            <w:ins w:id="2224" w:author="Okot" w:date="2019-12-13T10:10:00Z">
              <w:r w:rsidR="00481CEA">
                <w:t>W</w:t>
              </w:r>
            </w:ins>
            <w:ins w:id="2225" w:author="Okot" w:date="2019-12-12T11:40:00Z">
              <w:r>
                <w:t>yświetlony zostaje stosowny komunikat</w:t>
              </w:r>
            </w:ins>
            <w:ins w:id="2226" w:author="Okot" w:date="2019-12-13T11:48:00Z">
              <w:r w:rsidR="00992396">
                <w:t>.</w:t>
              </w:r>
            </w:ins>
          </w:p>
          <w:p w14:paraId="6170514E" w14:textId="2F2DED71" w:rsidR="00481CEA" w:rsidRDefault="00992396">
            <w:pPr>
              <w:ind w:firstLine="0"/>
              <w:rPr>
                <w:ins w:id="2227" w:author="Okot" w:date="2019-12-10T17:10:00Z"/>
              </w:rPr>
            </w:pPr>
            <w:ins w:id="2228" w:author="Okot" w:date="2019-12-13T10:10:00Z">
              <w:r>
                <w:t>5.1.2.</w:t>
              </w:r>
            </w:ins>
            <w:ins w:id="2229" w:author="Okot" w:date="2019-12-13T11:48:00Z">
              <w:r>
                <w:t> </w:t>
              </w:r>
            </w:ins>
            <w:ins w:id="2230" w:author="Okot" w:date="2019-12-13T10:10:00Z">
              <w:r w:rsidR="00481CEA">
                <w:t>Powrót do pkt. 1</w:t>
              </w:r>
            </w:ins>
            <w:ins w:id="2231" w:author="Okot" w:date="2019-12-13T11:48:00Z">
              <w:r>
                <w:t>.</w:t>
              </w:r>
            </w:ins>
          </w:p>
          <w:p w14:paraId="36C33248" w14:textId="4F503D73" w:rsidR="00586042" w:rsidRDefault="0079256D">
            <w:pPr>
              <w:ind w:firstLine="0"/>
              <w:rPr>
                <w:ins w:id="2232" w:author="Okot" w:date="2019-12-10T17:11:00Z"/>
              </w:rPr>
            </w:pPr>
            <w:ins w:id="2233" w:author="Okot" w:date="2019-12-12T11:40:00Z">
              <w:r>
                <w:t>5</w:t>
              </w:r>
            </w:ins>
            <w:ins w:id="2234" w:author="Okot" w:date="2019-12-10T17:10:00Z">
              <w:r w:rsidR="00481CEA">
                <w:t>.2</w:t>
              </w:r>
            </w:ins>
            <w:ins w:id="2235" w:author="Okot" w:date="2019-12-13T10:11:00Z">
              <w:r w:rsidR="00481CEA">
                <w:t>(</w:t>
              </w:r>
            </w:ins>
            <w:ins w:id="2236" w:author="Okot" w:date="2019-12-13T10:10:00Z">
              <w:r w:rsidR="00481CEA">
                <w:t>a</w:t>
              </w:r>
            </w:ins>
            <w:ins w:id="2237" w:author="Okot" w:date="2019-12-13T10:11:00Z">
              <w:r w:rsidR="00481CEA">
                <w:t>)</w:t>
              </w:r>
            </w:ins>
            <w:ins w:id="2238" w:author="Okot" w:date="2019-12-13T11:48:00Z">
              <w:r w:rsidR="00992396">
                <w:t> </w:t>
              </w:r>
            </w:ins>
            <w:ins w:id="2239" w:author="Okot" w:date="2019-12-10T17:10:00Z">
              <w:r w:rsidR="00586042">
                <w:t>Hasło nie spełnia wymog</w:t>
              </w:r>
            </w:ins>
            <w:ins w:id="2240" w:author="Okot" w:date="2019-12-10T17:11:00Z">
              <w:r w:rsidR="00586042">
                <w:t>ów bezpieczeństwa</w:t>
              </w:r>
            </w:ins>
            <w:ins w:id="2241" w:author="Okot" w:date="2019-12-12T11:40:00Z">
              <w:r w:rsidR="00992396">
                <w:t>.</w:t>
              </w:r>
              <w:r>
                <w:t xml:space="preserve"> </w:t>
              </w:r>
            </w:ins>
          </w:p>
          <w:p w14:paraId="571A0345" w14:textId="545235C6" w:rsidR="00481CEA" w:rsidRDefault="0079256D">
            <w:pPr>
              <w:ind w:firstLine="0"/>
              <w:rPr>
                <w:ins w:id="2242" w:author="Okot" w:date="2019-12-13T10:11:00Z"/>
              </w:rPr>
            </w:pPr>
            <w:ins w:id="2243" w:author="Okot" w:date="2019-12-12T11:40:00Z">
              <w:r>
                <w:t>5</w:t>
              </w:r>
            </w:ins>
            <w:ins w:id="2244" w:author="Okot" w:date="2019-12-10T17:11:00Z">
              <w:r w:rsidR="00481CEA">
                <w:t>.2</w:t>
              </w:r>
            </w:ins>
            <w:ins w:id="2245" w:author="Okot" w:date="2019-12-13T10:11:00Z">
              <w:r w:rsidR="00481CEA">
                <w:t>(b)</w:t>
              </w:r>
            </w:ins>
            <w:ins w:id="2246" w:author="Okot" w:date="2019-12-13T11:48:00Z">
              <w:r w:rsidR="00992396">
                <w:t> </w:t>
              </w:r>
            </w:ins>
            <w:ins w:id="2247" w:author="Okot" w:date="2019-12-10T17:11:00Z">
              <w:r w:rsidR="00586042">
                <w:t>Hasła wprowadzone w polach „hasło” i „powtórz hasło” nie s</w:t>
              </w:r>
            </w:ins>
            <w:ins w:id="2248" w:author="Okot" w:date="2019-12-10T17:12:00Z">
              <w:r w:rsidR="00586042">
                <w:t>ą identyczne</w:t>
              </w:r>
            </w:ins>
            <w:ins w:id="2249" w:author="Okot" w:date="2019-12-13T11:48:00Z">
              <w:r w:rsidR="00992396">
                <w:t>.</w:t>
              </w:r>
            </w:ins>
            <w:ins w:id="2250" w:author="Okot" w:date="2019-12-12T11:41:00Z">
              <w:r>
                <w:t xml:space="preserve"> </w:t>
              </w:r>
            </w:ins>
          </w:p>
          <w:p w14:paraId="77815DD7" w14:textId="3BC0ECD6" w:rsidR="00586042" w:rsidRDefault="00481CEA">
            <w:pPr>
              <w:ind w:firstLine="0"/>
              <w:rPr>
                <w:ins w:id="2251" w:author="Okot" w:date="2019-12-13T10:11:00Z"/>
              </w:rPr>
            </w:pPr>
            <w:ins w:id="2252" w:author="Okot" w:date="2019-12-13T10:11:00Z">
              <w:r>
                <w:t>5.2.1.</w:t>
              </w:r>
            </w:ins>
            <w:ins w:id="2253" w:author="Okot" w:date="2019-12-13T11:49:00Z">
              <w:r w:rsidR="00992396">
                <w:t> </w:t>
              </w:r>
            </w:ins>
            <w:ins w:id="2254" w:author="Okot" w:date="2019-12-13T10:11:00Z">
              <w:r>
                <w:t>W</w:t>
              </w:r>
            </w:ins>
            <w:ins w:id="2255" w:author="Okot" w:date="2019-12-12T11:41:00Z">
              <w:r w:rsidR="0079256D">
                <w:t>yświetlony zostaje stosowny komunikat</w:t>
              </w:r>
            </w:ins>
            <w:ins w:id="2256" w:author="Okot" w:date="2019-12-13T11:49:00Z">
              <w:r w:rsidR="00992396">
                <w:t>.</w:t>
              </w:r>
            </w:ins>
          </w:p>
          <w:p w14:paraId="2D997B58" w14:textId="3D623672" w:rsidR="00481CEA" w:rsidRDefault="00481CEA">
            <w:pPr>
              <w:ind w:firstLine="0"/>
              <w:rPr>
                <w:ins w:id="2257" w:author="Okot" w:date="2019-12-10T17:03:00Z"/>
              </w:rPr>
            </w:pPr>
            <w:ins w:id="2258" w:author="Okot" w:date="2019-12-13T10:11:00Z">
              <w:r>
                <w:t>5.2.2.</w:t>
              </w:r>
            </w:ins>
            <w:ins w:id="2259" w:author="Okot" w:date="2019-12-13T11:49:00Z">
              <w:r w:rsidR="00992396">
                <w:t> </w:t>
              </w:r>
            </w:ins>
            <w:ins w:id="2260" w:author="Okot" w:date="2019-12-13T10:11:00Z">
              <w:r>
                <w:t>Powrót do pkt. 2</w:t>
              </w:r>
            </w:ins>
            <w:ins w:id="2261" w:author="Okot" w:date="2019-12-13T11:49:00Z">
              <w:r w:rsidR="00992396">
                <w:t>.</w:t>
              </w:r>
            </w:ins>
          </w:p>
        </w:tc>
      </w:tr>
    </w:tbl>
    <w:p w14:paraId="6C6CCC43" w14:textId="796CD39D" w:rsidR="009E6E7E" w:rsidRDefault="009E6E7E">
      <w:pPr>
        <w:ind w:firstLine="0"/>
        <w:rPr>
          <w:ins w:id="2262" w:author="Okot" w:date="2019-12-10T16:59:00Z"/>
        </w:rPr>
        <w:pPrChange w:id="2263" w:author="Okot" w:date="2019-12-10T16:58:00Z">
          <w:pPr>
            <w:pStyle w:val="Podtytu"/>
          </w:pPr>
        </w:pPrChange>
      </w:pPr>
    </w:p>
    <w:p w14:paraId="0EFC4F5C" w14:textId="3D16BF3A" w:rsidR="009E6E7E" w:rsidRDefault="0079256D">
      <w:pPr>
        <w:ind w:firstLine="0"/>
        <w:rPr>
          <w:ins w:id="2264" w:author="Okot" w:date="2019-12-12T11:42:00Z"/>
        </w:rPr>
        <w:pPrChange w:id="2265" w:author="Okot" w:date="2019-12-10T16:58:00Z">
          <w:pPr>
            <w:pStyle w:val="Podtytu"/>
          </w:pPr>
        </w:pPrChange>
      </w:pPr>
      <w:ins w:id="2266" w:author="Okot" w:date="2019-12-12T11:41:00Z">
        <w:r>
          <w:lastRenderedPageBreak/>
          <w:t>Tabela 4.2.</w:t>
        </w:r>
      </w:ins>
    </w:p>
    <w:p w14:paraId="54F908E4" w14:textId="4DCEB0E5" w:rsidR="0079256D" w:rsidRDefault="0079256D" w:rsidP="0079256D">
      <w:pPr>
        <w:ind w:firstLine="0"/>
        <w:rPr>
          <w:ins w:id="2267" w:author="Okot" w:date="2019-12-12T11:42:00Z"/>
        </w:rPr>
      </w:pPr>
      <w:ins w:id="2268" w:author="Okot" w:date="2019-12-12T11:42:00Z">
        <w:r>
          <w:t>Opis scenariusza przypadku użycia „L</w:t>
        </w:r>
        <w:r w:rsidR="005C4BBD">
          <w:t>ogowan</w:t>
        </w:r>
      </w:ins>
      <w:ins w:id="2269" w:author="Okot" w:date="2019-12-12T11:50:00Z">
        <w:r w:rsidR="005C4BBD">
          <w:t>ie</w:t>
        </w:r>
      </w:ins>
      <w:ins w:id="2270"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271" w:author="Okot" w:date="2019-12-12T11:42:00Z"/>
        </w:trPr>
        <w:tc>
          <w:tcPr>
            <w:tcW w:w="3397" w:type="dxa"/>
          </w:tcPr>
          <w:p w14:paraId="0D2FACC7" w14:textId="77777777" w:rsidR="0079256D" w:rsidRPr="005C4BBD" w:rsidRDefault="0079256D" w:rsidP="005C4BBD">
            <w:pPr>
              <w:ind w:firstLine="0"/>
              <w:rPr>
                <w:ins w:id="2272" w:author="Okot" w:date="2019-12-12T11:42:00Z"/>
                <w:b/>
                <w:rPrChange w:id="2273" w:author="Okot" w:date="2019-12-12T11:43:00Z">
                  <w:rPr>
                    <w:ins w:id="2274" w:author="Okot" w:date="2019-12-12T11:42:00Z"/>
                  </w:rPr>
                </w:rPrChange>
              </w:rPr>
            </w:pPr>
            <w:ins w:id="2275" w:author="Okot" w:date="2019-12-12T11:42:00Z">
              <w:r w:rsidRPr="005C4BBD">
                <w:rPr>
                  <w:b/>
                  <w:rPrChange w:id="2276" w:author="Okot" w:date="2019-12-12T11:43:00Z">
                    <w:rPr/>
                  </w:rPrChange>
                </w:rPr>
                <w:t>Nazwa</w:t>
              </w:r>
            </w:ins>
          </w:p>
        </w:tc>
        <w:tc>
          <w:tcPr>
            <w:tcW w:w="5664" w:type="dxa"/>
          </w:tcPr>
          <w:p w14:paraId="7903FA1F" w14:textId="2FCA8009" w:rsidR="0079256D" w:rsidRPr="005C4BBD" w:rsidRDefault="005C4BBD" w:rsidP="005C4BBD">
            <w:pPr>
              <w:ind w:firstLine="0"/>
              <w:rPr>
                <w:ins w:id="2277" w:author="Okot" w:date="2019-12-12T11:42:00Z"/>
                <w:b/>
                <w:i/>
                <w:rPrChange w:id="2278" w:author="Okot" w:date="2019-12-12T11:43:00Z">
                  <w:rPr>
                    <w:ins w:id="2279" w:author="Okot" w:date="2019-12-12T11:42:00Z"/>
                  </w:rPr>
                </w:rPrChange>
              </w:rPr>
            </w:pPr>
            <w:ins w:id="2280" w:author="Okot" w:date="2019-12-12T11:42:00Z">
              <w:r>
                <w:rPr>
                  <w:b/>
                  <w:i/>
                </w:rPr>
                <w:t>PU002</w:t>
              </w:r>
              <w:r w:rsidR="0079256D" w:rsidRPr="005C4BBD">
                <w:rPr>
                  <w:b/>
                  <w:i/>
                  <w:rPrChange w:id="2281" w:author="Okot" w:date="2019-12-12T11:43:00Z">
                    <w:rPr/>
                  </w:rPrChange>
                </w:rPr>
                <w:t xml:space="preserve">: </w:t>
              </w:r>
            </w:ins>
            <w:ins w:id="2282" w:author="Okot" w:date="2019-12-12T11:43:00Z">
              <w:r>
                <w:rPr>
                  <w:b/>
                  <w:i/>
                </w:rPr>
                <w:t>Logowanie</w:t>
              </w:r>
            </w:ins>
          </w:p>
        </w:tc>
      </w:tr>
      <w:tr w:rsidR="0079256D" w14:paraId="785A33E4" w14:textId="77777777" w:rsidTr="005C4BBD">
        <w:trPr>
          <w:ins w:id="2283" w:author="Okot" w:date="2019-12-12T11:42:00Z"/>
        </w:trPr>
        <w:tc>
          <w:tcPr>
            <w:tcW w:w="3397" w:type="dxa"/>
          </w:tcPr>
          <w:p w14:paraId="0A3530B5" w14:textId="77777777" w:rsidR="0079256D" w:rsidRPr="005C4BBD" w:rsidRDefault="0079256D" w:rsidP="005C4BBD">
            <w:pPr>
              <w:ind w:firstLine="0"/>
              <w:rPr>
                <w:ins w:id="2284" w:author="Okot" w:date="2019-12-12T11:42:00Z"/>
                <w:b/>
                <w:rPrChange w:id="2285" w:author="Okot" w:date="2019-12-12T11:43:00Z">
                  <w:rPr>
                    <w:ins w:id="2286" w:author="Okot" w:date="2019-12-12T11:42:00Z"/>
                  </w:rPr>
                </w:rPrChange>
              </w:rPr>
            </w:pPr>
            <w:ins w:id="2287" w:author="Okot" w:date="2019-12-12T11:42:00Z">
              <w:r w:rsidRPr="005C4BBD">
                <w:rPr>
                  <w:b/>
                  <w:rPrChange w:id="2288" w:author="Okot" w:date="2019-12-12T11:43:00Z">
                    <w:rPr/>
                  </w:rPrChange>
                </w:rPr>
                <w:t>Opis</w:t>
              </w:r>
            </w:ins>
          </w:p>
        </w:tc>
        <w:tc>
          <w:tcPr>
            <w:tcW w:w="5664" w:type="dxa"/>
          </w:tcPr>
          <w:p w14:paraId="359A37C4" w14:textId="7BCF8814" w:rsidR="0079256D" w:rsidRDefault="0079256D" w:rsidP="005C4BBD">
            <w:pPr>
              <w:ind w:firstLine="0"/>
              <w:rPr>
                <w:ins w:id="2289" w:author="Okot" w:date="2019-12-12T11:42:00Z"/>
              </w:rPr>
            </w:pPr>
            <w:ins w:id="2290" w:author="Okot" w:date="2019-12-12T11:42:00Z">
              <w:r>
                <w:t>Przypadek użycia umożliw</w:t>
              </w:r>
              <w:r w:rsidR="005C4BBD">
                <w:t>ia użytkownikowi niezalogowanemu zalogowanie</w:t>
              </w:r>
              <w:r>
                <w:t xml:space="preserve"> się w systemie</w:t>
              </w:r>
            </w:ins>
            <w:ins w:id="2291" w:author="Okot" w:date="2019-12-13T11:49:00Z">
              <w:r w:rsidR="00992396">
                <w:t>.</w:t>
              </w:r>
            </w:ins>
          </w:p>
        </w:tc>
      </w:tr>
      <w:tr w:rsidR="0079256D" w14:paraId="0B11376A" w14:textId="77777777" w:rsidTr="005C4BBD">
        <w:trPr>
          <w:ins w:id="2292" w:author="Okot" w:date="2019-12-12T11:42:00Z"/>
        </w:trPr>
        <w:tc>
          <w:tcPr>
            <w:tcW w:w="3397" w:type="dxa"/>
          </w:tcPr>
          <w:p w14:paraId="37859BED" w14:textId="77777777" w:rsidR="0079256D" w:rsidRPr="005C4BBD" w:rsidRDefault="0079256D" w:rsidP="005C4BBD">
            <w:pPr>
              <w:ind w:firstLine="0"/>
              <w:rPr>
                <w:ins w:id="2293" w:author="Okot" w:date="2019-12-12T11:42:00Z"/>
                <w:b/>
                <w:rPrChange w:id="2294" w:author="Okot" w:date="2019-12-12T11:43:00Z">
                  <w:rPr>
                    <w:ins w:id="2295" w:author="Okot" w:date="2019-12-12T11:42:00Z"/>
                  </w:rPr>
                </w:rPrChange>
              </w:rPr>
            </w:pPr>
            <w:ins w:id="2296" w:author="Okot" w:date="2019-12-12T11:42:00Z">
              <w:r w:rsidRPr="005C4BBD">
                <w:rPr>
                  <w:b/>
                  <w:rPrChange w:id="2297" w:author="Okot" w:date="2019-12-12T11:43:00Z">
                    <w:rPr/>
                  </w:rPrChange>
                </w:rPr>
                <w:t>Warunki początkowe</w:t>
              </w:r>
            </w:ins>
          </w:p>
        </w:tc>
        <w:tc>
          <w:tcPr>
            <w:tcW w:w="5664" w:type="dxa"/>
          </w:tcPr>
          <w:p w14:paraId="1BBBB4BB" w14:textId="77777777" w:rsidR="0079256D" w:rsidRDefault="0079256D" w:rsidP="005C4BBD">
            <w:pPr>
              <w:ind w:firstLine="0"/>
              <w:rPr>
                <w:ins w:id="2298" w:author="Okot" w:date="2019-12-12T11:42:00Z"/>
              </w:rPr>
            </w:pPr>
            <w:ins w:id="2299" w:author="Okot" w:date="2019-12-12T11:42:00Z">
              <w:r>
                <w:t>-</w:t>
              </w:r>
            </w:ins>
          </w:p>
        </w:tc>
      </w:tr>
      <w:tr w:rsidR="0079256D" w14:paraId="0E788D04" w14:textId="77777777" w:rsidTr="005C4BBD">
        <w:trPr>
          <w:ins w:id="2300" w:author="Okot" w:date="2019-12-12T11:42:00Z"/>
        </w:trPr>
        <w:tc>
          <w:tcPr>
            <w:tcW w:w="3397" w:type="dxa"/>
          </w:tcPr>
          <w:p w14:paraId="2E8789F1" w14:textId="77777777" w:rsidR="0079256D" w:rsidRPr="005C4BBD" w:rsidRDefault="0079256D" w:rsidP="005C4BBD">
            <w:pPr>
              <w:ind w:firstLine="0"/>
              <w:rPr>
                <w:ins w:id="2301" w:author="Okot" w:date="2019-12-12T11:42:00Z"/>
                <w:b/>
                <w:rPrChange w:id="2302" w:author="Okot" w:date="2019-12-12T11:43:00Z">
                  <w:rPr>
                    <w:ins w:id="2303" w:author="Okot" w:date="2019-12-12T11:42:00Z"/>
                  </w:rPr>
                </w:rPrChange>
              </w:rPr>
            </w:pPr>
            <w:ins w:id="2304" w:author="Okot" w:date="2019-12-12T11:42:00Z">
              <w:r w:rsidRPr="005C4BBD">
                <w:rPr>
                  <w:b/>
                  <w:rPrChange w:id="2305" w:author="Okot" w:date="2019-12-12T11:43:00Z">
                    <w:rPr/>
                  </w:rPrChange>
                </w:rPr>
                <w:t>Inicjacja</w:t>
              </w:r>
            </w:ins>
          </w:p>
        </w:tc>
        <w:tc>
          <w:tcPr>
            <w:tcW w:w="5664" w:type="dxa"/>
          </w:tcPr>
          <w:p w14:paraId="20C3B161" w14:textId="63A47135" w:rsidR="0079256D" w:rsidRDefault="0079256D">
            <w:pPr>
              <w:ind w:firstLine="0"/>
              <w:rPr>
                <w:ins w:id="2306" w:author="Okot" w:date="2019-12-12T11:42:00Z"/>
              </w:rPr>
            </w:pPr>
            <w:ins w:id="2307" w:author="Okot" w:date="2019-12-12T11:42:00Z">
              <w:r>
                <w:t xml:space="preserve">Przypadek użycia rozpoczyna się w </w:t>
              </w:r>
            </w:ins>
            <w:ins w:id="2308" w:author="Okot" w:date="2019-12-12T11:45:00Z">
              <w:r w:rsidR="005C4BBD">
                <w:t>momencie, gdy</w:t>
              </w:r>
            </w:ins>
            <w:ins w:id="2309" w:author="Okot" w:date="2019-12-12T11:44:00Z">
              <w:r w:rsidR="005C4BBD">
                <w:t xml:space="preserve"> użytkownik rozpoczyna wypełnianie</w:t>
              </w:r>
            </w:ins>
            <w:ins w:id="2310" w:author="Okot" w:date="2019-12-12T11:42:00Z">
              <w:r>
                <w:t xml:space="preserve"> </w:t>
              </w:r>
            </w:ins>
            <w:ins w:id="2311" w:author="Okot" w:date="2019-12-12T11:44:00Z">
              <w:r w:rsidR="005C4BBD">
                <w:t xml:space="preserve">formularza </w:t>
              </w:r>
            </w:ins>
            <w:ins w:id="2312" w:author="Okot" w:date="2019-12-12T11:51:00Z">
              <w:r w:rsidR="005C4BBD">
                <w:t xml:space="preserve">Przypadek użycia umożliwia użytkownikowi niezalogowanemu zalogowanie się w systemie </w:t>
              </w:r>
            </w:ins>
            <w:ins w:id="2313" w:author="Okot" w:date="2019-12-12T11:44:00Z">
              <w:r w:rsidR="005C4BBD">
                <w:t xml:space="preserve">logowania </w:t>
              </w:r>
            </w:ins>
            <w:ins w:id="2314" w:author="Okot" w:date="2019-12-12T11:42:00Z">
              <w:r>
                <w:t>na stronie aplikacji</w:t>
              </w:r>
            </w:ins>
            <w:ins w:id="2315" w:author="Okot" w:date="2019-12-13T11:49:00Z">
              <w:r w:rsidR="00992396">
                <w:t>.</w:t>
              </w:r>
            </w:ins>
          </w:p>
        </w:tc>
      </w:tr>
      <w:tr w:rsidR="0079256D" w14:paraId="7111AD18" w14:textId="77777777" w:rsidTr="005C4BBD">
        <w:trPr>
          <w:ins w:id="2316" w:author="Okot" w:date="2019-12-12T11:42:00Z"/>
        </w:trPr>
        <w:tc>
          <w:tcPr>
            <w:tcW w:w="3397" w:type="dxa"/>
          </w:tcPr>
          <w:p w14:paraId="41C67D76" w14:textId="77777777" w:rsidR="0079256D" w:rsidRPr="005C4BBD" w:rsidRDefault="0079256D" w:rsidP="005C4BBD">
            <w:pPr>
              <w:ind w:firstLine="0"/>
              <w:rPr>
                <w:ins w:id="2317" w:author="Okot" w:date="2019-12-12T11:42:00Z"/>
                <w:b/>
                <w:rPrChange w:id="2318" w:author="Okot" w:date="2019-12-12T11:43:00Z">
                  <w:rPr>
                    <w:ins w:id="2319" w:author="Okot" w:date="2019-12-12T11:42:00Z"/>
                  </w:rPr>
                </w:rPrChange>
              </w:rPr>
            </w:pPr>
            <w:ins w:id="2320" w:author="Okot" w:date="2019-12-12T11:42:00Z">
              <w:r w:rsidRPr="005C4BBD">
                <w:rPr>
                  <w:b/>
                  <w:rPrChange w:id="2321" w:author="Okot" w:date="2019-12-12T11:43:00Z">
                    <w:rPr/>
                  </w:rPrChange>
                </w:rPr>
                <w:t>Warunki końcowe</w:t>
              </w:r>
            </w:ins>
          </w:p>
        </w:tc>
        <w:tc>
          <w:tcPr>
            <w:tcW w:w="5664" w:type="dxa"/>
          </w:tcPr>
          <w:p w14:paraId="76C7FBBE" w14:textId="3697E787" w:rsidR="0079256D" w:rsidRDefault="005C4BBD" w:rsidP="005C4BBD">
            <w:pPr>
              <w:ind w:firstLine="0"/>
              <w:rPr>
                <w:ins w:id="2322" w:author="Okot" w:date="2019-12-12T11:42:00Z"/>
              </w:rPr>
            </w:pPr>
            <w:ins w:id="2323" w:author="Okot" w:date="2019-12-12T11:45:00Z">
              <w:r>
                <w:t>Po pozytywnej weryfikacji danych użytkownik został zalogowany i przeniesiony na stronę startową aplikacji</w:t>
              </w:r>
            </w:ins>
            <w:ins w:id="2324" w:author="Okot" w:date="2019-12-13T11:49:00Z">
              <w:r w:rsidR="00992396">
                <w:t>.</w:t>
              </w:r>
            </w:ins>
          </w:p>
        </w:tc>
      </w:tr>
      <w:tr w:rsidR="0079256D" w14:paraId="03C5CA96" w14:textId="77777777" w:rsidTr="005C4BBD">
        <w:trPr>
          <w:ins w:id="2325" w:author="Okot" w:date="2019-12-12T11:42:00Z"/>
        </w:trPr>
        <w:tc>
          <w:tcPr>
            <w:tcW w:w="3397" w:type="dxa"/>
          </w:tcPr>
          <w:p w14:paraId="4E2A6256" w14:textId="77777777" w:rsidR="0079256D" w:rsidRPr="005C4BBD" w:rsidRDefault="0079256D" w:rsidP="005C4BBD">
            <w:pPr>
              <w:ind w:firstLine="0"/>
              <w:rPr>
                <w:ins w:id="2326" w:author="Okot" w:date="2019-12-12T11:42:00Z"/>
                <w:b/>
                <w:rPrChange w:id="2327" w:author="Okot" w:date="2019-12-12T11:43:00Z">
                  <w:rPr>
                    <w:ins w:id="2328" w:author="Okot" w:date="2019-12-12T11:42:00Z"/>
                  </w:rPr>
                </w:rPrChange>
              </w:rPr>
            </w:pPr>
            <w:ins w:id="2329" w:author="Okot" w:date="2019-12-12T11:42:00Z">
              <w:r w:rsidRPr="005C4BBD">
                <w:rPr>
                  <w:b/>
                  <w:rPrChange w:id="2330" w:author="Okot" w:date="2019-12-12T11:43:00Z">
                    <w:rPr/>
                  </w:rPrChange>
                </w:rPr>
                <w:t>Scenariusz główny</w:t>
              </w:r>
            </w:ins>
          </w:p>
        </w:tc>
        <w:tc>
          <w:tcPr>
            <w:tcW w:w="5664" w:type="dxa"/>
          </w:tcPr>
          <w:p w14:paraId="4B0B5761" w14:textId="6EAD902C" w:rsidR="0079256D" w:rsidRDefault="00992396" w:rsidP="005C4BBD">
            <w:pPr>
              <w:ind w:firstLine="0"/>
              <w:rPr>
                <w:ins w:id="2331" w:author="Okot" w:date="2019-12-12T11:42:00Z"/>
              </w:rPr>
            </w:pPr>
            <w:ins w:id="2332" w:author="Okot" w:date="2019-12-12T11:42:00Z">
              <w:r>
                <w:t>1.</w:t>
              </w:r>
            </w:ins>
            <w:ins w:id="2333" w:author="Okot" w:date="2019-12-13T11:49:00Z">
              <w:r>
                <w:t> </w:t>
              </w:r>
            </w:ins>
            <w:ins w:id="2334" w:author="Okot" w:date="2019-12-12T11:42:00Z">
              <w:r w:rsidR="0079256D">
                <w:t>Użytkownik wprowadza swój adres e-mail w polu „adres e-mail”</w:t>
              </w:r>
            </w:ins>
            <w:ins w:id="2335" w:author="Okot" w:date="2019-12-13T11:49:00Z">
              <w:r>
                <w:t>.</w:t>
              </w:r>
            </w:ins>
          </w:p>
          <w:p w14:paraId="0D2411C9" w14:textId="423C2313" w:rsidR="0079256D" w:rsidRDefault="00992396" w:rsidP="005C4BBD">
            <w:pPr>
              <w:ind w:firstLine="0"/>
              <w:rPr>
                <w:ins w:id="2336" w:author="Okot" w:date="2019-12-12T11:42:00Z"/>
              </w:rPr>
            </w:pPr>
            <w:ins w:id="2337" w:author="Okot" w:date="2019-12-12T11:42:00Z">
              <w:r>
                <w:t>2.</w:t>
              </w:r>
            </w:ins>
            <w:ins w:id="2338" w:author="Okot" w:date="2019-12-13T11:49:00Z">
              <w:r>
                <w:t> </w:t>
              </w:r>
            </w:ins>
            <w:ins w:id="2339" w:author="Okot" w:date="2019-12-12T11:42:00Z">
              <w:r w:rsidR="0079256D">
                <w:t>Użytkownik wprowadza hasło w polu „hasło”</w:t>
              </w:r>
            </w:ins>
            <w:ins w:id="2340" w:author="Okot" w:date="2019-12-13T11:49:00Z">
              <w:r>
                <w:t>.</w:t>
              </w:r>
            </w:ins>
          </w:p>
          <w:p w14:paraId="3BCB14ED" w14:textId="0CDCEF31" w:rsidR="0079256D" w:rsidRDefault="0079256D" w:rsidP="005C4BBD">
            <w:pPr>
              <w:ind w:firstLine="0"/>
              <w:rPr>
                <w:ins w:id="2341" w:author="Okot" w:date="2019-12-12T11:42:00Z"/>
              </w:rPr>
            </w:pPr>
            <w:ins w:id="2342" w:author="Okot" w:date="2019-12-12T11:42:00Z">
              <w:r>
                <w:t>3.</w:t>
              </w:r>
            </w:ins>
            <w:ins w:id="2343" w:author="Okot" w:date="2019-12-13T11:49:00Z">
              <w:r w:rsidR="00992396">
                <w:t> </w:t>
              </w:r>
            </w:ins>
            <w:ins w:id="2344" w:author="Okot" w:date="2019-12-12T11:45:00Z">
              <w:r w:rsidR="005C4BBD">
                <w:t>Użytkownik zatwierdza rejestrację przyciskiem „zaloguj”</w:t>
              </w:r>
            </w:ins>
            <w:ins w:id="2345" w:author="Okot" w:date="2019-12-13T11:49:00Z">
              <w:r w:rsidR="00992396">
                <w:t>.</w:t>
              </w:r>
            </w:ins>
          </w:p>
          <w:p w14:paraId="74433751" w14:textId="3BF36166" w:rsidR="0079256D" w:rsidRDefault="00992396" w:rsidP="005C4BBD">
            <w:pPr>
              <w:ind w:firstLine="0"/>
              <w:rPr>
                <w:ins w:id="2346" w:author="Okot" w:date="2019-12-12T11:42:00Z"/>
              </w:rPr>
            </w:pPr>
            <w:ins w:id="2347" w:author="Okot" w:date="2019-12-12T11:42:00Z">
              <w:r>
                <w:t>4.</w:t>
              </w:r>
            </w:ins>
            <w:ins w:id="2348" w:author="Okot" w:date="2019-12-13T11:49:00Z">
              <w:r>
                <w:t> </w:t>
              </w:r>
            </w:ins>
            <w:ins w:id="2349" w:author="Okot" w:date="2019-12-12T11:46:00Z">
              <w:r w:rsidR="005C4BBD">
                <w:t>System weryfikuje podany e-mail i hasło</w:t>
              </w:r>
            </w:ins>
            <w:ins w:id="2350" w:author="Okot" w:date="2019-12-12T11:42:00Z">
              <w:r>
                <w:t>.</w:t>
              </w:r>
            </w:ins>
          </w:p>
          <w:p w14:paraId="51AE0B25" w14:textId="0F924DEA" w:rsidR="0079256D" w:rsidRDefault="00992396" w:rsidP="005C4BBD">
            <w:pPr>
              <w:ind w:firstLine="0"/>
              <w:rPr>
                <w:ins w:id="2351" w:author="Okot" w:date="2019-12-12T11:42:00Z"/>
              </w:rPr>
            </w:pPr>
            <w:ins w:id="2352" w:author="Okot" w:date="2019-12-12T11:42:00Z">
              <w:r>
                <w:t>5.</w:t>
              </w:r>
            </w:ins>
            <w:ins w:id="2353" w:author="Okot" w:date="2019-12-13T11:49:00Z">
              <w:r>
                <w:t> </w:t>
              </w:r>
            </w:ins>
            <w:ins w:id="2354" w:author="Okot" w:date="2019-12-12T11:46:00Z">
              <w:r w:rsidR="005C4BBD">
                <w:t>Użytkownik zostaje zalogowany do aplikacji</w:t>
              </w:r>
            </w:ins>
            <w:ins w:id="2355" w:author="Okot" w:date="2019-12-13T11:49:00Z">
              <w:r>
                <w:t>.</w:t>
              </w:r>
            </w:ins>
          </w:p>
          <w:p w14:paraId="1CEE79DD" w14:textId="525C15BE" w:rsidR="0079256D" w:rsidRDefault="00992396">
            <w:pPr>
              <w:ind w:firstLine="0"/>
              <w:rPr>
                <w:ins w:id="2356" w:author="Okot" w:date="2019-12-12T11:42:00Z"/>
              </w:rPr>
            </w:pPr>
            <w:ins w:id="2357" w:author="Okot" w:date="2019-12-12T11:42:00Z">
              <w:r>
                <w:t>6.</w:t>
              </w:r>
            </w:ins>
            <w:ins w:id="2358" w:author="Okot" w:date="2019-12-13T11:50:00Z">
              <w:r>
                <w:t> </w:t>
              </w:r>
            </w:ins>
            <w:ins w:id="2359" w:author="Okot" w:date="2019-12-12T11:47:00Z">
              <w:r w:rsidR="005C4BBD">
                <w:t>Użytkownik zostaje przekierowany na stronę startową aplikacji</w:t>
              </w:r>
            </w:ins>
            <w:ins w:id="2360" w:author="Okot" w:date="2019-12-12T11:42:00Z">
              <w:r>
                <w:t>.</w:t>
              </w:r>
            </w:ins>
          </w:p>
        </w:tc>
      </w:tr>
      <w:tr w:rsidR="0079256D" w14:paraId="21557FC3" w14:textId="77777777" w:rsidTr="005C4BBD">
        <w:trPr>
          <w:ins w:id="2361" w:author="Okot" w:date="2019-12-12T11:42:00Z"/>
        </w:trPr>
        <w:tc>
          <w:tcPr>
            <w:tcW w:w="3397" w:type="dxa"/>
          </w:tcPr>
          <w:p w14:paraId="55F991EA" w14:textId="77777777" w:rsidR="0079256D" w:rsidRPr="005C4BBD" w:rsidRDefault="0079256D" w:rsidP="005C4BBD">
            <w:pPr>
              <w:ind w:firstLine="0"/>
              <w:rPr>
                <w:ins w:id="2362" w:author="Okot" w:date="2019-12-12T11:42:00Z"/>
                <w:b/>
                <w:rPrChange w:id="2363" w:author="Okot" w:date="2019-12-12T11:43:00Z">
                  <w:rPr>
                    <w:ins w:id="2364" w:author="Okot" w:date="2019-12-12T11:42:00Z"/>
                  </w:rPr>
                </w:rPrChange>
              </w:rPr>
            </w:pPr>
            <w:ins w:id="2365" w:author="Okot" w:date="2019-12-12T11:42:00Z">
              <w:r w:rsidRPr="005C4BBD">
                <w:rPr>
                  <w:b/>
                  <w:rPrChange w:id="2366" w:author="Okot" w:date="2019-12-12T11:43:00Z">
                    <w:rPr/>
                  </w:rPrChange>
                </w:rPr>
                <w:t>Scenariusze alternatywne</w:t>
              </w:r>
            </w:ins>
          </w:p>
        </w:tc>
        <w:tc>
          <w:tcPr>
            <w:tcW w:w="5664" w:type="dxa"/>
          </w:tcPr>
          <w:p w14:paraId="625FAB67" w14:textId="0EA8B1B5" w:rsidR="0079256D" w:rsidRDefault="005C4BBD" w:rsidP="005C4BBD">
            <w:pPr>
              <w:ind w:firstLine="0"/>
              <w:rPr>
                <w:ins w:id="2367" w:author="Okot" w:date="2019-12-13T10:20:00Z"/>
              </w:rPr>
            </w:pPr>
            <w:ins w:id="2368" w:author="Okot" w:date="2019-12-12T11:42:00Z">
              <w:r>
                <w:t>4</w:t>
              </w:r>
              <w:r w:rsidR="0079256D">
                <w:t>.1</w:t>
              </w:r>
              <w:r w:rsidR="00992396">
                <w:t>.</w:t>
              </w:r>
            </w:ins>
            <w:ins w:id="2369" w:author="Okot" w:date="2019-12-13T11:50:00Z">
              <w:r w:rsidR="00992396">
                <w:t> </w:t>
              </w:r>
            </w:ins>
            <w:ins w:id="2370" w:author="Okot" w:date="2019-12-12T11:47:00Z">
              <w:r>
                <w:t>Nie istnieje konto założone na podany adres e-mail</w:t>
              </w:r>
            </w:ins>
            <w:ins w:id="2371" w:author="Okot" w:date="2019-12-13T11:50:00Z">
              <w:r w:rsidR="00992396">
                <w:t>.</w:t>
              </w:r>
            </w:ins>
            <w:ins w:id="2372" w:author="Okot" w:date="2019-12-12T11:47:00Z">
              <w:r>
                <w:t xml:space="preserve">  </w:t>
              </w:r>
            </w:ins>
            <w:ins w:id="2373" w:author="Okot" w:date="2019-12-13T10:20:00Z">
              <w:r w:rsidR="00E37BC7">
                <w:t>4.1.1.</w:t>
              </w:r>
            </w:ins>
            <w:ins w:id="2374" w:author="Okot" w:date="2019-12-13T11:50:00Z">
              <w:r w:rsidR="00992396">
                <w:t> </w:t>
              </w:r>
            </w:ins>
            <w:ins w:id="2375" w:author="Okot" w:date="2019-12-13T10:20:00Z">
              <w:r w:rsidR="00E37BC7">
                <w:t>W</w:t>
              </w:r>
            </w:ins>
            <w:ins w:id="2376" w:author="Okot" w:date="2019-12-12T11:48:00Z">
              <w:r>
                <w:t>yświetlony zostaje stosowny komunikat</w:t>
              </w:r>
            </w:ins>
            <w:ins w:id="2377" w:author="Okot" w:date="2019-12-13T11:50:00Z">
              <w:r w:rsidR="00992396">
                <w:t>.</w:t>
              </w:r>
            </w:ins>
          </w:p>
          <w:p w14:paraId="066908C9" w14:textId="1B69095D" w:rsidR="00E37BC7" w:rsidRDefault="00992396" w:rsidP="005C4BBD">
            <w:pPr>
              <w:ind w:firstLine="0"/>
              <w:rPr>
                <w:ins w:id="2378" w:author="Okot" w:date="2019-12-12T11:42:00Z"/>
              </w:rPr>
            </w:pPr>
            <w:ins w:id="2379" w:author="Okot" w:date="2019-12-13T10:20:00Z">
              <w:r>
                <w:t>4.1.2.</w:t>
              </w:r>
            </w:ins>
            <w:ins w:id="2380" w:author="Okot" w:date="2019-12-13T11:50:00Z">
              <w:r>
                <w:t> </w:t>
              </w:r>
            </w:ins>
            <w:ins w:id="2381" w:author="Okot" w:date="2019-12-13T10:20:00Z">
              <w:r w:rsidR="00E37BC7">
                <w:t>Powrót do pkt. 1</w:t>
              </w:r>
            </w:ins>
            <w:ins w:id="2382" w:author="Okot" w:date="2019-12-13T11:50:00Z">
              <w:r>
                <w:t>.</w:t>
              </w:r>
            </w:ins>
          </w:p>
          <w:p w14:paraId="1D34D5E0" w14:textId="790015E5" w:rsidR="00E37BC7" w:rsidRDefault="005C4BBD">
            <w:pPr>
              <w:ind w:firstLine="0"/>
              <w:rPr>
                <w:ins w:id="2383" w:author="Okot" w:date="2019-12-13T10:21:00Z"/>
              </w:rPr>
            </w:pPr>
            <w:ins w:id="2384" w:author="Okot" w:date="2019-12-12T11:42:00Z">
              <w:r>
                <w:t>4</w:t>
              </w:r>
              <w:r w:rsidR="00992396">
                <w:t>.2.</w:t>
              </w:r>
            </w:ins>
            <w:ins w:id="2385" w:author="Okot" w:date="2019-12-13T11:50:00Z">
              <w:r w:rsidR="00992396">
                <w:t> </w:t>
              </w:r>
            </w:ins>
            <w:ins w:id="2386" w:author="Okot" w:date="2019-12-12T11:42:00Z">
              <w:r w:rsidR="0079256D">
                <w:t xml:space="preserve">Hasło </w:t>
              </w:r>
            </w:ins>
            <w:ins w:id="2387" w:author="Okot" w:date="2019-12-12T11:48:00Z">
              <w:r>
                <w:t>podane p</w:t>
              </w:r>
              <w:r w:rsidR="00992396">
                <w:t>rzy logowaniu nie jest zgodne z</w:t>
              </w:r>
            </w:ins>
            <w:ins w:id="2388" w:author="Okot" w:date="2019-12-13T11:50:00Z">
              <w:r w:rsidR="00992396">
                <w:t> </w:t>
              </w:r>
            </w:ins>
            <w:ins w:id="2389" w:author="Okot" w:date="2019-12-12T11:48:00Z">
              <w:r>
                <w:t>hasłem podanym przy rejestracji</w:t>
              </w:r>
            </w:ins>
            <w:ins w:id="2390" w:author="Okot" w:date="2019-12-13T11:50:00Z">
              <w:r w:rsidR="00992396">
                <w:t>.</w:t>
              </w:r>
            </w:ins>
          </w:p>
          <w:p w14:paraId="11D8E1E8" w14:textId="7B3ED60A" w:rsidR="0079256D" w:rsidRDefault="00E37BC7">
            <w:pPr>
              <w:ind w:firstLine="0"/>
              <w:rPr>
                <w:ins w:id="2391" w:author="Okot" w:date="2019-12-13T10:21:00Z"/>
              </w:rPr>
            </w:pPr>
            <w:ins w:id="2392" w:author="Okot" w:date="2019-12-13T10:21:00Z">
              <w:r>
                <w:t>4.2.1.</w:t>
              </w:r>
            </w:ins>
            <w:ins w:id="2393" w:author="Okot" w:date="2019-12-13T11:50:00Z">
              <w:r w:rsidR="00992396">
                <w:t> </w:t>
              </w:r>
            </w:ins>
            <w:ins w:id="2394" w:author="Okot" w:date="2019-12-13T10:21:00Z">
              <w:r>
                <w:t>W</w:t>
              </w:r>
            </w:ins>
            <w:ins w:id="2395" w:author="Okot" w:date="2019-12-12T11:48:00Z">
              <w:r w:rsidR="005C4BBD">
                <w:t>yświetlony zostaje stosowny komunikat</w:t>
              </w:r>
            </w:ins>
            <w:ins w:id="2396" w:author="Okot" w:date="2019-12-13T11:50:00Z">
              <w:r w:rsidR="00992396">
                <w:t>.</w:t>
              </w:r>
            </w:ins>
          </w:p>
          <w:p w14:paraId="1BAEF0B8" w14:textId="70066705" w:rsidR="00E37BC7" w:rsidRDefault="00992396">
            <w:pPr>
              <w:ind w:firstLine="0"/>
              <w:rPr>
                <w:ins w:id="2397" w:author="Okot" w:date="2019-12-12T11:42:00Z"/>
              </w:rPr>
            </w:pPr>
            <w:ins w:id="2398" w:author="Okot" w:date="2019-12-13T10:21:00Z">
              <w:r>
                <w:t>4.2.2.</w:t>
              </w:r>
            </w:ins>
            <w:ins w:id="2399" w:author="Okot" w:date="2019-12-13T11:50:00Z">
              <w:r>
                <w:t> </w:t>
              </w:r>
            </w:ins>
            <w:ins w:id="2400" w:author="Okot" w:date="2019-12-13T10:21:00Z">
              <w:r w:rsidR="00E37BC7">
                <w:t>Powrót do pkt. 2</w:t>
              </w:r>
            </w:ins>
            <w:ins w:id="2401" w:author="Okot" w:date="2019-12-13T11:50:00Z">
              <w:r>
                <w:t>.</w:t>
              </w:r>
            </w:ins>
          </w:p>
        </w:tc>
      </w:tr>
    </w:tbl>
    <w:p w14:paraId="2B7667C6" w14:textId="77777777" w:rsidR="0079256D" w:rsidRDefault="0079256D" w:rsidP="0079256D">
      <w:pPr>
        <w:ind w:firstLine="0"/>
        <w:rPr>
          <w:ins w:id="2402" w:author="Okot" w:date="2019-12-12T11:42:00Z"/>
        </w:rPr>
      </w:pPr>
    </w:p>
    <w:p w14:paraId="71063A89" w14:textId="671FB23F" w:rsidR="005C4BBD" w:rsidRDefault="005C4BBD" w:rsidP="005C4BBD">
      <w:pPr>
        <w:ind w:firstLine="0"/>
        <w:rPr>
          <w:ins w:id="2403" w:author="Okot" w:date="2019-12-12T11:48:00Z"/>
        </w:rPr>
      </w:pPr>
      <w:ins w:id="2404" w:author="Okot" w:date="2019-12-12T11:48:00Z">
        <w:r>
          <w:t>Tabela 4.3.</w:t>
        </w:r>
      </w:ins>
    </w:p>
    <w:p w14:paraId="6813292A" w14:textId="43A42312" w:rsidR="0079256D" w:rsidRDefault="005C4BBD">
      <w:pPr>
        <w:ind w:firstLine="0"/>
        <w:rPr>
          <w:ins w:id="2405" w:author="Okot" w:date="2019-12-12T11:42:00Z"/>
        </w:rPr>
        <w:pPrChange w:id="2406" w:author="Okot" w:date="2019-12-10T16:58:00Z">
          <w:pPr>
            <w:pStyle w:val="Podtytu"/>
          </w:pPr>
        </w:pPrChange>
      </w:pPr>
      <w:ins w:id="2407" w:author="Okot" w:date="2019-12-12T11:48:00Z">
        <w:r>
          <w:t>Opis scenariusza przypadku</w:t>
        </w:r>
        <w:r w:rsidR="00CC0B2D">
          <w:t xml:space="preserve"> użycia „</w:t>
        </w:r>
      </w:ins>
      <w:ins w:id="2408" w:author="Okot" w:date="2019-12-13T10:21:00Z">
        <w:r w:rsidR="00CC0B2D">
          <w:t>Reset hasła</w:t>
        </w:r>
      </w:ins>
      <w:ins w:id="2409"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10" w:author="Okot" w:date="2019-12-12T11:42:00Z"/>
        </w:trPr>
        <w:tc>
          <w:tcPr>
            <w:tcW w:w="3397" w:type="dxa"/>
          </w:tcPr>
          <w:p w14:paraId="3E6E14C0" w14:textId="77777777" w:rsidR="0079256D" w:rsidRPr="005C4BBD" w:rsidRDefault="0079256D" w:rsidP="005C4BBD">
            <w:pPr>
              <w:ind w:firstLine="0"/>
              <w:rPr>
                <w:ins w:id="2411" w:author="Okot" w:date="2019-12-12T11:42:00Z"/>
                <w:b/>
                <w:rPrChange w:id="2412" w:author="Okot" w:date="2019-12-12T11:50:00Z">
                  <w:rPr>
                    <w:ins w:id="2413" w:author="Okot" w:date="2019-12-12T11:42:00Z"/>
                  </w:rPr>
                </w:rPrChange>
              </w:rPr>
            </w:pPr>
            <w:ins w:id="2414" w:author="Okot" w:date="2019-12-12T11:42:00Z">
              <w:r w:rsidRPr="005C4BBD">
                <w:rPr>
                  <w:b/>
                  <w:rPrChange w:id="2415" w:author="Okot" w:date="2019-12-12T11:50:00Z">
                    <w:rPr/>
                  </w:rPrChange>
                </w:rPr>
                <w:t>Nazwa</w:t>
              </w:r>
            </w:ins>
          </w:p>
        </w:tc>
        <w:tc>
          <w:tcPr>
            <w:tcW w:w="5664" w:type="dxa"/>
          </w:tcPr>
          <w:p w14:paraId="201EE624" w14:textId="4EA933A4" w:rsidR="0079256D" w:rsidRPr="005C4BBD" w:rsidRDefault="005C4BBD" w:rsidP="005C4BBD">
            <w:pPr>
              <w:ind w:firstLine="0"/>
              <w:rPr>
                <w:ins w:id="2416" w:author="Okot" w:date="2019-12-12T11:42:00Z"/>
                <w:b/>
                <w:i/>
                <w:rPrChange w:id="2417" w:author="Okot" w:date="2019-12-12T11:51:00Z">
                  <w:rPr>
                    <w:ins w:id="2418" w:author="Okot" w:date="2019-12-12T11:42:00Z"/>
                  </w:rPr>
                </w:rPrChange>
              </w:rPr>
            </w:pPr>
            <w:ins w:id="2419" w:author="Okot" w:date="2019-12-12T11:42:00Z">
              <w:r w:rsidRPr="005C4BBD">
                <w:rPr>
                  <w:b/>
                  <w:i/>
                  <w:rPrChange w:id="2420" w:author="Okot" w:date="2019-12-12T11:51:00Z">
                    <w:rPr/>
                  </w:rPrChange>
                </w:rPr>
                <w:t>PU003</w:t>
              </w:r>
              <w:r w:rsidR="0079256D" w:rsidRPr="005C4BBD">
                <w:rPr>
                  <w:b/>
                  <w:i/>
                  <w:rPrChange w:id="2421" w:author="Okot" w:date="2019-12-12T11:51:00Z">
                    <w:rPr/>
                  </w:rPrChange>
                </w:rPr>
                <w:t>:</w:t>
              </w:r>
            </w:ins>
            <w:ins w:id="2422" w:author="Okot" w:date="2019-12-12T11:50:00Z">
              <w:r w:rsidRPr="005C4BBD">
                <w:rPr>
                  <w:b/>
                  <w:i/>
                  <w:rPrChange w:id="2423" w:author="Okot" w:date="2019-12-12T11:51:00Z">
                    <w:rPr/>
                  </w:rPrChange>
                </w:rPr>
                <w:t xml:space="preserve"> Reset hasła</w:t>
              </w:r>
            </w:ins>
          </w:p>
        </w:tc>
      </w:tr>
      <w:tr w:rsidR="0079256D" w14:paraId="0EDA7886" w14:textId="77777777" w:rsidTr="005C4BBD">
        <w:trPr>
          <w:ins w:id="2424" w:author="Okot" w:date="2019-12-12T11:42:00Z"/>
        </w:trPr>
        <w:tc>
          <w:tcPr>
            <w:tcW w:w="3397" w:type="dxa"/>
          </w:tcPr>
          <w:p w14:paraId="421EC9B7" w14:textId="77777777" w:rsidR="0079256D" w:rsidRPr="005C4BBD" w:rsidRDefault="0079256D" w:rsidP="005C4BBD">
            <w:pPr>
              <w:ind w:firstLine="0"/>
              <w:rPr>
                <w:ins w:id="2425" w:author="Okot" w:date="2019-12-12T11:42:00Z"/>
                <w:b/>
                <w:rPrChange w:id="2426" w:author="Okot" w:date="2019-12-12T11:50:00Z">
                  <w:rPr>
                    <w:ins w:id="2427" w:author="Okot" w:date="2019-12-12T11:42:00Z"/>
                  </w:rPr>
                </w:rPrChange>
              </w:rPr>
            </w:pPr>
            <w:ins w:id="2428" w:author="Okot" w:date="2019-12-12T11:42:00Z">
              <w:r w:rsidRPr="005C4BBD">
                <w:rPr>
                  <w:b/>
                  <w:rPrChange w:id="2429" w:author="Okot" w:date="2019-12-12T11:50:00Z">
                    <w:rPr/>
                  </w:rPrChange>
                </w:rPr>
                <w:lastRenderedPageBreak/>
                <w:t>Opis</w:t>
              </w:r>
            </w:ins>
          </w:p>
        </w:tc>
        <w:tc>
          <w:tcPr>
            <w:tcW w:w="5664" w:type="dxa"/>
          </w:tcPr>
          <w:p w14:paraId="322D4C72" w14:textId="7D935F1E" w:rsidR="0079256D" w:rsidRDefault="005C4BBD">
            <w:pPr>
              <w:ind w:firstLine="0"/>
              <w:rPr>
                <w:ins w:id="2430" w:author="Okot" w:date="2019-12-12T11:42:00Z"/>
              </w:rPr>
            </w:pPr>
            <w:ins w:id="2431"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32" w:author="Okot" w:date="2019-12-12T11:42:00Z"/>
        </w:trPr>
        <w:tc>
          <w:tcPr>
            <w:tcW w:w="3397" w:type="dxa"/>
          </w:tcPr>
          <w:p w14:paraId="6E4E6E9D" w14:textId="77777777" w:rsidR="0079256D" w:rsidRPr="005C4BBD" w:rsidRDefault="0079256D" w:rsidP="005C4BBD">
            <w:pPr>
              <w:ind w:firstLine="0"/>
              <w:rPr>
                <w:ins w:id="2433" w:author="Okot" w:date="2019-12-12T11:42:00Z"/>
                <w:b/>
                <w:rPrChange w:id="2434" w:author="Okot" w:date="2019-12-12T11:50:00Z">
                  <w:rPr>
                    <w:ins w:id="2435" w:author="Okot" w:date="2019-12-12T11:42:00Z"/>
                  </w:rPr>
                </w:rPrChange>
              </w:rPr>
            </w:pPr>
            <w:ins w:id="2436" w:author="Okot" w:date="2019-12-12T11:42:00Z">
              <w:r w:rsidRPr="005C4BBD">
                <w:rPr>
                  <w:b/>
                  <w:rPrChange w:id="2437" w:author="Okot" w:date="2019-12-12T11:50:00Z">
                    <w:rPr/>
                  </w:rPrChange>
                </w:rPr>
                <w:t>Warunki początkowe</w:t>
              </w:r>
            </w:ins>
          </w:p>
        </w:tc>
        <w:tc>
          <w:tcPr>
            <w:tcW w:w="5664" w:type="dxa"/>
          </w:tcPr>
          <w:p w14:paraId="51F6773E" w14:textId="2BF76D52" w:rsidR="0079256D" w:rsidRDefault="00647B5D" w:rsidP="005C4BBD">
            <w:pPr>
              <w:ind w:firstLine="0"/>
              <w:rPr>
                <w:ins w:id="2438" w:author="Okot" w:date="2019-12-12T11:42:00Z"/>
              </w:rPr>
            </w:pPr>
            <w:ins w:id="2439" w:author="Okot" w:date="2019-12-12T11:52:00Z">
              <w:r>
                <w:t>-</w:t>
              </w:r>
            </w:ins>
          </w:p>
        </w:tc>
      </w:tr>
      <w:tr w:rsidR="0079256D" w14:paraId="2622DAED" w14:textId="77777777" w:rsidTr="005C4BBD">
        <w:trPr>
          <w:ins w:id="2440" w:author="Okot" w:date="2019-12-12T11:42:00Z"/>
        </w:trPr>
        <w:tc>
          <w:tcPr>
            <w:tcW w:w="3397" w:type="dxa"/>
          </w:tcPr>
          <w:p w14:paraId="5657B363" w14:textId="77777777" w:rsidR="0079256D" w:rsidRPr="005C4BBD" w:rsidRDefault="0079256D" w:rsidP="005C4BBD">
            <w:pPr>
              <w:ind w:firstLine="0"/>
              <w:rPr>
                <w:ins w:id="2441" w:author="Okot" w:date="2019-12-12T11:42:00Z"/>
                <w:b/>
                <w:rPrChange w:id="2442" w:author="Okot" w:date="2019-12-12T11:50:00Z">
                  <w:rPr>
                    <w:ins w:id="2443" w:author="Okot" w:date="2019-12-12T11:42:00Z"/>
                  </w:rPr>
                </w:rPrChange>
              </w:rPr>
            </w:pPr>
            <w:ins w:id="2444" w:author="Okot" w:date="2019-12-12T11:42:00Z">
              <w:r w:rsidRPr="005C4BBD">
                <w:rPr>
                  <w:b/>
                  <w:rPrChange w:id="2445" w:author="Okot" w:date="2019-12-12T11:50:00Z">
                    <w:rPr/>
                  </w:rPrChange>
                </w:rPr>
                <w:t>Inicjacja</w:t>
              </w:r>
            </w:ins>
          </w:p>
        </w:tc>
        <w:tc>
          <w:tcPr>
            <w:tcW w:w="5664" w:type="dxa"/>
          </w:tcPr>
          <w:p w14:paraId="7D89AF9B" w14:textId="19B4FC09" w:rsidR="0079256D" w:rsidRDefault="00647B5D">
            <w:pPr>
              <w:ind w:firstLine="0"/>
              <w:rPr>
                <w:ins w:id="2446" w:author="Okot" w:date="2019-12-12T11:42:00Z"/>
              </w:rPr>
            </w:pPr>
            <w:ins w:id="2447" w:author="Okot" w:date="2019-12-12T11:52:00Z">
              <w:r>
                <w:t>Przypadek użycia rozpoczyna się w momencie kliknięcia linku „zapomniano hasła” na stronie aplikacji</w:t>
              </w:r>
            </w:ins>
            <w:ins w:id="2448" w:author="Okot" w:date="2019-12-13T11:50:00Z">
              <w:r w:rsidR="00992396">
                <w:t>.</w:t>
              </w:r>
            </w:ins>
          </w:p>
        </w:tc>
      </w:tr>
      <w:tr w:rsidR="0079256D" w14:paraId="774B7F3B" w14:textId="77777777" w:rsidTr="005C4BBD">
        <w:trPr>
          <w:ins w:id="2449" w:author="Okot" w:date="2019-12-12T11:42:00Z"/>
        </w:trPr>
        <w:tc>
          <w:tcPr>
            <w:tcW w:w="3397" w:type="dxa"/>
          </w:tcPr>
          <w:p w14:paraId="22357544" w14:textId="77777777" w:rsidR="0079256D" w:rsidRPr="005C4BBD" w:rsidRDefault="0079256D" w:rsidP="005C4BBD">
            <w:pPr>
              <w:ind w:firstLine="0"/>
              <w:rPr>
                <w:ins w:id="2450" w:author="Okot" w:date="2019-12-12T11:42:00Z"/>
                <w:b/>
                <w:rPrChange w:id="2451" w:author="Okot" w:date="2019-12-12T11:50:00Z">
                  <w:rPr>
                    <w:ins w:id="2452" w:author="Okot" w:date="2019-12-12T11:42:00Z"/>
                  </w:rPr>
                </w:rPrChange>
              </w:rPr>
            </w:pPr>
            <w:ins w:id="2453" w:author="Okot" w:date="2019-12-12T11:42:00Z">
              <w:r w:rsidRPr="005C4BBD">
                <w:rPr>
                  <w:b/>
                  <w:rPrChange w:id="2454" w:author="Okot" w:date="2019-12-12T11:50:00Z">
                    <w:rPr/>
                  </w:rPrChange>
                </w:rPr>
                <w:t>Warunki końcowe</w:t>
              </w:r>
            </w:ins>
          </w:p>
        </w:tc>
        <w:tc>
          <w:tcPr>
            <w:tcW w:w="5664" w:type="dxa"/>
          </w:tcPr>
          <w:p w14:paraId="77E069E5" w14:textId="4F359BBE" w:rsidR="0079256D" w:rsidRDefault="00647B5D" w:rsidP="005C4BBD">
            <w:pPr>
              <w:ind w:firstLine="0"/>
              <w:rPr>
                <w:ins w:id="2455" w:author="Okot" w:date="2019-12-12T11:42:00Z"/>
              </w:rPr>
            </w:pPr>
            <w:ins w:id="2456" w:author="Okot" w:date="2019-12-12T11:52:00Z">
              <w:r>
                <w:t>Został wyświetlony komunikat informujący o poprawnym ustanowieniu nowego has</w:t>
              </w:r>
            </w:ins>
            <w:ins w:id="2457" w:author="Okot" w:date="2019-12-12T11:53:00Z">
              <w:r>
                <w:t>ła</w:t>
              </w:r>
            </w:ins>
            <w:ins w:id="2458" w:author="Okot" w:date="2019-12-13T11:50:00Z">
              <w:r w:rsidR="00992396">
                <w:t>.</w:t>
              </w:r>
            </w:ins>
          </w:p>
        </w:tc>
      </w:tr>
      <w:tr w:rsidR="0079256D" w14:paraId="0616EED1" w14:textId="77777777" w:rsidTr="005C4BBD">
        <w:trPr>
          <w:ins w:id="2459" w:author="Okot" w:date="2019-12-12T11:42:00Z"/>
        </w:trPr>
        <w:tc>
          <w:tcPr>
            <w:tcW w:w="3397" w:type="dxa"/>
          </w:tcPr>
          <w:p w14:paraId="265D032E" w14:textId="77777777" w:rsidR="0079256D" w:rsidRPr="005C4BBD" w:rsidRDefault="0079256D" w:rsidP="005C4BBD">
            <w:pPr>
              <w:ind w:firstLine="0"/>
              <w:rPr>
                <w:ins w:id="2460" w:author="Okot" w:date="2019-12-12T11:42:00Z"/>
                <w:b/>
                <w:rPrChange w:id="2461" w:author="Okot" w:date="2019-12-12T11:50:00Z">
                  <w:rPr>
                    <w:ins w:id="2462" w:author="Okot" w:date="2019-12-12T11:42:00Z"/>
                  </w:rPr>
                </w:rPrChange>
              </w:rPr>
            </w:pPr>
            <w:ins w:id="2463" w:author="Okot" w:date="2019-12-12T11:42:00Z">
              <w:r w:rsidRPr="005C4BBD">
                <w:rPr>
                  <w:b/>
                  <w:rPrChange w:id="2464" w:author="Okot" w:date="2019-12-12T11:50:00Z">
                    <w:rPr/>
                  </w:rPrChange>
                </w:rPr>
                <w:t>Scenariusz główny</w:t>
              </w:r>
            </w:ins>
          </w:p>
        </w:tc>
        <w:tc>
          <w:tcPr>
            <w:tcW w:w="5664" w:type="dxa"/>
          </w:tcPr>
          <w:p w14:paraId="50595A5F" w14:textId="440C8264" w:rsidR="00647B5D" w:rsidRDefault="00992396" w:rsidP="00647B5D">
            <w:pPr>
              <w:ind w:firstLine="0"/>
              <w:rPr>
                <w:ins w:id="2465" w:author="Okot" w:date="2019-12-12T11:53:00Z"/>
              </w:rPr>
            </w:pPr>
            <w:ins w:id="2466" w:author="Okot" w:date="2019-12-12T11:53:00Z">
              <w:r>
                <w:t>1.</w:t>
              </w:r>
            </w:ins>
            <w:ins w:id="2467" w:author="Okot" w:date="2019-12-13T11:50:00Z">
              <w:r>
                <w:t> </w:t>
              </w:r>
            </w:ins>
            <w:ins w:id="2468" w:author="Okot" w:date="2019-12-12T11:53:00Z">
              <w:r w:rsidR="00647B5D">
                <w:t>Użytkownik wprowadza swój adres e-mail w polu „adres e-mail”</w:t>
              </w:r>
            </w:ins>
            <w:ins w:id="2469" w:author="Okot" w:date="2019-12-13T11:50:00Z">
              <w:r>
                <w:t>.</w:t>
              </w:r>
            </w:ins>
          </w:p>
          <w:p w14:paraId="3B9BE251" w14:textId="018BE476" w:rsidR="0079256D" w:rsidRDefault="00992396" w:rsidP="005C4BBD">
            <w:pPr>
              <w:ind w:firstLine="0"/>
              <w:rPr>
                <w:ins w:id="2470" w:author="Okot" w:date="2019-12-12T11:53:00Z"/>
              </w:rPr>
            </w:pPr>
            <w:ins w:id="2471" w:author="Okot" w:date="2019-12-12T11:53:00Z">
              <w:r>
                <w:t>2.</w:t>
              </w:r>
            </w:ins>
            <w:ins w:id="2472" w:author="Okot" w:date="2019-12-13T11:50:00Z">
              <w:r>
                <w:t> </w:t>
              </w:r>
            </w:ins>
            <w:ins w:id="2473" w:author="Okot" w:date="2019-12-12T11:53:00Z">
              <w:r w:rsidR="00647B5D">
                <w:t>Użytkownik zatwierdza zlecenie resetu hasła przyciskiem „zresetuj hasło”</w:t>
              </w:r>
            </w:ins>
            <w:ins w:id="2474" w:author="Okot" w:date="2019-12-13T11:50:00Z">
              <w:r>
                <w:t>.</w:t>
              </w:r>
            </w:ins>
          </w:p>
          <w:p w14:paraId="08790579" w14:textId="59F1AED0" w:rsidR="00647B5D" w:rsidRDefault="00992396" w:rsidP="005C4BBD">
            <w:pPr>
              <w:ind w:firstLine="0"/>
              <w:rPr>
                <w:ins w:id="2475" w:author="Okot" w:date="2019-12-12T11:54:00Z"/>
              </w:rPr>
            </w:pPr>
            <w:ins w:id="2476" w:author="Okot" w:date="2019-12-12T11:53:00Z">
              <w:r>
                <w:t>3.</w:t>
              </w:r>
            </w:ins>
            <w:ins w:id="2477" w:author="Okot" w:date="2019-12-13T11:51:00Z">
              <w:r>
                <w:t> </w:t>
              </w:r>
            </w:ins>
            <w:ins w:id="2478" w:author="Okot" w:date="2019-12-12T11:54:00Z">
              <w:r w:rsidR="00647B5D">
                <w:t>System weryfikuje adres e-mail</w:t>
              </w:r>
            </w:ins>
            <w:ins w:id="2479" w:author="Okot" w:date="2019-12-13T11:51:00Z">
              <w:r>
                <w:t>.</w:t>
              </w:r>
            </w:ins>
          </w:p>
          <w:p w14:paraId="30FD5B81" w14:textId="7FFD0520" w:rsidR="00647B5D" w:rsidRDefault="00992396" w:rsidP="005C4BBD">
            <w:pPr>
              <w:ind w:firstLine="0"/>
              <w:rPr>
                <w:ins w:id="2480" w:author="Okot" w:date="2019-12-12T11:54:00Z"/>
              </w:rPr>
            </w:pPr>
            <w:ins w:id="2481" w:author="Okot" w:date="2019-12-12T11:54:00Z">
              <w:r>
                <w:t>4.</w:t>
              </w:r>
            </w:ins>
            <w:ins w:id="2482" w:author="Okot" w:date="2019-12-13T11:51:00Z">
              <w:r>
                <w:t> </w:t>
              </w:r>
            </w:ins>
            <w:ins w:id="2483" w:author="Okot" w:date="2019-12-12T11:54:00Z">
              <w:r w:rsidR="00647B5D">
                <w:t>System wysyła link do ponownego ustanowienia hasła na podany adres e-mail</w:t>
              </w:r>
            </w:ins>
            <w:ins w:id="2484" w:author="Okot" w:date="2019-12-13T11:51:00Z">
              <w:r>
                <w:t>.</w:t>
              </w:r>
            </w:ins>
          </w:p>
          <w:p w14:paraId="298A420E" w14:textId="155E9E85" w:rsidR="00647B5D" w:rsidRDefault="00992396" w:rsidP="005C4BBD">
            <w:pPr>
              <w:ind w:firstLine="0"/>
              <w:rPr>
                <w:ins w:id="2485" w:author="Okot" w:date="2019-12-12T11:54:00Z"/>
              </w:rPr>
            </w:pPr>
            <w:ins w:id="2486" w:author="Okot" w:date="2019-12-12T11:54:00Z">
              <w:r>
                <w:t>5.</w:t>
              </w:r>
            </w:ins>
            <w:ins w:id="2487" w:author="Okot" w:date="2019-12-13T11:51:00Z">
              <w:r>
                <w:t> </w:t>
              </w:r>
            </w:ins>
            <w:ins w:id="2488" w:author="Okot" w:date="2019-12-12T11:54:00Z">
              <w:r w:rsidR="00647B5D">
                <w:t>Użytkownik skorzystał z wysłanego linka</w:t>
              </w:r>
            </w:ins>
            <w:ins w:id="2489" w:author="Okot" w:date="2019-12-13T11:51:00Z">
              <w:r>
                <w:t>.</w:t>
              </w:r>
            </w:ins>
          </w:p>
          <w:p w14:paraId="4C20CEEC" w14:textId="0CE90392" w:rsidR="00647B5D" w:rsidRDefault="00992396" w:rsidP="005C4BBD">
            <w:pPr>
              <w:ind w:firstLine="0"/>
              <w:rPr>
                <w:ins w:id="2490" w:author="Okot" w:date="2019-12-12T11:55:00Z"/>
              </w:rPr>
            </w:pPr>
            <w:ins w:id="2491" w:author="Okot" w:date="2019-12-12T11:54:00Z">
              <w:r>
                <w:t>6.</w:t>
              </w:r>
            </w:ins>
            <w:ins w:id="2492" w:author="Okot" w:date="2019-12-13T11:51:00Z">
              <w:r>
                <w:t> </w:t>
              </w:r>
            </w:ins>
            <w:ins w:id="2493" w:author="Okot" w:date="2019-12-12T11:54:00Z">
              <w:r w:rsidR="00647B5D">
                <w:t>Użytkownik został przekierowany na stron</w:t>
              </w:r>
            </w:ins>
            <w:ins w:id="2494" w:author="Okot" w:date="2019-12-12T11:55:00Z">
              <w:r>
                <w:t>ę z</w:t>
              </w:r>
            </w:ins>
            <w:ins w:id="2495" w:author="Okot" w:date="2019-12-13T11:51:00Z">
              <w:r>
                <w:t> </w:t>
              </w:r>
            </w:ins>
            <w:ins w:id="2496" w:author="Okot" w:date="2019-12-12T11:55:00Z">
              <w:r w:rsidR="00647B5D">
                <w:t>formularzem do ponownego ustanawiania hasła</w:t>
              </w:r>
            </w:ins>
            <w:ins w:id="2497" w:author="Okot" w:date="2019-12-13T11:51:00Z">
              <w:r>
                <w:t>.</w:t>
              </w:r>
            </w:ins>
          </w:p>
          <w:p w14:paraId="1D744DC4" w14:textId="1EB04D83" w:rsidR="00647B5D" w:rsidRDefault="00992396" w:rsidP="00647B5D">
            <w:pPr>
              <w:ind w:firstLine="0"/>
              <w:rPr>
                <w:ins w:id="2498" w:author="Okot" w:date="2019-12-12T11:55:00Z"/>
              </w:rPr>
            </w:pPr>
            <w:ins w:id="2499" w:author="Okot" w:date="2019-12-12T11:55:00Z">
              <w:r>
                <w:t>7.</w:t>
              </w:r>
            </w:ins>
            <w:ins w:id="2500" w:author="Okot" w:date="2019-12-13T11:51:00Z">
              <w:r>
                <w:t> </w:t>
              </w:r>
            </w:ins>
            <w:ins w:id="2501" w:author="Okot" w:date="2019-12-12T11:55:00Z">
              <w:r w:rsidR="00647B5D">
                <w:t>Użytkownik wprowadza hasło w polu „hasło”</w:t>
              </w:r>
            </w:ins>
            <w:ins w:id="2502" w:author="Okot" w:date="2019-12-13T11:51:00Z">
              <w:r>
                <w:t>.</w:t>
              </w:r>
            </w:ins>
          </w:p>
          <w:p w14:paraId="11D81C64" w14:textId="78514D9E" w:rsidR="00647B5D" w:rsidRDefault="00992396" w:rsidP="00647B5D">
            <w:pPr>
              <w:ind w:firstLine="0"/>
              <w:rPr>
                <w:ins w:id="2503" w:author="Okot" w:date="2019-12-12T11:55:00Z"/>
              </w:rPr>
            </w:pPr>
            <w:ins w:id="2504" w:author="Okot" w:date="2019-12-12T11:55:00Z">
              <w:r>
                <w:t>8.</w:t>
              </w:r>
            </w:ins>
            <w:ins w:id="2505" w:author="Okot" w:date="2019-12-13T11:51:00Z">
              <w:r>
                <w:t> </w:t>
              </w:r>
            </w:ins>
            <w:ins w:id="2506" w:author="Okot" w:date="2019-12-12T11:55:00Z">
              <w:r w:rsidR="00647B5D">
                <w:t>Użytkownik wprowadza jeszcze raz to samo hasło w polu „powtórz hasło”</w:t>
              </w:r>
            </w:ins>
            <w:ins w:id="2507" w:author="Okot" w:date="2019-12-13T11:51:00Z">
              <w:r>
                <w:t>.</w:t>
              </w:r>
            </w:ins>
          </w:p>
          <w:p w14:paraId="0144750B" w14:textId="36384DA5" w:rsidR="00647B5D" w:rsidRDefault="00992396" w:rsidP="00647B5D">
            <w:pPr>
              <w:ind w:firstLine="0"/>
              <w:rPr>
                <w:ins w:id="2508" w:author="Okot" w:date="2019-12-12T11:55:00Z"/>
              </w:rPr>
            </w:pPr>
            <w:ins w:id="2509" w:author="Okot" w:date="2019-12-12T11:55:00Z">
              <w:r>
                <w:t>9.</w:t>
              </w:r>
            </w:ins>
            <w:ins w:id="2510" w:author="Okot" w:date="2019-12-13T11:51:00Z">
              <w:r>
                <w:t> </w:t>
              </w:r>
            </w:ins>
            <w:ins w:id="2511" w:author="Okot" w:date="2019-12-12T11:55:00Z">
              <w:r w:rsidR="00647B5D">
                <w:t>System weryfikuje podane hasło</w:t>
              </w:r>
            </w:ins>
            <w:ins w:id="2512" w:author="Okot" w:date="2019-12-13T11:51:00Z">
              <w:r>
                <w:t>.</w:t>
              </w:r>
            </w:ins>
          </w:p>
          <w:p w14:paraId="5111BFED" w14:textId="3127A0B0" w:rsidR="00647B5D" w:rsidRDefault="00992396" w:rsidP="00647B5D">
            <w:pPr>
              <w:ind w:firstLine="0"/>
              <w:rPr>
                <w:ins w:id="2513" w:author="Okot" w:date="2019-12-12T11:55:00Z"/>
              </w:rPr>
            </w:pPr>
            <w:ins w:id="2514" w:author="Okot" w:date="2019-12-12T11:55:00Z">
              <w:r>
                <w:t>10.</w:t>
              </w:r>
            </w:ins>
            <w:ins w:id="2515" w:author="Okot" w:date="2019-12-13T11:51:00Z">
              <w:r>
                <w:t> </w:t>
              </w:r>
            </w:ins>
            <w:ins w:id="2516" w:author="Okot" w:date="2019-12-12T11:56:00Z">
              <w:r w:rsidR="00647B5D">
                <w:t xml:space="preserve">System </w:t>
              </w:r>
            </w:ins>
            <w:ins w:id="2517" w:author="Okot" w:date="2019-12-12T11:58:00Z">
              <w:r w:rsidR="00647B5D">
                <w:t>aktualizuje hasło w bazie danych</w:t>
              </w:r>
            </w:ins>
            <w:ins w:id="2518" w:author="Okot" w:date="2019-12-13T11:51:00Z">
              <w:r>
                <w:t>.</w:t>
              </w:r>
            </w:ins>
          </w:p>
          <w:p w14:paraId="0578CB2B" w14:textId="2DBCB2A8" w:rsidR="00647B5D" w:rsidRDefault="00992396" w:rsidP="005C4BBD">
            <w:pPr>
              <w:ind w:firstLine="0"/>
              <w:rPr>
                <w:ins w:id="2519" w:author="Okot" w:date="2019-12-12T11:42:00Z"/>
              </w:rPr>
            </w:pPr>
            <w:ins w:id="2520" w:author="Okot" w:date="2019-12-12T11:57:00Z">
              <w:r>
                <w:t>11.</w:t>
              </w:r>
            </w:ins>
            <w:ins w:id="2521" w:author="Okot" w:date="2019-12-13T11:51:00Z">
              <w:r>
                <w:t> </w:t>
              </w:r>
            </w:ins>
            <w:ins w:id="2522" w:author="Okot" w:date="2019-12-12T11:57:00Z">
              <w:r w:rsidR="00647B5D">
                <w:t>Wyświetla</w:t>
              </w:r>
              <w:r>
                <w:t>ny jest komunikat informujący o</w:t>
              </w:r>
            </w:ins>
            <w:ins w:id="2523" w:author="Okot" w:date="2019-12-13T11:51:00Z">
              <w:r>
                <w:t> </w:t>
              </w:r>
            </w:ins>
            <w:ins w:id="2524" w:author="Okot" w:date="2019-12-12T11:57:00Z">
              <w:r w:rsidR="00647B5D">
                <w:t>poprawnym przebiegu zmiany hasła</w:t>
              </w:r>
            </w:ins>
            <w:ins w:id="2525" w:author="Okot" w:date="2019-12-13T11:51:00Z">
              <w:r>
                <w:t>.</w:t>
              </w:r>
            </w:ins>
          </w:p>
        </w:tc>
      </w:tr>
      <w:tr w:rsidR="0079256D" w14:paraId="232CDBC6" w14:textId="77777777" w:rsidTr="005C4BBD">
        <w:trPr>
          <w:ins w:id="2526" w:author="Okot" w:date="2019-12-12T11:42:00Z"/>
        </w:trPr>
        <w:tc>
          <w:tcPr>
            <w:tcW w:w="3397" w:type="dxa"/>
          </w:tcPr>
          <w:p w14:paraId="38D47243" w14:textId="30FCB699" w:rsidR="0079256D" w:rsidRPr="005C4BBD" w:rsidRDefault="0079256D" w:rsidP="005C4BBD">
            <w:pPr>
              <w:ind w:firstLine="0"/>
              <w:rPr>
                <w:ins w:id="2527" w:author="Okot" w:date="2019-12-12T11:42:00Z"/>
                <w:b/>
                <w:rPrChange w:id="2528" w:author="Okot" w:date="2019-12-12T11:50:00Z">
                  <w:rPr>
                    <w:ins w:id="2529" w:author="Okot" w:date="2019-12-12T11:42:00Z"/>
                  </w:rPr>
                </w:rPrChange>
              </w:rPr>
            </w:pPr>
            <w:ins w:id="2530" w:author="Okot" w:date="2019-12-12T11:42:00Z">
              <w:r w:rsidRPr="005C4BBD">
                <w:rPr>
                  <w:b/>
                  <w:rPrChange w:id="2531" w:author="Okot" w:date="2019-12-12T11:50:00Z">
                    <w:rPr/>
                  </w:rPrChange>
                </w:rPr>
                <w:t>Scenariusze alternatywne</w:t>
              </w:r>
            </w:ins>
          </w:p>
        </w:tc>
        <w:tc>
          <w:tcPr>
            <w:tcW w:w="5664" w:type="dxa"/>
          </w:tcPr>
          <w:p w14:paraId="16F1CF74" w14:textId="0632C111" w:rsidR="00647B5D" w:rsidRDefault="00992396" w:rsidP="005C4BBD">
            <w:pPr>
              <w:ind w:firstLine="0"/>
              <w:rPr>
                <w:ins w:id="2532" w:author="Okot" w:date="2019-12-12T11:59:00Z"/>
              </w:rPr>
            </w:pPr>
            <w:ins w:id="2533" w:author="Okot" w:date="2019-12-12T11:58:00Z">
              <w:r>
                <w:t>3.1.</w:t>
              </w:r>
            </w:ins>
            <w:ins w:id="2534" w:author="Okot" w:date="2019-12-13T11:51:00Z">
              <w:r>
                <w:t> </w:t>
              </w:r>
            </w:ins>
            <w:ins w:id="2535" w:author="Okot" w:date="2019-12-12T11:58:00Z">
              <w:r w:rsidR="00647B5D">
                <w:t xml:space="preserve">Nie istnieje konto zarejestrowane na podany adres </w:t>
              </w:r>
            </w:ins>
          </w:p>
          <w:p w14:paraId="4D387B5A" w14:textId="642563D8" w:rsidR="00CC0B2D" w:rsidRDefault="00CC0B2D" w:rsidP="005C4BBD">
            <w:pPr>
              <w:ind w:firstLine="0"/>
              <w:rPr>
                <w:ins w:id="2536" w:author="Okot" w:date="2019-12-12T11:58:00Z"/>
              </w:rPr>
            </w:pPr>
            <w:ins w:id="2537" w:author="Okot" w:date="2019-12-12T11:58:00Z">
              <w:r>
                <w:t>e-mail</w:t>
              </w:r>
            </w:ins>
            <w:ins w:id="2538" w:author="Okot" w:date="2019-12-13T11:52:00Z">
              <w:r w:rsidR="00992396">
                <w:t>.</w:t>
              </w:r>
            </w:ins>
          </w:p>
          <w:p w14:paraId="687F7451" w14:textId="77CCE775" w:rsidR="0079256D" w:rsidRDefault="00992396" w:rsidP="005C4BBD">
            <w:pPr>
              <w:ind w:firstLine="0"/>
              <w:rPr>
                <w:ins w:id="2539" w:author="Okot" w:date="2019-12-13T10:22:00Z"/>
              </w:rPr>
            </w:pPr>
            <w:ins w:id="2540" w:author="Okot" w:date="2019-12-13T10:21:00Z">
              <w:r>
                <w:t>3.1.1.</w:t>
              </w:r>
            </w:ins>
            <w:ins w:id="2541" w:author="Okot" w:date="2019-12-13T11:52:00Z">
              <w:r>
                <w:t> </w:t>
              </w:r>
            </w:ins>
            <w:ins w:id="2542" w:author="Okot" w:date="2019-12-13T10:22:00Z">
              <w:r w:rsidR="00CC0B2D">
                <w:t>Z</w:t>
              </w:r>
            </w:ins>
            <w:ins w:id="2543" w:author="Okot" w:date="2019-12-12T11:58:00Z">
              <w:r w:rsidR="00647B5D">
                <w:t xml:space="preserve">ostaje </w:t>
              </w:r>
            </w:ins>
            <w:ins w:id="2544" w:author="Okot" w:date="2019-12-12T11:59:00Z">
              <w:r w:rsidR="00647B5D">
                <w:t>wyświetlony stosowny komunikat</w:t>
              </w:r>
            </w:ins>
            <w:ins w:id="2545" w:author="Okot" w:date="2019-12-13T11:52:00Z">
              <w:r>
                <w:t>.</w:t>
              </w:r>
            </w:ins>
          </w:p>
          <w:p w14:paraId="0DED8D5F" w14:textId="5E28F1D3" w:rsidR="00CC0B2D" w:rsidRDefault="00992396" w:rsidP="005C4BBD">
            <w:pPr>
              <w:ind w:firstLine="0"/>
              <w:rPr>
                <w:ins w:id="2546" w:author="Okot" w:date="2019-12-12T11:59:00Z"/>
              </w:rPr>
            </w:pPr>
            <w:ins w:id="2547" w:author="Okot" w:date="2019-12-13T10:22:00Z">
              <w:r>
                <w:t>3.1.2.</w:t>
              </w:r>
            </w:ins>
            <w:ins w:id="2548" w:author="Okot" w:date="2019-12-13T11:52:00Z">
              <w:r>
                <w:t> </w:t>
              </w:r>
            </w:ins>
            <w:ins w:id="2549" w:author="Okot" w:date="2019-12-13T10:22:00Z">
              <w:r w:rsidR="00CC0B2D">
                <w:t>Powrót do pkt. 1</w:t>
              </w:r>
            </w:ins>
            <w:ins w:id="2550" w:author="Okot" w:date="2019-12-13T11:52:00Z">
              <w:r>
                <w:t>.</w:t>
              </w:r>
            </w:ins>
          </w:p>
          <w:p w14:paraId="6BFC266B" w14:textId="42F830C2" w:rsidR="00647B5D" w:rsidRDefault="00647B5D" w:rsidP="00647B5D">
            <w:pPr>
              <w:ind w:firstLine="0"/>
              <w:rPr>
                <w:ins w:id="2551" w:author="Okot" w:date="2019-12-12T12:00:00Z"/>
              </w:rPr>
            </w:pPr>
            <w:ins w:id="2552" w:author="Okot" w:date="2019-12-12T12:00:00Z">
              <w:r>
                <w:t>9.1</w:t>
              </w:r>
            </w:ins>
            <w:ins w:id="2553" w:author="Okot" w:date="2019-12-13T10:22:00Z">
              <w:r w:rsidR="00CC0B2D">
                <w:t>(a)</w:t>
              </w:r>
            </w:ins>
            <w:ins w:id="2554" w:author="Okot" w:date="2019-12-13T11:52:00Z">
              <w:r w:rsidR="00992396">
                <w:t> </w:t>
              </w:r>
            </w:ins>
            <w:ins w:id="2555" w:author="Okot" w:date="2019-12-12T12:00:00Z">
              <w:r>
                <w:t>Hasło nie s</w:t>
              </w:r>
              <w:r w:rsidR="00CC0B2D">
                <w:t>pełnia wymogów bezpieczeństwa</w:t>
              </w:r>
            </w:ins>
            <w:ins w:id="2556" w:author="Okot" w:date="2019-12-13T11:52:00Z">
              <w:r w:rsidR="00992396">
                <w:t>.</w:t>
              </w:r>
            </w:ins>
          </w:p>
          <w:p w14:paraId="251EFD68" w14:textId="1C41B745" w:rsidR="00CC0B2D" w:rsidRDefault="00CC0B2D">
            <w:pPr>
              <w:ind w:firstLine="0"/>
              <w:rPr>
                <w:ins w:id="2557" w:author="Okot" w:date="2019-12-12T12:00:00Z"/>
              </w:rPr>
            </w:pPr>
            <w:ins w:id="2558" w:author="Okot" w:date="2019-12-12T12:00:00Z">
              <w:r>
                <w:t>9.1</w:t>
              </w:r>
            </w:ins>
            <w:ins w:id="2559" w:author="Okot" w:date="2019-12-13T10:22:00Z">
              <w:r>
                <w:t>(b)</w:t>
              </w:r>
            </w:ins>
            <w:ins w:id="2560" w:author="Okot" w:date="2019-12-13T11:52:00Z">
              <w:r w:rsidR="00992396">
                <w:t> </w:t>
              </w:r>
            </w:ins>
            <w:ins w:id="2561" w:author="Okot" w:date="2019-12-12T12:00:00Z">
              <w:r w:rsidR="00647B5D">
                <w:t>Hasła wprowadzone w polach „hasło” i „pow</w:t>
              </w:r>
              <w:r w:rsidR="00992396">
                <w:t>tórz hasło” nie są identyczne.</w:t>
              </w:r>
            </w:ins>
          </w:p>
          <w:p w14:paraId="297DAFDD" w14:textId="283A02BF" w:rsidR="00647B5D" w:rsidRDefault="00992396">
            <w:pPr>
              <w:ind w:firstLine="0"/>
              <w:rPr>
                <w:ins w:id="2562" w:author="Okot" w:date="2019-12-13T10:22:00Z"/>
              </w:rPr>
            </w:pPr>
            <w:ins w:id="2563" w:author="Okot" w:date="2019-12-13T10:22:00Z">
              <w:r>
                <w:t>9.1.1.</w:t>
              </w:r>
            </w:ins>
            <w:ins w:id="2564" w:author="Okot" w:date="2019-12-13T11:52:00Z">
              <w:r>
                <w:t> </w:t>
              </w:r>
            </w:ins>
            <w:ins w:id="2565" w:author="Okot" w:date="2019-12-13T10:22:00Z">
              <w:r w:rsidR="00CC0B2D">
                <w:t>W</w:t>
              </w:r>
            </w:ins>
            <w:ins w:id="2566" w:author="Okot" w:date="2019-12-12T12:00:00Z">
              <w:r w:rsidR="00647B5D">
                <w:t>yświetlony zostaje stosowny komunikat</w:t>
              </w:r>
            </w:ins>
            <w:ins w:id="2567" w:author="Okot" w:date="2019-12-13T11:52:00Z">
              <w:r>
                <w:t>.</w:t>
              </w:r>
            </w:ins>
          </w:p>
          <w:p w14:paraId="6A42E3DF" w14:textId="60852593" w:rsidR="00CC0B2D" w:rsidRDefault="00CC0B2D">
            <w:pPr>
              <w:ind w:firstLine="0"/>
              <w:rPr>
                <w:ins w:id="2568" w:author="Okot" w:date="2019-12-12T11:42:00Z"/>
              </w:rPr>
            </w:pPr>
            <w:ins w:id="2569" w:author="Okot" w:date="2019-12-13T10:22:00Z">
              <w:r>
                <w:t>9</w:t>
              </w:r>
              <w:r w:rsidR="00992396">
                <w:t>.1.2.</w:t>
              </w:r>
            </w:ins>
            <w:ins w:id="2570" w:author="Okot" w:date="2019-12-13T11:52:00Z">
              <w:r w:rsidR="00992396">
                <w:t> </w:t>
              </w:r>
            </w:ins>
            <w:ins w:id="2571" w:author="Okot" w:date="2019-12-13T10:22:00Z">
              <w:r>
                <w:t>Powrót do pkt.</w:t>
              </w:r>
            </w:ins>
            <w:ins w:id="2572" w:author="Okot" w:date="2019-12-13T10:23:00Z">
              <w:r>
                <w:t> 7</w:t>
              </w:r>
            </w:ins>
            <w:ins w:id="2573" w:author="Okot" w:date="2019-12-13T11:52:00Z">
              <w:r w:rsidR="00992396">
                <w:t>.</w:t>
              </w:r>
            </w:ins>
          </w:p>
        </w:tc>
      </w:tr>
    </w:tbl>
    <w:p w14:paraId="507640EC" w14:textId="50E62582" w:rsidR="00732A9A" w:rsidRDefault="00732A9A" w:rsidP="00732A9A">
      <w:pPr>
        <w:ind w:firstLine="0"/>
        <w:rPr>
          <w:ins w:id="2574" w:author="Okot" w:date="2019-12-18T14:46:00Z"/>
        </w:rPr>
      </w:pPr>
      <w:ins w:id="2575" w:author="Okot" w:date="2019-12-18T14:46:00Z">
        <w:r>
          <w:lastRenderedPageBreak/>
          <w:t>Tabela 4.4.</w:t>
        </w:r>
      </w:ins>
    </w:p>
    <w:p w14:paraId="63A58E5A" w14:textId="6DDE2AEE" w:rsidR="00732A9A" w:rsidRDefault="00732A9A" w:rsidP="00732A9A">
      <w:pPr>
        <w:ind w:firstLine="0"/>
        <w:rPr>
          <w:ins w:id="2576" w:author="Okot" w:date="2019-12-18T14:46:00Z"/>
        </w:rPr>
      </w:pPr>
      <w:ins w:id="2577" w:author="Okot" w:date="2019-12-18T14:46:00Z">
        <w:r>
          <w:t xml:space="preserve">Opis scenariusza przypadku użycia </w:t>
        </w:r>
      </w:ins>
      <w:ins w:id="2578" w:author="Okot" w:date="2019-12-18T14:47:00Z">
        <w:r>
          <w:t>„Przeglądanie podstrony Posiłki</w:t>
        </w:r>
      </w:ins>
      <w:ins w:id="2579"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9E0555">
        <w:trPr>
          <w:ins w:id="2580" w:author="Okot" w:date="2019-12-18T14:47:00Z"/>
        </w:trPr>
        <w:tc>
          <w:tcPr>
            <w:tcW w:w="3397" w:type="dxa"/>
          </w:tcPr>
          <w:p w14:paraId="3714ACD6" w14:textId="77777777" w:rsidR="00732A9A" w:rsidRPr="009E0555" w:rsidRDefault="00732A9A" w:rsidP="009E0555">
            <w:pPr>
              <w:ind w:firstLine="0"/>
              <w:rPr>
                <w:ins w:id="2581" w:author="Okot" w:date="2019-12-18T14:47:00Z"/>
                <w:b/>
              </w:rPr>
            </w:pPr>
            <w:ins w:id="2582" w:author="Okot" w:date="2019-12-18T14:47:00Z">
              <w:r w:rsidRPr="009E0555">
                <w:rPr>
                  <w:b/>
                </w:rPr>
                <w:t>Nazwa</w:t>
              </w:r>
            </w:ins>
          </w:p>
        </w:tc>
        <w:tc>
          <w:tcPr>
            <w:tcW w:w="5664" w:type="dxa"/>
          </w:tcPr>
          <w:p w14:paraId="2F374C15" w14:textId="6C72E602" w:rsidR="00732A9A" w:rsidRPr="00732A9A" w:rsidRDefault="00732A9A" w:rsidP="009E0555">
            <w:pPr>
              <w:ind w:firstLine="0"/>
              <w:rPr>
                <w:ins w:id="2583" w:author="Okot" w:date="2019-12-18T14:47:00Z"/>
                <w:b/>
                <w:i/>
                <w:rPrChange w:id="2584" w:author="Okot" w:date="2019-12-18T14:48:00Z">
                  <w:rPr>
                    <w:ins w:id="2585" w:author="Okot" w:date="2019-12-18T14:47:00Z"/>
                  </w:rPr>
                </w:rPrChange>
              </w:rPr>
            </w:pPr>
            <w:ins w:id="2586" w:author="Okot" w:date="2019-12-18T14:47:00Z">
              <w:r w:rsidRPr="00732A9A">
                <w:rPr>
                  <w:b/>
                  <w:i/>
                  <w:rPrChange w:id="2587" w:author="Okot" w:date="2019-12-18T14:48:00Z">
                    <w:rPr/>
                  </w:rPrChange>
                </w:rPr>
                <w:t>PU004:</w:t>
              </w:r>
            </w:ins>
            <w:ins w:id="2588" w:author="Okot" w:date="2019-12-18T14:48:00Z">
              <w:r w:rsidRPr="00732A9A">
                <w:rPr>
                  <w:b/>
                  <w:i/>
                  <w:rPrChange w:id="2589" w:author="Okot" w:date="2019-12-18T14:48:00Z">
                    <w:rPr/>
                  </w:rPrChange>
                </w:rPr>
                <w:t xml:space="preserve"> Przeglądanie podstrony Posiłki</w:t>
              </w:r>
            </w:ins>
          </w:p>
        </w:tc>
      </w:tr>
      <w:tr w:rsidR="00732A9A" w14:paraId="2BCDD1AA" w14:textId="77777777" w:rsidTr="009E0555">
        <w:trPr>
          <w:ins w:id="2590" w:author="Okot" w:date="2019-12-18T14:47:00Z"/>
        </w:trPr>
        <w:tc>
          <w:tcPr>
            <w:tcW w:w="3397" w:type="dxa"/>
          </w:tcPr>
          <w:p w14:paraId="6A0713FD" w14:textId="77777777" w:rsidR="00732A9A" w:rsidRPr="009E0555" w:rsidRDefault="00732A9A" w:rsidP="009E0555">
            <w:pPr>
              <w:ind w:firstLine="0"/>
              <w:rPr>
                <w:ins w:id="2591" w:author="Okot" w:date="2019-12-18T14:47:00Z"/>
                <w:b/>
              </w:rPr>
            </w:pPr>
            <w:ins w:id="2592" w:author="Okot" w:date="2019-12-18T14:47:00Z">
              <w:r w:rsidRPr="009E0555">
                <w:rPr>
                  <w:b/>
                </w:rPr>
                <w:t>Opis</w:t>
              </w:r>
            </w:ins>
          </w:p>
        </w:tc>
        <w:tc>
          <w:tcPr>
            <w:tcW w:w="5664" w:type="dxa"/>
          </w:tcPr>
          <w:p w14:paraId="2C96AF3F" w14:textId="3DE5B32C" w:rsidR="00732A9A" w:rsidRDefault="00732A9A" w:rsidP="00BD52C7">
            <w:pPr>
              <w:ind w:firstLine="0"/>
              <w:rPr>
                <w:ins w:id="2593" w:author="Okot" w:date="2019-12-18T14:47:00Z"/>
              </w:rPr>
            </w:pPr>
            <w:ins w:id="2594" w:author="Okot" w:date="2019-12-18T14:48:00Z">
              <w:r>
                <w:t>Przypadek użycia umożliwia zalogowanemu użytkownikowi przeglądanie strony, który wyświetla spożyte przez niego posiłki i realizacj</w:t>
              </w:r>
            </w:ins>
            <w:ins w:id="2595" w:author="Okot" w:date="2019-12-18T14:49:00Z">
              <w:r>
                <w:t>ę zapotrzebowania na składniki odżywcze</w:t>
              </w:r>
            </w:ins>
            <w:ins w:id="2596" w:author="Okot" w:date="2019-12-18T14:52:00Z">
              <w:r>
                <w:t>.</w:t>
              </w:r>
            </w:ins>
          </w:p>
        </w:tc>
      </w:tr>
      <w:tr w:rsidR="00732A9A" w14:paraId="6BBB6F96" w14:textId="77777777" w:rsidTr="009E0555">
        <w:trPr>
          <w:ins w:id="2597" w:author="Okot" w:date="2019-12-18T14:47:00Z"/>
        </w:trPr>
        <w:tc>
          <w:tcPr>
            <w:tcW w:w="3397" w:type="dxa"/>
          </w:tcPr>
          <w:p w14:paraId="11F12F11" w14:textId="77777777" w:rsidR="00732A9A" w:rsidRPr="009E0555" w:rsidRDefault="00732A9A" w:rsidP="009E0555">
            <w:pPr>
              <w:ind w:firstLine="0"/>
              <w:rPr>
                <w:ins w:id="2598" w:author="Okot" w:date="2019-12-18T14:47:00Z"/>
                <w:b/>
              </w:rPr>
            </w:pPr>
            <w:ins w:id="2599" w:author="Okot" w:date="2019-12-18T14:47:00Z">
              <w:r w:rsidRPr="009E0555">
                <w:rPr>
                  <w:b/>
                </w:rPr>
                <w:t>Warunki początkowe</w:t>
              </w:r>
            </w:ins>
          </w:p>
        </w:tc>
        <w:tc>
          <w:tcPr>
            <w:tcW w:w="5664" w:type="dxa"/>
          </w:tcPr>
          <w:p w14:paraId="6CA75D84" w14:textId="30177680" w:rsidR="00732A9A" w:rsidRDefault="00732A9A" w:rsidP="009E0555">
            <w:pPr>
              <w:ind w:firstLine="0"/>
              <w:rPr>
                <w:ins w:id="2600" w:author="Okot" w:date="2019-12-18T14:47:00Z"/>
              </w:rPr>
            </w:pPr>
            <w:ins w:id="2601" w:author="Okot" w:date="2019-12-18T14:49:00Z">
              <w:r>
                <w:t>Użytkownik poprawnie zrealizował PU002</w:t>
              </w:r>
            </w:ins>
            <w:ins w:id="2602" w:author="Okot" w:date="2019-12-18T14:52:00Z">
              <w:r>
                <w:t>.</w:t>
              </w:r>
            </w:ins>
          </w:p>
        </w:tc>
      </w:tr>
      <w:tr w:rsidR="00732A9A" w14:paraId="26F3404E" w14:textId="77777777" w:rsidTr="009E0555">
        <w:trPr>
          <w:ins w:id="2603" w:author="Okot" w:date="2019-12-18T14:47:00Z"/>
        </w:trPr>
        <w:tc>
          <w:tcPr>
            <w:tcW w:w="3397" w:type="dxa"/>
          </w:tcPr>
          <w:p w14:paraId="10B4B738" w14:textId="77777777" w:rsidR="00732A9A" w:rsidRPr="009E0555" w:rsidRDefault="00732A9A" w:rsidP="009E0555">
            <w:pPr>
              <w:ind w:firstLine="0"/>
              <w:rPr>
                <w:ins w:id="2604" w:author="Okot" w:date="2019-12-18T14:47:00Z"/>
                <w:b/>
              </w:rPr>
            </w:pPr>
            <w:ins w:id="2605" w:author="Okot" w:date="2019-12-18T14:47:00Z">
              <w:r w:rsidRPr="009E0555">
                <w:rPr>
                  <w:b/>
                </w:rPr>
                <w:t>Inicjacja</w:t>
              </w:r>
            </w:ins>
          </w:p>
        </w:tc>
        <w:tc>
          <w:tcPr>
            <w:tcW w:w="5664" w:type="dxa"/>
          </w:tcPr>
          <w:p w14:paraId="7FE59E34" w14:textId="464D85F0" w:rsidR="00732A9A" w:rsidRDefault="00732A9A" w:rsidP="00BD52C7">
            <w:pPr>
              <w:ind w:firstLine="0"/>
              <w:rPr>
                <w:ins w:id="2606" w:author="Okot" w:date="2019-12-18T14:47:00Z"/>
              </w:rPr>
            </w:pPr>
            <w:ins w:id="2607" w:author="Okot" w:date="2019-12-18T14:52:00Z">
              <w:r>
                <w:t>U</w:t>
              </w:r>
            </w:ins>
            <w:ins w:id="2608" w:author="Okot" w:date="2019-12-18T14:50:00Z">
              <w:r>
                <w:t xml:space="preserve">żytkownik wybrał </w:t>
              </w:r>
            </w:ins>
            <w:ins w:id="2609" w:author="Okot" w:date="2019-12-18T14:53:00Z">
              <w:r>
                <w:t xml:space="preserve">opcję </w:t>
              </w:r>
            </w:ins>
            <w:ins w:id="2610" w:author="Okot" w:date="2019-12-18T14:50:00Z">
              <w:r>
                <w:t>„Posiłki” w menu aplikacji</w:t>
              </w:r>
            </w:ins>
            <w:ins w:id="2611" w:author="Okot" w:date="2019-12-18T14:52:00Z">
              <w:r>
                <w:t>.</w:t>
              </w:r>
            </w:ins>
          </w:p>
        </w:tc>
      </w:tr>
      <w:tr w:rsidR="00732A9A" w14:paraId="28205E03" w14:textId="77777777" w:rsidTr="009E0555">
        <w:trPr>
          <w:ins w:id="2612" w:author="Okot" w:date="2019-12-18T14:47:00Z"/>
        </w:trPr>
        <w:tc>
          <w:tcPr>
            <w:tcW w:w="3397" w:type="dxa"/>
          </w:tcPr>
          <w:p w14:paraId="5CF6BD49" w14:textId="575BBC57" w:rsidR="00732A9A" w:rsidRPr="009E0555" w:rsidRDefault="00732A9A" w:rsidP="009E0555">
            <w:pPr>
              <w:ind w:firstLine="0"/>
              <w:rPr>
                <w:ins w:id="2613" w:author="Okot" w:date="2019-12-18T14:47:00Z"/>
                <w:b/>
              </w:rPr>
            </w:pPr>
            <w:ins w:id="2614" w:author="Okot" w:date="2019-12-18T14:47:00Z">
              <w:r w:rsidRPr="009E0555">
                <w:rPr>
                  <w:b/>
                </w:rPr>
                <w:t>Warunki końcowe</w:t>
              </w:r>
            </w:ins>
          </w:p>
        </w:tc>
        <w:tc>
          <w:tcPr>
            <w:tcW w:w="5664" w:type="dxa"/>
          </w:tcPr>
          <w:p w14:paraId="00C88845" w14:textId="468D7277" w:rsidR="00732A9A" w:rsidRDefault="00732A9A" w:rsidP="00F15F12">
            <w:pPr>
              <w:ind w:firstLine="0"/>
              <w:rPr>
                <w:ins w:id="2615" w:author="Okot" w:date="2019-12-18T14:47:00Z"/>
              </w:rPr>
              <w:pPrChange w:id="2616" w:author="Okot" w:date="2019-12-18T15:07:00Z">
                <w:pPr>
                  <w:ind w:firstLine="0"/>
                </w:pPr>
              </w:pPrChange>
            </w:pPr>
            <w:ins w:id="2617" w:author="Okot" w:date="2019-12-18T14:51:00Z">
              <w:r>
                <w:t xml:space="preserve">Podstrona </w:t>
              </w:r>
            </w:ins>
            <w:ins w:id="2618" w:author="Okot" w:date="2019-12-18T15:07:00Z">
              <w:r w:rsidR="00F15F12">
                <w:t>„P</w:t>
              </w:r>
            </w:ins>
            <w:ins w:id="2619" w:author="Okot" w:date="2019-12-18T14:51:00Z">
              <w:r>
                <w:t>osiłki</w:t>
              </w:r>
            </w:ins>
            <w:ins w:id="2620" w:author="Okot" w:date="2019-12-18T15:07:00Z">
              <w:r w:rsidR="00F15F12">
                <w:t>”</w:t>
              </w:r>
            </w:ins>
            <w:ins w:id="2621" w:author="Okot" w:date="2019-12-18T14:51:00Z">
              <w:r>
                <w:t xml:space="preserve"> została poprawnie załadowana i wyświetlona</w:t>
              </w:r>
            </w:ins>
            <w:ins w:id="2622" w:author="Okot" w:date="2019-12-18T14:52:00Z">
              <w:r>
                <w:t>.</w:t>
              </w:r>
            </w:ins>
          </w:p>
        </w:tc>
      </w:tr>
      <w:tr w:rsidR="00732A9A" w14:paraId="5EE87504" w14:textId="77777777" w:rsidTr="009E0555">
        <w:trPr>
          <w:ins w:id="2623" w:author="Okot" w:date="2019-12-18T14:47:00Z"/>
        </w:trPr>
        <w:tc>
          <w:tcPr>
            <w:tcW w:w="3397" w:type="dxa"/>
          </w:tcPr>
          <w:p w14:paraId="7CC3739A" w14:textId="77777777" w:rsidR="00732A9A" w:rsidRPr="009E0555" w:rsidRDefault="00732A9A" w:rsidP="009E0555">
            <w:pPr>
              <w:ind w:firstLine="0"/>
              <w:rPr>
                <w:ins w:id="2624" w:author="Okot" w:date="2019-12-18T14:47:00Z"/>
                <w:b/>
              </w:rPr>
            </w:pPr>
            <w:ins w:id="2625" w:author="Okot" w:date="2019-12-18T14:47:00Z">
              <w:r w:rsidRPr="009E0555">
                <w:rPr>
                  <w:b/>
                </w:rPr>
                <w:t>Scenariusz główny</w:t>
              </w:r>
            </w:ins>
          </w:p>
        </w:tc>
        <w:tc>
          <w:tcPr>
            <w:tcW w:w="5664" w:type="dxa"/>
          </w:tcPr>
          <w:p w14:paraId="6B573EEE" w14:textId="41AE6F9D" w:rsidR="00732A9A" w:rsidRDefault="00732A9A" w:rsidP="00BD52C7">
            <w:pPr>
              <w:ind w:firstLine="0"/>
              <w:rPr>
                <w:ins w:id="2626" w:author="Okot" w:date="2019-12-18T14:53:00Z"/>
              </w:rPr>
            </w:pPr>
            <w:ins w:id="2627" w:author="Okot" w:date="2019-12-18T14:52:00Z">
              <w:r>
                <w:t>1. Uż</w:t>
              </w:r>
            </w:ins>
            <w:ins w:id="2628" w:author="Okot" w:date="2019-12-18T14:53:00Z">
              <w:r>
                <w:t>ytkownik wybiera opcję „Posiłki” w menu aplikacji.</w:t>
              </w:r>
            </w:ins>
          </w:p>
          <w:p w14:paraId="7136D078" w14:textId="7AB13AF1" w:rsidR="00732A9A" w:rsidRDefault="00732A9A" w:rsidP="00BD52C7">
            <w:pPr>
              <w:ind w:firstLine="0"/>
              <w:rPr>
                <w:ins w:id="2629" w:author="Okot" w:date="2019-12-18T14:47:00Z"/>
              </w:rPr>
            </w:pPr>
            <w:ins w:id="2630" w:author="Okot" w:date="2019-12-18T14:53:00Z">
              <w:r>
                <w:t>2. System wyświet</w:t>
              </w:r>
            </w:ins>
            <w:ins w:id="2631" w:author="Okot" w:date="2019-12-18T14:54:00Z">
              <w:r>
                <w:t>la podstronę „Posiłki”.</w:t>
              </w:r>
            </w:ins>
          </w:p>
        </w:tc>
      </w:tr>
      <w:tr w:rsidR="00732A9A" w14:paraId="2ABA82D6" w14:textId="77777777" w:rsidTr="009E0555">
        <w:trPr>
          <w:trHeight w:val="54"/>
          <w:ins w:id="2632" w:author="Okot" w:date="2019-12-18T14:47:00Z"/>
        </w:trPr>
        <w:tc>
          <w:tcPr>
            <w:tcW w:w="3397" w:type="dxa"/>
          </w:tcPr>
          <w:p w14:paraId="16DE0A2D" w14:textId="0D162281" w:rsidR="00732A9A" w:rsidRPr="009E0555" w:rsidRDefault="00732A9A" w:rsidP="009E0555">
            <w:pPr>
              <w:ind w:firstLine="0"/>
              <w:rPr>
                <w:ins w:id="2633" w:author="Okot" w:date="2019-12-18T14:47:00Z"/>
                <w:b/>
              </w:rPr>
            </w:pPr>
            <w:ins w:id="2634" w:author="Okot" w:date="2019-12-18T14:47:00Z">
              <w:r w:rsidRPr="009E0555">
                <w:rPr>
                  <w:b/>
                </w:rPr>
                <w:t>Scenariusze alternatywne</w:t>
              </w:r>
            </w:ins>
          </w:p>
        </w:tc>
        <w:tc>
          <w:tcPr>
            <w:tcW w:w="5664" w:type="dxa"/>
          </w:tcPr>
          <w:p w14:paraId="5F390D27" w14:textId="2651C53A" w:rsidR="00732A9A" w:rsidRDefault="00BD52C7" w:rsidP="009E0555">
            <w:pPr>
              <w:ind w:firstLine="0"/>
              <w:rPr>
                <w:ins w:id="2635" w:author="Okot" w:date="2019-12-18T14:47:00Z"/>
              </w:rPr>
            </w:pPr>
            <w:ins w:id="2636" w:author="Okot" w:date="2019-12-18T14:55:00Z">
              <w:r>
                <w:t>-</w:t>
              </w:r>
            </w:ins>
          </w:p>
        </w:tc>
      </w:tr>
    </w:tbl>
    <w:p w14:paraId="421F1B7B" w14:textId="30EC4178" w:rsidR="0079256D" w:rsidRDefault="0079256D">
      <w:pPr>
        <w:ind w:firstLine="0"/>
        <w:rPr>
          <w:ins w:id="2637" w:author="Okot" w:date="2019-12-18T15:05:00Z"/>
        </w:rPr>
        <w:pPrChange w:id="2638" w:author="Okot" w:date="2019-12-10T16:58:00Z">
          <w:pPr>
            <w:pStyle w:val="Podtytu"/>
          </w:pPr>
        </w:pPrChange>
      </w:pPr>
    </w:p>
    <w:p w14:paraId="1833706C" w14:textId="52C1CF3B" w:rsidR="00F15F12" w:rsidRDefault="00F15F12" w:rsidP="00F15F12">
      <w:pPr>
        <w:ind w:firstLine="0"/>
        <w:rPr>
          <w:ins w:id="2639" w:author="Okot" w:date="2019-12-18T15:05:00Z"/>
        </w:rPr>
      </w:pPr>
      <w:ins w:id="2640" w:author="Okot" w:date="2019-12-18T15:05:00Z">
        <w:r>
          <w:t>Tabela 4.5</w:t>
        </w:r>
        <w:r>
          <w:t>.</w:t>
        </w:r>
      </w:ins>
    </w:p>
    <w:p w14:paraId="086C902B" w14:textId="29893A4C" w:rsidR="00F15F12" w:rsidRDefault="00F15F12" w:rsidP="00F15F12">
      <w:pPr>
        <w:ind w:firstLine="0"/>
        <w:rPr>
          <w:ins w:id="2641" w:author="Okot" w:date="2019-12-18T15:05:00Z"/>
        </w:rPr>
      </w:pPr>
      <w:ins w:id="2642" w:author="Okot" w:date="2019-12-18T15:05:00Z">
        <w:r>
          <w:t xml:space="preserve">Opis scenariusza przypadku użycia </w:t>
        </w:r>
        <w:r>
          <w:t>„Przeglądanie podstrony Moje produkty</w:t>
        </w:r>
        <w:r>
          <w:t>”.</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7A0FF6">
        <w:trPr>
          <w:ins w:id="2643" w:author="Okot" w:date="2019-12-18T15:05:00Z"/>
        </w:trPr>
        <w:tc>
          <w:tcPr>
            <w:tcW w:w="3397" w:type="dxa"/>
          </w:tcPr>
          <w:p w14:paraId="47E36630" w14:textId="77777777" w:rsidR="00F15F12" w:rsidRPr="009E0555" w:rsidRDefault="00F15F12" w:rsidP="007A0FF6">
            <w:pPr>
              <w:ind w:firstLine="0"/>
              <w:rPr>
                <w:ins w:id="2644" w:author="Okot" w:date="2019-12-18T15:05:00Z"/>
                <w:b/>
              </w:rPr>
            </w:pPr>
            <w:ins w:id="2645" w:author="Okot" w:date="2019-12-18T15:05:00Z">
              <w:r w:rsidRPr="009E0555">
                <w:rPr>
                  <w:b/>
                </w:rPr>
                <w:t>Nazwa</w:t>
              </w:r>
            </w:ins>
          </w:p>
        </w:tc>
        <w:tc>
          <w:tcPr>
            <w:tcW w:w="5664" w:type="dxa"/>
          </w:tcPr>
          <w:p w14:paraId="79D40B7D" w14:textId="1CF4A47B" w:rsidR="00F15F12" w:rsidRPr="007A0FF6" w:rsidRDefault="00F15F12" w:rsidP="00F15F12">
            <w:pPr>
              <w:ind w:firstLine="0"/>
              <w:rPr>
                <w:ins w:id="2646" w:author="Okot" w:date="2019-12-18T15:05:00Z"/>
                <w:b/>
                <w:i/>
              </w:rPr>
              <w:pPrChange w:id="2647" w:author="Okot" w:date="2019-12-18T15:07:00Z">
                <w:pPr>
                  <w:ind w:firstLine="0"/>
                </w:pPr>
              </w:pPrChange>
            </w:pPr>
            <w:ins w:id="2648" w:author="Okot" w:date="2019-12-18T15:05:00Z">
              <w:r w:rsidRPr="007A0FF6">
                <w:rPr>
                  <w:b/>
                  <w:i/>
                </w:rPr>
                <w:t>PU00</w:t>
              </w:r>
            </w:ins>
            <w:ins w:id="2649" w:author="Okot" w:date="2019-12-18T15:07:00Z">
              <w:r>
                <w:rPr>
                  <w:b/>
                  <w:i/>
                </w:rPr>
                <w:t>5</w:t>
              </w:r>
            </w:ins>
            <w:ins w:id="2650" w:author="Okot" w:date="2019-12-18T15:05:00Z">
              <w:r w:rsidRPr="007A0FF6">
                <w:rPr>
                  <w:b/>
                  <w:i/>
                </w:rPr>
                <w:t>:</w:t>
              </w:r>
              <w:r>
                <w:rPr>
                  <w:b/>
                  <w:i/>
                </w:rPr>
                <w:t xml:space="preserve"> Przeglądanie podstrony </w:t>
              </w:r>
            </w:ins>
            <w:ins w:id="2651" w:author="Okot" w:date="2019-12-18T15:06:00Z">
              <w:r>
                <w:rPr>
                  <w:b/>
                  <w:i/>
                </w:rPr>
                <w:t>Moje produkty</w:t>
              </w:r>
            </w:ins>
          </w:p>
        </w:tc>
      </w:tr>
      <w:tr w:rsidR="00F15F12" w14:paraId="79FA8A8C" w14:textId="77777777" w:rsidTr="007A0FF6">
        <w:trPr>
          <w:ins w:id="2652" w:author="Okot" w:date="2019-12-18T15:05:00Z"/>
        </w:trPr>
        <w:tc>
          <w:tcPr>
            <w:tcW w:w="3397" w:type="dxa"/>
          </w:tcPr>
          <w:p w14:paraId="1062B4E4" w14:textId="77777777" w:rsidR="00F15F12" w:rsidRPr="009E0555" w:rsidRDefault="00F15F12" w:rsidP="007A0FF6">
            <w:pPr>
              <w:ind w:firstLine="0"/>
              <w:rPr>
                <w:ins w:id="2653" w:author="Okot" w:date="2019-12-18T15:05:00Z"/>
                <w:b/>
              </w:rPr>
            </w:pPr>
            <w:ins w:id="2654" w:author="Okot" w:date="2019-12-18T15:05:00Z">
              <w:r w:rsidRPr="009E0555">
                <w:rPr>
                  <w:b/>
                </w:rPr>
                <w:t>Opis</w:t>
              </w:r>
            </w:ins>
          </w:p>
        </w:tc>
        <w:tc>
          <w:tcPr>
            <w:tcW w:w="5664" w:type="dxa"/>
          </w:tcPr>
          <w:p w14:paraId="35C24C6C" w14:textId="3A9F1C52" w:rsidR="00F15F12" w:rsidRDefault="00F15F12" w:rsidP="00F15F12">
            <w:pPr>
              <w:ind w:firstLine="0"/>
              <w:rPr>
                <w:ins w:id="2655" w:author="Okot" w:date="2019-12-18T15:05:00Z"/>
              </w:rPr>
              <w:pPrChange w:id="2656" w:author="Okot" w:date="2019-12-18T15:06:00Z">
                <w:pPr>
                  <w:ind w:firstLine="0"/>
                </w:pPr>
              </w:pPrChange>
            </w:pPr>
            <w:ins w:id="2657" w:author="Okot" w:date="2019-12-18T15:05:00Z">
              <w:r>
                <w:t xml:space="preserve">Przypadek użycia umożliwia zalogowanemu użytkownikowi przeglądanie strony, który wyświetla </w:t>
              </w:r>
            </w:ins>
            <w:ins w:id="2658" w:author="Okot" w:date="2019-12-18T15:06:00Z">
              <w:r>
                <w:t>produkty dodane przez niego do bazy produktów</w:t>
              </w:r>
            </w:ins>
          </w:p>
        </w:tc>
      </w:tr>
      <w:tr w:rsidR="00F15F12" w14:paraId="6C2B6531" w14:textId="77777777" w:rsidTr="007A0FF6">
        <w:trPr>
          <w:ins w:id="2659" w:author="Okot" w:date="2019-12-18T15:05:00Z"/>
        </w:trPr>
        <w:tc>
          <w:tcPr>
            <w:tcW w:w="3397" w:type="dxa"/>
          </w:tcPr>
          <w:p w14:paraId="1BA2095C" w14:textId="77777777" w:rsidR="00F15F12" w:rsidRPr="009E0555" w:rsidRDefault="00F15F12" w:rsidP="007A0FF6">
            <w:pPr>
              <w:ind w:firstLine="0"/>
              <w:rPr>
                <w:ins w:id="2660" w:author="Okot" w:date="2019-12-18T15:05:00Z"/>
                <w:b/>
              </w:rPr>
            </w:pPr>
            <w:ins w:id="2661" w:author="Okot" w:date="2019-12-18T15:05:00Z">
              <w:r w:rsidRPr="009E0555">
                <w:rPr>
                  <w:b/>
                </w:rPr>
                <w:t>Warunki początkowe</w:t>
              </w:r>
            </w:ins>
          </w:p>
        </w:tc>
        <w:tc>
          <w:tcPr>
            <w:tcW w:w="5664" w:type="dxa"/>
          </w:tcPr>
          <w:p w14:paraId="324DC280" w14:textId="77777777" w:rsidR="00F15F12" w:rsidRDefault="00F15F12" w:rsidP="007A0FF6">
            <w:pPr>
              <w:ind w:firstLine="0"/>
              <w:rPr>
                <w:ins w:id="2662" w:author="Okot" w:date="2019-12-18T15:05:00Z"/>
              </w:rPr>
            </w:pPr>
            <w:ins w:id="2663" w:author="Okot" w:date="2019-12-18T15:05:00Z">
              <w:r>
                <w:t>Użytkownik poprawnie zrealizował PU002.</w:t>
              </w:r>
            </w:ins>
          </w:p>
        </w:tc>
      </w:tr>
      <w:tr w:rsidR="00F15F12" w14:paraId="6F9CC04B" w14:textId="77777777" w:rsidTr="007A0FF6">
        <w:trPr>
          <w:ins w:id="2664" w:author="Okot" w:date="2019-12-18T15:05:00Z"/>
        </w:trPr>
        <w:tc>
          <w:tcPr>
            <w:tcW w:w="3397" w:type="dxa"/>
          </w:tcPr>
          <w:p w14:paraId="57D5E795" w14:textId="77777777" w:rsidR="00F15F12" w:rsidRPr="009E0555" w:rsidRDefault="00F15F12" w:rsidP="007A0FF6">
            <w:pPr>
              <w:ind w:firstLine="0"/>
              <w:rPr>
                <w:ins w:id="2665" w:author="Okot" w:date="2019-12-18T15:05:00Z"/>
                <w:b/>
              </w:rPr>
            </w:pPr>
            <w:ins w:id="2666" w:author="Okot" w:date="2019-12-18T15:05:00Z">
              <w:r w:rsidRPr="009E0555">
                <w:rPr>
                  <w:b/>
                </w:rPr>
                <w:t>Inicjacja</w:t>
              </w:r>
            </w:ins>
          </w:p>
        </w:tc>
        <w:tc>
          <w:tcPr>
            <w:tcW w:w="5664" w:type="dxa"/>
          </w:tcPr>
          <w:p w14:paraId="442236CA" w14:textId="556DBB04" w:rsidR="00F15F12" w:rsidRDefault="00F15F12" w:rsidP="007A0FF6">
            <w:pPr>
              <w:ind w:firstLine="0"/>
              <w:rPr>
                <w:ins w:id="2667" w:author="Okot" w:date="2019-12-18T15:05:00Z"/>
              </w:rPr>
            </w:pPr>
            <w:ins w:id="2668" w:author="Okot" w:date="2019-12-18T15:05:00Z">
              <w:r>
                <w:t xml:space="preserve">Użytkownik wybrał opcję </w:t>
              </w:r>
              <w:r>
                <w:t>„</w:t>
              </w:r>
            </w:ins>
            <w:ins w:id="2669" w:author="Okot" w:date="2019-12-18T15:06:00Z">
              <w:r>
                <w:t>Moje produkty</w:t>
              </w:r>
            </w:ins>
            <w:ins w:id="2670" w:author="Okot" w:date="2019-12-18T15:05:00Z">
              <w:r>
                <w:t>” w menu aplikacji.</w:t>
              </w:r>
            </w:ins>
          </w:p>
        </w:tc>
      </w:tr>
      <w:tr w:rsidR="00F15F12" w14:paraId="21482DFA" w14:textId="77777777" w:rsidTr="007A0FF6">
        <w:trPr>
          <w:ins w:id="2671" w:author="Okot" w:date="2019-12-18T15:05:00Z"/>
        </w:trPr>
        <w:tc>
          <w:tcPr>
            <w:tcW w:w="3397" w:type="dxa"/>
          </w:tcPr>
          <w:p w14:paraId="6B89E013" w14:textId="77777777" w:rsidR="00F15F12" w:rsidRPr="009E0555" w:rsidRDefault="00F15F12" w:rsidP="007A0FF6">
            <w:pPr>
              <w:ind w:firstLine="0"/>
              <w:rPr>
                <w:ins w:id="2672" w:author="Okot" w:date="2019-12-18T15:05:00Z"/>
                <w:b/>
              </w:rPr>
            </w:pPr>
            <w:ins w:id="2673" w:author="Okot" w:date="2019-12-18T15:05:00Z">
              <w:r w:rsidRPr="009E0555">
                <w:rPr>
                  <w:b/>
                </w:rPr>
                <w:t>Warunki końcowe</w:t>
              </w:r>
            </w:ins>
          </w:p>
        </w:tc>
        <w:tc>
          <w:tcPr>
            <w:tcW w:w="5664" w:type="dxa"/>
          </w:tcPr>
          <w:p w14:paraId="23662939" w14:textId="162C3C2B" w:rsidR="00F15F12" w:rsidRDefault="00F15F12" w:rsidP="007A0FF6">
            <w:pPr>
              <w:ind w:firstLine="0"/>
              <w:rPr>
                <w:ins w:id="2674" w:author="Okot" w:date="2019-12-18T15:05:00Z"/>
              </w:rPr>
            </w:pPr>
            <w:ins w:id="2675" w:author="Okot" w:date="2019-12-18T15:05:00Z">
              <w:r>
                <w:t xml:space="preserve">Podstrona </w:t>
              </w:r>
            </w:ins>
            <w:ins w:id="2676" w:author="Okot" w:date="2019-12-18T15:07:00Z">
              <w:r>
                <w:t>„Moje produkty”</w:t>
              </w:r>
            </w:ins>
            <w:ins w:id="2677" w:author="Okot" w:date="2019-12-18T15:05:00Z">
              <w:r>
                <w:t xml:space="preserve"> została poprawnie załadowana i wyświetlona.</w:t>
              </w:r>
            </w:ins>
          </w:p>
        </w:tc>
      </w:tr>
      <w:tr w:rsidR="00F15F12" w14:paraId="723A1634" w14:textId="77777777" w:rsidTr="007A0FF6">
        <w:trPr>
          <w:ins w:id="2678" w:author="Okot" w:date="2019-12-18T15:05:00Z"/>
        </w:trPr>
        <w:tc>
          <w:tcPr>
            <w:tcW w:w="3397" w:type="dxa"/>
          </w:tcPr>
          <w:p w14:paraId="6918811F" w14:textId="77777777" w:rsidR="00F15F12" w:rsidRPr="009E0555" w:rsidRDefault="00F15F12" w:rsidP="007A0FF6">
            <w:pPr>
              <w:ind w:firstLine="0"/>
              <w:rPr>
                <w:ins w:id="2679" w:author="Okot" w:date="2019-12-18T15:05:00Z"/>
                <w:b/>
              </w:rPr>
            </w:pPr>
            <w:ins w:id="2680" w:author="Okot" w:date="2019-12-18T15:05:00Z">
              <w:r w:rsidRPr="009E0555">
                <w:rPr>
                  <w:b/>
                </w:rPr>
                <w:t>Scenariusz główny</w:t>
              </w:r>
            </w:ins>
          </w:p>
        </w:tc>
        <w:tc>
          <w:tcPr>
            <w:tcW w:w="5664" w:type="dxa"/>
          </w:tcPr>
          <w:p w14:paraId="6C1E7008" w14:textId="320A67C6" w:rsidR="00F15F12" w:rsidRDefault="00F15F12" w:rsidP="007A0FF6">
            <w:pPr>
              <w:ind w:firstLine="0"/>
              <w:rPr>
                <w:ins w:id="2681" w:author="Okot" w:date="2019-12-18T15:05:00Z"/>
              </w:rPr>
            </w:pPr>
            <w:ins w:id="2682" w:author="Okot" w:date="2019-12-18T15:05:00Z">
              <w:r>
                <w:t>1. Uż</w:t>
              </w:r>
              <w:r>
                <w:t>ytkownik wybiera opcję „</w:t>
              </w:r>
            </w:ins>
            <w:ins w:id="2683" w:author="Okot" w:date="2019-12-18T15:07:00Z">
              <w:r>
                <w:t>Moje produkty</w:t>
              </w:r>
            </w:ins>
            <w:ins w:id="2684" w:author="Okot" w:date="2019-12-18T15:05:00Z">
              <w:r>
                <w:t>” w menu aplikacji.</w:t>
              </w:r>
            </w:ins>
          </w:p>
          <w:p w14:paraId="66BCC0B7" w14:textId="60EE7631" w:rsidR="00F15F12" w:rsidRDefault="00F15F12" w:rsidP="007A0FF6">
            <w:pPr>
              <w:ind w:firstLine="0"/>
              <w:rPr>
                <w:ins w:id="2685" w:author="Okot" w:date="2019-12-18T15:05:00Z"/>
              </w:rPr>
            </w:pPr>
            <w:ins w:id="2686" w:author="Okot" w:date="2019-12-18T15:05:00Z">
              <w:r>
                <w:t>2. System wyświet</w:t>
              </w:r>
              <w:r>
                <w:t>la podstronę „</w:t>
              </w:r>
            </w:ins>
            <w:ins w:id="2687" w:author="Okot" w:date="2019-12-18T15:07:00Z">
              <w:r>
                <w:t>Moje produkty</w:t>
              </w:r>
            </w:ins>
            <w:ins w:id="2688" w:author="Okot" w:date="2019-12-18T15:05:00Z">
              <w:r>
                <w:t>”.</w:t>
              </w:r>
            </w:ins>
          </w:p>
        </w:tc>
      </w:tr>
      <w:tr w:rsidR="00F15F12" w14:paraId="2F0D95EE" w14:textId="77777777" w:rsidTr="007A0FF6">
        <w:trPr>
          <w:trHeight w:val="54"/>
          <w:ins w:id="2689" w:author="Okot" w:date="2019-12-18T15:05:00Z"/>
        </w:trPr>
        <w:tc>
          <w:tcPr>
            <w:tcW w:w="3397" w:type="dxa"/>
          </w:tcPr>
          <w:p w14:paraId="3972AE0B" w14:textId="77777777" w:rsidR="00F15F12" w:rsidRPr="009E0555" w:rsidRDefault="00F15F12" w:rsidP="007A0FF6">
            <w:pPr>
              <w:ind w:firstLine="0"/>
              <w:rPr>
                <w:ins w:id="2690" w:author="Okot" w:date="2019-12-18T15:05:00Z"/>
                <w:b/>
              </w:rPr>
            </w:pPr>
            <w:ins w:id="2691" w:author="Okot" w:date="2019-12-18T15:05:00Z">
              <w:r w:rsidRPr="009E0555">
                <w:rPr>
                  <w:b/>
                </w:rPr>
                <w:t>Scenariusze alternatywne</w:t>
              </w:r>
            </w:ins>
          </w:p>
        </w:tc>
        <w:tc>
          <w:tcPr>
            <w:tcW w:w="5664" w:type="dxa"/>
          </w:tcPr>
          <w:p w14:paraId="7F8BBE39" w14:textId="77777777" w:rsidR="00F15F12" w:rsidRDefault="00F15F12" w:rsidP="007A0FF6">
            <w:pPr>
              <w:ind w:firstLine="0"/>
              <w:rPr>
                <w:ins w:id="2692" w:author="Okot" w:date="2019-12-18T15:05:00Z"/>
              </w:rPr>
            </w:pPr>
            <w:ins w:id="2693" w:author="Okot" w:date="2019-12-18T15:05:00Z">
              <w:r>
                <w:t>-</w:t>
              </w:r>
            </w:ins>
          </w:p>
        </w:tc>
      </w:tr>
    </w:tbl>
    <w:p w14:paraId="374975A8" w14:textId="77777777" w:rsidR="00F15F12" w:rsidRDefault="00F15F12">
      <w:pPr>
        <w:ind w:firstLine="0"/>
        <w:rPr>
          <w:ins w:id="2694" w:author="Okot" w:date="2019-12-18T14:46:00Z"/>
        </w:rPr>
        <w:pPrChange w:id="2695" w:author="Okot" w:date="2019-12-10T16:58:00Z">
          <w:pPr>
            <w:pStyle w:val="Podtytu"/>
          </w:pPr>
        </w:pPrChange>
      </w:pPr>
    </w:p>
    <w:p w14:paraId="37392A04" w14:textId="5D35B214" w:rsidR="00F15F12" w:rsidRDefault="00F15F12" w:rsidP="00F15F12">
      <w:pPr>
        <w:ind w:firstLine="0"/>
        <w:rPr>
          <w:ins w:id="2696" w:author="Okot" w:date="2019-12-18T15:07:00Z"/>
        </w:rPr>
      </w:pPr>
      <w:ins w:id="2697" w:author="Okot" w:date="2019-12-18T15:07:00Z">
        <w:r>
          <w:t>Tabela 4.6</w:t>
        </w:r>
        <w:r>
          <w:t>.</w:t>
        </w:r>
      </w:ins>
    </w:p>
    <w:p w14:paraId="270DAABB" w14:textId="7B8C6AC2" w:rsidR="00F15F12" w:rsidRDefault="00F15F12" w:rsidP="00F15F12">
      <w:pPr>
        <w:ind w:firstLine="0"/>
        <w:rPr>
          <w:ins w:id="2698" w:author="Okot" w:date="2019-12-18T15:07:00Z"/>
        </w:rPr>
      </w:pPr>
      <w:ins w:id="2699" w:author="Okot" w:date="2019-12-18T15:07:00Z">
        <w:r>
          <w:t xml:space="preserve">Opis scenariusza przypadku użycia </w:t>
        </w:r>
        <w:r w:rsidR="00EF4472">
          <w:t>„Przeglądanie podstrony P</w:t>
        </w:r>
      </w:ins>
      <w:ins w:id="2700" w:author="Okot" w:date="2019-12-18T15:13:00Z">
        <w:r w:rsidR="00EF4472">
          <w:t>rzepisy</w:t>
        </w:r>
      </w:ins>
      <w:ins w:id="2701"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7A0FF6">
        <w:trPr>
          <w:ins w:id="2702" w:author="Okot" w:date="2019-12-18T15:07:00Z"/>
        </w:trPr>
        <w:tc>
          <w:tcPr>
            <w:tcW w:w="3397" w:type="dxa"/>
          </w:tcPr>
          <w:p w14:paraId="525B8227" w14:textId="77777777" w:rsidR="00F15F12" w:rsidRPr="009E0555" w:rsidRDefault="00F15F12" w:rsidP="007A0FF6">
            <w:pPr>
              <w:ind w:firstLine="0"/>
              <w:rPr>
                <w:ins w:id="2703" w:author="Okot" w:date="2019-12-18T15:07:00Z"/>
                <w:b/>
              </w:rPr>
            </w:pPr>
            <w:ins w:id="2704" w:author="Okot" w:date="2019-12-18T15:07:00Z">
              <w:r w:rsidRPr="009E0555">
                <w:rPr>
                  <w:b/>
                </w:rPr>
                <w:lastRenderedPageBreak/>
                <w:t>Nazwa</w:t>
              </w:r>
            </w:ins>
          </w:p>
        </w:tc>
        <w:tc>
          <w:tcPr>
            <w:tcW w:w="5664" w:type="dxa"/>
          </w:tcPr>
          <w:p w14:paraId="1B9CF12E" w14:textId="63022D84" w:rsidR="00F15F12" w:rsidRPr="007A0FF6" w:rsidRDefault="00EF4472" w:rsidP="007A0FF6">
            <w:pPr>
              <w:ind w:firstLine="0"/>
              <w:rPr>
                <w:ins w:id="2705" w:author="Okot" w:date="2019-12-18T15:07:00Z"/>
                <w:b/>
                <w:i/>
              </w:rPr>
            </w:pPr>
            <w:ins w:id="2706"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7A0FF6">
        <w:trPr>
          <w:ins w:id="2707" w:author="Okot" w:date="2019-12-18T15:07:00Z"/>
        </w:trPr>
        <w:tc>
          <w:tcPr>
            <w:tcW w:w="3397" w:type="dxa"/>
          </w:tcPr>
          <w:p w14:paraId="36BFDEE7" w14:textId="77777777" w:rsidR="00F15F12" w:rsidRPr="009E0555" w:rsidRDefault="00F15F12" w:rsidP="007A0FF6">
            <w:pPr>
              <w:ind w:firstLine="0"/>
              <w:rPr>
                <w:ins w:id="2708" w:author="Okot" w:date="2019-12-18T15:07:00Z"/>
                <w:b/>
              </w:rPr>
            </w:pPr>
            <w:ins w:id="2709" w:author="Okot" w:date="2019-12-18T15:07:00Z">
              <w:r w:rsidRPr="009E0555">
                <w:rPr>
                  <w:b/>
                </w:rPr>
                <w:t>Opis</w:t>
              </w:r>
            </w:ins>
          </w:p>
        </w:tc>
        <w:tc>
          <w:tcPr>
            <w:tcW w:w="5664" w:type="dxa"/>
          </w:tcPr>
          <w:p w14:paraId="79D705C7" w14:textId="52003587" w:rsidR="00F15F12" w:rsidRDefault="00F15F12" w:rsidP="00EF4472">
            <w:pPr>
              <w:ind w:firstLine="0"/>
              <w:rPr>
                <w:ins w:id="2710" w:author="Okot" w:date="2019-12-18T15:07:00Z"/>
              </w:rPr>
              <w:pPrChange w:id="2711" w:author="Okot" w:date="2019-12-18T15:13:00Z">
                <w:pPr>
                  <w:ind w:firstLine="0"/>
                </w:pPr>
              </w:pPrChange>
            </w:pPr>
            <w:ins w:id="2712" w:author="Okot" w:date="2019-12-18T15:07:00Z">
              <w:r>
                <w:t xml:space="preserve">Przypadek użycia umożliwia zalogowanemu użytkownikowi przeglądanie strony, który wyświetla </w:t>
              </w:r>
            </w:ins>
            <w:ins w:id="2713" w:author="Okot" w:date="2019-12-18T15:13:00Z">
              <w:r w:rsidR="00EF4472">
                <w:t>stworzone przez niego przepisy oraz potrawy.</w:t>
              </w:r>
            </w:ins>
          </w:p>
        </w:tc>
      </w:tr>
      <w:tr w:rsidR="00F15F12" w14:paraId="02AC45F0" w14:textId="77777777" w:rsidTr="007A0FF6">
        <w:trPr>
          <w:ins w:id="2714" w:author="Okot" w:date="2019-12-18T15:07:00Z"/>
        </w:trPr>
        <w:tc>
          <w:tcPr>
            <w:tcW w:w="3397" w:type="dxa"/>
          </w:tcPr>
          <w:p w14:paraId="766CC754" w14:textId="77777777" w:rsidR="00F15F12" w:rsidRPr="009E0555" w:rsidRDefault="00F15F12" w:rsidP="007A0FF6">
            <w:pPr>
              <w:ind w:firstLine="0"/>
              <w:rPr>
                <w:ins w:id="2715" w:author="Okot" w:date="2019-12-18T15:07:00Z"/>
                <w:b/>
              </w:rPr>
            </w:pPr>
            <w:ins w:id="2716" w:author="Okot" w:date="2019-12-18T15:07:00Z">
              <w:r w:rsidRPr="009E0555">
                <w:rPr>
                  <w:b/>
                </w:rPr>
                <w:t>Warunki początkowe</w:t>
              </w:r>
            </w:ins>
          </w:p>
        </w:tc>
        <w:tc>
          <w:tcPr>
            <w:tcW w:w="5664" w:type="dxa"/>
          </w:tcPr>
          <w:p w14:paraId="4627DF3F" w14:textId="77777777" w:rsidR="00F15F12" w:rsidRDefault="00F15F12" w:rsidP="007A0FF6">
            <w:pPr>
              <w:ind w:firstLine="0"/>
              <w:rPr>
                <w:ins w:id="2717" w:author="Okot" w:date="2019-12-18T15:07:00Z"/>
              </w:rPr>
            </w:pPr>
            <w:ins w:id="2718" w:author="Okot" w:date="2019-12-18T15:07:00Z">
              <w:r>
                <w:t>Użytkownik poprawnie zrealizował PU002.</w:t>
              </w:r>
            </w:ins>
          </w:p>
        </w:tc>
      </w:tr>
      <w:tr w:rsidR="00F15F12" w14:paraId="71919225" w14:textId="77777777" w:rsidTr="007A0FF6">
        <w:trPr>
          <w:ins w:id="2719" w:author="Okot" w:date="2019-12-18T15:07:00Z"/>
        </w:trPr>
        <w:tc>
          <w:tcPr>
            <w:tcW w:w="3397" w:type="dxa"/>
          </w:tcPr>
          <w:p w14:paraId="2603B7B2" w14:textId="77777777" w:rsidR="00F15F12" w:rsidRPr="009E0555" w:rsidRDefault="00F15F12" w:rsidP="007A0FF6">
            <w:pPr>
              <w:ind w:firstLine="0"/>
              <w:rPr>
                <w:ins w:id="2720" w:author="Okot" w:date="2019-12-18T15:07:00Z"/>
                <w:b/>
              </w:rPr>
            </w:pPr>
            <w:ins w:id="2721" w:author="Okot" w:date="2019-12-18T15:07:00Z">
              <w:r w:rsidRPr="009E0555">
                <w:rPr>
                  <w:b/>
                </w:rPr>
                <w:t>Inicjacja</w:t>
              </w:r>
            </w:ins>
          </w:p>
        </w:tc>
        <w:tc>
          <w:tcPr>
            <w:tcW w:w="5664" w:type="dxa"/>
          </w:tcPr>
          <w:p w14:paraId="77AAE148" w14:textId="74B4A26A" w:rsidR="00F15F12" w:rsidRDefault="00F15F12" w:rsidP="007A0FF6">
            <w:pPr>
              <w:ind w:firstLine="0"/>
              <w:rPr>
                <w:ins w:id="2722" w:author="Okot" w:date="2019-12-18T15:07:00Z"/>
              </w:rPr>
            </w:pPr>
            <w:ins w:id="2723" w:author="Okot" w:date="2019-12-18T15:07:00Z">
              <w:r>
                <w:t xml:space="preserve">Użytkownik wybrał opcję </w:t>
              </w:r>
              <w:r w:rsidR="00EF4472">
                <w:t>„Przepisy</w:t>
              </w:r>
              <w:r>
                <w:t>” w menu aplikacji.</w:t>
              </w:r>
            </w:ins>
          </w:p>
        </w:tc>
      </w:tr>
      <w:tr w:rsidR="00F15F12" w14:paraId="69CF276E" w14:textId="77777777" w:rsidTr="007A0FF6">
        <w:trPr>
          <w:ins w:id="2724" w:author="Okot" w:date="2019-12-18T15:07:00Z"/>
        </w:trPr>
        <w:tc>
          <w:tcPr>
            <w:tcW w:w="3397" w:type="dxa"/>
          </w:tcPr>
          <w:p w14:paraId="78A0938B" w14:textId="77777777" w:rsidR="00F15F12" w:rsidRPr="009E0555" w:rsidRDefault="00F15F12" w:rsidP="007A0FF6">
            <w:pPr>
              <w:ind w:firstLine="0"/>
              <w:rPr>
                <w:ins w:id="2725" w:author="Okot" w:date="2019-12-18T15:07:00Z"/>
                <w:b/>
              </w:rPr>
            </w:pPr>
            <w:ins w:id="2726" w:author="Okot" w:date="2019-12-18T15:07:00Z">
              <w:r w:rsidRPr="009E0555">
                <w:rPr>
                  <w:b/>
                </w:rPr>
                <w:t>Warunki końcowe</w:t>
              </w:r>
            </w:ins>
          </w:p>
        </w:tc>
        <w:tc>
          <w:tcPr>
            <w:tcW w:w="5664" w:type="dxa"/>
          </w:tcPr>
          <w:p w14:paraId="4349304F" w14:textId="3D919781" w:rsidR="00F15F12" w:rsidRDefault="00EF4472" w:rsidP="007A0FF6">
            <w:pPr>
              <w:ind w:firstLine="0"/>
              <w:rPr>
                <w:ins w:id="2727" w:author="Okot" w:date="2019-12-18T15:07:00Z"/>
              </w:rPr>
            </w:pPr>
            <w:ins w:id="2728" w:author="Okot" w:date="2019-12-18T15:07:00Z">
              <w:r>
                <w:t xml:space="preserve">Podstrona </w:t>
              </w:r>
            </w:ins>
            <w:ins w:id="2729" w:author="Okot" w:date="2019-12-18T15:14:00Z">
              <w:r>
                <w:t>„Przepisy”</w:t>
              </w:r>
            </w:ins>
            <w:ins w:id="2730" w:author="Okot" w:date="2019-12-18T15:07:00Z">
              <w:r w:rsidR="00F15F12">
                <w:t xml:space="preserve"> została poprawnie załadowana i wyświetlona.</w:t>
              </w:r>
            </w:ins>
          </w:p>
        </w:tc>
      </w:tr>
      <w:tr w:rsidR="00F15F12" w14:paraId="0092CB50" w14:textId="77777777" w:rsidTr="007A0FF6">
        <w:trPr>
          <w:ins w:id="2731" w:author="Okot" w:date="2019-12-18T15:07:00Z"/>
        </w:trPr>
        <w:tc>
          <w:tcPr>
            <w:tcW w:w="3397" w:type="dxa"/>
          </w:tcPr>
          <w:p w14:paraId="4B2893E8" w14:textId="77777777" w:rsidR="00F15F12" w:rsidRPr="009E0555" w:rsidRDefault="00F15F12" w:rsidP="007A0FF6">
            <w:pPr>
              <w:ind w:firstLine="0"/>
              <w:rPr>
                <w:ins w:id="2732" w:author="Okot" w:date="2019-12-18T15:07:00Z"/>
                <w:b/>
              </w:rPr>
            </w:pPr>
            <w:ins w:id="2733" w:author="Okot" w:date="2019-12-18T15:07:00Z">
              <w:r w:rsidRPr="009E0555">
                <w:rPr>
                  <w:b/>
                </w:rPr>
                <w:t>Scenariusz główny</w:t>
              </w:r>
            </w:ins>
          </w:p>
        </w:tc>
        <w:tc>
          <w:tcPr>
            <w:tcW w:w="5664" w:type="dxa"/>
          </w:tcPr>
          <w:p w14:paraId="6EBF092A" w14:textId="49318EB7" w:rsidR="00F15F12" w:rsidRDefault="00F15F12" w:rsidP="007A0FF6">
            <w:pPr>
              <w:ind w:firstLine="0"/>
              <w:rPr>
                <w:ins w:id="2734" w:author="Okot" w:date="2019-12-18T15:07:00Z"/>
              </w:rPr>
            </w:pPr>
            <w:ins w:id="2735" w:author="Okot" w:date="2019-12-18T15:07:00Z">
              <w:r>
                <w:t>1. Uż</w:t>
              </w:r>
              <w:r w:rsidR="00EF4472">
                <w:t>ytkownik wybiera opcję „</w:t>
              </w:r>
            </w:ins>
            <w:ins w:id="2736" w:author="Okot" w:date="2019-12-18T15:14:00Z">
              <w:r w:rsidR="00EF4472">
                <w:t>Przepisy</w:t>
              </w:r>
            </w:ins>
            <w:ins w:id="2737" w:author="Okot" w:date="2019-12-18T15:07:00Z">
              <w:r>
                <w:t>” w menu aplikacji.</w:t>
              </w:r>
            </w:ins>
          </w:p>
          <w:p w14:paraId="31CF80F3" w14:textId="7535CC6E" w:rsidR="00F15F12" w:rsidRDefault="00F15F12" w:rsidP="007A0FF6">
            <w:pPr>
              <w:ind w:firstLine="0"/>
              <w:rPr>
                <w:ins w:id="2738" w:author="Okot" w:date="2019-12-18T15:07:00Z"/>
              </w:rPr>
            </w:pPr>
            <w:ins w:id="2739" w:author="Okot" w:date="2019-12-18T15:07:00Z">
              <w:r>
                <w:t>2. System wyświet</w:t>
              </w:r>
              <w:r w:rsidR="00EF4472">
                <w:t>la podstronę „Przepisy</w:t>
              </w:r>
              <w:r>
                <w:t>”.</w:t>
              </w:r>
            </w:ins>
          </w:p>
        </w:tc>
      </w:tr>
      <w:tr w:rsidR="00F15F12" w14:paraId="4B9A9F27" w14:textId="77777777" w:rsidTr="007A0FF6">
        <w:trPr>
          <w:trHeight w:val="54"/>
          <w:ins w:id="2740" w:author="Okot" w:date="2019-12-18T15:07:00Z"/>
        </w:trPr>
        <w:tc>
          <w:tcPr>
            <w:tcW w:w="3397" w:type="dxa"/>
          </w:tcPr>
          <w:p w14:paraId="1A8E7828" w14:textId="77777777" w:rsidR="00F15F12" w:rsidRPr="009E0555" w:rsidRDefault="00F15F12" w:rsidP="007A0FF6">
            <w:pPr>
              <w:ind w:firstLine="0"/>
              <w:rPr>
                <w:ins w:id="2741" w:author="Okot" w:date="2019-12-18T15:07:00Z"/>
                <w:b/>
              </w:rPr>
            </w:pPr>
            <w:ins w:id="2742" w:author="Okot" w:date="2019-12-18T15:07:00Z">
              <w:r w:rsidRPr="009E0555">
                <w:rPr>
                  <w:b/>
                </w:rPr>
                <w:t>Scenariusze alternatywne</w:t>
              </w:r>
            </w:ins>
          </w:p>
        </w:tc>
        <w:tc>
          <w:tcPr>
            <w:tcW w:w="5664" w:type="dxa"/>
          </w:tcPr>
          <w:p w14:paraId="66A463EE" w14:textId="77777777" w:rsidR="00F15F12" w:rsidRDefault="00F15F12" w:rsidP="007A0FF6">
            <w:pPr>
              <w:ind w:firstLine="0"/>
              <w:rPr>
                <w:ins w:id="2743" w:author="Okot" w:date="2019-12-18T15:07:00Z"/>
              </w:rPr>
            </w:pPr>
            <w:ins w:id="2744" w:author="Okot" w:date="2019-12-18T15:07:00Z">
              <w:r>
                <w:t>-</w:t>
              </w:r>
            </w:ins>
          </w:p>
        </w:tc>
      </w:tr>
    </w:tbl>
    <w:p w14:paraId="3EFB79A3" w14:textId="77777777" w:rsidR="00732A9A" w:rsidRDefault="00732A9A">
      <w:pPr>
        <w:ind w:firstLine="0"/>
        <w:rPr>
          <w:ins w:id="2745" w:author="Okot" w:date="2019-12-18T14:45:00Z"/>
        </w:rPr>
        <w:pPrChange w:id="2746" w:author="Okot" w:date="2019-12-10T16:58:00Z">
          <w:pPr>
            <w:pStyle w:val="Podtytu"/>
          </w:pPr>
        </w:pPrChange>
      </w:pPr>
    </w:p>
    <w:p w14:paraId="54FA293A" w14:textId="64EDAFD4" w:rsidR="00F01781" w:rsidRDefault="00F01781" w:rsidP="00F01781">
      <w:pPr>
        <w:ind w:firstLine="0"/>
        <w:rPr>
          <w:ins w:id="2747" w:author="Okot" w:date="2019-12-18T15:16:00Z"/>
        </w:rPr>
      </w:pPr>
      <w:ins w:id="2748" w:author="Okot" w:date="2019-12-18T15:16:00Z">
        <w:r>
          <w:t>Tabela 4.7</w:t>
        </w:r>
        <w:r>
          <w:t>.</w:t>
        </w:r>
      </w:ins>
    </w:p>
    <w:p w14:paraId="1C0C6BCA" w14:textId="22A01BC0" w:rsidR="00F01781" w:rsidRDefault="00F01781" w:rsidP="00F01781">
      <w:pPr>
        <w:ind w:firstLine="0"/>
        <w:rPr>
          <w:ins w:id="2749" w:author="Okot" w:date="2019-12-18T15:16:00Z"/>
        </w:rPr>
      </w:pPr>
      <w:ins w:id="2750" w:author="Okot" w:date="2019-12-18T15:16:00Z">
        <w:r>
          <w:t xml:space="preserve">Opis scenariusza przypadku użycia </w:t>
        </w:r>
        <w:r>
          <w:t>„Przeglądanie podstrony Wyszukiwarka produktów</w:t>
        </w:r>
        <w:r>
          <w:t>”.</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7A0FF6">
        <w:trPr>
          <w:ins w:id="2751" w:author="Okot" w:date="2019-12-18T15:16:00Z"/>
        </w:trPr>
        <w:tc>
          <w:tcPr>
            <w:tcW w:w="3397" w:type="dxa"/>
          </w:tcPr>
          <w:p w14:paraId="0F55C8E8" w14:textId="77777777" w:rsidR="00F01781" w:rsidRPr="009E0555" w:rsidRDefault="00F01781" w:rsidP="007A0FF6">
            <w:pPr>
              <w:ind w:firstLine="0"/>
              <w:rPr>
                <w:ins w:id="2752" w:author="Okot" w:date="2019-12-18T15:16:00Z"/>
                <w:b/>
              </w:rPr>
            </w:pPr>
            <w:ins w:id="2753" w:author="Okot" w:date="2019-12-18T15:16:00Z">
              <w:r w:rsidRPr="009E0555">
                <w:rPr>
                  <w:b/>
                </w:rPr>
                <w:t>Nazwa</w:t>
              </w:r>
            </w:ins>
          </w:p>
        </w:tc>
        <w:tc>
          <w:tcPr>
            <w:tcW w:w="5664" w:type="dxa"/>
          </w:tcPr>
          <w:p w14:paraId="69092958" w14:textId="11E557AE" w:rsidR="00F01781" w:rsidRPr="007A0FF6" w:rsidRDefault="00F01781" w:rsidP="007A0FF6">
            <w:pPr>
              <w:ind w:firstLine="0"/>
              <w:rPr>
                <w:ins w:id="2754" w:author="Okot" w:date="2019-12-18T15:16:00Z"/>
                <w:b/>
                <w:i/>
              </w:rPr>
            </w:pPr>
            <w:ins w:id="2755" w:author="Okot" w:date="2019-12-18T15:16:00Z">
              <w:r>
                <w:rPr>
                  <w:b/>
                  <w:i/>
                </w:rPr>
                <w:t>PU007</w:t>
              </w:r>
              <w:r w:rsidRPr="007A0FF6">
                <w:rPr>
                  <w:b/>
                  <w:i/>
                </w:rPr>
                <w:t>:</w:t>
              </w:r>
              <w:r>
                <w:rPr>
                  <w:b/>
                  <w:i/>
                </w:rPr>
                <w:t xml:space="preserve"> Przeglądanie podstrony </w:t>
              </w:r>
              <w:r>
                <w:rPr>
                  <w:b/>
                  <w:i/>
                </w:rPr>
                <w:t>Wyszukiwarka produkt</w:t>
              </w:r>
            </w:ins>
            <w:ins w:id="2756" w:author="Okot" w:date="2019-12-18T15:17:00Z">
              <w:r>
                <w:rPr>
                  <w:b/>
                  <w:i/>
                </w:rPr>
                <w:t>ów</w:t>
              </w:r>
            </w:ins>
          </w:p>
        </w:tc>
      </w:tr>
      <w:tr w:rsidR="00F01781" w14:paraId="6639F94F" w14:textId="77777777" w:rsidTr="007A0FF6">
        <w:trPr>
          <w:ins w:id="2757" w:author="Okot" w:date="2019-12-18T15:16:00Z"/>
        </w:trPr>
        <w:tc>
          <w:tcPr>
            <w:tcW w:w="3397" w:type="dxa"/>
          </w:tcPr>
          <w:p w14:paraId="2963A833" w14:textId="77777777" w:rsidR="00F01781" w:rsidRPr="009E0555" w:rsidRDefault="00F01781" w:rsidP="007A0FF6">
            <w:pPr>
              <w:ind w:firstLine="0"/>
              <w:rPr>
                <w:ins w:id="2758" w:author="Okot" w:date="2019-12-18T15:16:00Z"/>
                <w:b/>
              </w:rPr>
            </w:pPr>
            <w:ins w:id="2759" w:author="Okot" w:date="2019-12-18T15:16:00Z">
              <w:r w:rsidRPr="009E0555">
                <w:rPr>
                  <w:b/>
                </w:rPr>
                <w:t>Opis</w:t>
              </w:r>
            </w:ins>
          </w:p>
        </w:tc>
        <w:tc>
          <w:tcPr>
            <w:tcW w:w="5664" w:type="dxa"/>
          </w:tcPr>
          <w:p w14:paraId="6F388457" w14:textId="106F70B3" w:rsidR="00F01781" w:rsidRDefault="00F01781" w:rsidP="00F01781">
            <w:pPr>
              <w:ind w:firstLine="0"/>
              <w:rPr>
                <w:ins w:id="2760" w:author="Okot" w:date="2019-12-18T15:16:00Z"/>
              </w:rPr>
              <w:pPrChange w:id="2761" w:author="Okot" w:date="2019-12-18T15:17:00Z">
                <w:pPr>
                  <w:ind w:firstLine="0"/>
                </w:pPr>
              </w:pPrChange>
            </w:pPr>
            <w:ins w:id="2762" w:author="Okot" w:date="2019-12-18T15:16:00Z">
              <w:r>
                <w:t xml:space="preserve">Przypadek użycia umożliwia zalogowanemu użytkownikowi przeglądanie strony, który </w:t>
              </w:r>
            </w:ins>
            <w:ins w:id="2763" w:author="Okot" w:date="2019-12-18T15:17:00Z">
              <w:r>
                <w:t>umożliwia wyszukiwanie produktów w bazie produktów.</w:t>
              </w:r>
            </w:ins>
          </w:p>
        </w:tc>
      </w:tr>
      <w:tr w:rsidR="00F01781" w14:paraId="3199865E" w14:textId="77777777" w:rsidTr="007A0FF6">
        <w:trPr>
          <w:ins w:id="2764" w:author="Okot" w:date="2019-12-18T15:16:00Z"/>
        </w:trPr>
        <w:tc>
          <w:tcPr>
            <w:tcW w:w="3397" w:type="dxa"/>
          </w:tcPr>
          <w:p w14:paraId="591E47B4" w14:textId="77777777" w:rsidR="00F01781" w:rsidRPr="009E0555" w:rsidRDefault="00F01781" w:rsidP="007A0FF6">
            <w:pPr>
              <w:ind w:firstLine="0"/>
              <w:rPr>
                <w:ins w:id="2765" w:author="Okot" w:date="2019-12-18T15:16:00Z"/>
                <w:b/>
              </w:rPr>
            </w:pPr>
            <w:ins w:id="2766" w:author="Okot" w:date="2019-12-18T15:16:00Z">
              <w:r w:rsidRPr="009E0555">
                <w:rPr>
                  <w:b/>
                </w:rPr>
                <w:t>Warunki początkowe</w:t>
              </w:r>
            </w:ins>
          </w:p>
        </w:tc>
        <w:tc>
          <w:tcPr>
            <w:tcW w:w="5664" w:type="dxa"/>
          </w:tcPr>
          <w:p w14:paraId="79B1B5D4" w14:textId="77777777" w:rsidR="00F01781" w:rsidRDefault="00F01781" w:rsidP="007A0FF6">
            <w:pPr>
              <w:ind w:firstLine="0"/>
              <w:rPr>
                <w:ins w:id="2767" w:author="Okot" w:date="2019-12-18T15:16:00Z"/>
              </w:rPr>
            </w:pPr>
            <w:ins w:id="2768" w:author="Okot" w:date="2019-12-18T15:16:00Z">
              <w:r>
                <w:t>Użytkownik poprawnie zrealizował PU002.</w:t>
              </w:r>
            </w:ins>
          </w:p>
        </w:tc>
      </w:tr>
      <w:tr w:rsidR="00F01781" w14:paraId="740FA4FD" w14:textId="77777777" w:rsidTr="007A0FF6">
        <w:trPr>
          <w:ins w:id="2769" w:author="Okot" w:date="2019-12-18T15:16:00Z"/>
        </w:trPr>
        <w:tc>
          <w:tcPr>
            <w:tcW w:w="3397" w:type="dxa"/>
          </w:tcPr>
          <w:p w14:paraId="69C4A3D4" w14:textId="77777777" w:rsidR="00F01781" w:rsidRPr="009E0555" w:rsidRDefault="00F01781" w:rsidP="007A0FF6">
            <w:pPr>
              <w:ind w:firstLine="0"/>
              <w:rPr>
                <w:ins w:id="2770" w:author="Okot" w:date="2019-12-18T15:16:00Z"/>
                <w:b/>
              </w:rPr>
            </w:pPr>
            <w:ins w:id="2771" w:author="Okot" w:date="2019-12-18T15:16:00Z">
              <w:r w:rsidRPr="009E0555">
                <w:rPr>
                  <w:b/>
                </w:rPr>
                <w:t>Inicjacja</w:t>
              </w:r>
            </w:ins>
          </w:p>
        </w:tc>
        <w:tc>
          <w:tcPr>
            <w:tcW w:w="5664" w:type="dxa"/>
          </w:tcPr>
          <w:p w14:paraId="37CDFA7F" w14:textId="19DD638A" w:rsidR="00F01781" w:rsidRDefault="00F01781" w:rsidP="007A0FF6">
            <w:pPr>
              <w:ind w:firstLine="0"/>
              <w:rPr>
                <w:ins w:id="2772" w:author="Okot" w:date="2019-12-18T15:16:00Z"/>
              </w:rPr>
            </w:pPr>
            <w:ins w:id="2773" w:author="Okot" w:date="2019-12-18T15:16:00Z">
              <w:r>
                <w:t xml:space="preserve">Użytkownik wybrał opcję </w:t>
              </w:r>
              <w:r>
                <w:t>„</w:t>
              </w:r>
            </w:ins>
            <w:ins w:id="2774" w:author="Okot" w:date="2019-12-18T15:17:00Z">
              <w:r>
                <w:t>Wyszukiwarka produktów</w:t>
              </w:r>
            </w:ins>
            <w:ins w:id="2775" w:author="Okot" w:date="2019-12-18T15:16:00Z">
              <w:r>
                <w:t>” w menu aplikacji.</w:t>
              </w:r>
            </w:ins>
          </w:p>
        </w:tc>
      </w:tr>
      <w:tr w:rsidR="00F01781" w14:paraId="5A8C26AB" w14:textId="77777777" w:rsidTr="007A0FF6">
        <w:trPr>
          <w:ins w:id="2776" w:author="Okot" w:date="2019-12-18T15:16:00Z"/>
        </w:trPr>
        <w:tc>
          <w:tcPr>
            <w:tcW w:w="3397" w:type="dxa"/>
          </w:tcPr>
          <w:p w14:paraId="1739695C" w14:textId="77777777" w:rsidR="00F01781" w:rsidRPr="009E0555" w:rsidRDefault="00F01781" w:rsidP="007A0FF6">
            <w:pPr>
              <w:ind w:firstLine="0"/>
              <w:rPr>
                <w:ins w:id="2777" w:author="Okot" w:date="2019-12-18T15:16:00Z"/>
                <w:b/>
              </w:rPr>
            </w:pPr>
            <w:ins w:id="2778" w:author="Okot" w:date="2019-12-18T15:16:00Z">
              <w:r w:rsidRPr="009E0555">
                <w:rPr>
                  <w:b/>
                </w:rPr>
                <w:t>Warunki końcowe</w:t>
              </w:r>
            </w:ins>
          </w:p>
        </w:tc>
        <w:tc>
          <w:tcPr>
            <w:tcW w:w="5664" w:type="dxa"/>
          </w:tcPr>
          <w:p w14:paraId="108BB42F" w14:textId="11216214" w:rsidR="00F01781" w:rsidRDefault="00F01781" w:rsidP="007A0FF6">
            <w:pPr>
              <w:ind w:firstLine="0"/>
              <w:rPr>
                <w:ins w:id="2779" w:author="Okot" w:date="2019-12-18T15:16:00Z"/>
              </w:rPr>
            </w:pPr>
            <w:ins w:id="2780" w:author="Okot" w:date="2019-12-18T15:16:00Z">
              <w:r>
                <w:t>Podstrona „</w:t>
              </w:r>
            </w:ins>
            <w:ins w:id="2781" w:author="Okot" w:date="2019-12-18T15:17:00Z">
              <w:r>
                <w:t>Wyszukiwarka</w:t>
              </w:r>
            </w:ins>
            <w:ins w:id="2782" w:author="Okot" w:date="2019-12-18T15:16:00Z">
              <w:r>
                <w:t>” została poprawnie załadowana i wyświetlona.</w:t>
              </w:r>
            </w:ins>
          </w:p>
        </w:tc>
      </w:tr>
      <w:tr w:rsidR="00F01781" w14:paraId="2B51841C" w14:textId="77777777" w:rsidTr="007A0FF6">
        <w:trPr>
          <w:ins w:id="2783" w:author="Okot" w:date="2019-12-18T15:16:00Z"/>
        </w:trPr>
        <w:tc>
          <w:tcPr>
            <w:tcW w:w="3397" w:type="dxa"/>
          </w:tcPr>
          <w:p w14:paraId="4DB465C8" w14:textId="77777777" w:rsidR="00F01781" w:rsidRPr="009E0555" w:rsidRDefault="00F01781" w:rsidP="007A0FF6">
            <w:pPr>
              <w:ind w:firstLine="0"/>
              <w:rPr>
                <w:ins w:id="2784" w:author="Okot" w:date="2019-12-18T15:16:00Z"/>
                <w:b/>
              </w:rPr>
            </w:pPr>
            <w:ins w:id="2785" w:author="Okot" w:date="2019-12-18T15:16:00Z">
              <w:r w:rsidRPr="009E0555">
                <w:rPr>
                  <w:b/>
                </w:rPr>
                <w:t>Scenariusz główny</w:t>
              </w:r>
            </w:ins>
          </w:p>
        </w:tc>
        <w:tc>
          <w:tcPr>
            <w:tcW w:w="5664" w:type="dxa"/>
          </w:tcPr>
          <w:p w14:paraId="1CB18692" w14:textId="7485C397" w:rsidR="00F01781" w:rsidRDefault="00F01781" w:rsidP="007A0FF6">
            <w:pPr>
              <w:ind w:firstLine="0"/>
              <w:rPr>
                <w:ins w:id="2786" w:author="Okot" w:date="2019-12-18T15:16:00Z"/>
              </w:rPr>
            </w:pPr>
            <w:ins w:id="2787" w:author="Okot" w:date="2019-12-18T15:16:00Z">
              <w:r>
                <w:t>1. Użytkownik wybiera opcję „</w:t>
              </w:r>
            </w:ins>
            <w:ins w:id="2788" w:author="Okot" w:date="2019-12-18T15:17:00Z">
              <w:r>
                <w:t>Wyszukiwarka produktów</w:t>
              </w:r>
            </w:ins>
            <w:ins w:id="2789" w:author="Okot" w:date="2019-12-18T15:16:00Z">
              <w:r>
                <w:t>” w menu aplikacji.</w:t>
              </w:r>
            </w:ins>
          </w:p>
          <w:p w14:paraId="61844B81" w14:textId="51E02DBF" w:rsidR="00F01781" w:rsidRDefault="00F01781" w:rsidP="007A0FF6">
            <w:pPr>
              <w:ind w:firstLine="0"/>
              <w:rPr>
                <w:ins w:id="2790" w:author="Okot" w:date="2019-12-18T15:16:00Z"/>
              </w:rPr>
            </w:pPr>
            <w:ins w:id="2791" w:author="Okot" w:date="2019-12-18T15:16:00Z">
              <w:r>
                <w:t>2. System wyświet</w:t>
              </w:r>
              <w:r>
                <w:t>la podstronę „</w:t>
              </w:r>
            </w:ins>
            <w:ins w:id="2792" w:author="Okot" w:date="2019-12-18T15:17:00Z">
              <w:r>
                <w:t>Wyszukiwarka produktów</w:t>
              </w:r>
            </w:ins>
            <w:ins w:id="2793" w:author="Okot" w:date="2019-12-18T15:16:00Z">
              <w:r>
                <w:t>”.</w:t>
              </w:r>
            </w:ins>
          </w:p>
        </w:tc>
      </w:tr>
      <w:tr w:rsidR="00F01781" w14:paraId="01F6ACBF" w14:textId="77777777" w:rsidTr="007A0FF6">
        <w:trPr>
          <w:trHeight w:val="54"/>
          <w:ins w:id="2794" w:author="Okot" w:date="2019-12-18T15:16:00Z"/>
        </w:trPr>
        <w:tc>
          <w:tcPr>
            <w:tcW w:w="3397" w:type="dxa"/>
          </w:tcPr>
          <w:p w14:paraId="7145DD64" w14:textId="77777777" w:rsidR="00F01781" w:rsidRPr="009E0555" w:rsidRDefault="00F01781" w:rsidP="007A0FF6">
            <w:pPr>
              <w:ind w:firstLine="0"/>
              <w:rPr>
                <w:ins w:id="2795" w:author="Okot" w:date="2019-12-18T15:16:00Z"/>
                <w:b/>
              </w:rPr>
            </w:pPr>
            <w:ins w:id="2796" w:author="Okot" w:date="2019-12-18T15:16:00Z">
              <w:r w:rsidRPr="009E0555">
                <w:rPr>
                  <w:b/>
                </w:rPr>
                <w:t>Scenariusze alternatywne</w:t>
              </w:r>
            </w:ins>
          </w:p>
        </w:tc>
        <w:tc>
          <w:tcPr>
            <w:tcW w:w="5664" w:type="dxa"/>
          </w:tcPr>
          <w:p w14:paraId="204B4083" w14:textId="77777777" w:rsidR="00F01781" w:rsidRDefault="00F01781" w:rsidP="007A0FF6">
            <w:pPr>
              <w:ind w:firstLine="0"/>
              <w:rPr>
                <w:ins w:id="2797" w:author="Okot" w:date="2019-12-18T15:16:00Z"/>
              </w:rPr>
            </w:pPr>
            <w:ins w:id="2798" w:author="Okot" w:date="2019-12-18T15:16:00Z">
              <w:r>
                <w:t>-</w:t>
              </w:r>
            </w:ins>
          </w:p>
        </w:tc>
      </w:tr>
    </w:tbl>
    <w:p w14:paraId="6A6AAE12" w14:textId="77777777" w:rsidR="00732A9A" w:rsidRDefault="00732A9A">
      <w:pPr>
        <w:ind w:firstLine="0"/>
        <w:rPr>
          <w:ins w:id="2799" w:author="Okot" w:date="2019-12-18T14:45:00Z"/>
        </w:rPr>
        <w:pPrChange w:id="2800" w:author="Okot" w:date="2019-12-10T16:58:00Z">
          <w:pPr>
            <w:pStyle w:val="Podtytu"/>
          </w:pPr>
        </w:pPrChange>
      </w:pPr>
    </w:p>
    <w:p w14:paraId="623E9E09" w14:textId="63506128" w:rsidR="00F01781" w:rsidRDefault="00F01781" w:rsidP="00F01781">
      <w:pPr>
        <w:ind w:firstLine="0"/>
        <w:rPr>
          <w:ins w:id="2801" w:author="Okot" w:date="2019-12-18T15:18:00Z"/>
        </w:rPr>
      </w:pPr>
      <w:ins w:id="2802" w:author="Okot" w:date="2019-12-18T15:18:00Z">
        <w:r>
          <w:t>Tabela 4.8</w:t>
        </w:r>
        <w:r>
          <w:t>.</w:t>
        </w:r>
      </w:ins>
    </w:p>
    <w:p w14:paraId="17419DE9" w14:textId="51B33D34" w:rsidR="00F01781" w:rsidRDefault="00F01781" w:rsidP="00F01781">
      <w:pPr>
        <w:ind w:firstLine="0"/>
        <w:rPr>
          <w:ins w:id="2803" w:author="Okot" w:date="2019-12-18T15:19:00Z"/>
        </w:rPr>
      </w:pPr>
      <w:ins w:id="2804" w:author="Okot" w:date="2019-12-18T15:18:00Z">
        <w:r>
          <w:t xml:space="preserve">Opis scenariusza przypadku użycia </w:t>
        </w:r>
        <w:r>
          <w:t>„Przeglądanie podstrony M</w:t>
        </w:r>
      </w:ins>
      <w:ins w:id="2805" w:author="Okot" w:date="2019-12-18T15:19:00Z">
        <w:r>
          <w:t>oje dane</w:t>
        </w:r>
      </w:ins>
      <w:ins w:id="2806"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7A0FF6">
        <w:trPr>
          <w:ins w:id="2807" w:author="Okot" w:date="2019-12-18T15:19:00Z"/>
        </w:trPr>
        <w:tc>
          <w:tcPr>
            <w:tcW w:w="3397" w:type="dxa"/>
          </w:tcPr>
          <w:p w14:paraId="4A30056C" w14:textId="77777777" w:rsidR="00F01781" w:rsidRPr="009E0555" w:rsidRDefault="00F01781" w:rsidP="007A0FF6">
            <w:pPr>
              <w:ind w:firstLine="0"/>
              <w:rPr>
                <w:ins w:id="2808" w:author="Okot" w:date="2019-12-18T15:19:00Z"/>
                <w:b/>
              </w:rPr>
            </w:pPr>
            <w:ins w:id="2809" w:author="Okot" w:date="2019-12-18T15:19:00Z">
              <w:r w:rsidRPr="009E0555">
                <w:rPr>
                  <w:b/>
                </w:rPr>
                <w:lastRenderedPageBreak/>
                <w:t>Nazwa</w:t>
              </w:r>
            </w:ins>
          </w:p>
        </w:tc>
        <w:tc>
          <w:tcPr>
            <w:tcW w:w="5664" w:type="dxa"/>
          </w:tcPr>
          <w:p w14:paraId="2F4CCB64" w14:textId="4ED83D31" w:rsidR="00F01781" w:rsidRPr="007A0FF6" w:rsidRDefault="00F01781" w:rsidP="00F01781">
            <w:pPr>
              <w:ind w:firstLine="0"/>
              <w:rPr>
                <w:ins w:id="2810" w:author="Okot" w:date="2019-12-18T15:19:00Z"/>
                <w:b/>
                <w:i/>
              </w:rPr>
              <w:pPrChange w:id="2811" w:author="Okot" w:date="2019-12-18T15:20:00Z">
                <w:pPr>
                  <w:ind w:firstLine="0"/>
                </w:pPr>
              </w:pPrChange>
            </w:pPr>
            <w:ins w:id="2812" w:author="Okot" w:date="2019-12-18T15:19:00Z">
              <w:r>
                <w:rPr>
                  <w:b/>
                  <w:i/>
                </w:rPr>
                <w:t>PU008</w:t>
              </w:r>
              <w:r w:rsidRPr="007A0FF6">
                <w:rPr>
                  <w:b/>
                  <w:i/>
                </w:rPr>
                <w:t>:</w:t>
              </w:r>
              <w:r>
                <w:rPr>
                  <w:b/>
                  <w:i/>
                </w:rPr>
                <w:t xml:space="preserve"> Przeglądanie podstrony </w:t>
              </w:r>
            </w:ins>
            <w:ins w:id="2813" w:author="Okot" w:date="2019-12-18T15:20:00Z">
              <w:r>
                <w:rPr>
                  <w:b/>
                  <w:i/>
                </w:rPr>
                <w:t>Moje dane</w:t>
              </w:r>
            </w:ins>
          </w:p>
        </w:tc>
      </w:tr>
      <w:tr w:rsidR="00F01781" w14:paraId="2A8B18E3" w14:textId="77777777" w:rsidTr="007A0FF6">
        <w:trPr>
          <w:ins w:id="2814" w:author="Okot" w:date="2019-12-18T15:19:00Z"/>
        </w:trPr>
        <w:tc>
          <w:tcPr>
            <w:tcW w:w="3397" w:type="dxa"/>
          </w:tcPr>
          <w:p w14:paraId="5B6FBA38" w14:textId="77777777" w:rsidR="00F01781" w:rsidRPr="009E0555" w:rsidRDefault="00F01781" w:rsidP="007A0FF6">
            <w:pPr>
              <w:ind w:firstLine="0"/>
              <w:rPr>
                <w:ins w:id="2815" w:author="Okot" w:date="2019-12-18T15:19:00Z"/>
                <w:b/>
              </w:rPr>
            </w:pPr>
            <w:ins w:id="2816" w:author="Okot" w:date="2019-12-18T15:19:00Z">
              <w:r w:rsidRPr="009E0555">
                <w:rPr>
                  <w:b/>
                </w:rPr>
                <w:t>Opis</w:t>
              </w:r>
            </w:ins>
          </w:p>
        </w:tc>
        <w:tc>
          <w:tcPr>
            <w:tcW w:w="5664" w:type="dxa"/>
          </w:tcPr>
          <w:p w14:paraId="6847EE3A" w14:textId="7D10B36E" w:rsidR="00F01781" w:rsidRDefault="00F01781" w:rsidP="00F01781">
            <w:pPr>
              <w:ind w:firstLine="0"/>
              <w:rPr>
                <w:ins w:id="2817" w:author="Okot" w:date="2019-12-18T15:19:00Z"/>
              </w:rPr>
              <w:pPrChange w:id="2818" w:author="Okot" w:date="2019-12-18T15:20:00Z">
                <w:pPr>
                  <w:ind w:firstLine="0"/>
                </w:pPr>
              </w:pPrChange>
            </w:pPr>
            <w:ins w:id="2819" w:author="Okot" w:date="2019-12-18T15:19:00Z">
              <w:r>
                <w:t xml:space="preserve">Przypadek użycia umożliwia zalogowanemu użytkownikowi przeglądanie strony, </w:t>
              </w:r>
            </w:ins>
            <w:ins w:id="2820" w:author="Okot" w:date="2019-12-18T15:20:00Z">
              <w:r>
                <w:t>na której zgromadzone są dane użytkownika</w:t>
              </w:r>
            </w:ins>
            <w:ins w:id="2821" w:author="Okot" w:date="2019-12-18T15:19:00Z">
              <w:r>
                <w:t>.</w:t>
              </w:r>
            </w:ins>
          </w:p>
        </w:tc>
      </w:tr>
      <w:tr w:rsidR="00F01781" w14:paraId="0F09890A" w14:textId="77777777" w:rsidTr="007A0FF6">
        <w:trPr>
          <w:ins w:id="2822" w:author="Okot" w:date="2019-12-18T15:19:00Z"/>
        </w:trPr>
        <w:tc>
          <w:tcPr>
            <w:tcW w:w="3397" w:type="dxa"/>
          </w:tcPr>
          <w:p w14:paraId="354692EF" w14:textId="77777777" w:rsidR="00F01781" w:rsidRPr="009E0555" w:rsidRDefault="00F01781" w:rsidP="007A0FF6">
            <w:pPr>
              <w:ind w:firstLine="0"/>
              <w:rPr>
                <w:ins w:id="2823" w:author="Okot" w:date="2019-12-18T15:19:00Z"/>
                <w:b/>
              </w:rPr>
            </w:pPr>
            <w:ins w:id="2824" w:author="Okot" w:date="2019-12-18T15:19:00Z">
              <w:r w:rsidRPr="009E0555">
                <w:rPr>
                  <w:b/>
                </w:rPr>
                <w:t>Warunki początkowe</w:t>
              </w:r>
            </w:ins>
          </w:p>
        </w:tc>
        <w:tc>
          <w:tcPr>
            <w:tcW w:w="5664" w:type="dxa"/>
          </w:tcPr>
          <w:p w14:paraId="6F7FA5D3" w14:textId="77777777" w:rsidR="00F01781" w:rsidRDefault="00F01781" w:rsidP="007A0FF6">
            <w:pPr>
              <w:ind w:firstLine="0"/>
              <w:rPr>
                <w:ins w:id="2825" w:author="Okot" w:date="2019-12-18T15:19:00Z"/>
              </w:rPr>
            </w:pPr>
            <w:ins w:id="2826" w:author="Okot" w:date="2019-12-18T15:19:00Z">
              <w:r>
                <w:t>Użytkownik poprawnie zrealizował PU002.</w:t>
              </w:r>
            </w:ins>
          </w:p>
        </w:tc>
      </w:tr>
      <w:tr w:rsidR="00F01781" w14:paraId="4320A093" w14:textId="77777777" w:rsidTr="007A0FF6">
        <w:trPr>
          <w:ins w:id="2827" w:author="Okot" w:date="2019-12-18T15:19:00Z"/>
        </w:trPr>
        <w:tc>
          <w:tcPr>
            <w:tcW w:w="3397" w:type="dxa"/>
          </w:tcPr>
          <w:p w14:paraId="7BDB01FF" w14:textId="77777777" w:rsidR="00F01781" w:rsidRPr="009E0555" w:rsidRDefault="00F01781" w:rsidP="007A0FF6">
            <w:pPr>
              <w:ind w:firstLine="0"/>
              <w:rPr>
                <w:ins w:id="2828" w:author="Okot" w:date="2019-12-18T15:19:00Z"/>
                <w:b/>
              </w:rPr>
            </w:pPr>
            <w:ins w:id="2829" w:author="Okot" w:date="2019-12-18T15:19:00Z">
              <w:r w:rsidRPr="009E0555">
                <w:rPr>
                  <w:b/>
                </w:rPr>
                <w:t>Inicjacja</w:t>
              </w:r>
            </w:ins>
          </w:p>
        </w:tc>
        <w:tc>
          <w:tcPr>
            <w:tcW w:w="5664" w:type="dxa"/>
          </w:tcPr>
          <w:p w14:paraId="1BE88AC6" w14:textId="04EBC6E5" w:rsidR="00F01781" w:rsidRDefault="00F01781" w:rsidP="00F01781">
            <w:pPr>
              <w:ind w:firstLine="0"/>
              <w:rPr>
                <w:ins w:id="2830" w:author="Okot" w:date="2019-12-18T15:19:00Z"/>
              </w:rPr>
              <w:pPrChange w:id="2831" w:author="Okot" w:date="2019-12-18T15:20:00Z">
                <w:pPr>
                  <w:ind w:firstLine="0"/>
                </w:pPr>
              </w:pPrChange>
            </w:pPr>
            <w:ins w:id="2832" w:author="Okot" w:date="2019-12-18T15:19:00Z">
              <w:r>
                <w:t>Użytkownik wybrał opcję „</w:t>
              </w:r>
            </w:ins>
            <w:ins w:id="2833" w:author="Okot" w:date="2019-12-18T15:20:00Z">
              <w:r>
                <w:t>Moje dane</w:t>
              </w:r>
            </w:ins>
            <w:ins w:id="2834" w:author="Okot" w:date="2019-12-18T15:19:00Z">
              <w:r>
                <w:t>” w menu aplikacji.</w:t>
              </w:r>
            </w:ins>
          </w:p>
        </w:tc>
      </w:tr>
      <w:tr w:rsidR="00F01781" w14:paraId="6FA356FB" w14:textId="77777777" w:rsidTr="007A0FF6">
        <w:trPr>
          <w:ins w:id="2835" w:author="Okot" w:date="2019-12-18T15:19:00Z"/>
        </w:trPr>
        <w:tc>
          <w:tcPr>
            <w:tcW w:w="3397" w:type="dxa"/>
          </w:tcPr>
          <w:p w14:paraId="55BD0EA7" w14:textId="77777777" w:rsidR="00F01781" w:rsidRPr="009E0555" w:rsidRDefault="00F01781" w:rsidP="007A0FF6">
            <w:pPr>
              <w:ind w:firstLine="0"/>
              <w:rPr>
                <w:ins w:id="2836" w:author="Okot" w:date="2019-12-18T15:19:00Z"/>
                <w:b/>
              </w:rPr>
            </w:pPr>
            <w:ins w:id="2837" w:author="Okot" w:date="2019-12-18T15:19:00Z">
              <w:r w:rsidRPr="009E0555">
                <w:rPr>
                  <w:b/>
                </w:rPr>
                <w:t>Warunki końcowe</w:t>
              </w:r>
            </w:ins>
          </w:p>
        </w:tc>
        <w:tc>
          <w:tcPr>
            <w:tcW w:w="5664" w:type="dxa"/>
          </w:tcPr>
          <w:p w14:paraId="50E8020C" w14:textId="1C01AC60" w:rsidR="00F01781" w:rsidRDefault="00F01781" w:rsidP="00F01781">
            <w:pPr>
              <w:ind w:firstLine="0"/>
              <w:rPr>
                <w:ins w:id="2838" w:author="Okot" w:date="2019-12-18T15:19:00Z"/>
              </w:rPr>
              <w:pPrChange w:id="2839" w:author="Okot" w:date="2019-12-18T15:20:00Z">
                <w:pPr>
                  <w:ind w:firstLine="0"/>
                </w:pPr>
              </w:pPrChange>
            </w:pPr>
            <w:ins w:id="2840" w:author="Okot" w:date="2019-12-18T15:19:00Z">
              <w:r>
                <w:t>Podstrona</w:t>
              </w:r>
            </w:ins>
            <w:ins w:id="2841" w:author="Okot" w:date="2019-12-18T15:20:00Z">
              <w:r>
                <w:t xml:space="preserve"> „Moje dane</w:t>
              </w:r>
            </w:ins>
            <w:ins w:id="2842" w:author="Okot" w:date="2019-12-18T15:19:00Z">
              <w:r>
                <w:t>” została poprawnie załadowana i wyświetlona.</w:t>
              </w:r>
            </w:ins>
          </w:p>
        </w:tc>
      </w:tr>
      <w:tr w:rsidR="00F01781" w14:paraId="27494CD7" w14:textId="77777777" w:rsidTr="007A0FF6">
        <w:trPr>
          <w:ins w:id="2843" w:author="Okot" w:date="2019-12-18T15:19:00Z"/>
        </w:trPr>
        <w:tc>
          <w:tcPr>
            <w:tcW w:w="3397" w:type="dxa"/>
          </w:tcPr>
          <w:p w14:paraId="684CC61B" w14:textId="77777777" w:rsidR="00F01781" w:rsidRPr="009E0555" w:rsidRDefault="00F01781" w:rsidP="007A0FF6">
            <w:pPr>
              <w:ind w:firstLine="0"/>
              <w:rPr>
                <w:ins w:id="2844" w:author="Okot" w:date="2019-12-18T15:19:00Z"/>
                <w:b/>
              </w:rPr>
            </w:pPr>
            <w:ins w:id="2845" w:author="Okot" w:date="2019-12-18T15:19:00Z">
              <w:r w:rsidRPr="009E0555">
                <w:rPr>
                  <w:b/>
                </w:rPr>
                <w:t>Scenariusz główny</w:t>
              </w:r>
            </w:ins>
          </w:p>
        </w:tc>
        <w:tc>
          <w:tcPr>
            <w:tcW w:w="5664" w:type="dxa"/>
          </w:tcPr>
          <w:p w14:paraId="6458DB70" w14:textId="04CF46F9" w:rsidR="00F01781" w:rsidRDefault="00F01781" w:rsidP="007A0FF6">
            <w:pPr>
              <w:ind w:firstLine="0"/>
              <w:rPr>
                <w:ins w:id="2846" w:author="Okot" w:date="2019-12-18T15:19:00Z"/>
              </w:rPr>
            </w:pPr>
            <w:ins w:id="2847" w:author="Okot" w:date="2019-12-18T15:19:00Z">
              <w:r>
                <w:t>1. Użytkownik wybiera opcję „</w:t>
              </w:r>
            </w:ins>
            <w:ins w:id="2848" w:author="Okot" w:date="2019-12-18T15:20:00Z">
              <w:r>
                <w:t>Moje dane</w:t>
              </w:r>
            </w:ins>
            <w:ins w:id="2849" w:author="Okot" w:date="2019-12-18T15:19:00Z">
              <w:r>
                <w:t>” w menu aplikacji.</w:t>
              </w:r>
            </w:ins>
          </w:p>
          <w:p w14:paraId="3FE74B87" w14:textId="43ACAC03" w:rsidR="00F01781" w:rsidRDefault="00F01781" w:rsidP="00F01781">
            <w:pPr>
              <w:ind w:firstLine="0"/>
              <w:rPr>
                <w:ins w:id="2850" w:author="Okot" w:date="2019-12-18T15:19:00Z"/>
              </w:rPr>
              <w:pPrChange w:id="2851" w:author="Okot" w:date="2019-12-18T15:20:00Z">
                <w:pPr>
                  <w:ind w:firstLine="0"/>
                </w:pPr>
              </w:pPrChange>
            </w:pPr>
            <w:ins w:id="2852" w:author="Okot" w:date="2019-12-18T15:19:00Z">
              <w:r>
                <w:t>2. System wyświetla podstronę „</w:t>
              </w:r>
            </w:ins>
            <w:ins w:id="2853" w:author="Okot" w:date="2019-12-18T15:20:00Z">
              <w:r>
                <w:t>Moje dane”.</w:t>
              </w:r>
            </w:ins>
          </w:p>
        </w:tc>
      </w:tr>
      <w:tr w:rsidR="00F01781" w14:paraId="6964FBF4" w14:textId="77777777" w:rsidTr="007A0FF6">
        <w:trPr>
          <w:trHeight w:val="54"/>
          <w:ins w:id="2854" w:author="Okot" w:date="2019-12-18T15:19:00Z"/>
        </w:trPr>
        <w:tc>
          <w:tcPr>
            <w:tcW w:w="3397" w:type="dxa"/>
          </w:tcPr>
          <w:p w14:paraId="4215A2EE" w14:textId="77777777" w:rsidR="00F01781" w:rsidRPr="009E0555" w:rsidRDefault="00F01781" w:rsidP="007A0FF6">
            <w:pPr>
              <w:ind w:firstLine="0"/>
              <w:rPr>
                <w:ins w:id="2855" w:author="Okot" w:date="2019-12-18T15:19:00Z"/>
                <w:b/>
              </w:rPr>
            </w:pPr>
            <w:ins w:id="2856" w:author="Okot" w:date="2019-12-18T15:19:00Z">
              <w:r w:rsidRPr="009E0555">
                <w:rPr>
                  <w:b/>
                </w:rPr>
                <w:t>Scenariusze alternatywne</w:t>
              </w:r>
            </w:ins>
          </w:p>
        </w:tc>
        <w:tc>
          <w:tcPr>
            <w:tcW w:w="5664" w:type="dxa"/>
          </w:tcPr>
          <w:p w14:paraId="53186199" w14:textId="77777777" w:rsidR="00F01781" w:rsidRDefault="00F01781" w:rsidP="007A0FF6">
            <w:pPr>
              <w:ind w:firstLine="0"/>
              <w:rPr>
                <w:ins w:id="2857" w:author="Okot" w:date="2019-12-18T15:19:00Z"/>
              </w:rPr>
            </w:pPr>
            <w:ins w:id="2858" w:author="Okot" w:date="2019-12-18T15:19:00Z">
              <w:r>
                <w:t>-</w:t>
              </w:r>
            </w:ins>
          </w:p>
        </w:tc>
      </w:tr>
    </w:tbl>
    <w:p w14:paraId="643FD4C5" w14:textId="77777777" w:rsidR="00F01781" w:rsidRDefault="00F01781" w:rsidP="00F01781">
      <w:pPr>
        <w:ind w:firstLine="0"/>
        <w:rPr>
          <w:ins w:id="2859" w:author="Okot" w:date="2019-12-18T15:19:00Z"/>
        </w:rPr>
      </w:pPr>
    </w:p>
    <w:p w14:paraId="7FD28472" w14:textId="77777777" w:rsidR="00F01781" w:rsidRDefault="00F01781" w:rsidP="00F01781">
      <w:pPr>
        <w:ind w:firstLine="0"/>
        <w:rPr>
          <w:ins w:id="2860" w:author="Okot" w:date="2019-12-18T15:18:00Z"/>
        </w:rPr>
      </w:pPr>
    </w:p>
    <w:p w14:paraId="1629CB71" w14:textId="77777777" w:rsidR="00732A9A" w:rsidRDefault="00732A9A">
      <w:pPr>
        <w:ind w:firstLine="0"/>
        <w:rPr>
          <w:ins w:id="2861" w:author="Okot" w:date="2019-12-12T11:50:00Z"/>
        </w:rPr>
        <w:pPrChange w:id="2862"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Change w:id="2863">
          <w:tblGrid>
            <w:gridCol w:w="3397"/>
            <w:gridCol w:w="5664"/>
          </w:tblGrid>
        </w:tblGridChange>
      </w:tblGrid>
      <w:tr w:rsidR="005C4BBD" w14:paraId="2C28787C" w14:textId="77777777" w:rsidTr="005C4BBD">
        <w:trPr>
          <w:ins w:id="2864" w:author="Okot" w:date="2019-12-12T11:50:00Z"/>
        </w:trPr>
        <w:tc>
          <w:tcPr>
            <w:tcW w:w="3397" w:type="dxa"/>
          </w:tcPr>
          <w:p w14:paraId="3D1A27B0" w14:textId="77777777" w:rsidR="005C4BBD" w:rsidRPr="005C4BBD" w:rsidRDefault="005C4BBD" w:rsidP="005C4BBD">
            <w:pPr>
              <w:ind w:firstLine="0"/>
              <w:rPr>
                <w:ins w:id="2865" w:author="Okot" w:date="2019-12-12T11:50:00Z"/>
                <w:b/>
                <w:rPrChange w:id="2866" w:author="Okot" w:date="2019-12-12T11:50:00Z">
                  <w:rPr>
                    <w:ins w:id="2867" w:author="Okot" w:date="2019-12-12T11:50:00Z"/>
                  </w:rPr>
                </w:rPrChange>
              </w:rPr>
            </w:pPr>
            <w:ins w:id="2868" w:author="Okot" w:date="2019-12-12T11:50:00Z">
              <w:r w:rsidRPr="005C4BBD">
                <w:rPr>
                  <w:b/>
                  <w:rPrChange w:id="2869" w:author="Okot" w:date="2019-12-12T11:50:00Z">
                    <w:rPr/>
                  </w:rPrChange>
                </w:rPr>
                <w:t>Nazwa</w:t>
              </w:r>
            </w:ins>
          </w:p>
        </w:tc>
        <w:tc>
          <w:tcPr>
            <w:tcW w:w="5664" w:type="dxa"/>
          </w:tcPr>
          <w:p w14:paraId="2F71647A" w14:textId="77777777" w:rsidR="005C4BBD" w:rsidRDefault="005C4BBD" w:rsidP="005C4BBD">
            <w:pPr>
              <w:ind w:firstLine="0"/>
              <w:rPr>
                <w:ins w:id="2870" w:author="Okot" w:date="2019-12-12T11:50:00Z"/>
              </w:rPr>
            </w:pPr>
            <w:ins w:id="2871" w:author="Okot" w:date="2019-12-12T11:50:00Z">
              <w:r>
                <w:t>PU001:</w:t>
              </w:r>
            </w:ins>
          </w:p>
        </w:tc>
      </w:tr>
      <w:tr w:rsidR="005C4BBD" w14:paraId="055048B1" w14:textId="77777777" w:rsidTr="005C4BBD">
        <w:trPr>
          <w:ins w:id="2872" w:author="Okot" w:date="2019-12-12T11:50:00Z"/>
        </w:trPr>
        <w:tc>
          <w:tcPr>
            <w:tcW w:w="3397" w:type="dxa"/>
          </w:tcPr>
          <w:p w14:paraId="27A2F08F" w14:textId="77777777" w:rsidR="005C4BBD" w:rsidRPr="005C4BBD" w:rsidRDefault="005C4BBD" w:rsidP="005C4BBD">
            <w:pPr>
              <w:ind w:firstLine="0"/>
              <w:rPr>
                <w:ins w:id="2873" w:author="Okot" w:date="2019-12-12T11:50:00Z"/>
                <w:b/>
                <w:rPrChange w:id="2874" w:author="Okot" w:date="2019-12-12T11:50:00Z">
                  <w:rPr>
                    <w:ins w:id="2875" w:author="Okot" w:date="2019-12-12T11:50:00Z"/>
                  </w:rPr>
                </w:rPrChange>
              </w:rPr>
            </w:pPr>
            <w:ins w:id="2876" w:author="Okot" w:date="2019-12-12T11:50:00Z">
              <w:r w:rsidRPr="005C4BBD">
                <w:rPr>
                  <w:b/>
                  <w:rPrChange w:id="2877" w:author="Okot" w:date="2019-12-12T11:50:00Z">
                    <w:rPr/>
                  </w:rPrChange>
                </w:rPr>
                <w:t>Opis</w:t>
              </w:r>
            </w:ins>
          </w:p>
        </w:tc>
        <w:tc>
          <w:tcPr>
            <w:tcW w:w="5664" w:type="dxa"/>
          </w:tcPr>
          <w:p w14:paraId="30F36AAD" w14:textId="77777777" w:rsidR="005C4BBD" w:rsidRDefault="005C4BBD" w:rsidP="005C4BBD">
            <w:pPr>
              <w:ind w:firstLine="0"/>
              <w:rPr>
                <w:ins w:id="2878" w:author="Okot" w:date="2019-12-12T11:50:00Z"/>
              </w:rPr>
            </w:pPr>
          </w:p>
        </w:tc>
      </w:tr>
      <w:tr w:rsidR="005C4BBD" w14:paraId="5298271D" w14:textId="77777777" w:rsidTr="005C4BBD">
        <w:trPr>
          <w:ins w:id="2879" w:author="Okot" w:date="2019-12-12T11:50:00Z"/>
        </w:trPr>
        <w:tc>
          <w:tcPr>
            <w:tcW w:w="3397" w:type="dxa"/>
          </w:tcPr>
          <w:p w14:paraId="7401599B" w14:textId="77777777" w:rsidR="005C4BBD" w:rsidRPr="005C4BBD" w:rsidRDefault="005C4BBD" w:rsidP="005C4BBD">
            <w:pPr>
              <w:ind w:firstLine="0"/>
              <w:rPr>
                <w:ins w:id="2880" w:author="Okot" w:date="2019-12-12T11:50:00Z"/>
                <w:b/>
                <w:rPrChange w:id="2881" w:author="Okot" w:date="2019-12-12T11:50:00Z">
                  <w:rPr>
                    <w:ins w:id="2882" w:author="Okot" w:date="2019-12-12T11:50:00Z"/>
                  </w:rPr>
                </w:rPrChange>
              </w:rPr>
            </w:pPr>
            <w:ins w:id="2883" w:author="Okot" w:date="2019-12-12T11:50:00Z">
              <w:r w:rsidRPr="005C4BBD">
                <w:rPr>
                  <w:b/>
                  <w:rPrChange w:id="2884" w:author="Okot" w:date="2019-12-12T11:50:00Z">
                    <w:rPr/>
                  </w:rPrChange>
                </w:rPr>
                <w:t>Warunki początkowe</w:t>
              </w:r>
            </w:ins>
          </w:p>
        </w:tc>
        <w:tc>
          <w:tcPr>
            <w:tcW w:w="5664" w:type="dxa"/>
          </w:tcPr>
          <w:p w14:paraId="72D78F0F" w14:textId="77777777" w:rsidR="005C4BBD" w:rsidRDefault="005C4BBD" w:rsidP="005C4BBD">
            <w:pPr>
              <w:ind w:firstLine="0"/>
              <w:rPr>
                <w:ins w:id="2885" w:author="Okot" w:date="2019-12-12T11:50:00Z"/>
              </w:rPr>
            </w:pPr>
          </w:p>
        </w:tc>
      </w:tr>
      <w:tr w:rsidR="005C4BBD" w14:paraId="60BBDB86" w14:textId="77777777" w:rsidTr="005C4BBD">
        <w:trPr>
          <w:ins w:id="2886" w:author="Okot" w:date="2019-12-12T11:50:00Z"/>
        </w:trPr>
        <w:tc>
          <w:tcPr>
            <w:tcW w:w="3397" w:type="dxa"/>
          </w:tcPr>
          <w:p w14:paraId="32215655" w14:textId="77777777" w:rsidR="005C4BBD" w:rsidRPr="005C4BBD" w:rsidRDefault="005C4BBD" w:rsidP="005C4BBD">
            <w:pPr>
              <w:ind w:firstLine="0"/>
              <w:rPr>
                <w:ins w:id="2887" w:author="Okot" w:date="2019-12-12T11:50:00Z"/>
                <w:b/>
                <w:rPrChange w:id="2888" w:author="Okot" w:date="2019-12-12T11:50:00Z">
                  <w:rPr>
                    <w:ins w:id="2889" w:author="Okot" w:date="2019-12-12T11:50:00Z"/>
                  </w:rPr>
                </w:rPrChange>
              </w:rPr>
            </w:pPr>
            <w:ins w:id="2890" w:author="Okot" w:date="2019-12-12T11:50:00Z">
              <w:r w:rsidRPr="005C4BBD">
                <w:rPr>
                  <w:b/>
                  <w:rPrChange w:id="2891" w:author="Okot" w:date="2019-12-12T11:50:00Z">
                    <w:rPr/>
                  </w:rPrChange>
                </w:rPr>
                <w:t>Inicjacja</w:t>
              </w:r>
            </w:ins>
          </w:p>
        </w:tc>
        <w:tc>
          <w:tcPr>
            <w:tcW w:w="5664" w:type="dxa"/>
          </w:tcPr>
          <w:p w14:paraId="43F9C9B4" w14:textId="77777777" w:rsidR="005C4BBD" w:rsidRDefault="005C4BBD" w:rsidP="005C4BBD">
            <w:pPr>
              <w:ind w:firstLine="0"/>
              <w:rPr>
                <w:ins w:id="2892" w:author="Okot" w:date="2019-12-12T11:50:00Z"/>
              </w:rPr>
            </w:pPr>
          </w:p>
        </w:tc>
      </w:tr>
      <w:tr w:rsidR="005C4BBD" w14:paraId="088555AE" w14:textId="77777777" w:rsidTr="005C4BBD">
        <w:trPr>
          <w:ins w:id="2893" w:author="Okot" w:date="2019-12-12T11:50:00Z"/>
        </w:trPr>
        <w:tc>
          <w:tcPr>
            <w:tcW w:w="3397" w:type="dxa"/>
          </w:tcPr>
          <w:p w14:paraId="21E19B6B" w14:textId="77777777" w:rsidR="005C4BBD" w:rsidRPr="005C4BBD" w:rsidRDefault="005C4BBD" w:rsidP="005C4BBD">
            <w:pPr>
              <w:ind w:firstLine="0"/>
              <w:rPr>
                <w:ins w:id="2894" w:author="Okot" w:date="2019-12-12T11:50:00Z"/>
                <w:b/>
                <w:rPrChange w:id="2895" w:author="Okot" w:date="2019-12-12T11:50:00Z">
                  <w:rPr>
                    <w:ins w:id="2896" w:author="Okot" w:date="2019-12-12T11:50:00Z"/>
                  </w:rPr>
                </w:rPrChange>
              </w:rPr>
            </w:pPr>
            <w:ins w:id="2897" w:author="Okot" w:date="2019-12-12T11:50:00Z">
              <w:r w:rsidRPr="005C4BBD">
                <w:rPr>
                  <w:b/>
                  <w:rPrChange w:id="2898" w:author="Okot" w:date="2019-12-12T11:50:00Z">
                    <w:rPr/>
                  </w:rPrChange>
                </w:rPr>
                <w:t>Warunki końcowe</w:t>
              </w:r>
            </w:ins>
          </w:p>
        </w:tc>
        <w:tc>
          <w:tcPr>
            <w:tcW w:w="5664" w:type="dxa"/>
          </w:tcPr>
          <w:p w14:paraId="67141563" w14:textId="77777777" w:rsidR="005C4BBD" w:rsidRDefault="005C4BBD" w:rsidP="005C4BBD">
            <w:pPr>
              <w:ind w:firstLine="0"/>
              <w:rPr>
                <w:ins w:id="2899" w:author="Okot" w:date="2019-12-12T11:50:00Z"/>
              </w:rPr>
            </w:pPr>
          </w:p>
        </w:tc>
      </w:tr>
      <w:tr w:rsidR="005C4BBD" w14:paraId="40131CF4" w14:textId="77777777" w:rsidTr="005C4BBD">
        <w:trPr>
          <w:ins w:id="2900" w:author="Okot" w:date="2019-12-12T11:50:00Z"/>
        </w:trPr>
        <w:tc>
          <w:tcPr>
            <w:tcW w:w="3397" w:type="dxa"/>
          </w:tcPr>
          <w:p w14:paraId="7E349819" w14:textId="77777777" w:rsidR="005C4BBD" w:rsidRPr="005C4BBD" w:rsidRDefault="005C4BBD" w:rsidP="005C4BBD">
            <w:pPr>
              <w:ind w:firstLine="0"/>
              <w:rPr>
                <w:ins w:id="2901" w:author="Okot" w:date="2019-12-12T11:50:00Z"/>
                <w:b/>
                <w:rPrChange w:id="2902" w:author="Okot" w:date="2019-12-12T11:50:00Z">
                  <w:rPr>
                    <w:ins w:id="2903" w:author="Okot" w:date="2019-12-12T11:50:00Z"/>
                  </w:rPr>
                </w:rPrChange>
              </w:rPr>
            </w:pPr>
            <w:ins w:id="2904" w:author="Okot" w:date="2019-12-12T11:50:00Z">
              <w:r w:rsidRPr="005C4BBD">
                <w:rPr>
                  <w:b/>
                  <w:rPrChange w:id="2905" w:author="Okot" w:date="2019-12-12T11:50:00Z">
                    <w:rPr/>
                  </w:rPrChange>
                </w:rPr>
                <w:t>Scenariusz główny</w:t>
              </w:r>
            </w:ins>
          </w:p>
        </w:tc>
        <w:tc>
          <w:tcPr>
            <w:tcW w:w="5664" w:type="dxa"/>
          </w:tcPr>
          <w:p w14:paraId="42BBF782" w14:textId="77777777" w:rsidR="005C4BBD" w:rsidRDefault="005C4BBD" w:rsidP="005C4BBD">
            <w:pPr>
              <w:ind w:firstLine="0"/>
              <w:rPr>
                <w:ins w:id="2906" w:author="Okot" w:date="2019-12-12T11:50:00Z"/>
              </w:rPr>
            </w:pPr>
          </w:p>
        </w:tc>
      </w:tr>
      <w:tr w:rsidR="005C4BBD" w14:paraId="3C62B6CF" w14:textId="77777777" w:rsidTr="00732A9A">
        <w:tblPrEx>
          <w:tblW w:w="0" w:type="auto"/>
          <w:tblPrExChange w:id="2907" w:author="Okot" w:date="2019-12-18T14:46:00Z">
            <w:tblPrEx>
              <w:tblW w:w="0" w:type="auto"/>
            </w:tblPrEx>
          </w:tblPrExChange>
        </w:tblPrEx>
        <w:trPr>
          <w:trHeight w:val="54"/>
          <w:ins w:id="2908" w:author="Okot" w:date="2019-12-12T11:50:00Z"/>
        </w:trPr>
        <w:tc>
          <w:tcPr>
            <w:tcW w:w="3397" w:type="dxa"/>
            <w:tcPrChange w:id="2909" w:author="Okot" w:date="2019-12-18T14:46:00Z">
              <w:tcPr>
                <w:tcW w:w="3397" w:type="dxa"/>
              </w:tcPr>
            </w:tcPrChange>
          </w:tcPr>
          <w:p w14:paraId="384A979B" w14:textId="77777777" w:rsidR="005C4BBD" w:rsidRPr="005C4BBD" w:rsidRDefault="005C4BBD" w:rsidP="005C4BBD">
            <w:pPr>
              <w:ind w:firstLine="0"/>
              <w:rPr>
                <w:ins w:id="2910" w:author="Okot" w:date="2019-12-12T11:50:00Z"/>
                <w:b/>
                <w:rPrChange w:id="2911" w:author="Okot" w:date="2019-12-12T11:50:00Z">
                  <w:rPr>
                    <w:ins w:id="2912" w:author="Okot" w:date="2019-12-12T11:50:00Z"/>
                  </w:rPr>
                </w:rPrChange>
              </w:rPr>
            </w:pPr>
            <w:ins w:id="2913" w:author="Okot" w:date="2019-12-12T11:50:00Z">
              <w:r w:rsidRPr="005C4BBD">
                <w:rPr>
                  <w:b/>
                  <w:rPrChange w:id="2914" w:author="Okot" w:date="2019-12-12T11:50:00Z">
                    <w:rPr/>
                  </w:rPrChange>
                </w:rPr>
                <w:t>Scenariusze alternatywne</w:t>
              </w:r>
            </w:ins>
          </w:p>
        </w:tc>
        <w:tc>
          <w:tcPr>
            <w:tcW w:w="5664" w:type="dxa"/>
            <w:tcPrChange w:id="2915" w:author="Okot" w:date="2019-12-18T14:46:00Z">
              <w:tcPr>
                <w:tcW w:w="5664" w:type="dxa"/>
              </w:tcPr>
            </w:tcPrChange>
          </w:tcPr>
          <w:p w14:paraId="20A6DC6B" w14:textId="77777777" w:rsidR="005C4BBD" w:rsidRDefault="005C4BBD" w:rsidP="005C4BBD">
            <w:pPr>
              <w:ind w:firstLine="0"/>
              <w:rPr>
                <w:ins w:id="2916" w:author="Okot" w:date="2019-12-12T11:50:00Z"/>
              </w:rPr>
            </w:pPr>
          </w:p>
        </w:tc>
      </w:tr>
    </w:tbl>
    <w:p w14:paraId="7F88C5D3" w14:textId="77777777" w:rsidR="005C4BBD" w:rsidRPr="00BD52C7" w:rsidRDefault="005C4BBD">
      <w:pPr>
        <w:ind w:firstLine="0"/>
        <w:pPrChange w:id="2917" w:author="Okot" w:date="2019-12-10T16:58:00Z">
          <w:pPr>
            <w:pStyle w:val="Podtytu"/>
          </w:pPr>
        </w:pPrChange>
      </w:pPr>
    </w:p>
    <w:p w14:paraId="2C4C617D" w14:textId="77FE079F" w:rsidR="008D7472" w:rsidRDefault="00EA31AF" w:rsidP="00EF4472">
      <w:pPr>
        <w:ind w:right="-1" w:firstLine="0"/>
        <w:pPrChange w:id="2918" w:author="Okot" w:date="2019-12-18T15:15:00Z">
          <w:pPr/>
        </w:pPrChange>
      </w:pPr>
      <w:ins w:id="2919" w:author="Okot" w:date="2019-12-18T04:53:00Z">
        <w:r>
          <w:rPr>
            <w:noProof/>
            <w:lang w:eastAsia="pl-PL"/>
          </w:rPr>
          <w:lastRenderedPageBreak/>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2920" w:author="Okot" w:date="2019-12-18T15:15:00Z"/>
        </w:rPr>
      </w:pPr>
    </w:p>
    <w:p w14:paraId="2B4F0BF5" w14:textId="412022B5" w:rsidR="008D7472" w:rsidRDefault="008D7472" w:rsidP="008D7472">
      <w:pPr>
        <w:jc w:val="center"/>
      </w:pPr>
      <w:r>
        <w:t xml:space="preserve">Rys. </w:t>
      </w:r>
      <w:del w:id="2921" w:author="Okot" w:date="2019-11-19T20:47:00Z">
        <w:r w:rsidDel="00F17AC7">
          <w:delText>3</w:delText>
        </w:r>
      </w:del>
      <w:ins w:id="2922" w:author="Okot" w:date="2019-11-19T20:47:00Z">
        <w:r w:rsidR="00F17AC7">
          <w:t>4</w:t>
        </w:r>
      </w:ins>
      <w:r>
        <w:t>.</w:t>
      </w:r>
      <w:ins w:id="2923" w:author="Okot" w:date="2019-11-19T20:47:00Z">
        <w:r w:rsidR="00F17AC7">
          <w:t>3</w:t>
        </w:r>
      </w:ins>
      <w:del w:id="2924"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2925" w:author="Okot" w:date="2019-12-03T20:02:00Z">
        <w:r>
          <w:tab/>
          <w:t xml:space="preserve"> </w:t>
        </w:r>
      </w:ins>
    </w:p>
    <w:p w14:paraId="09886CB3" w14:textId="042BF071" w:rsidR="00714019" w:rsidDel="00182D56" w:rsidRDefault="00714019" w:rsidP="00714019">
      <w:pPr>
        <w:ind w:firstLine="0"/>
        <w:rPr>
          <w:del w:id="2926" w:author="Okot" w:date="2019-12-12T12:04:00Z"/>
        </w:rPr>
      </w:pPr>
      <w:del w:id="2927" w:author="Okot" w:date="2019-12-12T12:04:00Z">
        <w:r w:rsidDel="00182D56">
          <w:delText xml:space="preserve">Tabela 3.1. </w:delText>
        </w:r>
      </w:del>
    </w:p>
    <w:p w14:paraId="7B7CAABC" w14:textId="24B3E1F7" w:rsidR="00714019" w:rsidDel="00182D56" w:rsidRDefault="00714019" w:rsidP="00714019">
      <w:pPr>
        <w:ind w:firstLine="0"/>
        <w:rPr>
          <w:del w:id="2928" w:author="Okot" w:date="2019-12-12T12:04:00Z"/>
        </w:rPr>
      </w:pPr>
      <w:del w:id="2929"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2930" w:author="Okot" w:date="2019-12-12T12:04:00Z"/>
        </w:rPr>
      </w:pPr>
    </w:p>
    <w:p w14:paraId="22AF6CA3" w14:textId="5BD4B958" w:rsidR="00714019" w:rsidDel="00182D56" w:rsidRDefault="00714019" w:rsidP="00714019">
      <w:pPr>
        <w:ind w:firstLine="0"/>
        <w:rPr>
          <w:del w:id="2931" w:author="Okot" w:date="2019-12-12T12:04:00Z"/>
        </w:rPr>
      </w:pPr>
      <w:del w:id="2932" w:author="Okot" w:date="2019-12-12T12:04:00Z">
        <w:r w:rsidDel="00182D56">
          <w:delText xml:space="preserve">Tabela 3.2. </w:delText>
        </w:r>
      </w:del>
    </w:p>
    <w:p w14:paraId="4FA4A3E6" w14:textId="0AD75A03" w:rsidR="00714019" w:rsidDel="00182D56" w:rsidRDefault="00714019" w:rsidP="00714019">
      <w:pPr>
        <w:ind w:firstLine="0"/>
        <w:rPr>
          <w:del w:id="2933" w:author="Okot" w:date="2019-12-12T12:04:00Z"/>
        </w:rPr>
      </w:pPr>
      <w:del w:id="2934"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2935" w:author="Okot" w:date="2019-12-12T12:04:00Z"/>
          <w:b/>
          <w:i/>
          <w:color w:val="FF0000"/>
          <w:sz w:val="32"/>
          <w:szCs w:val="32"/>
        </w:rPr>
      </w:pPr>
      <w:del w:id="2936" w:author="Okot" w:date="2019-12-12T12:04:00Z">
        <w:r w:rsidRPr="00654D3A" w:rsidDel="00182D56">
          <w:rPr>
            <w:b/>
            <w:i/>
            <w:color w:val="FF0000"/>
            <w:sz w:val="32"/>
            <w:szCs w:val="32"/>
          </w:rPr>
          <w:delText xml:space="preserve">Każdy z przypadków opisać start-end, każdy rozbieramy </w:delText>
        </w:r>
      </w:del>
      <w:del w:id="2937" w:author="Okot" w:date="2019-12-03T20:04:00Z">
        <w:r w:rsidRPr="00654D3A" w:rsidDel="0037654F">
          <w:rPr>
            <w:b/>
            <w:i/>
            <w:color w:val="FF0000"/>
            <w:sz w:val="32"/>
            <w:szCs w:val="32"/>
          </w:rPr>
          <w:delText xml:space="preserve">do komiksu oraz </w:delText>
        </w:r>
      </w:del>
      <w:del w:id="2938" w:author="Okot" w:date="2019-12-12T12:04:00Z">
        <w:r w:rsidRPr="00654D3A" w:rsidDel="00182D56">
          <w:rPr>
            <w:b/>
            <w:i/>
            <w:color w:val="FF0000"/>
            <w:sz w:val="32"/>
            <w:szCs w:val="32"/>
          </w:rPr>
          <w:delText>scenariusza i scenariusz</w:delText>
        </w:r>
      </w:del>
      <w:del w:id="2939" w:author="Okot" w:date="2019-12-03T20:04:00Z">
        <w:r w:rsidRPr="00654D3A" w:rsidDel="0037654F">
          <w:rPr>
            <w:b/>
            <w:i/>
            <w:color w:val="FF0000"/>
            <w:sz w:val="32"/>
            <w:szCs w:val="32"/>
          </w:rPr>
          <w:delText>a</w:delText>
        </w:r>
      </w:del>
      <w:del w:id="2940" w:author="Okot" w:date="2019-12-12T12:04:00Z">
        <w:r w:rsidRPr="00654D3A" w:rsidDel="00182D56">
          <w:rPr>
            <w:b/>
            <w:i/>
            <w:color w:val="FF0000"/>
            <w:sz w:val="32"/>
            <w:szCs w:val="32"/>
          </w:rPr>
          <w:delText xml:space="preserve"> alternatywn</w:delText>
        </w:r>
      </w:del>
      <w:del w:id="2941"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2942" w:name="_Toc5963780"/>
      <w:r>
        <w:rPr>
          <w:rFonts w:eastAsiaTheme="minorEastAsia" w:cstheme="minorBidi"/>
          <w:smallCaps/>
          <w:szCs w:val="22"/>
        </w:rPr>
        <w:br w:type="page"/>
      </w:r>
    </w:p>
    <w:p w14:paraId="13992E3A" w14:textId="25F7CAD8" w:rsidR="00E375D2" w:rsidRDefault="000069E0" w:rsidP="000069E0">
      <w:pPr>
        <w:pStyle w:val="Nagwek1"/>
      </w:pPr>
      <w:del w:id="2943" w:author="Okot" w:date="2019-11-19T20:50:00Z">
        <w:r w:rsidDel="00122EDB">
          <w:lastRenderedPageBreak/>
          <w:delText>4</w:delText>
        </w:r>
      </w:del>
      <w:ins w:id="2944" w:author="Okot" w:date="2019-11-19T20:50:00Z">
        <w:r w:rsidR="00122EDB">
          <w:t>5</w:t>
        </w:r>
      </w:ins>
      <w:r>
        <w:t xml:space="preserve">. </w:t>
      </w:r>
      <w:bookmarkEnd w:id="2942"/>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945" w:author="Okot" w:date="2019-11-19T20:50:00Z">
        <w:r w:rsidR="00122EDB">
          <w:t>5</w:t>
        </w:r>
      </w:ins>
      <w:del w:id="294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947" w:author="Okot" w:date="2019-11-19T20:51:00Z">
        <w:r>
          <w:lastRenderedPageBreak/>
          <w:t>5</w:t>
        </w:r>
      </w:ins>
      <w:del w:id="2948" w:author="Okot" w:date="2019-11-19T20:51:00Z">
        <w:r w:rsidR="000F6E38" w:rsidDel="00122EDB">
          <w:delText>4</w:delText>
        </w:r>
      </w:del>
      <w:r w:rsidR="000F6E38">
        <w:t>.</w:t>
      </w:r>
      <w:ins w:id="2949" w:author="Okot" w:date="2019-11-19T20:51:00Z">
        <w:r>
          <w:t>1</w:t>
        </w:r>
      </w:ins>
      <w:del w:id="2950" w:author="Okot" w:date="2019-11-19T20:51:00Z">
        <w:r w:rsidR="000F6E38" w:rsidDel="00122EDB">
          <w:delText>2</w:delText>
        </w:r>
      </w:del>
      <w:r w:rsidR="000F6E38">
        <w:t>. Architektura systemu</w:t>
      </w:r>
    </w:p>
    <w:p w14:paraId="1A0D55FC" w14:textId="77777777" w:rsidR="000F6E38" w:rsidRDefault="000F6E38">
      <w:pPr>
        <w:pPrChange w:id="2951" w:author="Okot" w:date="2019-11-23T07:16:00Z">
          <w:pPr>
            <w:pStyle w:val="Podtytu"/>
          </w:pPr>
        </w:pPrChange>
      </w:pPr>
    </w:p>
    <w:p w14:paraId="0CC9DF7A" w14:textId="184B32A6" w:rsidR="00A5313C" w:rsidRDefault="00122EDB" w:rsidP="00A5313C">
      <w:pPr>
        <w:pStyle w:val="Podtytu"/>
      </w:pPr>
      <w:ins w:id="2952" w:author="Okot" w:date="2019-11-19T20:51:00Z">
        <w:r>
          <w:t>5</w:t>
        </w:r>
      </w:ins>
      <w:del w:id="2953" w:author="Okot" w:date="2019-11-19T20:51:00Z">
        <w:r w:rsidR="000F6E38" w:rsidDel="00122EDB">
          <w:delText>4</w:delText>
        </w:r>
      </w:del>
      <w:r w:rsidR="000F6E38">
        <w:t>.</w:t>
      </w:r>
      <w:ins w:id="2954" w:author="Okot" w:date="2019-11-19T20:51:00Z">
        <w:r>
          <w:t>2</w:t>
        </w:r>
      </w:ins>
      <w:del w:id="295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956" w:author="Okot" w:date="2019-11-19T20:50:00Z">
        <w:r w:rsidR="00122EDB">
          <w:t>5</w:t>
        </w:r>
      </w:ins>
      <w:del w:id="2957"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958" w:author="Okot" w:date="2019-11-19T20:52:00Z">
        <w:r>
          <w:t>5</w:t>
        </w:r>
      </w:ins>
      <w:del w:id="2959" w:author="Okot" w:date="2019-11-19T20:52:00Z">
        <w:r w:rsidR="000F6E38" w:rsidDel="00122EDB">
          <w:delText>4</w:delText>
        </w:r>
      </w:del>
      <w:r w:rsidR="000F6E38">
        <w:t>.</w:t>
      </w:r>
      <w:ins w:id="2960" w:author="Okot" w:date="2019-11-19T20:52:00Z">
        <w:r>
          <w:t>2</w:t>
        </w:r>
      </w:ins>
      <w:del w:id="2961"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962" w:author="Okot" w:date="2019-11-19T20:52:00Z">
        <w:r>
          <w:t>5</w:t>
        </w:r>
      </w:ins>
      <w:del w:id="2963" w:author="Okot" w:date="2019-11-19T20:52:00Z">
        <w:r w:rsidR="00A641F5" w:rsidDel="00122EDB">
          <w:delText>4</w:delText>
        </w:r>
      </w:del>
      <w:r w:rsidR="00A641F5">
        <w:t>.</w:t>
      </w:r>
      <w:ins w:id="2964" w:author="Okot" w:date="2019-11-19T20:52:00Z">
        <w:r>
          <w:t>2</w:t>
        </w:r>
      </w:ins>
      <w:del w:id="296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966" w:author="Okot" w:date="2019-11-19T20:52:00Z">
        <w:r>
          <w:t>5</w:t>
        </w:r>
      </w:ins>
      <w:del w:id="2967" w:author="Okot" w:date="2019-11-19T20:52:00Z">
        <w:r w:rsidR="000F6E38" w:rsidDel="00122EDB">
          <w:delText>4</w:delText>
        </w:r>
      </w:del>
      <w:r w:rsidR="000F6E38">
        <w:t>.</w:t>
      </w:r>
      <w:ins w:id="2968" w:author="Okot" w:date="2019-11-19T20:52:00Z">
        <w:r>
          <w:t>2</w:t>
        </w:r>
      </w:ins>
      <w:del w:id="2969"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970" w:author="Okot" w:date="2019-11-19T20:52:00Z">
        <w:r>
          <w:t>5</w:t>
        </w:r>
      </w:ins>
      <w:del w:id="2971" w:author="Okot" w:date="2019-11-19T20:52:00Z">
        <w:r w:rsidR="00A641F5" w:rsidDel="00122EDB">
          <w:delText>4</w:delText>
        </w:r>
      </w:del>
      <w:r w:rsidR="00A641F5">
        <w:t>.</w:t>
      </w:r>
      <w:ins w:id="2972" w:author="Okot" w:date="2019-11-19T20:52:00Z">
        <w:r>
          <w:t>2</w:t>
        </w:r>
      </w:ins>
      <w:del w:id="2973"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974" w:author="Okot" w:date="2019-11-19T20:52:00Z">
        <w:r>
          <w:t>5</w:t>
        </w:r>
      </w:ins>
      <w:del w:id="2975" w:author="Okot" w:date="2019-11-19T20:52:00Z">
        <w:r w:rsidR="000F6E38" w:rsidDel="00122EDB">
          <w:delText>4</w:delText>
        </w:r>
      </w:del>
      <w:r w:rsidR="000F6E38">
        <w:t>.</w:t>
      </w:r>
      <w:ins w:id="2976" w:author="Okot" w:date="2019-11-19T20:52:00Z">
        <w:r>
          <w:t>2</w:t>
        </w:r>
      </w:ins>
      <w:del w:id="2977"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978" w:author="Okot" w:date="2019-11-19T20:52:00Z">
        <w:r>
          <w:t>5</w:t>
        </w:r>
      </w:ins>
      <w:del w:id="2979" w:author="Okot" w:date="2019-11-19T20:52:00Z">
        <w:r w:rsidR="00F853FF" w:rsidDel="00122EDB">
          <w:delText>4</w:delText>
        </w:r>
      </w:del>
      <w:r w:rsidR="00F853FF">
        <w:t>.</w:t>
      </w:r>
      <w:ins w:id="2980" w:author="Okot" w:date="2019-11-19T20:52:00Z">
        <w:r>
          <w:t>3</w:t>
        </w:r>
      </w:ins>
      <w:del w:id="2981" w:author="Okot" w:date="2019-11-19T20:52:00Z">
        <w:r w:rsidR="001401C4" w:rsidDel="00122EDB">
          <w:delText>4</w:delText>
        </w:r>
      </w:del>
      <w:r w:rsidR="003756C3">
        <w:t>. I iteracja</w:t>
      </w:r>
      <w:r w:rsidR="001401C4">
        <w:t xml:space="preserve">: podwaliny </w:t>
      </w:r>
      <w:ins w:id="2982" w:author="Okot" w:date="2019-12-03T18:17:00Z">
        <w:r w:rsidR="00A26129">
          <w:t>systemu</w:t>
        </w:r>
      </w:ins>
      <w:del w:id="2983"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984"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985" w:author="Okot" w:date="2019-11-19T20:51:00Z"/>
        </w:rPr>
        <w:pPrChange w:id="2986" w:author="Okot" w:date="2019-11-19T20:51:00Z">
          <w:pPr>
            <w:ind w:firstLine="0"/>
          </w:pPr>
        </w:pPrChange>
      </w:pPr>
    </w:p>
    <w:p w14:paraId="3F4D583C" w14:textId="1B1A0888" w:rsidR="00933A64" w:rsidDel="00122EDB" w:rsidRDefault="00933A64">
      <w:pPr>
        <w:rPr>
          <w:del w:id="2987" w:author="Okot" w:date="2019-11-19T20:51:00Z"/>
        </w:rPr>
        <w:pPrChange w:id="2988" w:author="Okot" w:date="2019-11-19T20:51:00Z">
          <w:pPr>
            <w:ind w:firstLine="0"/>
            <w:jc w:val="center"/>
          </w:pPr>
        </w:pPrChange>
      </w:pPr>
      <w:del w:id="298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990" w:author="Okot" w:date="2019-11-19T20:51:00Z">
          <w:pPr>
            <w:jc w:val="center"/>
          </w:pPr>
        </w:pPrChange>
      </w:pPr>
      <w:del w:id="2991" w:author="Okot" w:date="2019-11-18T19:42:00Z">
        <w:r w:rsidDel="00875EFE">
          <w:delText xml:space="preserve">opowieść </w:delText>
        </w:r>
      </w:del>
      <w:del w:id="2992"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993" w:author="Okot" w:date="2019-11-19T20:52:00Z">
        <w:r>
          <w:t>5</w:t>
        </w:r>
      </w:ins>
      <w:del w:id="2994" w:author="Okot" w:date="2019-11-19T20:52:00Z">
        <w:r w:rsidR="00861D30" w:rsidDel="00122EDB">
          <w:delText>4</w:delText>
        </w:r>
      </w:del>
      <w:r w:rsidR="00861D30">
        <w:t>.</w:t>
      </w:r>
      <w:ins w:id="2995" w:author="Okot" w:date="2019-11-19T20:52:00Z">
        <w:r>
          <w:t>3</w:t>
        </w:r>
      </w:ins>
      <w:del w:id="2996"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997" w:author="Okot" w:date="2019-11-19T20:52:00Z">
        <w:r>
          <w:t>5</w:t>
        </w:r>
      </w:ins>
      <w:del w:id="2998" w:author="Okot" w:date="2019-11-19T20:52:00Z">
        <w:r w:rsidR="00372032" w:rsidDel="00122EDB">
          <w:delText>4</w:delText>
        </w:r>
      </w:del>
      <w:r w:rsidR="00372032">
        <w:t>.</w:t>
      </w:r>
      <w:ins w:id="2999" w:author="Okot" w:date="2019-11-19T20:52:00Z">
        <w:r>
          <w:t>3</w:t>
        </w:r>
      </w:ins>
      <w:del w:id="300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3001" w:author="Okot" w:date="2019-11-19T20:52:00Z">
        <w:r w:rsidDel="00122EDB">
          <w:delText>4</w:delText>
        </w:r>
      </w:del>
      <w:ins w:id="3002" w:author="Okot" w:date="2019-11-19T20:52:00Z">
        <w:r w:rsidR="00122EDB">
          <w:t>5</w:t>
        </w:r>
      </w:ins>
      <w:r>
        <w:t>.</w:t>
      </w:r>
      <w:ins w:id="3003" w:author="Okot" w:date="2019-11-19T20:52:00Z">
        <w:r w:rsidR="00122EDB">
          <w:t>3</w:t>
        </w:r>
      </w:ins>
      <w:del w:id="3004"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3005" w:author="Okot" w:date="2019-11-19T20:52:00Z">
        <w:r w:rsidR="00122EDB">
          <w:t>5</w:t>
        </w:r>
      </w:ins>
      <w:del w:id="3006"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3007" w:author="Okot" w:date="2019-11-19T20:53:00Z">
        <w:r>
          <w:t>5</w:t>
        </w:r>
      </w:ins>
      <w:del w:id="3008" w:author="Okot" w:date="2019-11-19T20:53:00Z">
        <w:r w:rsidR="00861D30" w:rsidDel="00122EDB">
          <w:delText>4</w:delText>
        </w:r>
      </w:del>
      <w:r w:rsidR="00861D30">
        <w:t>.</w:t>
      </w:r>
      <w:ins w:id="3009" w:author="Okot" w:date="2019-11-19T20:53:00Z">
        <w:r>
          <w:t>3</w:t>
        </w:r>
      </w:ins>
      <w:del w:id="3010"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3011" w:author="Okot" w:date="2019-11-18T21:55:00Z"/>
        </w:rPr>
      </w:pPr>
      <w:r>
        <w:tab/>
        <w:t>W pierwszej iteracji zostaną zbudowane solidne podwaliny graficzne pod prace w pozostałych iteracjach</w:t>
      </w:r>
      <w:ins w:id="3012" w:author="Okot" w:date="2019-11-18T21:52:00Z">
        <w:r w:rsidR="009941A6">
          <w:t>. Należy więc przyjrzeć się kolorystyce strony, zaprojektować logo, oraz pierwsze ekrany</w:t>
        </w:r>
      </w:ins>
      <w:ins w:id="3013" w:author="Okot" w:date="2019-11-18T21:53:00Z">
        <w:r w:rsidR="009941A6">
          <w:t>: stronę główną aplikacji oraz ekran rejestracji. Ponieważ iteracja ta przewiduje możliwość logowania si</w:t>
        </w:r>
      </w:ins>
      <w:ins w:id="3014" w:author="Okot" w:date="2019-11-18T21:54:00Z">
        <w:r w:rsidR="009941A6">
          <w:t xml:space="preserve">ę do systemu, można by uwzględnić ekran widoczny po poprawnym zalogowaniu, ale z racji tego, że byłby to ekran tymczasowy, zdecydowano nie marnować zasobów na </w:t>
        </w:r>
      </w:ins>
      <w:ins w:id="3015" w:author="Okot" w:date="2019-11-18T21:55:00Z">
        <w:r w:rsidR="009941A6">
          <w:t>szczegółowe projektowanie go. Być może efekt logowania zostanie jedynie ograniczony do wyświetlenia komunikatu – ostateczna decyzja zostanie podjęta w trakcie implementacji.</w:t>
        </w:r>
      </w:ins>
      <w:del w:id="3016" w:author="Okot" w:date="2019-11-18T21:52:00Z">
        <w:r w:rsidDel="009941A6">
          <w:delText>.</w:delText>
        </w:r>
      </w:del>
    </w:p>
    <w:p w14:paraId="5F1A6BC3" w14:textId="77777777" w:rsidR="00074310" w:rsidRDefault="00074310" w:rsidP="00074310">
      <w:pPr>
        <w:ind w:firstLine="0"/>
        <w:rPr>
          <w:ins w:id="3017"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3018" w:author="Okot" w:date="2019-11-19T20:53:00Z">
        <w:r>
          <w:t>5</w:t>
        </w:r>
      </w:ins>
      <w:del w:id="3019" w:author="Okot" w:date="2019-11-19T20:53:00Z">
        <w:r w:rsidR="00074310" w:rsidDel="00122EDB">
          <w:delText>4</w:delText>
        </w:r>
      </w:del>
      <w:r w:rsidR="00074310">
        <w:t>.</w:t>
      </w:r>
      <w:ins w:id="3020" w:author="Okot" w:date="2019-11-19T20:53:00Z">
        <w:r>
          <w:t>3</w:t>
        </w:r>
      </w:ins>
      <w:del w:id="3021"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3022"/>
      <w:r>
        <w:t>przez ludzi [].</w:t>
      </w:r>
      <w:commentRangeEnd w:id="3022"/>
      <w:r>
        <w:rPr>
          <w:rStyle w:val="Odwoaniedokomentarza"/>
        </w:rPr>
        <w:commentReference w:id="3022"/>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3023" w:author="Okot" w:date="2019-11-19T20:53:00Z">
        <w:r w:rsidDel="00122EDB">
          <w:delText>4</w:delText>
        </w:r>
      </w:del>
      <w:ins w:id="3024" w:author="Okot" w:date="2019-11-19T20:53:00Z">
        <w:r w:rsidR="00122EDB">
          <w:t>5</w:t>
        </w:r>
      </w:ins>
      <w:r>
        <w:t>.</w:t>
      </w:r>
      <w:ins w:id="3025" w:author="Okot" w:date="2019-11-19T20:53:00Z">
        <w:r w:rsidR="00122EDB">
          <w:t>3</w:t>
        </w:r>
      </w:ins>
      <w:del w:id="302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3027" w:author="Okot" w:date="2019-11-19T20:53:00Z">
        <w:r>
          <w:t>5</w:t>
        </w:r>
      </w:ins>
      <w:del w:id="3028" w:author="Okot" w:date="2019-11-19T20:53:00Z">
        <w:r w:rsidR="007E26FD" w:rsidDel="00122EDB">
          <w:delText>4</w:delText>
        </w:r>
      </w:del>
      <w:r w:rsidR="007E26FD">
        <w:t>.</w:t>
      </w:r>
      <w:ins w:id="3029" w:author="Okot" w:date="2019-11-19T20:53:00Z">
        <w:r>
          <w:t>3</w:t>
        </w:r>
      </w:ins>
      <w:del w:id="3030"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3031" w:author="Okot" w:date="2019-11-18T19:43:00Z"/>
        </w:rPr>
        <w:pPrChange w:id="3032" w:author="Okot" w:date="2019-11-18T19:41:00Z">
          <w:pPr>
            <w:ind w:firstLine="0"/>
          </w:pPr>
        </w:pPrChange>
      </w:pPr>
    </w:p>
    <w:p w14:paraId="054DD1DB" w14:textId="283F3E53" w:rsidR="00875EFE" w:rsidRDefault="00122EDB">
      <w:pPr>
        <w:ind w:firstLine="0"/>
        <w:jc w:val="center"/>
        <w:pPrChange w:id="3033" w:author="Okot" w:date="2019-11-18T19:41:00Z">
          <w:pPr>
            <w:ind w:firstLine="0"/>
          </w:pPr>
        </w:pPrChange>
      </w:pPr>
      <w:ins w:id="3034" w:author="Okot" w:date="2019-11-18T19:41:00Z">
        <w:r>
          <w:t>Rys. 5</w:t>
        </w:r>
        <w:r w:rsidR="00875EFE">
          <w:t>.</w:t>
        </w:r>
      </w:ins>
      <w:ins w:id="3035" w:author="Okot" w:date="2019-11-18T19:43:00Z">
        <w:r>
          <w:t>3</w:t>
        </w:r>
        <w:r w:rsidR="00875EFE">
          <w:t>. Projekt ekranu startowego aplikacji.</w:t>
        </w:r>
      </w:ins>
    </w:p>
    <w:p w14:paraId="157876FC" w14:textId="77777777" w:rsidR="00875EFE" w:rsidRDefault="00875EFE" w:rsidP="007E26FD">
      <w:pPr>
        <w:ind w:firstLine="0"/>
        <w:rPr>
          <w:ins w:id="3036" w:author="Okot" w:date="2019-11-18T19:45:00Z"/>
        </w:rPr>
      </w:pPr>
    </w:p>
    <w:p w14:paraId="13C1663B" w14:textId="2D1E59D3" w:rsidR="00F47B5E" w:rsidRDefault="00F47B5E">
      <w:pPr>
        <w:ind w:firstLine="0"/>
      </w:pPr>
      <w:ins w:id="3037" w:author="Okot" w:date="2019-11-18T19:45:00Z">
        <w:r>
          <w:tab/>
          <w:t xml:space="preserve">W górnej części aplikacji zaplanowano </w:t>
        </w:r>
        <w:r w:rsidR="00015A49">
          <w:t>pasek menu</w:t>
        </w:r>
      </w:ins>
      <w:ins w:id="3038" w:author="Okot" w:date="2019-11-18T21:43:00Z">
        <w:r w:rsidR="00015A49">
          <w:t> </w:t>
        </w:r>
      </w:ins>
      <w:ins w:id="3039" w:author="Okot" w:date="2019-11-18T21:42:00Z">
        <w:r w:rsidR="00015A49">
          <w:t>(</w:t>
        </w:r>
      </w:ins>
      <w:ins w:id="3040" w:author="Okot" w:date="2019-11-18T19:45:00Z">
        <w:r w:rsidR="00015A49">
          <w:t>1</w:t>
        </w:r>
      </w:ins>
      <w:ins w:id="3041" w:author="Okot" w:date="2019-11-18T21:42:00Z">
        <w:r w:rsidR="00015A49">
          <w:t>)</w:t>
        </w:r>
      </w:ins>
      <w:ins w:id="3042" w:author="Okot" w:date="2019-11-18T21:41:00Z">
        <w:r w:rsidR="00015A49">
          <w:t xml:space="preserve"> </w:t>
        </w:r>
      </w:ins>
      <w:ins w:id="3043" w:author="Okot" w:date="2019-11-18T19:45:00Z">
        <w:r>
          <w:t>z przyciskami i/lub formularzami s</w:t>
        </w:r>
      </w:ins>
      <w:ins w:id="3044" w:author="Okot" w:date="2019-11-18T19:46:00Z">
        <w:r>
          <w:t>łużąc</w:t>
        </w:r>
        <w:r w:rsidR="00015A49">
          <w:t>ymi do logowania i rejestracji</w:t>
        </w:r>
      </w:ins>
      <w:ins w:id="3045" w:author="Okot" w:date="2019-11-18T21:43:00Z">
        <w:r w:rsidR="00015A49">
          <w:t> </w:t>
        </w:r>
      </w:ins>
      <w:ins w:id="3046" w:author="Okot" w:date="2019-11-18T21:42:00Z">
        <w:r w:rsidR="00015A49">
          <w:t>(</w:t>
        </w:r>
      </w:ins>
      <w:ins w:id="3047" w:author="Okot" w:date="2019-11-18T19:46:00Z">
        <w:r w:rsidR="00015A49">
          <w:t>2</w:t>
        </w:r>
      </w:ins>
      <w:ins w:id="3048" w:author="Okot" w:date="2019-11-18T21:42:00Z">
        <w:r w:rsidR="00015A49">
          <w:t>)</w:t>
        </w:r>
      </w:ins>
      <w:ins w:id="3049" w:author="Okot" w:date="2019-11-18T19:46:00Z">
        <w:r>
          <w:t>. W centralnej części aplikacji umieszczono miejsce na nazwę</w:t>
        </w:r>
        <w:r w:rsidR="00015A49">
          <w:t xml:space="preserve"> aplikacji</w:t>
        </w:r>
      </w:ins>
      <w:ins w:id="3050" w:author="Okot" w:date="2019-11-18T21:43:00Z">
        <w:r w:rsidR="00015A49">
          <w:t> </w:t>
        </w:r>
      </w:ins>
      <w:ins w:id="3051" w:author="Okot" w:date="2019-11-18T21:42:00Z">
        <w:r w:rsidR="00015A49">
          <w:t>(</w:t>
        </w:r>
      </w:ins>
      <w:ins w:id="3052" w:author="Okot" w:date="2019-11-18T19:46:00Z">
        <w:r w:rsidR="00015A49">
          <w:t>3</w:t>
        </w:r>
      </w:ins>
      <w:ins w:id="3053" w:author="Okot" w:date="2019-11-18T21:42:00Z">
        <w:r w:rsidR="00015A49">
          <w:t>)</w:t>
        </w:r>
      </w:ins>
      <w:ins w:id="3054" w:author="Okot" w:date="2019-11-18T19:46:00Z">
        <w:r w:rsidR="00015A49">
          <w:t xml:space="preserve"> oraz logo</w:t>
        </w:r>
      </w:ins>
      <w:ins w:id="3055" w:author="Okot" w:date="2019-11-18T21:43:00Z">
        <w:r w:rsidR="00015A49">
          <w:t> </w:t>
        </w:r>
      </w:ins>
      <w:ins w:id="3056" w:author="Okot" w:date="2019-11-18T21:42:00Z">
        <w:r w:rsidR="00015A49">
          <w:t>(</w:t>
        </w:r>
      </w:ins>
      <w:ins w:id="3057" w:author="Okot" w:date="2019-11-18T19:46:00Z">
        <w:r w:rsidR="00015A49">
          <w:t>4</w:t>
        </w:r>
      </w:ins>
      <w:ins w:id="3058" w:author="Okot" w:date="2019-11-18T21:42:00Z">
        <w:r w:rsidR="00015A49">
          <w:t>)</w:t>
        </w:r>
      </w:ins>
      <w:ins w:id="3059" w:author="Okot" w:date="2019-11-18T19:46:00Z">
        <w:r>
          <w:t>, a pod nimi pola, w kt</w:t>
        </w:r>
      </w:ins>
      <w:ins w:id="3060" w:author="Okot" w:date="2019-11-18T19:47:00Z">
        <w:r>
          <w:t>órych znajdą się teksty marketingowe mówiące krótko o tym, co to za aplikacja, zachęcają</w:t>
        </w:r>
        <w:r w:rsidR="00015A49">
          <w:t>ce do korzystania z niej</w:t>
        </w:r>
      </w:ins>
      <w:ins w:id="3061" w:author="Okot" w:date="2019-11-18T21:43:00Z">
        <w:r w:rsidR="00015A49">
          <w:t> </w:t>
        </w:r>
      </w:ins>
      <w:ins w:id="3062" w:author="Okot" w:date="2019-11-18T21:42:00Z">
        <w:r w:rsidR="00015A49">
          <w:t>(</w:t>
        </w:r>
      </w:ins>
      <w:ins w:id="3063" w:author="Okot" w:date="2019-11-18T19:47:00Z">
        <w:r w:rsidR="00015A49">
          <w:t>5</w:t>
        </w:r>
      </w:ins>
      <w:ins w:id="3064" w:author="Okot" w:date="2019-11-18T21:42:00Z">
        <w:r w:rsidR="00015A49">
          <w:t>)</w:t>
        </w:r>
      </w:ins>
      <w:ins w:id="3065" w:author="Okot" w:date="2019-11-18T19:47:00Z">
        <w:r>
          <w:t>. Na dole strony wydzielono miejsce na stopk</w:t>
        </w:r>
      </w:ins>
      <w:ins w:id="3066" w:author="Okot" w:date="2019-11-18T19:48:00Z">
        <w:r>
          <w:t>ę</w:t>
        </w:r>
      </w:ins>
      <w:ins w:id="3067" w:author="Okot" w:date="2019-11-18T21:43:00Z">
        <w:r w:rsidR="00015A49">
          <w:t> </w:t>
        </w:r>
      </w:ins>
      <w:ins w:id="3068" w:author="Okot" w:date="2019-11-18T21:42:00Z">
        <w:r w:rsidR="00015A49">
          <w:t>(</w:t>
        </w:r>
      </w:ins>
      <w:ins w:id="3069" w:author="Okot" w:date="2019-11-18T19:48:00Z">
        <w:r w:rsidR="00015A49">
          <w:t>7</w:t>
        </w:r>
      </w:ins>
      <w:ins w:id="3070" w:author="Okot" w:date="2019-11-18T21:42:00Z">
        <w:r w:rsidR="00015A49">
          <w:t>)</w:t>
        </w:r>
      </w:ins>
      <w:ins w:id="3071" w:author="Okot" w:date="2019-11-18T19:48:00Z">
        <w:r>
          <w:t xml:space="preserve"> oddzieloną od reszty strony linią</w:t>
        </w:r>
      </w:ins>
      <w:ins w:id="3072" w:author="Okot" w:date="2019-11-18T21:43:00Z">
        <w:r w:rsidR="00015A49">
          <w:t> </w:t>
        </w:r>
      </w:ins>
      <w:ins w:id="3073" w:author="Okot" w:date="2019-11-18T21:42:00Z">
        <w:r w:rsidR="00015A49">
          <w:t>(</w:t>
        </w:r>
      </w:ins>
      <w:ins w:id="3074" w:author="Okot" w:date="2019-11-18T19:48:00Z">
        <w:r w:rsidR="00015A49">
          <w:t>6</w:t>
        </w:r>
      </w:ins>
      <w:ins w:id="3075" w:author="Okot" w:date="2019-11-18T21:42:00Z">
        <w:r w:rsidR="00015A49">
          <w:t>)</w:t>
        </w:r>
      </w:ins>
      <w:ins w:id="3076" w:author="Okot" w:date="2019-11-18T19:48:00Z">
        <w:r>
          <w:t>.</w:t>
        </w:r>
      </w:ins>
    </w:p>
    <w:p w14:paraId="0068CEEB" w14:textId="77777777" w:rsidR="00015A49" w:rsidRDefault="00015A49" w:rsidP="007E26FD">
      <w:pPr>
        <w:ind w:firstLine="0"/>
        <w:rPr>
          <w:ins w:id="3077" w:author="Okot" w:date="2019-11-18T21:43:00Z"/>
        </w:rPr>
      </w:pPr>
    </w:p>
    <w:p w14:paraId="4FD6C9FD" w14:textId="4C4E3633" w:rsidR="00015A49" w:rsidRDefault="007E26FD" w:rsidP="007E26FD">
      <w:pPr>
        <w:ind w:firstLine="0"/>
        <w:rPr>
          <w:ins w:id="3078" w:author="Okot" w:date="2019-11-18T21:44:00Z"/>
        </w:rPr>
      </w:pPr>
      <w:del w:id="3079" w:author="Okot" w:date="2019-11-19T20:54:00Z">
        <w:r w:rsidDel="00262253">
          <w:delText>4</w:delText>
        </w:r>
      </w:del>
      <w:ins w:id="3080" w:author="Okot" w:date="2019-11-19T20:54:00Z">
        <w:r w:rsidR="00262253">
          <w:t>5</w:t>
        </w:r>
      </w:ins>
      <w:r>
        <w:t>.</w:t>
      </w:r>
      <w:ins w:id="3081" w:author="Okot" w:date="2019-11-19T20:54:00Z">
        <w:r w:rsidR="00262253">
          <w:t>3</w:t>
        </w:r>
      </w:ins>
      <w:del w:id="3082" w:author="Okot" w:date="2019-11-19T20:54:00Z">
        <w:r w:rsidDel="00262253">
          <w:delText>4</w:delText>
        </w:r>
      </w:del>
      <w:r>
        <w:t xml:space="preserve">.2.4. </w:t>
      </w:r>
      <w:ins w:id="3083" w:author="Okot" w:date="2019-11-18T21:44:00Z">
        <w:r w:rsidR="00015A49">
          <w:t>Okno rejestracji nowego użytkownika</w:t>
        </w:r>
      </w:ins>
    </w:p>
    <w:p w14:paraId="6EF10BB4" w14:textId="77777777" w:rsidR="00015A49" w:rsidRDefault="00015A49" w:rsidP="007E26FD">
      <w:pPr>
        <w:ind w:firstLine="0"/>
        <w:rPr>
          <w:ins w:id="3084" w:author="Okot" w:date="2019-11-18T21:44:00Z"/>
        </w:rPr>
      </w:pPr>
    </w:p>
    <w:p w14:paraId="28B88251" w14:textId="481277F6" w:rsidR="00015A49" w:rsidRDefault="00015A49">
      <w:pPr>
        <w:rPr>
          <w:ins w:id="3085" w:author="Okot" w:date="2019-11-18T21:45:00Z"/>
        </w:rPr>
        <w:pPrChange w:id="3086" w:author="Okot" w:date="2019-11-18T21:44:00Z">
          <w:pPr>
            <w:ind w:firstLine="0"/>
          </w:pPr>
        </w:pPrChange>
      </w:pPr>
      <w:ins w:id="3087" w:author="Okot" w:date="2019-11-18T21:44:00Z">
        <w:r>
          <w:t>Rejestracja nowego użytkownika będzie się odbywać przez formularz, który będzie wyświetlany po klikni</w:t>
        </w:r>
      </w:ins>
      <w:ins w:id="3088" w:author="Okot" w:date="2019-11-18T21:45:00Z">
        <w:r>
          <w:t>ęciu na przycisk.</w:t>
        </w:r>
      </w:ins>
    </w:p>
    <w:p w14:paraId="7D15CAD0" w14:textId="77777777" w:rsidR="00015A49" w:rsidRDefault="00015A49">
      <w:pPr>
        <w:rPr>
          <w:ins w:id="3089" w:author="Okot" w:date="2019-11-18T21:45:00Z"/>
        </w:rPr>
        <w:pPrChange w:id="3090" w:author="Okot" w:date="2019-11-18T21:44:00Z">
          <w:pPr>
            <w:ind w:firstLine="0"/>
          </w:pPr>
        </w:pPrChange>
      </w:pPr>
    </w:p>
    <w:p w14:paraId="0790EF83" w14:textId="3C3E6D5B" w:rsidR="00015A49" w:rsidRDefault="00015A49">
      <w:pPr>
        <w:ind w:firstLine="0"/>
        <w:jc w:val="center"/>
        <w:rPr>
          <w:ins w:id="3091" w:author="Okot" w:date="2019-11-18T21:44:00Z"/>
        </w:rPr>
        <w:pPrChange w:id="3092" w:author="Okot" w:date="2019-11-18T21:50:00Z">
          <w:pPr>
            <w:ind w:firstLine="0"/>
          </w:pPr>
        </w:pPrChange>
      </w:pPr>
      <w:ins w:id="3093"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3094" w:author="Okot" w:date="2019-11-18T21:46:00Z"/>
        </w:rPr>
        <w:pPrChange w:id="3095" w:author="Okot" w:date="2019-11-18T21:46:00Z">
          <w:pPr>
            <w:ind w:firstLine="0"/>
          </w:pPr>
        </w:pPrChange>
      </w:pPr>
    </w:p>
    <w:p w14:paraId="68082FA7" w14:textId="0B429B3F" w:rsidR="00015A49" w:rsidRDefault="00262253">
      <w:pPr>
        <w:ind w:firstLine="0"/>
        <w:jc w:val="center"/>
        <w:rPr>
          <w:ins w:id="3096" w:author="Okot" w:date="2019-11-18T21:47:00Z"/>
        </w:rPr>
        <w:pPrChange w:id="3097" w:author="Okot" w:date="2019-11-18T21:50:00Z">
          <w:pPr>
            <w:ind w:firstLine="0"/>
          </w:pPr>
        </w:pPrChange>
      </w:pPr>
      <w:ins w:id="3098" w:author="Okot" w:date="2019-11-18T21:46:00Z">
        <w:r>
          <w:t>Rys. 5.4</w:t>
        </w:r>
        <w:r w:rsidR="00015A49">
          <w:t>. Projekt interfejsu służącego do</w:t>
        </w:r>
      </w:ins>
      <w:ins w:id="3099" w:author="Okot" w:date="2019-11-18T21:47:00Z">
        <w:r w:rsidR="00015A49">
          <w:t xml:space="preserve"> rejestracji nowych użytkowników.</w:t>
        </w:r>
      </w:ins>
    </w:p>
    <w:p w14:paraId="08BE31A0" w14:textId="77777777" w:rsidR="00015A49" w:rsidRDefault="00015A49">
      <w:pPr>
        <w:ind w:firstLine="0"/>
        <w:jc w:val="center"/>
        <w:rPr>
          <w:ins w:id="3100" w:author="Okot" w:date="2019-11-18T21:48:00Z"/>
        </w:rPr>
        <w:pPrChange w:id="3101" w:author="Okot" w:date="2019-11-18T21:46:00Z">
          <w:pPr>
            <w:ind w:firstLine="0"/>
          </w:pPr>
        </w:pPrChange>
      </w:pPr>
    </w:p>
    <w:p w14:paraId="7D407718" w14:textId="1333112E" w:rsidR="006D35C1" w:rsidRPr="007C447F" w:rsidRDefault="006907FC">
      <w:pPr>
        <w:pPrChange w:id="3102" w:author="Okot" w:date="2019-11-19T20:54:00Z">
          <w:pPr>
            <w:ind w:firstLine="0"/>
          </w:pPr>
        </w:pPrChange>
      </w:pPr>
      <w:ins w:id="3103" w:author="Okot" w:date="2019-11-18T21:48:00Z">
        <w:r>
          <w:t>Zadecydowano, że formularz rejestracji będzie wyświetlany</w:t>
        </w:r>
        <w:r w:rsidR="002E5BDA">
          <w:t xml:space="preserve"> przy u</w:t>
        </w:r>
      </w:ins>
      <w:ins w:id="3104" w:author="Okot" w:date="2019-11-25T06:53:00Z">
        <w:r w:rsidR="002E5BDA">
          <w:t>życiu</w:t>
        </w:r>
      </w:ins>
      <w:ins w:id="3105" w:author="Okot" w:date="2019-11-18T21:48:00Z">
        <w:r w:rsidR="002E5BDA">
          <w:t xml:space="preserve"> okna modalnego</w:t>
        </w:r>
        <w:r>
          <w:t>. Będzie się na nie składać przycisk anulowania akcji rejestracji</w:t>
        </w:r>
      </w:ins>
      <w:ins w:id="3106" w:author="Okot" w:date="2019-11-18T21:49:00Z">
        <w:r>
          <w:t> (8), sam formularz (10) oraz przycisk zatwierdzający rejestrację (11). Oprócz tego przewidziano przestrzeń, w której będą się wyświetlały potencjalne komunikaty zwrotne od systemu do użytkownika (9)</w:t>
        </w:r>
      </w:ins>
      <w:ins w:id="3107" w:author="Okot" w:date="2019-11-18T21:50:00Z">
        <w:r>
          <w:t xml:space="preserve"> np.: że rejestracja się powiodła</w:t>
        </w:r>
      </w:ins>
      <w:ins w:id="3108" w:author="Okot" w:date="2019-11-18T21:49:00Z">
        <w:r>
          <w:t>.</w:t>
        </w:r>
      </w:ins>
      <w:del w:id="3109"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3110" w:author="Okot" w:date="2019-11-19T20:54:00Z">
        <w:r>
          <w:t>5</w:t>
        </w:r>
      </w:ins>
      <w:del w:id="3111" w:author="Okot" w:date="2019-11-19T20:54:00Z">
        <w:r w:rsidR="0003742D" w:rsidDel="00262253">
          <w:delText>4</w:delText>
        </w:r>
      </w:del>
      <w:r w:rsidR="0003742D">
        <w:t>.</w:t>
      </w:r>
      <w:ins w:id="3112" w:author="Okot" w:date="2019-11-19T20:54:00Z">
        <w:r>
          <w:t>3</w:t>
        </w:r>
      </w:ins>
      <w:del w:id="3113"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3114" w:author="Okot" w:date="2019-11-19T20:55:00Z">
        <w:r w:rsidDel="00262253">
          <w:delText>4.</w:delText>
        </w:r>
      </w:del>
      <w:ins w:id="3115" w:author="Okot" w:date="2019-11-19T20:55:00Z">
        <w:r w:rsidR="00262253">
          <w:t>5.3</w:t>
        </w:r>
      </w:ins>
      <w:del w:id="3116"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3117" w:author="Okot" w:date="2019-11-19T20:55:00Z">
        <w:r w:rsidDel="00262253">
          <w:delText>4</w:delText>
        </w:r>
      </w:del>
      <w:ins w:id="3118" w:author="Okot" w:date="2019-11-19T20:55:00Z">
        <w:r w:rsidR="00262253">
          <w:t>5</w:t>
        </w:r>
      </w:ins>
      <w:r>
        <w:t>.</w:t>
      </w:r>
      <w:ins w:id="3119" w:author="Okot" w:date="2019-11-19T20:55:00Z">
        <w:r w:rsidR="00262253">
          <w:t>3</w:t>
        </w:r>
      </w:ins>
      <w:del w:id="3120"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3121" w:author="Okot" w:date="2019-11-19T20:55:00Z">
        <w:r>
          <w:t>5</w:t>
        </w:r>
      </w:ins>
      <w:del w:id="3122" w:author="Okot" w:date="2019-11-19T20:55:00Z">
        <w:r w:rsidR="00F23897" w:rsidDel="00262253">
          <w:delText>4</w:delText>
        </w:r>
      </w:del>
      <w:r w:rsidR="00F23897">
        <w:t>.</w:t>
      </w:r>
      <w:ins w:id="3123" w:author="Okot" w:date="2019-11-19T20:55:00Z">
        <w:r>
          <w:t>3</w:t>
        </w:r>
      </w:ins>
      <w:del w:id="3124"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3125" w:author="Okot" w:date="2019-11-19T20:55:00Z">
        <w:r>
          <w:t>5</w:t>
        </w:r>
      </w:ins>
      <w:del w:id="3126" w:author="Okot" w:date="2019-11-19T20:55:00Z">
        <w:r w:rsidR="00A366F5" w:rsidDel="00262253">
          <w:delText>4</w:delText>
        </w:r>
      </w:del>
      <w:r w:rsidR="00A366F5">
        <w:t>.</w:t>
      </w:r>
      <w:ins w:id="3127" w:author="Okot" w:date="2019-11-19T20:55:00Z">
        <w:r>
          <w:t>3</w:t>
        </w:r>
      </w:ins>
      <w:del w:id="3128"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3129" w:author="Okot" w:date="2019-11-19T20:55:00Z">
        <w:r w:rsidR="00262253">
          <w:t>5</w:t>
        </w:r>
      </w:ins>
      <w:del w:id="3130" w:author="Okot" w:date="2019-11-19T20:55:00Z">
        <w:r w:rsidDel="00262253">
          <w:delText>4</w:delText>
        </w:r>
      </w:del>
      <w:r>
        <w:t>.</w:t>
      </w:r>
      <w:ins w:id="3131" w:author="Okot" w:date="2019-11-19T20:55:00Z">
        <w:r w:rsidR="00262253">
          <w:t>5</w:t>
        </w:r>
      </w:ins>
      <w:del w:id="3132"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3133" w:author="Okot" w:date="2019-11-19T20:55:00Z">
        <w:r w:rsidDel="00262253">
          <w:delText>R</w:delText>
        </w:r>
      </w:del>
      <w:ins w:id="3134" w:author="Okot" w:date="2019-11-19T20:55:00Z">
        <w:r w:rsidR="00262253">
          <w:t>r</w:t>
        </w:r>
      </w:ins>
      <w:r>
        <w:t xml:space="preserve">ysunku </w:t>
      </w:r>
      <w:ins w:id="3135" w:author="Okot" w:date="2019-11-19T20:55:00Z">
        <w:r w:rsidR="00262253">
          <w:t>5</w:t>
        </w:r>
      </w:ins>
      <w:del w:id="3136" w:author="Okot" w:date="2019-11-19T20:55:00Z">
        <w:r w:rsidDel="00262253">
          <w:delText>4</w:delText>
        </w:r>
      </w:del>
      <w:r>
        <w:t>.</w:t>
      </w:r>
      <w:ins w:id="3137" w:author="Okot" w:date="2019-11-19T20:55:00Z">
        <w:r w:rsidR="00262253">
          <w:t>5</w:t>
        </w:r>
      </w:ins>
      <w:del w:id="3138"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3139" w:author="Okot" w:date="2019-11-19T20:56:00Z">
        <w:r>
          <w:t>5</w:t>
        </w:r>
      </w:ins>
      <w:del w:id="3140" w:author="Okot" w:date="2019-11-19T20:56:00Z">
        <w:r w:rsidR="00F23897" w:rsidDel="00262253">
          <w:delText>4</w:delText>
        </w:r>
      </w:del>
      <w:r w:rsidR="00F23897">
        <w:t>.</w:t>
      </w:r>
      <w:ins w:id="3141" w:author="Okot" w:date="2019-11-19T20:56:00Z">
        <w:r>
          <w:t>3</w:t>
        </w:r>
      </w:ins>
      <w:del w:id="3142"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3143" w:author="Okot" w:date="2019-11-19T20:56:00Z">
        <w:r>
          <w:t>5</w:t>
        </w:r>
      </w:ins>
      <w:del w:id="3144" w:author="Okot" w:date="2019-11-19T20:56:00Z">
        <w:r w:rsidR="0003742D" w:rsidDel="00262253">
          <w:delText>4</w:delText>
        </w:r>
      </w:del>
      <w:r w:rsidR="0003742D">
        <w:t>.</w:t>
      </w:r>
      <w:ins w:id="3145" w:author="Okot" w:date="2019-11-19T20:56:00Z">
        <w:r>
          <w:t>3</w:t>
        </w:r>
      </w:ins>
      <w:del w:id="3146"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3147" w:author="Okot" w:date="2019-11-19T20:56:00Z">
        <w:r>
          <w:lastRenderedPageBreak/>
          <w:t>5</w:t>
        </w:r>
      </w:ins>
      <w:del w:id="3148" w:author="Okot" w:date="2019-11-19T20:56:00Z">
        <w:r w:rsidR="0003742D" w:rsidDel="00262253">
          <w:delText>4</w:delText>
        </w:r>
      </w:del>
      <w:r w:rsidR="0003742D">
        <w:t>.</w:t>
      </w:r>
      <w:ins w:id="3149" w:author="Okot" w:date="2019-11-19T20:56:00Z">
        <w:r>
          <w:t>3</w:t>
        </w:r>
      </w:ins>
      <w:del w:id="3150"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3151" w:author="Okot" w:date="2019-11-19T20:56:00Z">
        <w:r>
          <w:t>5</w:t>
        </w:r>
      </w:ins>
      <w:del w:id="3152" w:author="Okot" w:date="2019-11-19T20:56:00Z">
        <w:r w:rsidR="001401C4" w:rsidDel="00262253">
          <w:delText>4</w:delText>
        </w:r>
      </w:del>
      <w:r w:rsidR="001401C4">
        <w:t>.</w:t>
      </w:r>
      <w:ins w:id="3153" w:author="Okot" w:date="2019-11-19T20:56:00Z">
        <w:r>
          <w:t>4</w:t>
        </w:r>
      </w:ins>
      <w:del w:id="3154"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3155" w:author="Okot" w:date="2019-11-19T20:56:00Z"/>
        </w:rPr>
      </w:pPr>
    </w:p>
    <w:p w14:paraId="78430F91" w14:textId="1BD42A1F" w:rsidR="007236B1" w:rsidDel="00262253" w:rsidRDefault="007236B1" w:rsidP="00EF6592">
      <w:pPr>
        <w:ind w:firstLine="0"/>
        <w:rPr>
          <w:del w:id="3156" w:author="Okot" w:date="2019-11-19T20:56:00Z"/>
        </w:rPr>
      </w:pPr>
      <w:del w:id="3157"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3158" w:author="Okot" w:date="2019-11-19T20:56:00Z"/>
        </w:rPr>
      </w:pPr>
      <w:del w:id="3159" w:author="Okot" w:date="2019-11-19T20:56:00Z">
        <w:r w:rsidDel="00262253">
          <w:tab/>
        </w:r>
      </w:del>
    </w:p>
    <w:p w14:paraId="380B0179" w14:textId="252D2F02" w:rsidR="007236B1" w:rsidDel="00262253" w:rsidRDefault="007236B1" w:rsidP="007236B1">
      <w:pPr>
        <w:ind w:firstLine="0"/>
        <w:jc w:val="center"/>
        <w:rPr>
          <w:del w:id="3160" w:author="Okot" w:date="2019-11-19T20:56:00Z"/>
        </w:rPr>
      </w:pPr>
      <w:del w:id="3161"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3162" w:author="Okot" w:date="2019-11-27T10:36:00Z">
          <w:pPr>
            <w:pStyle w:val="Nagwek2"/>
          </w:pPr>
        </w:pPrChange>
      </w:pPr>
    </w:p>
    <w:p w14:paraId="0708CB96" w14:textId="7D309E92" w:rsidR="00573E70" w:rsidRDefault="00262253" w:rsidP="00573E70">
      <w:pPr>
        <w:pStyle w:val="Nagwek2"/>
      </w:pPr>
      <w:ins w:id="3163" w:author="Okot" w:date="2019-11-19T20:56:00Z">
        <w:r>
          <w:t>5</w:t>
        </w:r>
      </w:ins>
      <w:del w:id="3164" w:author="Okot" w:date="2019-11-19T20:56:00Z">
        <w:r w:rsidR="0003742D" w:rsidDel="00262253">
          <w:delText>4</w:delText>
        </w:r>
      </w:del>
      <w:r w:rsidR="0003742D">
        <w:t>.</w:t>
      </w:r>
      <w:ins w:id="3165" w:author="Okot" w:date="2019-11-19T20:56:00Z">
        <w:r>
          <w:t>4</w:t>
        </w:r>
      </w:ins>
      <w:del w:id="3166"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3167" w:author="Okot" w:date="2019-11-19T20:56:00Z">
        <w:r w:rsidR="00262253">
          <w:t>5</w:t>
        </w:r>
      </w:ins>
      <w:del w:id="3168"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3169" w:author="Okot" w:date="2019-11-19T20:57:00Z">
        <w:r w:rsidR="00262253">
          <w:t>5</w:t>
        </w:r>
      </w:ins>
      <w:del w:id="3170"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3171" w:author="Okot" w:date="2019-11-19T20:57:00Z">
        <w:r w:rsidR="00262253">
          <w:t>5</w:t>
        </w:r>
      </w:ins>
      <w:del w:id="3172"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3173" w:author="Okot" w:date="2019-11-19T20:57:00Z">
        <w:r w:rsidR="00262253">
          <w:t>5</w:t>
        </w:r>
      </w:ins>
      <w:del w:id="3174"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3175" w:author="Okot" w:date="2019-11-19T20:57:00Z">
        <w:r w:rsidR="00775565" w:rsidDel="00262253">
          <w:delText>4</w:delText>
        </w:r>
      </w:del>
      <w:ins w:id="3176"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317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317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317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3180" w:author="Okot" w:date="2019-03-28T23:02:00Z">
              <w:r>
                <w:t>T</w:t>
              </w:r>
            </w:ins>
            <w:r w:rsidR="00757B38">
              <w:t>h</w:t>
            </w:r>
            <w:ins w:id="318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3182" w:author="Okot" w:date="2019-03-28T23:02:00Z">
              <w:r>
                <w:t>Trypto</w:t>
              </w:r>
            </w:ins>
            <w:r w:rsidR="00757B38">
              <w:t>ph</w:t>
            </w:r>
            <w:ins w:id="318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3184" w:author="Okot" w:date="2019-11-19T20:57:00Z">
        <w:r w:rsidR="00262253">
          <w:t>5</w:t>
        </w:r>
      </w:ins>
      <w:del w:id="3185"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3186" w:author="Okot" w:date="2019-11-19T20:58:00Z">
        <w:r w:rsidR="00262253">
          <w:t>5</w:t>
        </w:r>
      </w:ins>
      <w:del w:id="3187"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3188" w:author="Okot" w:date="2019-11-19T20:58:00Z">
        <w:r w:rsidR="00262253">
          <w:t>5</w:t>
        </w:r>
      </w:ins>
      <w:del w:id="3189"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3190" w:author="Okot" w:date="2019-11-19T20:58:00Z">
        <w:r w:rsidR="00262253">
          <w:t>5</w:t>
        </w:r>
      </w:ins>
      <w:del w:id="3191"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3192"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3193"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3194"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3195" w:author="Okot" w:date="2019-03-28T23:02:00Z">
              <w:r>
                <w:t>T</w:t>
              </w:r>
            </w:ins>
            <w:r>
              <w:t>h</w:t>
            </w:r>
            <w:ins w:id="3196"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3197" w:author="Okot" w:date="2019-03-28T23:02:00Z">
              <w:r>
                <w:t>Trypto</w:t>
              </w:r>
            </w:ins>
            <w:r>
              <w:t>ph</w:t>
            </w:r>
            <w:ins w:id="3198"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3199" w:author="Okot" w:date="2019-11-25T06:56:00Z"/>
        </w:rPr>
      </w:pPr>
      <w:ins w:id="3200" w:author="Okot" w:date="2019-11-19T20:58:00Z">
        <w:r>
          <w:t>5</w:t>
        </w:r>
      </w:ins>
      <w:del w:id="3201" w:author="Okot" w:date="2019-11-19T20:58:00Z">
        <w:r w:rsidR="0003742D" w:rsidDel="00262253">
          <w:delText>4</w:delText>
        </w:r>
      </w:del>
      <w:r w:rsidR="0003742D">
        <w:t>.</w:t>
      </w:r>
      <w:ins w:id="3202" w:author="Okot" w:date="2019-11-19T20:58:00Z">
        <w:r>
          <w:t>4</w:t>
        </w:r>
      </w:ins>
      <w:del w:id="3203" w:author="Okot" w:date="2019-11-19T20:58:00Z">
        <w:r w:rsidR="0003742D" w:rsidDel="00262253">
          <w:delText>5</w:delText>
        </w:r>
      </w:del>
      <w:r w:rsidR="00573E70">
        <w:t>.2. Projekt interfejsów</w:t>
      </w:r>
      <w:ins w:id="3204" w:author="Okot" w:date="2019-12-03T18:18:00Z">
        <w:r w:rsidR="004E24A6">
          <w:t xml:space="preserve"> użytkownika</w:t>
        </w:r>
      </w:ins>
    </w:p>
    <w:p w14:paraId="2926D17A" w14:textId="77777777" w:rsidR="002E5BDA" w:rsidRDefault="002E5BDA">
      <w:pPr>
        <w:rPr>
          <w:ins w:id="3205" w:author="Okot" w:date="2019-11-25T06:56:00Z"/>
        </w:rPr>
        <w:pPrChange w:id="3206" w:author="Okot" w:date="2019-11-25T06:56:00Z">
          <w:pPr>
            <w:pStyle w:val="Nagwek2"/>
          </w:pPr>
        </w:pPrChange>
      </w:pPr>
    </w:p>
    <w:p w14:paraId="513EFEE6" w14:textId="2A6B3DB6" w:rsidR="002E5BDA" w:rsidRDefault="004E24A6">
      <w:pPr>
        <w:rPr>
          <w:ins w:id="3207" w:author="Okot" w:date="2019-11-25T07:09:00Z"/>
        </w:rPr>
        <w:pPrChange w:id="3208" w:author="Okot" w:date="2019-11-25T06:56:00Z">
          <w:pPr>
            <w:pStyle w:val="Nagwek2"/>
          </w:pPr>
        </w:pPrChange>
      </w:pPr>
      <w:ins w:id="3209" w:author="Okot" w:date="2019-12-03T18:18:00Z">
        <w:r>
          <w:t>W</w:t>
        </w:r>
      </w:ins>
      <w:ins w:id="3210" w:author="Okot" w:date="2019-11-25T06:57:00Z">
        <w:r w:rsidR="002E5BDA">
          <w:t xml:space="preserve"> tej iteracji należy przygotować</w:t>
        </w:r>
      </w:ins>
      <w:ins w:id="3211" w:author="Okot" w:date="2019-11-25T06:58:00Z">
        <w:r w:rsidR="002E5BDA">
          <w:t xml:space="preserve"> interfejs umożliwiający użytkownikowi pracę ze swoimi danymi. Przy okazji zostanie przygotowana strona, na kt</w:t>
        </w:r>
      </w:ins>
      <w:ins w:id="3212" w:author="Okot" w:date="2019-11-25T06:59:00Z">
        <w:r w:rsidR="002E5BDA">
          <w:t>órej będzie można przeczytać, z jaką aplikacją użytkownik ma do czynienia.</w:t>
        </w:r>
      </w:ins>
    </w:p>
    <w:p w14:paraId="0766A46D" w14:textId="18635C2E" w:rsidR="00EA1B71" w:rsidRDefault="00EA1B71">
      <w:pPr>
        <w:rPr>
          <w:ins w:id="3213" w:author="Okot" w:date="2019-11-25T06:59:00Z"/>
        </w:rPr>
        <w:pPrChange w:id="3214" w:author="Okot" w:date="2019-11-25T06:56:00Z">
          <w:pPr>
            <w:pStyle w:val="Nagwek2"/>
          </w:pPr>
        </w:pPrChange>
      </w:pPr>
      <w:ins w:id="3215" w:author="Okot" w:date="2019-11-25T07:09:00Z">
        <w:r>
          <w:t xml:space="preserve">Wiele elementów graficznych </w:t>
        </w:r>
      </w:ins>
      <w:ins w:id="3216" w:author="Okot" w:date="2019-11-25T07:10:00Z">
        <w:r>
          <w:t>(formularze, okna dialogowe, okna modalne) będą wyglądać bardzo do siebie podobnie, różnić się będą jedynie np.: tekstem komunikatu, polami formularza, etc. Dlatego ze względu na objętość pracy część tych element</w:t>
        </w:r>
      </w:ins>
      <w:ins w:id="3217" w:author="Okot" w:date="2019-11-25T07:11:00Z">
        <w:r>
          <w:t xml:space="preserve">ów nie dostanie osobnego rysunku projektowego, jedynie opis słowny.  </w:t>
        </w:r>
      </w:ins>
    </w:p>
    <w:p w14:paraId="1669AAAA" w14:textId="77777777" w:rsidR="002E5BDA" w:rsidRDefault="002E5BDA">
      <w:pPr>
        <w:ind w:firstLine="0"/>
        <w:rPr>
          <w:ins w:id="3218" w:author="Okot" w:date="2019-11-25T06:59:00Z"/>
        </w:rPr>
        <w:pPrChange w:id="3219" w:author="Okot" w:date="2019-11-25T06:59:00Z">
          <w:pPr>
            <w:pStyle w:val="Nagwek2"/>
          </w:pPr>
        </w:pPrChange>
      </w:pPr>
    </w:p>
    <w:p w14:paraId="6EC50975" w14:textId="5BF4F8CE" w:rsidR="002E5BDA" w:rsidRDefault="002E5BDA">
      <w:pPr>
        <w:ind w:firstLine="0"/>
        <w:rPr>
          <w:ins w:id="3220" w:author="Okot" w:date="2019-11-25T06:59:00Z"/>
        </w:rPr>
        <w:pPrChange w:id="3221" w:author="Okot" w:date="2019-11-25T06:59:00Z">
          <w:pPr>
            <w:pStyle w:val="Nagwek2"/>
          </w:pPr>
        </w:pPrChange>
      </w:pPr>
      <w:ins w:id="3222" w:author="Okot" w:date="2019-11-25T06:59:00Z">
        <w:r>
          <w:t>5.4.2.1. Pierwsze logowanie</w:t>
        </w:r>
      </w:ins>
    </w:p>
    <w:p w14:paraId="00C335D6" w14:textId="77777777" w:rsidR="002E5BDA" w:rsidRDefault="002E5BDA">
      <w:pPr>
        <w:ind w:firstLine="0"/>
        <w:rPr>
          <w:ins w:id="3223" w:author="Okot" w:date="2019-11-25T07:11:00Z"/>
        </w:rPr>
        <w:pPrChange w:id="3224" w:author="Okot" w:date="2019-11-25T06:59:00Z">
          <w:pPr>
            <w:pStyle w:val="Nagwek2"/>
          </w:pPr>
        </w:pPrChange>
      </w:pPr>
    </w:p>
    <w:p w14:paraId="36D41FC3" w14:textId="7C11DD73" w:rsidR="00EA1B71" w:rsidRDefault="00057C33">
      <w:pPr>
        <w:rPr>
          <w:ins w:id="3225" w:author="Okot" w:date="2019-11-25T07:14:00Z"/>
        </w:rPr>
        <w:pPrChange w:id="3226" w:author="Okot" w:date="2019-11-25T07:12:00Z">
          <w:pPr>
            <w:pStyle w:val="Nagwek2"/>
          </w:pPr>
        </w:pPrChange>
      </w:pPr>
      <w:ins w:id="3227" w:author="Okot" w:date="2019-11-25T07:12:00Z">
        <w:r>
          <w:t>Po pierwszym poprawnym logowaniu użytkownikowi zostanie wyświetlone okno modalne zawierające formularz</w:t>
        </w:r>
      </w:ins>
      <w:ins w:id="3228" w:author="Okot" w:date="2019-11-25T15:37:00Z">
        <w:r w:rsidR="00BA079E">
          <w:t xml:space="preserve"> (10)</w:t>
        </w:r>
      </w:ins>
      <w:ins w:id="3229" w:author="Okot" w:date="2019-11-25T07:12:00Z">
        <w:r>
          <w:t xml:space="preserve"> s</w:t>
        </w:r>
      </w:ins>
      <w:ins w:id="3230" w:author="Okot" w:date="2019-11-25T07:13:00Z">
        <w:r>
          <w:t xml:space="preserve">łużący do wprowadzenia podstawowych danych: daty </w:t>
        </w:r>
        <w:r>
          <w:lastRenderedPageBreak/>
          <w:t>urodzenia, płci i wzrostu. Wypełnienie formularza nie jest obowiązkowe – użytkownik będzie m</w:t>
        </w:r>
      </w:ins>
      <w:ins w:id="3231" w:author="Okot" w:date="2019-11-25T07:14:00Z">
        <w:r>
          <w:t>ógł</w:t>
        </w:r>
      </w:ins>
      <w:ins w:id="3232" w:author="Okot" w:date="2019-11-25T07:13:00Z">
        <w:r>
          <w:t xml:space="preserve"> go zamkn</w:t>
        </w:r>
      </w:ins>
      <w:ins w:id="3233" w:author="Okot" w:date="2019-11-25T07:14:00Z">
        <w:r>
          <w:t>ą</w:t>
        </w:r>
      </w:ins>
      <w:ins w:id="3234" w:author="Okot" w:date="2019-11-25T07:13:00Z">
        <w:r>
          <w:t>ć</w:t>
        </w:r>
      </w:ins>
      <w:ins w:id="3235" w:author="Okot" w:date="2019-11-25T07:14:00Z">
        <w:r>
          <w:t xml:space="preserve"> bez zapisywania danych</w:t>
        </w:r>
      </w:ins>
      <w:ins w:id="3236" w:author="Okot" w:date="2019-11-25T15:37:00Z">
        <w:r w:rsidR="00BA079E">
          <w:t xml:space="preserve"> (8)</w:t>
        </w:r>
      </w:ins>
      <w:ins w:id="3237" w:author="Okot" w:date="2019-11-25T07:14:00Z">
        <w:r>
          <w:t>.</w:t>
        </w:r>
      </w:ins>
    </w:p>
    <w:p w14:paraId="52E1D1F5" w14:textId="77777777" w:rsidR="00057C33" w:rsidRDefault="00057C33">
      <w:pPr>
        <w:rPr>
          <w:ins w:id="3238" w:author="Okot" w:date="2019-11-25T07:14:00Z"/>
        </w:rPr>
        <w:pPrChange w:id="3239" w:author="Okot" w:date="2019-11-25T07:12:00Z">
          <w:pPr>
            <w:pStyle w:val="Nagwek2"/>
          </w:pPr>
        </w:pPrChange>
      </w:pPr>
    </w:p>
    <w:p w14:paraId="144A9510" w14:textId="56F3D964" w:rsidR="00057C33" w:rsidRDefault="00057C33">
      <w:pPr>
        <w:ind w:firstLine="0"/>
        <w:rPr>
          <w:ins w:id="3240" w:author="Okot" w:date="2019-11-25T07:11:00Z"/>
        </w:rPr>
        <w:pPrChange w:id="3241" w:author="Okot" w:date="2019-11-25T07:14:00Z">
          <w:pPr>
            <w:pStyle w:val="Nagwek2"/>
          </w:pPr>
        </w:pPrChange>
      </w:pPr>
      <w:ins w:id="3242"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3243" w:author="Okot" w:date="2019-11-25T07:15:00Z"/>
        </w:rPr>
        <w:pPrChange w:id="3244" w:author="Okot" w:date="2019-11-25T06:59:00Z">
          <w:pPr>
            <w:pStyle w:val="Nagwek2"/>
          </w:pPr>
        </w:pPrChange>
      </w:pPr>
    </w:p>
    <w:p w14:paraId="7E1A923D" w14:textId="0FC659A2" w:rsidR="00057C33" w:rsidRDefault="00057C33">
      <w:pPr>
        <w:ind w:firstLine="0"/>
        <w:jc w:val="center"/>
        <w:rPr>
          <w:ins w:id="3245" w:author="Okot" w:date="2019-11-25T07:16:00Z"/>
        </w:rPr>
        <w:pPrChange w:id="3246" w:author="Okot" w:date="2019-11-25T07:15:00Z">
          <w:pPr>
            <w:pStyle w:val="Nagwek2"/>
          </w:pPr>
        </w:pPrChange>
      </w:pPr>
      <w:ins w:id="3247" w:author="Okot" w:date="2019-11-25T07:15:00Z">
        <w:r>
          <w:t>Rys. 5.6. Ekran widoczny po pierwszym zalogowaniu u</w:t>
        </w:r>
      </w:ins>
      <w:ins w:id="3248" w:author="Okot" w:date="2019-11-25T07:16:00Z">
        <w:r>
          <w:t>żytkownika.</w:t>
        </w:r>
      </w:ins>
    </w:p>
    <w:p w14:paraId="17D63545" w14:textId="77777777" w:rsidR="00057C33" w:rsidRDefault="00057C33">
      <w:pPr>
        <w:ind w:firstLine="0"/>
        <w:jc w:val="center"/>
        <w:rPr>
          <w:ins w:id="3249" w:author="Okot" w:date="2019-11-25T07:16:00Z"/>
        </w:rPr>
        <w:pPrChange w:id="3250" w:author="Okot" w:date="2019-11-25T07:15:00Z">
          <w:pPr>
            <w:pStyle w:val="Nagwek2"/>
          </w:pPr>
        </w:pPrChange>
      </w:pPr>
    </w:p>
    <w:p w14:paraId="1F9319D7" w14:textId="21462A75" w:rsidR="00C42AE7" w:rsidRDefault="00BA079E">
      <w:pPr>
        <w:rPr>
          <w:ins w:id="3251" w:author="Okot" w:date="2019-11-25T16:40:00Z"/>
        </w:rPr>
        <w:pPrChange w:id="3252" w:author="Okot" w:date="2019-11-25T07:16:00Z">
          <w:pPr>
            <w:pStyle w:val="Nagwek2"/>
          </w:pPr>
        </w:pPrChange>
      </w:pPr>
      <w:ins w:id="3253" w:author="Okot" w:date="2019-11-25T15:38:00Z">
        <w:r>
          <w:t xml:space="preserve">Nad formularzem została przewidziane przestrzeń, w której będą zwracane potencjalne komunikaty o błędach (9). </w:t>
        </w:r>
      </w:ins>
      <w:ins w:id="3254" w:author="Okot" w:date="2019-11-25T16:40:00Z">
        <w:r w:rsidR="00EE7C5B">
          <w:t>W lewym górnym rogu, widać już zarezerwowaną przestrzeń na nawigację po aplikacji (12). Na tym etapie przewidywane s</w:t>
        </w:r>
      </w:ins>
      <w:ins w:id="3255" w:author="Okot" w:date="2019-11-25T16:41:00Z">
        <w:r w:rsidR="00EE7C5B">
          <w:t xml:space="preserve">ą dwie podstrony: „Twoje dane” i „O aplikacji”. </w:t>
        </w:r>
      </w:ins>
      <w:ins w:id="3256" w:author="Okot" w:date="2019-12-03T18:19:00Z">
        <w:r w:rsidR="004E24A6">
          <w:t xml:space="preserve">Zapisanie płci użytkownika będzie skutkowało tym, że </w:t>
        </w:r>
      </w:ins>
      <w:ins w:id="3257" w:author="Okot" w:date="2019-12-03T18:23:00Z">
        <w:r w:rsidR="00A02AC0">
          <w:t xml:space="preserve">we </w:t>
        </w:r>
      </w:ins>
      <w:ins w:id="3258" w:author="Okot" w:date="2019-12-03T18:19:00Z">
        <w:r w:rsidR="00A02AC0">
          <w:t>wszystkich</w:t>
        </w:r>
        <w:r w:rsidR="004E24A6">
          <w:t xml:space="preserve"> wyś</w:t>
        </w:r>
        <w:r w:rsidR="00A02AC0">
          <w:t>wietlanyc</w:t>
        </w:r>
      </w:ins>
      <w:ins w:id="3259" w:author="Okot" w:date="2019-12-03T18:23:00Z">
        <w:r w:rsidR="00A02AC0">
          <w:t>h</w:t>
        </w:r>
      </w:ins>
      <w:ins w:id="3260" w:author="Okot" w:date="2019-12-03T18:19:00Z">
        <w:r w:rsidR="00A02AC0">
          <w:t xml:space="preserve"> komunikatach</w:t>
        </w:r>
        <w:r w:rsidR="004E24A6">
          <w:t xml:space="preserve"> </w:t>
        </w:r>
      </w:ins>
      <w:ins w:id="3261" w:author="Okot" w:date="2019-12-03T18:20:00Z">
        <w:r w:rsidR="004E24A6">
          <w:t>końcówki fleksyjne</w:t>
        </w:r>
      </w:ins>
      <w:ins w:id="3262" w:author="Okot" w:date="2019-12-03T18:23:00Z">
        <w:r w:rsidR="00A02AC0">
          <w:t xml:space="preserve"> będą</w:t>
        </w:r>
      </w:ins>
      <w:ins w:id="3263"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3264" w:author="Okot" w:date="2019-11-25T06:59:00Z"/>
        </w:rPr>
        <w:pPrChange w:id="3265" w:author="Okot" w:date="2019-11-25T07:16:00Z">
          <w:pPr>
            <w:pStyle w:val="Nagwek2"/>
          </w:pPr>
        </w:pPrChange>
      </w:pPr>
    </w:p>
    <w:p w14:paraId="5FF9DB2A" w14:textId="628F83BF" w:rsidR="002E5BDA" w:rsidRDefault="002E5BDA">
      <w:pPr>
        <w:ind w:firstLine="0"/>
        <w:rPr>
          <w:ins w:id="3266" w:author="Okot" w:date="2019-11-25T16:44:00Z"/>
        </w:rPr>
        <w:pPrChange w:id="3267" w:author="Okot" w:date="2019-11-25T06:59:00Z">
          <w:pPr>
            <w:pStyle w:val="Nagwek2"/>
          </w:pPr>
        </w:pPrChange>
      </w:pPr>
      <w:ins w:id="3268" w:author="Okot" w:date="2019-11-25T06:59:00Z">
        <w:r>
          <w:t>5.4.2.2. Dane użytkownika</w:t>
        </w:r>
      </w:ins>
    </w:p>
    <w:p w14:paraId="39BD6E63" w14:textId="77777777" w:rsidR="00EE7C5B" w:rsidRDefault="00EE7C5B">
      <w:pPr>
        <w:ind w:firstLine="0"/>
        <w:rPr>
          <w:ins w:id="3269" w:author="Okot" w:date="2019-11-25T16:44:00Z"/>
        </w:rPr>
        <w:pPrChange w:id="3270" w:author="Okot" w:date="2019-11-25T06:59:00Z">
          <w:pPr>
            <w:pStyle w:val="Nagwek2"/>
          </w:pPr>
        </w:pPrChange>
      </w:pPr>
    </w:p>
    <w:p w14:paraId="6DAE0BB6" w14:textId="77777777" w:rsidR="00EE7C5B" w:rsidRDefault="00EE7C5B" w:rsidP="00EE7C5B">
      <w:pPr>
        <w:rPr>
          <w:ins w:id="3271" w:author="Okot" w:date="2019-11-25T16:46:00Z"/>
        </w:rPr>
      </w:pPr>
      <w:ins w:id="3272" w:author="Okot" w:date="2019-11-25T16:46:00Z">
        <w:r>
          <w:t>Po poprawnym przesłaniu formularza, użytkownik zostanie przekierowany na stronę ze swoimi danymi.</w:t>
        </w:r>
      </w:ins>
    </w:p>
    <w:p w14:paraId="334098FE" w14:textId="77777777" w:rsidR="00EE7C5B" w:rsidRDefault="00EE7C5B">
      <w:pPr>
        <w:ind w:firstLine="0"/>
        <w:rPr>
          <w:ins w:id="3273" w:author="Okot" w:date="2019-11-25T16:46:00Z"/>
        </w:rPr>
        <w:pPrChange w:id="3274" w:author="Okot" w:date="2019-11-25T06:59:00Z">
          <w:pPr>
            <w:pStyle w:val="Nagwek2"/>
          </w:pPr>
        </w:pPrChange>
      </w:pPr>
    </w:p>
    <w:p w14:paraId="49043F06" w14:textId="7472A54F" w:rsidR="00EE7C5B" w:rsidRDefault="00EE7C5B">
      <w:pPr>
        <w:ind w:firstLine="0"/>
        <w:rPr>
          <w:ins w:id="3275" w:author="Okot" w:date="2019-11-25T06:59:00Z"/>
        </w:rPr>
        <w:pPrChange w:id="3276" w:author="Okot" w:date="2019-11-25T06:59:00Z">
          <w:pPr>
            <w:pStyle w:val="Nagwek2"/>
          </w:pPr>
        </w:pPrChange>
      </w:pPr>
      <w:ins w:id="3277"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3278" w:author="Okot" w:date="2019-11-25T16:47:00Z"/>
        </w:rPr>
        <w:pPrChange w:id="3279" w:author="Okot" w:date="2019-11-25T16:47:00Z">
          <w:pPr>
            <w:pStyle w:val="Nagwek2"/>
          </w:pPr>
        </w:pPrChange>
      </w:pPr>
    </w:p>
    <w:p w14:paraId="70DD35D6" w14:textId="4AB3A97D" w:rsidR="00EE7C5B" w:rsidRDefault="00EE7C5B">
      <w:pPr>
        <w:ind w:firstLine="0"/>
        <w:jc w:val="center"/>
        <w:rPr>
          <w:ins w:id="3280" w:author="Okot" w:date="2019-11-25T16:52:00Z"/>
        </w:rPr>
        <w:pPrChange w:id="3281" w:author="Okot" w:date="2019-11-25T16:47:00Z">
          <w:pPr>
            <w:pStyle w:val="Nagwek2"/>
          </w:pPr>
        </w:pPrChange>
      </w:pPr>
      <w:ins w:id="3282" w:author="Okot" w:date="2019-11-25T16:47:00Z">
        <w:r>
          <w:t>Rys. 5.7. Projekt interfejsu profilu użytkownika.</w:t>
        </w:r>
      </w:ins>
    </w:p>
    <w:p w14:paraId="1A8AC180" w14:textId="77777777" w:rsidR="008C6157" w:rsidRDefault="008C6157">
      <w:pPr>
        <w:ind w:firstLine="0"/>
        <w:jc w:val="center"/>
        <w:rPr>
          <w:ins w:id="3283" w:author="Okot" w:date="2019-11-25T16:52:00Z"/>
        </w:rPr>
        <w:pPrChange w:id="3284" w:author="Okot" w:date="2019-11-25T16:47:00Z">
          <w:pPr>
            <w:pStyle w:val="Nagwek2"/>
          </w:pPr>
        </w:pPrChange>
      </w:pPr>
    </w:p>
    <w:p w14:paraId="582E1D52" w14:textId="2D0EA032" w:rsidR="008C6157" w:rsidRDefault="008C6157">
      <w:pPr>
        <w:rPr>
          <w:ins w:id="3285" w:author="Okot" w:date="2019-11-25T16:58:00Z"/>
        </w:rPr>
        <w:pPrChange w:id="3286" w:author="Okot" w:date="2019-11-25T16:52:00Z">
          <w:pPr>
            <w:pStyle w:val="Nagwek2"/>
          </w:pPr>
        </w:pPrChange>
      </w:pPr>
      <w:ins w:id="3287" w:author="Okot" w:date="2019-11-25T16:52:00Z">
        <w:r>
          <w:t>Rozważa się umieszczenie ma</w:t>
        </w:r>
      </w:ins>
      <w:ins w:id="3288" w:author="Okot" w:date="2019-11-25T16:53:00Z">
        <w:r>
          <w:t xml:space="preserve">łego logo aplikacji w lewym górnym logu (13). </w:t>
        </w:r>
      </w:ins>
      <w:ins w:id="3289" w:author="Okot" w:date="2019-11-25T16:54:00Z">
        <w:r>
          <w:t>Centralny obszar na górze strony przewidziany jest na informację o docelowej dziennej kaloryczności użytkownika</w:t>
        </w:r>
      </w:ins>
      <w:ins w:id="3290" w:author="Okot" w:date="2019-11-25T16:56:00Z">
        <w:r>
          <w:t> (21) oraz</w:t>
        </w:r>
      </w:ins>
      <w:ins w:id="3291" w:author="Okot" w:date="2019-11-25T16:54:00Z">
        <w:r>
          <w:t xml:space="preserve"> przycisk</w:t>
        </w:r>
      </w:ins>
      <w:ins w:id="3292" w:author="Okot" w:date="2019-11-25T16:58:00Z">
        <w:r>
          <w:t> (22)</w:t>
        </w:r>
      </w:ins>
      <w:ins w:id="3293" w:author="Okot" w:date="2019-11-25T16:54:00Z">
        <w:r>
          <w:t>, kt</w:t>
        </w:r>
      </w:ins>
      <w:ins w:id="3294" w:author="Okot" w:date="2019-11-25T16:55:00Z">
        <w:r>
          <w:t>órym użytkownik będzie mógł przesłać żądanie ponownego jej wyliczenia.</w:t>
        </w:r>
      </w:ins>
      <w:ins w:id="3295" w:author="Okot" w:date="2019-11-25T16:56:00Z">
        <w:r>
          <w:t xml:space="preserve"> Zanim jednak wyliczenia zostanie wykonane po raz pierwszy w obszarze </w:t>
        </w:r>
      </w:ins>
      <w:ins w:id="3296" w:author="Okot" w:date="2019-11-25T16:57:00Z">
        <w:r>
          <w:t>(21) b</w:t>
        </w:r>
      </w:ins>
      <w:ins w:id="3297" w:author="Okot" w:date="2019-11-25T16:58:00Z">
        <w:r>
          <w:t>ędzie tekst zachęcający do wyliczenia swojego zapotrzebowania.</w:t>
        </w:r>
      </w:ins>
    </w:p>
    <w:p w14:paraId="184FFDB4" w14:textId="71F4857D" w:rsidR="008C6157" w:rsidRDefault="008C6157">
      <w:pPr>
        <w:rPr>
          <w:ins w:id="3298" w:author="Okot" w:date="2019-11-25T17:27:00Z"/>
        </w:rPr>
        <w:pPrChange w:id="3299" w:author="Okot" w:date="2019-11-25T16:52:00Z">
          <w:pPr>
            <w:pStyle w:val="Nagwek2"/>
          </w:pPr>
        </w:pPrChange>
      </w:pPr>
      <w:ins w:id="3300" w:author="Okot" w:date="2019-11-25T16:58:00Z">
        <w:r>
          <w:t>Środkowy obszar strony będą zajmowa</w:t>
        </w:r>
      </w:ins>
      <w:ins w:id="3301" w:author="Okot" w:date="2019-11-25T16:59:00Z">
        <w:r>
          <w:t>ły dane użytkownika. W lewej kolumnie (14) wypisane będą dane, które użytkownik wprowadził po zalogowaniu</w:t>
        </w:r>
      </w:ins>
      <w:ins w:id="3302" w:author="Okot" w:date="2019-11-25T17:00:00Z">
        <w:r>
          <w:t>: płeć, data urodzenia, wzrost. Obok każdej pozycji będzie znajdować się przycisk do edycji tej informacji (15). Jeśli użytkownik nie wprowadzi</w:t>
        </w:r>
      </w:ins>
      <w:ins w:id="3303" w:author="Okot" w:date="2019-11-25T17:01:00Z">
        <w:r>
          <w:t>ł swoich danych od razu po zalogowaniu pod nagłówkiem będzie znajdować się przycisk do aktywacji formularza. Wszystkie formularze, zar</w:t>
        </w:r>
      </w:ins>
      <w:ins w:id="3304" w:author="Okot" w:date="2019-11-25T17:02:00Z">
        <w:r>
          <w:t xml:space="preserve">ówno pierwszego wprowadzania danych, jak i ich edycji będę wyświetlane na oknach modalnych, takich jak na rysunku 5.6. </w:t>
        </w:r>
      </w:ins>
      <w:ins w:id="3305" w:author="Okot" w:date="2019-11-25T17:03:00Z">
        <w:r w:rsidR="00AE2348">
          <w:t>Środkowa kolumna jest przewidziana na wymiary użytkownika: jego wagę, obwód bioder i talii. Dopóki nie zostaną wprowadzone po raz pierwszy pod nag</w:t>
        </w:r>
      </w:ins>
      <w:ins w:id="3306" w:author="Okot" w:date="2019-11-25T17:04:00Z">
        <w:r w:rsidR="00AE2348">
          <w:t>łówkiem będzie się znajdował przycisk (16) wywołujący formularz do ich uzupełniania.</w:t>
        </w:r>
      </w:ins>
      <w:ins w:id="3307" w:author="Okot" w:date="2019-11-25T17:22:00Z">
        <w:r w:rsidR="00AB742F">
          <w:t xml:space="preserve"> W prawej kolumnie będzie znajdować się suwak</w:t>
        </w:r>
      </w:ins>
      <w:ins w:id="3308" w:author="Okot" w:date="2019-11-25T17:24:00Z">
        <w:r w:rsidR="00AB742F">
          <w:t> (17)</w:t>
        </w:r>
      </w:ins>
      <w:ins w:id="3309" w:author="Okot" w:date="2019-11-25T17:22:00Z">
        <w:r w:rsidR="00AB742F">
          <w:t xml:space="preserve">, umożliwiający użytkownikowi określenie swojego stopnia </w:t>
        </w:r>
        <w:r w:rsidR="00AB742F">
          <w:lastRenderedPageBreak/>
          <w:t>aktywności fizycznej oraz przycisk</w:t>
        </w:r>
      </w:ins>
      <w:ins w:id="3310" w:author="Okot" w:date="2019-11-25T17:24:00Z">
        <w:r w:rsidR="00AB742F">
          <w:t> (18)</w:t>
        </w:r>
      </w:ins>
      <w:ins w:id="3311" w:author="Okot" w:date="2019-11-25T17:22:00Z">
        <w:r w:rsidR="00AB742F">
          <w:t xml:space="preserve"> do zapisu tej informacji, a pod nim</w:t>
        </w:r>
      </w:ins>
      <w:ins w:id="3312" w:author="Okot" w:date="2019-11-25T17:23:00Z">
        <w:r w:rsidR="00AB742F">
          <w:t>i lista rozwijana</w:t>
        </w:r>
      </w:ins>
      <w:ins w:id="3313" w:author="Okot" w:date="2019-11-25T17:24:00Z">
        <w:r w:rsidR="00AB742F">
          <w:t> (19)</w:t>
        </w:r>
      </w:ins>
      <w:ins w:id="3314" w:author="Okot" w:date="2019-11-25T17:23:00Z">
        <w:r w:rsidR="00AB742F">
          <w:t xml:space="preserve"> umożliwiająca użytkownikowi wybranie celu dietetycznego oraz przycisk</w:t>
        </w:r>
      </w:ins>
      <w:ins w:id="3315" w:author="Okot" w:date="2019-11-25T17:24:00Z">
        <w:r w:rsidR="00AB742F">
          <w:t xml:space="preserve"> (20) </w:t>
        </w:r>
      </w:ins>
      <w:ins w:id="3316" w:author="Okot" w:date="2019-11-25T17:23:00Z">
        <w:r w:rsidR="00AB742F">
          <w:t>do zapisu tego celu.</w:t>
        </w:r>
      </w:ins>
      <w:ins w:id="3317" w:author="Okot" w:date="2019-11-25T17:24:00Z">
        <w:r w:rsidR="00AB742F">
          <w:t xml:space="preserve"> Kiedy te informacje zostaną zapisane zamiast suwaka i listy rozwijanej pod nag</w:t>
        </w:r>
      </w:ins>
      <w:ins w:id="3318" w:author="Okot" w:date="2019-11-25T17:26:00Z">
        <w:r w:rsidR="00AB742F">
          <w:t>łówkami</w:t>
        </w:r>
      </w:ins>
      <w:ins w:id="3319" w:author="Okot" w:date="2019-11-25T17:24:00Z">
        <w:r w:rsidR="00AB742F">
          <w:t xml:space="preserve"> wy</w:t>
        </w:r>
      </w:ins>
      <w:ins w:id="3320" w:author="Okot" w:date="2019-11-25T17:25:00Z">
        <w:r w:rsidR="00AB742F">
          <w:t xml:space="preserve">świetlany będzie </w:t>
        </w:r>
      </w:ins>
      <w:ins w:id="3321" w:author="Okot" w:date="2019-11-25T17:26:00Z">
        <w:r w:rsidR="00AB742F">
          <w:t>tekst</w:t>
        </w:r>
      </w:ins>
      <w:ins w:id="3322" w:author="Okot" w:date="2019-11-25T17:25:00Z">
        <w:r w:rsidR="00AB742F">
          <w:t xml:space="preserve"> informujący</w:t>
        </w:r>
      </w:ins>
      <w:ins w:id="3323" w:author="Okot" w:date="2019-11-25T17:26:00Z">
        <w:r w:rsidR="00AB742F">
          <w:t xml:space="preserve"> o tym, co zostało ustalone oraz przyciski do edycji tych wyborów.</w:t>
        </w:r>
        <w:r w:rsidR="0005557E">
          <w:t xml:space="preserve"> Wciśnięcie przycisku edycji w tym wypadku nie wywo</w:t>
        </w:r>
      </w:ins>
      <w:ins w:id="3324" w:author="Okot" w:date="2019-11-25T17:27:00Z">
        <w:r w:rsidR="0005557E">
          <w:t>ła okna modalnego, tylko przywróci z powrotem suwak lub listę oraz przyciski do zapisu danych.</w:t>
        </w:r>
      </w:ins>
    </w:p>
    <w:p w14:paraId="0100DC22" w14:textId="45A8FCD9" w:rsidR="00E1407F" w:rsidRDefault="00E1407F">
      <w:pPr>
        <w:rPr>
          <w:ins w:id="3325" w:author="Okot" w:date="2019-11-27T12:11:00Z"/>
        </w:rPr>
        <w:pPrChange w:id="3326" w:author="Okot" w:date="2019-11-25T16:52:00Z">
          <w:pPr>
            <w:pStyle w:val="Nagwek2"/>
          </w:pPr>
        </w:pPrChange>
      </w:pPr>
      <w:ins w:id="3327" w:author="Okot" w:date="2019-11-25T17:27:00Z">
        <w:r>
          <w:t>Między informacją o ustalonej docelowej kaloryczności a obszarem z danymi została przewidziana przestrzeń, w kt</w:t>
        </w:r>
      </w:ins>
      <w:ins w:id="3328" w:author="Okot" w:date="2019-11-25T17:28:00Z">
        <w:r>
          <w:t>órej będą mogły się wyświetlać potencjalne komunikaty błędów.</w:t>
        </w:r>
      </w:ins>
    </w:p>
    <w:p w14:paraId="0F4078DC" w14:textId="5A895BC0" w:rsidR="0051068A" w:rsidRDefault="0051068A">
      <w:pPr>
        <w:rPr>
          <w:ins w:id="3329" w:author="Okot" w:date="2019-11-25T17:28:00Z"/>
        </w:rPr>
        <w:pPrChange w:id="3330" w:author="Okot" w:date="2019-11-25T16:52:00Z">
          <w:pPr>
            <w:pStyle w:val="Nagwek2"/>
          </w:pPr>
        </w:pPrChange>
      </w:pPr>
      <w:ins w:id="3331" w:author="Okot" w:date="2019-11-27T12:11:00Z">
        <w:r>
          <w:t>Po aktywacji przycisku do w</w:t>
        </w:r>
      </w:ins>
      <w:ins w:id="3332" w:author="Okot" w:date="2019-11-27T12:12:00Z">
        <w:r>
          <w:t>yliczania docelowej kaloryczności, zostanie wyświetlone okno modalne z informacją o rezultacie wyliczeń oraz dwoma przyciskami</w:t>
        </w:r>
      </w:ins>
      <w:ins w:id="3333" w:author="Okot" w:date="2019-11-27T12:13:00Z">
        <w:r>
          <w:t xml:space="preserve">: jednym służącym do akceptacji proponowanej wartości oraz drugim do edycji. </w:t>
        </w:r>
      </w:ins>
      <w:ins w:id="3334" w:author="Okot" w:date="2019-11-27T12:14:00Z">
        <w:r>
          <w:t>Przycisk do edycji powoduje wyświetlenie formularza z polem, w kt</w:t>
        </w:r>
      </w:ins>
      <w:ins w:id="3335" w:author="Okot" w:date="2019-11-27T12:15:00Z">
        <w:r>
          <w:t>óre użytkownik może wprowadzić swoją propozycję.</w:t>
        </w:r>
      </w:ins>
      <w:ins w:id="3336" w:author="Okot" w:date="2019-11-27T12:18:00Z">
        <w:r>
          <w:t xml:space="preserve"> System wyświetli komunikat </w:t>
        </w:r>
      </w:ins>
      <w:ins w:id="3337" w:author="Okot" w:date="2019-11-27T12:19:00Z">
        <w:r>
          <w:t>błędu, jeśli</w:t>
        </w:r>
      </w:ins>
      <w:ins w:id="3338" w:author="Okot" w:date="2019-11-27T12:18:00Z">
        <w:r>
          <w:t xml:space="preserve"> proponowana wartość b</w:t>
        </w:r>
      </w:ins>
      <w:ins w:id="3339" w:author="Okot" w:date="2019-11-27T12:19:00Z">
        <w:r>
          <w:t>ędzie niższa niż PPM użytkownika albo sprzeczna z jego celem. Jeśli wartość zostanie zaakceptowana, okno modalne się zamknie, a użytkownikowi zostanie wy</w:t>
        </w:r>
      </w:ins>
      <w:ins w:id="3340" w:author="Okot" w:date="2019-11-27T12:20:00Z">
        <w:r>
          <w:t>świetlona strona z jego danymi.</w:t>
        </w:r>
      </w:ins>
    </w:p>
    <w:p w14:paraId="57CBEF52" w14:textId="26E2DD7B" w:rsidR="00E1407F" w:rsidRDefault="00E1407F">
      <w:pPr>
        <w:rPr>
          <w:ins w:id="3341" w:author="Okot" w:date="2019-11-25T16:58:00Z"/>
        </w:rPr>
        <w:pPrChange w:id="3342" w:author="Okot" w:date="2019-11-25T16:52:00Z">
          <w:pPr>
            <w:pStyle w:val="Nagwek2"/>
          </w:pPr>
        </w:pPrChange>
      </w:pPr>
      <w:ins w:id="3343" w:author="Okot" w:date="2019-11-25T17:29:00Z">
        <w:r>
          <w:t>W projekcie przyciski są przedstawione za pomocą prostych ikonek, żeby</w:t>
        </w:r>
      </w:ins>
      <w:ins w:id="3344" w:author="Okot" w:date="2019-11-25T17:31:00Z">
        <w:r>
          <w:t xml:space="preserve"> przekaz wizualny był czytelny bez szczegółowego wczytywania się w opis słowny. W</w:t>
        </w:r>
        <w:r w:rsidR="00673E7E">
          <w:t xml:space="preserve"> trakcie implementacji wi</w:t>
        </w:r>
      </w:ins>
      <w:ins w:id="3345" w:author="Okot" w:date="2019-11-25T17:37:00Z">
        <w:r w:rsidR="00673E7E">
          <w:t>ększość p</w:t>
        </w:r>
      </w:ins>
      <w:ins w:id="3346" w:author="Okot" w:date="2019-11-25T17:31:00Z">
        <w:r w:rsidR="00673E7E">
          <w:t>rzycisk</w:t>
        </w:r>
      </w:ins>
      <w:ins w:id="3347" w:author="Okot" w:date="2019-11-25T17:37:00Z">
        <w:r w:rsidR="00673E7E">
          <w:t>ów</w:t>
        </w:r>
      </w:ins>
      <w:ins w:id="3348" w:author="Okot" w:date="2019-11-25T17:31:00Z">
        <w:r w:rsidR="00A95F40">
          <w:t xml:space="preserve"> b</w:t>
        </w:r>
      </w:ins>
      <w:ins w:id="3349" w:author="Okot" w:date="2019-11-25T17:34:00Z">
        <w:r w:rsidR="00A95F40">
          <w:t>ęd</w:t>
        </w:r>
        <w:r w:rsidR="00673E7E">
          <w:t>zie dostosowana</w:t>
        </w:r>
        <w:r w:rsidR="00A95F40">
          <w:t xml:space="preserve"> do trend</w:t>
        </w:r>
      </w:ins>
      <w:ins w:id="3350" w:author="Okot" w:date="2019-11-25T17:35:00Z">
        <w:r w:rsidR="00A95F40">
          <w:t>ów projektowych z ostatnich lat, czyli będą si</w:t>
        </w:r>
      </w:ins>
      <w:ins w:id="3351" w:author="Okot" w:date="2019-11-25T17:36:00Z">
        <w:r w:rsidR="00A95F40">
          <w:t>ę składały z tekstu na kolorowym prostoką</w:t>
        </w:r>
        <w:r w:rsidR="00FC7753">
          <w:t>cie.</w:t>
        </w:r>
      </w:ins>
    </w:p>
    <w:p w14:paraId="391AF915" w14:textId="77777777" w:rsidR="008C6157" w:rsidRDefault="008C6157">
      <w:pPr>
        <w:rPr>
          <w:ins w:id="3352" w:author="Okot" w:date="2019-11-25T06:59:00Z"/>
        </w:rPr>
        <w:pPrChange w:id="3353" w:author="Okot" w:date="2019-11-25T16:52:00Z">
          <w:pPr>
            <w:pStyle w:val="Nagwek2"/>
          </w:pPr>
        </w:pPrChange>
      </w:pPr>
    </w:p>
    <w:p w14:paraId="36BE13F9" w14:textId="0E992E52" w:rsidR="002E5BDA" w:rsidRDefault="002E5BDA">
      <w:pPr>
        <w:ind w:firstLine="0"/>
        <w:rPr>
          <w:ins w:id="3354" w:author="Okot" w:date="2019-11-25T17:39:00Z"/>
        </w:rPr>
        <w:pPrChange w:id="3355" w:author="Okot" w:date="2019-11-25T06:59:00Z">
          <w:pPr>
            <w:pStyle w:val="Nagwek2"/>
          </w:pPr>
        </w:pPrChange>
      </w:pPr>
      <w:ins w:id="3356" w:author="Okot" w:date="2019-11-25T07:00:00Z">
        <w:r>
          <w:t>5.4.2.3. O aplikacji</w:t>
        </w:r>
      </w:ins>
    </w:p>
    <w:p w14:paraId="2D96209C" w14:textId="77777777" w:rsidR="00F25B77" w:rsidRDefault="00F25B77">
      <w:pPr>
        <w:ind w:firstLine="0"/>
        <w:rPr>
          <w:ins w:id="3357" w:author="Okot" w:date="2019-11-25T17:39:00Z"/>
        </w:rPr>
        <w:pPrChange w:id="3358" w:author="Okot" w:date="2019-11-25T06:59:00Z">
          <w:pPr>
            <w:pStyle w:val="Nagwek2"/>
          </w:pPr>
        </w:pPrChange>
      </w:pPr>
    </w:p>
    <w:p w14:paraId="736DD1D1" w14:textId="11873639" w:rsidR="00F25B77" w:rsidRDefault="00F25B77">
      <w:pPr>
        <w:rPr>
          <w:ins w:id="3359" w:author="Okot" w:date="2019-11-25T06:59:00Z"/>
        </w:rPr>
        <w:pPrChange w:id="3360" w:author="Okot" w:date="2019-11-25T17:39:00Z">
          <w:pPr>
            <w:pStyle w:val="Nagwek2"/>
          </w:pPr>
        </w:pPrChange>
      </w:pPr>
      <w:ins w:id="3361" w:author="Okot" w:date="2019-11-25T17:39:00Z">
        <w:r>
          <w:t>Po namyśle zdecydowano się nie umieszczać graficznego projektu tej podstrony, ze względu na jej ograniczon</w:t>
        </w:r>
      </w:ins>
      <w:ins w:id="3362" w:author="Okot" w:date="2019-11-25T17:40:00Z">
        <w:r>
          <w:t>ą zawartość. Na stronie należy zawrze</w:t>
        </w:r>
      </w:ins>
      <w:ins w:id="3363" w:author="Okot" w:date="2019-11-25T17:41:00Z">
        <w:r>
          <w:t>ć</w:t>
        </w:r>
      </w:ins>
      <w:ins w:id="3364" w:author="Okot" w:date="2019-11-25T17:40:00Z">
        <w:r>
          <w:t xml:space="preserve"> logo oraz centralnie umiejscowiony tekst, dbając o to, żeby jego format gwarantowa</w:t>
        </w:r>
      </w:ins>
      <w:ins w:id="3365" w:author="Okot" w:date="2019-11-25T17:41:00Z">
        <w:r>
          <w:t>ł czytelność i przejrzystość.</w:t>
        </w:r>
      </w:ins>
    </w:p>
    <w:p w14:paraId="1808B535" w14:textId="77777777" w:rsidR="002E5BDA" w:rsidRPr="00BD52C7" w:rsidRDefault="002E5BDA">
      <w:pPr>
        <w:ind w:firstLine="0"/>
        <w:pPrChange w:id="3366" w:author="Okot" w:date="2019-11-25T06:59:00Z">
          <w:pPr>
            <w:pStyle w:val="Nagwek2"/>
          </w:pPr>
        </w:pPrChange>
      </w:pPr>
    </w:p>
    <w:p w14:paraId="55563479" w14:textId="4F44F37C" w:rsidR="0003742D" w:rsidRDefault="00262253" w:rsidP="00573E70">
      <w:pPr>
        <w:pStyle w:val="Nagwek2"/>
      </w:pPr>
      <w:ins w:id="3367" w:author="Okot" w:date="2019-11-19T20:58:00Z">
        <w:r>
          <w:t>5</w:t>
        </w:r>
      </w:ins>
      <w:del w:id="3368" w:author="Okot" w:date="2019-11-19T20:58:00Z">
        <w:r w:rsidR="0003742D" w:rsidDel="00262253">
          <w:delText>4</w:delText>
        </w:r>
      </w:del>
      <w:r w:rsidR="0003742D">
        <w:t>.</w:t>
      </w:r>
      <w:ins w:id="3369" w:author="Okot" w:date="2019-11-19T20:58:00Z">
        <w:r>
          <w:t>4</w:t>
        </w:r>
      </w:ins>
      <w:del w:id="3370"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3371" w:author="Okot" w:date="2019-11-19T20:58:00Z">
        <w:r>
          <w:t>5</w:t>
        </w:r>
      </w:ins>
      <w:del w:id="3372" w:author="Okot" w:date="2019-11-19T20:58:00Z">
        <w:r w:rsidR="0003742D" w:rsidDel="00262253">
          <w:delText>4</w:delText>
        </w:r>
      </w:del>
      <w:r w:rsidR="0003742D">
        <w:t>.</w:t>
      </w:r>
      <w:ins w:id="3373" w:author="Okot" w:date="2019-11-19T20:58:00Z">
        <w:r>
          <w:t>4</w:t>
        </w:r>
      </w:ins>
      <w:del w:id="3374"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3375" w:author="Okot" w:date="2019-11-19T20:58:00Z">
        <w:r>
          <w:t>5</w:t>
        </w:r>
      </w:ins>
      <w:del w:id="3376" w:author="Okot" w:date="2019-11-19T20:58:00Z">
        <w:r w:rsidR="0003742D" w:rsidDel="00262253">
          <w:delText>4</w:delText>
        </w:r>
      </w:del>
      <w:r w:rsidR="0003742D">
        <w:t>.</w:t>
      </w:r>
      <w:ins w:id="3377" w:author="Okot" w:date="2019-11-19T20:58:00Z">
        <w:r>
          <w:t>4</w:t>
        </w:r>
      </w:ins>
      <w:del w:id="3378"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3379" w:author="Okot" w:date="2019-11-19T20:58:00Z">
        <w:r>
          <w:t>5</w:t>
        </w:r>
      </w:ins>
      <w:del w:id="3380" w:author="Okot" w:date="2019-11-19T20:58:00Z">
        <w:r w:rsidR="0003742D" w:rsidDel="00262253">
          <w:delText>4</w:delText>
        </w:r>
      </w:del>
      <w:r w:rsidR="0003742D">
        <w:t>.</w:t>
      </w:r>
      <w:ins w:id="3381" w:author="Okot" w:date="2019-11-19T20:58:00Z">
        <w:r>
          <w:t>4</w:t>
        </w:r>
      </w:ins>
      <w:del w:id="3382"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3383" w:author="Okot" w:date="2019-11-19T20:59:00Z">
        <w:r>
          <w:t>5</w:t>
        </w:r>
      </w:ins>
      <w:del w:id="3384" w:author="Okot" w:date="2019-11-19T20:59:00Z">
        <w:r w:rsidR="001401C4" w:rsidDel="00544DC3">
          <w:delText>4</w:delText>
        </w:r>
      </w:del>
      <w:r w:rsidR="001401C4">
        <w:t>.</w:t>
      </w:r>
      <w:ins w:id="3385" w:author="Okot" w:date="2019-11-19T20:59:00Z">
        <w:r>
          <w:t>5</w:t>
        </w:r>
      </w:ins>
      <w:del w:id="338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3387" w:author="Okot" w:date="2019-11-19T20:59:00Z"/>
        </w:rPr>
      </w:pPr>
    </w:p>
    <w:p w14:paraId="4911D3C8" w14:textId="349F483F" w:rsidR="00F55F23" w:rsidDel="00544DC3" w:rsidRDefault="00F55F23" w:rsidP="00F55F23">
      <w:pPr>
        <w:ind w:firstLine="0"/>
        <w:rPr>
          <w:del w:id="3388" w:author="Okot" w:date="2019-11-19T20:59:00Z"/>
        </w:rPr>
      </w:pPr>
      <w:del w:id="338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3390" w:author="Okot" w:date="2019-11-19T20:59:00Z"/>
        </w:rPr>
      </w:pPr>
    </w:p>
    <w:p w14:paraId="4BF66C28" w14:textId="4C720693" w:rsidR="00F55F23" w:rsidDel="00544DC3" w:rsidRDefault="00F55F23" w:rsidP="00F55F23">
      <w:pPr>
        <w:jc w:val="center"/>
        <w:rPr>
          <w:del w:id="3391" w:author="Okot" w:date="2019-11-19T20:59:00Z"/>
        </w:rPr>
      </w:pPr>
      <w:del w:id="339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3393" w:author="Okot" w:date="2019-11-19T20:59:00Z">
        <w:r>
          <w:t>5</w:t>
        </w:r>
      </w:ins>
      <w:del w:id="3394" w:author="Okot" w:date="2019-11-19T20:59:00Z">
        <w:r w:rsidR="0003742D" w:rsidDel="00544DC3">
          <w:delText>4</w:delText>
        </w:r>
      </w:del>
      <w:r w:rsidR="0003742D">
        <w:t>.</w:t>
      </w:r>
      <w:ins w:id="3395" w:author="Okot" w:date="2019-11-19T20:59:00Z">
        <w:r>
          <w:t>5</w:t>
        </w:r>
      </w:ins>
      <w:del w:id="339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3397" w:author="Okot" w:date="2019-11-19T21:00:00Z">
        <w:r w:rsidR="00544DC3">
          <w:t>5</w:t>
        </w:r>
      </w:ins>
      <w:del w:id="339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3399" w:author="Okot" w:date="2019-11-19T21:00:00Z">
        <w:r w:rsidR="00544DC3">
          <w:t>5</w:t>
        </w:r>
      </w:ins>
      <w:del w:id="340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3401" w:author="Okot" w:date="2019-11-19T21:00:00Z">
        <w:r w:rsidR="00544DC3">
          <w:t>5</w:t>
        </w:r>
      </w:ins>
      <w:del w:id="3402"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3403" w:author="Okot" w:date="2019-11-19T21:00:00Z">
        <w:r w:rsidR="00544DC3">
          <w:t>5</w:t>
        </w:r>
      </w:ins>
      <w:del w:id="3404"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340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340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340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3408" w:author="Okot" w:date="2019-03-28T23:02:00Z">
              <w:r>
                <w:t>T</w:t>
              </w:r>
            </w:ins>
            <w:r>
              <w:t>h</w:t>
            </w:r>
            <w:ins w:id="340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3410" w:author="Okot" w:date="2019-03-28T23:02:00Z">
              <w:r>
                <w:t>Trypto</w:t>
              </w:r>
            </w:ins>
            <w:r>
              <w:t>ph</w:t>
            </w:r>
            <w:ins w:id="341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3412" w:author="Okot" w:date="2019-11-19T21:00:00Z">
        <w:r w:rsidR="00544DC3">
          <w:t>5</w:t>
        </w:r>
      </w:ins>
      <w:del w:id="3413"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341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341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341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3417" w:author="Okot" w:date="2019-03-28T23:02:00Z">
              <w:r>
                <w:t>T</w:t>
              </w:r>
            </w:ins>
            <w:r>
              <w:t>h</w:t>
            </w:r>
            <w:ins w:id="341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3419" w:author="Okot" w:date="2019-03-28T23:02:00Z">
              <w:r>
                <w:t>Trypto</w:t>
              </w:r>
            </w:ins>
            <w:r>
              <w:t>ph</w:t>
            </w:r>
            <w:ins w:id="342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3421"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3422" w:author="Okot" w:date="2019-11-26T08:05:00Z"/>
        </w:rPr>
      </w:pPr>
      <w:ins w:id="3423" w:author="Okot" w:date="2019-11-19T21:01:00Z">
        <w:r>
          <w:t>5</w:t>
        </w:r>
      </w:ins>
      <w:del w:id="3424" w:author="Okot" w:date="2019-11-19T21:01:00Z">
        <w:r w:rsidR="0003742D" w:rsidDel="00544DC3">
          <w:delText>4</w:delText>
        </w:r>
      </w:del>
      <w:r w:rsidR="0003742D">
        <w:t>.</w:t>
      </w:r>
      <w:ins w:id="3425" w:author="Okot" w:date="2019-11-19T21:01:00Z">
        <w:r>
          <w:t>5</w:t>
        </w:r>
      </w:ins>
      <w:del w:id="3426" w:author="Okot" w:date="2019-11-19T21:01:00Z">
        <w:r w:rsidR="0003742D" w:rsidDel="00544DC3">
          <w:delText>6</w:delText>
        </w:r>
      </w:del>
      <w:r w:rsidR="0003742D">
        <w:t>.2. Projekt interfejsów</w:t>
      </w:r>
      <w:ins w:id="3427" w:author="Okot" w:date="2019-11-26T08:05:00Z">
        <w:r w:rsidR="00BC0047">
          <w:t xml:space="preserve"> graficznych</w:t>
        </w:r>
      </w:ins>
    </w:p>
    <w:p w14:paraId="4CEE305B" w14:textId="77777777" w:rsidR="00BC0047" w:rsidRDefault="00BC0047">
      <w:pPr>
        <w:rPr>
          <w:ins w:id="3428" w:author="Okot" w:date="2019-11-26T08:05:00Z"/>
        </w:rPr>
        <w:pPrChange w:id="3429" w:author="Okot" w:date="2019-11-26T08:05:00Z">
          <w:pPr>
            <w:pStyle w:val="Nagwek2"/>
          </w:pPr>
        </w:pPrChange>
      </w:pPr>
    </w:p>
    <w:p w14:paraId="68C1E806" w14:textId="3250A849" w:rsidR="00BC0047" w:rsidRDefault="00BC0047">
      <w:pPr>
        <w:rPr>
          <w:ins w:id="3430" w:author="Okot" w:date="2019-11-26T08:07:00Z"/>
        </w:rPr>
        <w:pPrChange w:id="3431" w:author="Okot" w:date="2019-11-26T08:05:00Z">
          <w:pPr>
            <w:pStyle w:val="Nagwek2"/>
          </w:pPr>
        </w:pPrChange>
      </w:pPr>
      <w:ins w:id="3432" w:author="Okot" w:date="2019-11-26T08:05:00Z">
        <w:r>
          <w:t xml:space="preserve">W tej iteracji zostanie zmieniona strona wyświetlana jako pierwsza po zalogowaniu. </w:t>
        </w:r>
      </w:ins>
      <w:ins w:id="3433" w:author="Okot" w:date="2019-11-26T08:06:00Z">
        <w:r>
          <w:t>Zostaną dodane interfejsy umożliwiające użytkownikowi wprowadzanie i przeglądanie posiłków oraz wprowadzi się kilka mniejszych poprawek na wcze</w:t>
        </w:r>
      </w:ins>
      <w:ins w:id="3434" w:author="Okot" w:date="2019-11-26T08:07:00Z">
        <w:r>
          <w:t>śniej zaprojektowanych stronach.</w:t>
        </w:r>
      </w:ins>
    </w:p>
    <w:p w14:paraId="3F581CAB" w14:textId="77777777" w:rsidR="00BC0047" w:rsidRDefault="00BC0047">
      <w:pPr>
        <w:rPr>
          <w:ins w:id="3435" w:author="Okot" w:date="2019-11-26T08:07:00Z"/>
        </w:rPr>
        <w:pPrChange w:id="3436" w:author="Okot" w:date="2019-11-26T08:05:00Z">
          <w:pPr>
            <w:pStyle w:val="Nagwek2"/>
          </w:pPr>
        </w:pPrChange>
      </w:pPr>
    </w:p>
    <w:p w14:paraId="5B54BC07" w14:textId="65DB225E" w:rsidR="00BC0047" w:rsidRDefault="00BC0047">
      <w:pPr>
        <w:pStyle w:val="Nagwek2"/>
        <w:rPr>
          <w:ins w:id="3437" w:author="Okot" w:date="2019-11-26T08:08:00Z"/>
        </w:rPr>
      </w:pPr>
      <w:ins w:id="3438" w:author="Okot" w:date="2019-11-26T08:07:00Z">
        <w:r>
          <w:t xml:space="preserve">5.5.2.1. Nowa strona startowa </w:t>
        </w:r>
      </w:ins>
      <w:ins w:id="3439" w:author="Okot" w:date="2019-11-26T08:08:00Z">
        <w:r>
          <w:t>–</w:t>
        </w:r>
      </w:ins>
      <w:ins w:id="3440" w:author="Okot" w:date="2019-11-26T08:07:00Z">
        <w:r>
          <w:t xml:space="preserve"> posiłki</w:t>
        </w:r>
      </w:ins>
    </w:p>
    <w:p w14:paraId="3E14A2CA" w14:textId="77777777" w:rsidR="00BC0047" w:rsidRDefault="00BC0047">
      <w:pPr>
        <w:ind w:firstLine="0"/>
        <w:rPr>
          <w:ins w:id="3441" w:author="Okot" w:date="2019-11-26T08:24:00Z"/>
        </w:rPr>
        <w:pPrChange w:id="3442" w:author="Okot" w:date="2019-11-26T08:24:00Z">
          <w:pPr>
            <w:pStyle w:val="Nagwek2"/>
          </w:pPr>
        </w:pPrChange>
      </w:pPr>
    </w:p>
    <w:p w14:paraId="3F0EFC8B" w14:textId="0A678489" w:rsidR="00262E8B" w:rsidRPr="00BD52C7" w:rsidRDefault="00262E8B">
      <w:pPr>
        <w:ind w:firstLine="0"/>
        <w:jc w:val="center"/>
        <w:pPrChange w:id="3443" w:author="Okot" w:date="2019-11-26T08:24:00Z">
          <w:pPr>
            <w:pStyle w:val="Nagwek2"/>
          </w:pPr>
        </w:pPrChange>
      </w:pPr>
      <w:ins w:id="344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3445" w:author="Okot" w:date="2019-11-26T08:25:00Z"/>
        </w:rPr>
      </w:pPr>
    </w:p>
    <w:p w14:paraId="3124E919" w14:textId="501BEFD2" w:rsidR="00B22C92" w:rsidRDefault="00B22C92" w:rsidP="00B22C92">
      <w:pPr>
        <w:ind w:firstLine="0"/>
        <w:jc w:val="center"/>
        <w:rPr>
          <w:ins w:id="3446" w:author="Okot" w:date="2019-11-26T08:30:00Z"/>
        </w:rPr>
      </w:pPr>
      <w:ins w:id="3447" w:author="Okot" w:date="2019-11-26T08:25:00Z">
        <w:r>
          <w:lastRenderedPageBreak/>
          <w:t>Rys. 5.8. Projekt nowej strony startowej dla zalogowanych u</w:t>
        </w:r>
      </w:ins>
      <w:ins w:id="3448" w:author="Okot" w:date="2019-11-26T08:26:00Z">
        <w:r>
          <w:t>żytkowników.</w:t>
        </w:r>
      </w:ins>
    </w:p>
    <w:p w14:paraId="01F66EF9" w14:textId="77777777" w:rsidR="00874B60" w:rsidRDefault="00874B60" w:rsidP="00B22C92">
      <w:pPr>
        <w:ind w:firstLine="0"/>
        <w:jc w:val="center"/>
        <w:rPr>
          <w:ins w:id="3449" w:author="Okot" w:date="2019-11-26T08:30:00Z"/>
        </w:rPr>
      </w:pPr>
    </w:p>
    <w:p w14:paraId="660C0339" w14:textId="2F900698" w:rsidR="00874B60" w:rsidRDefault="00874B60">
      <w:pPr>
        <w:rPr>
          <w:ins w:id="3450" w:author="Okot" w:date="2019-11-26T08:33:00Z"/>
        </w:rPr>
        <w:pPrChange w:id="3451" w:author="Okot" w:date="2019-11-26T08:30:00Z">
          <w:pPr>
            <w:ind w:firstLine="0"/>
            <w:jc w:val="center"/>
          </w:pPr>
        </w:pPrChange>
      </w:pPr>
      <w:ins w:id="3452" w:author="Okot" w:date="2019-11-26T08:30:00Z">
        <w:r>
          <w:t>Nawigacja</w:t>
        </w:r>
      </w:ins>
      <w:ins w:id="3453" w:author="Okot" w:date="2019-11-26T08:31:00Z">
        <w:r>
          <w:t> (12) zostanie uzupełniona o kolejne pozycje: „Posiłki” oraz „Lista przepisów”</w:t>
        </w:r>
      </w:ins>
      <w:ins w:id="3454" w:author="Okot" w:date="2019-11-27T12:39:00Z">
        <w:r w:rsidR="00EC4383">
          <w:t xml:space="preserve"> oraz „Produkty”</w:t>
        </w:r>
      </w:ins>
      <w:ins w:id="3455" w:author="Okot" w:date="2019-11-26T08:31:00Z">
        <w:r>
          <w:t>. W centralnym górnym obszarze wyświetlana będzie data bie</w:t>
        </w:r>
      </w:ins>
      <w:ins w:id="3456" w:author="Okot" w:date="2019-11-26T08:32:00Z">
        <w:r>
          <w:t xml:space="preserve">żąca (24) oraz </w:t>
        </w:r>
      </w:ins>
      <w:ins w:id="3457" w:author="Okot" w:date="2019-11-26T08:38:00Z">
        <w:r w:rsidR="006E3332">
          <w:t>przyciski</w:t>
        </w:r>
      </w:ins>
      <w:ins w:id="3458" w:author="Okot" w:date="2019-11-26T08:32:00Z">
        <w:r>
          <w:t xml:space="preserve"> nawigacyjne</w:t>
        </w:r>
      </w:ins>
      <w:ins w:id="3459" w:author="Okot" w:date="2019-11-26T08:33:00Z">
        <w:r>
          <w:t> (28)</w:t>
        </w:r>
      </w:ins>
      <w:ins w:id="3460" w:author="Okot" w:date="2019-11-26T08:32:00Z">
        <w:r>
          <w:t>, dzięki którym użytkownik będzie mógł przeglądać wcześniejsze/późniejsze dni</w:t>
        </w:r>
      </w:ins>
      <w:ins w:id="3461" w:author="Okot" w:date="2019-11-26T08:33:00Z">
        <w:r>
          <w:t>.</w:t>
        </w:r>
      </w:ins>
    </w:p>
    <w:p w14:paraId="4A551678" w14:textId="349B4AB7" w:rsidR="00091A6C" w:rsidRDefault="00091A6C">
      <w:pPr>
        <w:rPr>
          <w:ins w:id="3462" w:author="Okot" w:date="2019-11-26T08:41:00Z"/>
        </w:rPr>
        <w:pPrChange w:id="3463" w:author="Okot" w:date="2019-11-26T08:30:00Z">
          <w:pPr>
            <w:ind w:firstLine="0"/>
            <w:jc w:val="center"/>
          </w:pPr>
        </w:pPrChange>
      </w:pPr>
      <w:ins w:id="3464" w:author="Okot" w:date="2019-11-26T08:33:00Z">
        <w:r>
          <w:t>Pod datą będą wyświetlane informacje na temat spożycia kalorii oraz makroskładników (w gramach) z całego dnia (25) oraz przycisk</w:t>
        </w:r>
      </w:ins>
      <w:ins w:id="3465" w:author="Okot" w:date="2019-11-26T08:34:00Z">
        <w:r>
          <w:t xml:space="preserve"> (29) </w:t>
        </w:r>
      </w:ins>
      <w:ins w:id="3466" w:author="Okot" w:date="2019-11-26T08:33:00Z">
        <w:r>
          <w:t>aktywuj</w:t>
        </w:r>
      </w:ins>
      <w:ins w:id="3467" w:author="Okot" w:date="2019-11-26T08:34:00Z">
        <w:r>
          <w:t>ący wyświetlenie</w:t>
        </w:r>
      </w:ins>
      <w:ins w:id="3468" w:author="Okot" w:date="2019-12-01T18:15:00Z">
        <w:r w:rsidR="00524802">
          <w:t xml:space="preserve"> okna modalnego zawierającego dane na temat</w:t>
        </w:r>
      </w:ins>
      <w:ins w:id="3469" w:author="Okot" w:date="2019-11-26T08:34:00Z">
        <w:r>
          <w:t xml:space="preserve"> spożycia pierwiastków i witamin.</w:t>
        </w:r>
      </w:ins>
      <w:ins w:id="3470"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3471" w:author="Okot" w:date="2019-11-26T11:03:00Z"/>
        </w:rPr>
        <w:pPrChange w:id="3472" w:author="Okot" w:date="2019-11-26T08:30:00Z">
          <w:pPr>
            <w:ind w:firstLine="0"/>
            <w:jc w:val="center"/>
          </w:pPr>
        </w:pPrChange>
      </w:pPr>
      <w:ins w:id="3473" w:author="Okot" w:date="2019-11-26T08:41:00Z">
        <w:r>
          <w:t>Centralny obszar strony</w:t>
        </w:r>
      </w:ins>
      <w:ins w:id="3474" w:author="Okot" w:date="2019-11-26T08:42:00Z">
        <w:r>
          <w:t> (26)</w:t>
        </w:r>
      </w:ins>
      <w:ins w:id="3475" w:author="Okot" w:date="2019-11-26T08:41:00Z">
        <w:r>
          <w:t xml:space="preserve"> będą zajmowa</w:t>
        </w:r>
      </w:ins>
      <w:ins w:id="3476" w:author="Okot" w:date="2019-11-26T08:42:00Z">
        <w:r>
          <w:t>ły informacje o posiłkach spożytych w ciągu dnia. Wyświetlanie powinno by</w:t>
        </w:r>
      </w:ins>
      <w:ins w:id="3477" w:author="Okot" w:date="2019-11-26T08:43:00Z">
        <w:r>
          <w:t>ć skoncentrowane na środku ekranu, dlatego kiedy użytkownik wprowadzi pierwszy posiłek będzie on widoczny w centrum strony. Dodawanie kolejnych posiłków będzie powodowa</w:t>
        </w:r>
      </w:ins>
      <w:ins w:id="3478" w:author="Okot" w:date="2019-11-26T08:44:00Z">
        <w:r>
          <w:t>ło równomierne rozszerzanie widoku w obie strony maksymalnie do uzyskaniu sześciu kolumn – po jednej dla każdego posiłku.</w:t>
        </w:r>
      </w:ins>
      <w:ins w:id="3479"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3480" w:author="Okot" w:date="2019-11-26T08:46:00Z">
        <w:r w:rsidR="0038065A">
          <w:t>D</w:t>
        </w:r>
        <w:r w:rsidR="00A26D47">
          <w:t>o dodawania nowych pokarm</w:t>
        </w:r>
      </w:ins>
      <w:ins w:id="3481" w:author="Okot" w:date="2019-11-26T12:13:00Z">
        <w:r w:rsidR="00A26D47">
          <w:t>ów</w:t>
        </w:r>
      </w:ins>
      <w:ins w:id="3482" w:author="Okot" w:date="2019-11-26T08:46:00Z">
        <w:r w:rsidR="0038065A">
          <w:t xml:space="preserve"> będzie służył przycisk (27), aktywujący okno modalne. </w:t>
        </w:r>
      </w:ins>
      <w:ins w:id="3483" w:author="Okot" w:date="2019-11-26T08:47:00Z">
        <w:r w:rsidR="0038065A">
          <w:t>Przycisk będzie widoczny w lewej części ekranu.</w:t>
        </w:r>
      </w:ins>
    </w:p>
    <w:p w14:paraId="4BAFB0D9" w14:textId="77777777" w:rsidR="006A5ABB" w:rsidRDefault="006A5ABB">
      <w:pPr>
        <w:ind w:firstLine="0"/>
        <w:rPr>
          <w:ins w:id="3484" w:author="Okot" w:date="2019-11-26T11:03:00Z"/>
        </w:rPr>
        <w:pPrChange w:id="3485" w:author="Okot" w:date="2019-11-26T11:03:00Z">
          <w:pPr>
            <w:ind w:firstLine="0"/>
            <w:jc w:val="center"/>
          </w:pPr>
        </w:pPrChange>
      </w:pPr>
    </w:p>
    <w:p w14:paraId="2E204515" w14:textId="52665BEA" w:rsidR="006A5ABB" w:rsidRDefault="006A5ABB">
      <w:pPr>
        <w:ind w:firstLine="0"/>
        <w:jc w:val="center"/>
        <w:rPr>
          <w:ins w:id="3486" w:author="Okot" w:date="2019-11-26T08:25:00Z"/>
        </w:rPr>
      </w:pPr>
      <w:ins w:id="3487"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3488" w:author="Okot" w:date="2019-11-26T11:03:00Z"/>
        </w:rPr>
        <w:pPrChange w:id="3489" w:author="Okot" w:date="2019-11-27T10:41:00Z">
          <w:pPr>
            <w:pStyle w:val="Nagwek2"/>
          </w:pPr>
        </w:pPrChange>
      </w:pPr>
    </w:p>
    <w:p w14:paraId="41F39AF8" w14:textId="0B2495FC" w:rsidR="006A5ABB" w:rsidRDefault="006A5ABB">
      <w:pPr>
        <w:jc w:val="center"/>
        <w:rPr>
          <w:ins w:id="3490" w:author="Okot" w:date="2019-11-26T11:03:00Z"/>
        </w:rPr>
        <w:pPrChange w:id="3491" w:author="Okot" w:date="2019-11-27T10:41:00Z">
          <w:pPr>
            <w:ind w:firstLine="0"/>
            <w:jc w:val="center"/>
          </w:pPr>
        </w:pPrChange>
      </w:pPr>
      <w:ins w:id="3492" w:author="Okot" w:date="2019-11-26T11:03:00Z">
        <w:r>
          <w:t>Rys. 5.9. Projekt wyświetlania spożytych posi</w:t>
        </w:r>
      </w:ins>
      <w:ins w:id="3493" w:author="Okot" w:date="2019-11-26T11:04:00Z">
        <w:r>
          <w:t>łków</w:t>
        </w:r>
      </w:ins>
      <w:ins w:id="3494" w:author="Okot" w:date="2019-11-26T11:03:00Z">
        <w:r>
          <w:t>.</w:t>
        </w:r>
      </w:ins>
    </w:p>
    <w:p w14:paraId="14A2BB2E" w14:textId="77777777" w:rsidR="006A5ABB" w:rsidRDefault="006A5ABB">
      <w:pPr>
        <w:rPr>
          <w:ins w:id="3495" w:author="Okot" w:date="2019-11-26T11:05:00Z"/>
        </w:rPr>
        <w:pPrChange w:id="3496" w:author="Okot" w:date="2019-11-27T10:41:00Z">
          <w:pPr>
            <w:pStyle w:val="Nagwek2"/>
          </w:pPr>
        </w:pPrChange>
      </w:pPr>
    </w:p>
    <w:p w14:paraId="0ACC4240" w14:textId="77777777" w:rsidR="000A798B" w:rsidRDefault="00223236">
      <w:pPr>
        <w:rPr>
          <w:ins w:id="3497" w:author="Okot" w:date="2019-11-26T11:10:00Z"/>
        </w:rPr>
        <w:pPrChange w:id="3498" w:author="Okot" w:date="2019-11-27T10:41:00Z">
          <w:pPr>
            <w:pStyle w:val="Nagwek2"/>
          </w:pPr>
        </w:pPrChange>
      </w:pPr>
      <w:ins w:id="3499" w:author="Okot" w:date="2019-11-26T11:05:00Z">
        <w:r>
          <w:lastRenderedPageBreak/>
          <w:t>Jak widać na powyższym rysunku, ka</w:t>
        </w:r>
      </w:ins>
      <w:ins w:id="3500" w:author="Okot" w:date="2019-11-26T11:06:00Z">
        <w:r>
          <w:t>żdy posiłek będzie miał swoją kolumnę, na górze, której znajdzie się nagłówek z nazwą posiłku, a pod nim łączna liczba kalorii, jaką ten posiłek dostarczył. Poniżej będzie wy</w:t>
        </w:r>
      </w:ins>
      <w:ins w:id="3501" w:author="Okot" w:date="2019-11-26T11:07:00Z">
        <w:r>
          <w:t>świetlana godzina spożycia posiłku i wylistowane jego składowe. Obok nazwy spożytego produktu lub potrawy, po prawej stronie, umieszczone będą przyciski s</w:t>
        </w:r>
      </w:ins>
      <w:ins w:id="3502" w:author="Okot" w:date="2019-11-26T11:08:00Z">
        <w:r>
          <w:t>łużące do usunięcia lub edycji danej pozycji (30). Jeśli użytkownik spożył dany posi</w:t>
        </w:r>
      </w:ins>
      <w:ins w:id="3503"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3504" w:author="Okot" w:date="2019-11-26T11:20:00Z"/>
        </w:rPr>
        <w:pPrChange w:id="3505" w:author="Okot" w:date="2019-11-27T10:41:00Z">
          <w:pPr>
            <w:pStyle w:val="Nagwek2"/>
          </w:pPr>
        </w:pPrChange>
      </w:pPr>
      <w:ins w:id="3506" w:author="Okot" w:date="2019-11-26T11:10:00Z">
        <w:r>
          <w:t>Przycisk „Usuń” wywoła pojawienie się okna dialogowego, w którym użytkownik będzie musiał potwierdzi</w:t>
        </w:r>
      </w:ins>
      <w:ins w:id="3507" w:author="Okot" w:date="2019-11-26T11:11:00Z">
        <w:r>
          <w:t>ć lub anulować akcję.</w:t>
        </w:r>
      </w:ins>
    </w:p>
    <w:p w14:paraId="06ED490C" w14:textId="77777777" w:rsidR="00661E33" w:rsidRDefault="00661E33">
      <w:pPr>
        <w:rPr>
          <w:ins w:id="3508" w:author="Okot" w:date="2019-11-26T11:20:00Z"/>
        </w:rPr>
        <w:pPrChange w:id="3509" w:author="Okot" w:date="2019-11-27T10:41:00Z">
          <w:pPr>
            <w:pStyle w:val="Nagwek2"/>
          </w:pPr>
        </w:pPrChange>
      </w:pPr>
    </w:p>
    <w:p w14:paraId="27187E43" w14:textId="1BF83951" w:rsidR="00223236" w:rsidRDefault="00661E33">
      <w:pPr>
        <w:jc w:val="center"/>
        <w:rPr>
          <w:ins w:id="3510" w:author="Okot" w:date="2019-11-26T11:06:00Z"/>
        </w:rPr>
        <w:pPrChange w:id="3511" w:author="Okot" w:date="2019-11-27T10:41:00Z">
          <w:pPr>
            <w:pStyle w:val="Nagwek2"/>
          </w:pPr>
        </w:pPrChange>
      </w:pPr>
      <w:ins w:id="3512"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3513" w:author="Okot" w:date="2019-11-26T11:21:00Z"/>
        </w:rPr>
        <w:pPrChange w:id="3514" w:author="Okot" w:date="2019-11-27T10:41:00Z">
          <w:pPr>
            <w:pStyle w:val="Nagwek2"/>
          </w:pPr>
        </w:pPrChange>
      </w:pPr>
      <w:ins w:id="3515" w:author="Okot" w:date="2019-11-26T11:06:00Z">
        <w:r>
          <w:t xml:space="preserve"> </w:t>
        </w:r>
      </w:ins>
    </w:p>
    <w:p w14:paraId="6473F1C0" w14:textId="3B606570" w:rsidR="00661E33" w:rsidRDefault="00661E33">
      <w:pPr>
        <w:jc w:val="center"/>
        <w:rPr>
          <w:ins w:id="3516" w:author="Okot" w:date="2019-11-26T11:21:00Z"/>
        </w:rPr>
        <w:pPrChange w:id="3517" w:author="Okot" w:date="2019-11-27T10:41:00Z">
          <w:pPr>
            <w:pStyle w:val="Nagwek2"/>
          </w:pPr>
        </w:pPrChange>
      </w:pPr>
      <w:ins w:id="3518" w:author="Okot" w:date="2019-11-26T11:21:00Z">
        <w:r>
          <w:t>Rys. 5.10. Projekt okna dialogowego.</w:t>
        </w:r>
      </w:ins>
    </w:p>
    <w:p w14:paraId="19DC817D" w14:textId="77777777" w:rsidR="00661E33" w:rsidRDefault="00661E33">
      <w:pPr>
        <w:rPr>
          <w:ins w:id="3519" w:author="Okot" w:date="2019-11-26T11:21:00Z"/>
        </w:rPr>
        <w:pPrChange w:id="3520" w:author="Okot" w:date="2019-11-27T10:41:00Z">
          <w:pPr>
            <w:pStyle w:val="Nagwek2"/>
          </w:pPr>
        </w:pPrChange>
      </w:pPr>
    </w:p>
    <w:p w14:paraId="7C204909" w14:textId="50C0CF88" w:rsidR="00661E33" w:rsidRDefault="009721D6">
      <w:pPr>
        <w:rPr>
          <w:ins w:id="3521" w:author="Okot" w:date="2019-11-26T11:25:00Z"/>
        </w:rPr>
        <w:pPrChange w:id="3522" w:author="Okot" w:date="2019-11-27T10:41:00Z">
          <w:pPr>
            <w:pStyle w:val="Nagwek2"/>
          </w:pPr>
        </w:pPrChange>
      </w:pPr>
      <w:ins w:id="3523"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3524" w:author="Okot" w:date="2019-11-26T15:27:00Z"/>
        </w:rPr>
        <w:pPrChange w:id="3525" w:author="Okot" w:date="2019-11-27T10:41:00Z">
          <w:pPr>
            <w:pStyle w:val="Nagwek2"/>
          </w:pPr>
        </w:pPrChange>
      </w:pPr>
      <w:ins w:id="3526" w:author="Okot" w:date="2019-11-26T11:26:00Z">
        <w:r>
          <w:t>Przycisk „Edytuj” aktywuje okno modalne z formularzem do edycji wagi produktu/potrawy.</w:t>
        </w:r>
      </w:ins>
      <w:ins w:id="3527" w:author="Okot" w:date="2019-11-26T11:27:00Z">
        <w:r>
          <w:t xml:space="preserve"> Formularz będzie wygląda</w:t>
        </w:r>
      </w:ins>
      <w:ins w:id="3528" w:author="Okot" w:date="2019-11-26T11:28:00Z">
        <w:r w:rsidR="00D16E78">
          <w:t xml:space="preserve">ć </w:t>
        </w:r>
      </w:ins>
      <w:ins w:id="3529" w:author="Okot" w:date="2019-11-26T19:13:00Z">
        <w:r w:rsidR="001C080F">
          <w:t>podobnie</w:t>
        </w:r>
      </w:ins>
      <w:ins w:id="3530" w:author="Okot" w:date="2019-11-26T11:28:00Z">
        <w:r>
          <w:t>, jak formularz dodawania pożywienia </w:t>
        </w:r>
        <w:r w:rsidRPr="00BD52C7">
          <w:t>(</w:t>
        </w:r>
        <w:r w:rsidR="00023E3E" w:rsidRPr="00241614">
          <w:t>rysunek 5.13</w:t>
        </w:r>
        <w:r w:rsidRPr="00D16E78">
          <w:rPr>
            <w:rPrChange w:id="3531" w:author="Okot" w:date="2019-11-26T15:16:00Z">
              <w:rPr/>
            </w:rPrChange>
          </w:rPr>
          <w:t>)</w:t>
        </w:r>
        <w:r>
          <w:t xml:space="preserve"> z tą różnicą, że pole z wyborem produktu/potrawy będzie nieaktywne </w:t>
        </w:r>
      </w:ins>
      <w:ins w:id="3532" w:author="Okot" w:date="2019-11-26T11:29:00Z">
        <w:r>
          <w:t>–</w:t>
        </w:r>
      </w:ins>
      <w:ins w:id="3533" w:author="Okot" w:date="2019-11-26T11:28:00Z">
        <w:r>
          <w:t xml:space="preserve"> do edycji dost</w:t>
        </w:r>
      </w:ins>
      <w:ins w:id="353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3535" w:author="Okot" w:date="2019-11-26T15:27:00Z"/>
        </w:rPr>
        <w:pPrChange w:id="3536" w:author="Okot" w:date="2019-11-27T10:41:00Z">
          <w:pPr>
            <w:pStyle w:val="Nagwek2"/>
          </w:pPr>
        </w:pPrChange>
      </w:pPr>
    </w:p>
    <w:p w14:paraId="425A0418" w14:textId="53C5837D" w:rsidR="00A26D47" w:rsidRDefault="006C0520">
      <w:pPr>
        <w:jc w:val="center"/>
        <w:rPr>
          <w:ins w:id="3537" w:author="Okot" w:date="2019-11-26T12:12:00Z"/>
        </w:rPr>
        <w:pPrChange w:id="3538" w:author="Okot" w:date="2019-11-27T10:41:00Z">
          <w:pPr>
            <w:pStyle w:val="Nagwek2"/>
          </w:pPr>
        </w:pPrChange>
      </w:pPr>
      <w:ins w:id="353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3540" w:author="Okot" w:date="2019-11-26T12:25:00Z"/>
        </w:rPr>
        <w:pPrChange w:id="3541" w:author="Okot" w:date="2019-11-27T10:41:00Z">
          <w:pPr>
            <w:pStyle w:val="Nagwek2"/>
          </w:pPr>
        </w:pPrChange>
      </w:pPr>
    </w:p>
    <w:p w14:paraId="79D89535" w14:textId="6D9AF055" w:rsidR="00A26D47" w:rsidRDefault="006C0520">
      <w:pPr>
        <w:jc w:val="center"/>
        <w:rPr>
          <w:ins w:id="3542" w:author="Okot" w:date="2019-11-27T12:40:00Z"/>
        </w:rPr>
        <w:pPrChange w:id="3543" w:author="Okot" w:date="2019-11-27T10:41:00Z">
          <w:pPr>
            <w:pStyle w:val="Nagwek2"/>
          </w:pPr>
        </w:pPrChange>
      </w:pPr>
      <w:ins w:id="3544" w:author="Okot" w:date="2019-11-26T12:23:00Z">
        <w:r>
          <w:t>Rys.</w:t>
        </w:r>
      </w:ins>
      <w:ins w:id="3545" w:author="Okot" w:date="2019-11-26T12:24:00Z">
        <w:r w:rsidR="00051C6B">
          <w:t> 5.11</w:t>
        </w:r>
        <w:r>
          <w:t>. Okno wyboru sposobu dodawania spożytego pożywienia.</w:t>
        </w:r>
      </w:ins>
    </w:p>
    <w:p w14:paraId="4359C910" w14:textId="77777777" w:rsidR="00EC4383" w:rsidRDefault="00EC4383">
      <w:pPr>
        <w:jc w:val="center"/>
        <w:rPr>
          <w:ins w:id="3546" w:author="Okot" w:date="2019-11-26T12:26:00Z"/>
        </w:rPr>
        <w:pPrChange w:id="3547" w:author="Okot" w:date="2019-11-27T10:41:00Z">
          <w:pPr>
            <w:pStyle w:val="Nagwek2"/>
          </w:pPr>
        </w:pPrChange>
      </w:pPr>
    </w:p>
    <w:p w14:paraId="4881C9C8" w14:textId="68AD96FA" w:rsidR="00675DDD" w:rsidRDefault="0096311E">
      <w:pPr>
        <w:rPr>
          <w:ins w:id="3548" w:author="Okot" w:date="2019-11-26T11:26:00Z"/>
        </w:rPr>
        <w:pPrChange w:id="3549" w:author="Okot" w:date="2019-11-27T10:41:00Z">
          <w:pPr>
            <w:pStyle w:val="Nagwek2"/>
          </w:pPr>
        </w:pPrChange>
      </w:pPr>
      <w:ins w:id="3550" w:author="Okot" w:date="2019-11-26T12:33:00Z">
        <w:r>
          <w:t xml:space="preserve">Po </w:t>
        </w:r>
      </w:ins>
      <w:ins w:id="3551" w:author="Okot" w:date="2019-11-26T12:26:00Z">
        <w:r>
          <w:t>a</w:t>
        </w:r>
        <w:r w:rsidR="00675DDD">
          <w:t>ktywowani</w:t>
        </w:r>
      </w:ins>
      <w:ins w:id="3552" w:author="Okot" w:date="2019-11-26T19:30:00Z">
        <w:r w:rsidR="00051C6B">
          <w:t>u</w:t>
        </w:r>
      </w:ins>
      <w:ins w:id="3553" w:author="Okot" w:date="2019-11-26T12:26:00Z">
        <w:r w:rsidR="00675DDD">
          <w:t xml:space="preserve"> przycisku dodawania pożywienia użytkownikowi zostanie w</w:t>
        </w:r>
        <w:r w:rsidR="00051C6B">
          <w:t xml:space="preserve">yświetlony formularz </w:t>
        </w:r>
      </w:ins>
      <w:ins w:id="355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3555" w:author="Okot" w:date="2019-11-26T19:32:00Z">
        <w:r w:rsidR="00051C6B">
          <w:t>. Po wprowadzeniu tych danych użytkownik może wybrać czy chce dodać potrawę (przycisk 34) czy pojedynczy produkt (przycisk 35).</w:t>
        </w:r>
      </w:ins>
      <w:ins w:id="3556" w:author="Okot" w:date="2019-11-26T19:33:00Z">
        <w:r w:rsidR="00051C6B">
          <w:t xml:space="preserve"> Może też</w:t>
        </w:r>
      </w:ins>
      <w:ins w:id="3557" w:author="Okot" w:date="2019-11-26T12:27:00Z">
        <w:r w:rsidR="00675DDD">
          <w:t xml:space="preserve"> zamkn</w:t>
        </w:r>
      </w:ins>
      <w:ins w:id="3558" w:author="Okot" w:date="2019-11-26T12:28:00Z">
        <w:r w:rsidR="00675DDD">
          <w:t>ąć okno bez wprowadzania czegokolwie</w:t>
        </w:r>
      </w:ins>
      <w:ins w:id="355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3560" w:author="Okot" w:date="2019-11-26T12:35:00Z"/>
        </w:rPr>
        <w:pPrChange w:id="3561" w:author="Okot" w:date="2019-11-27T10:41:00Z">
          <w:pPr>
            <w:pStyle w:val="Nagwek2"/>
          </w:pPr>
        </w:pPrChange>
      </w:pPr>
      <w:ins w:id="3562" w:author="Okot" w:date="2019-11-26T12:34:00Z">
        <w:r>
          <w:t>Jeśli użytkownik nie stworzył jeszcze żadnego przepisu albo nie ma aktywnej gotowej potrawy, po wybraniu przez niego opcji „Dodaj potrawę” zostanie wyświetlone okno dialogowe informuj</w:t>
        </w:r>
      </w:ins>
      <w:ins w:id="3563" w:author="Okot" w:date="2019-11-26T12:35:00Z">
        <w:r w:rsidR="00051C6B">
          <w:t>ące go</w:t>
        </w:r>
        <w:r>
          <w:t xml:space="preserve"> o braku potraw do dodania.</w:t>
        </w:r>
      </w:ins>
    </w:p>
    <w:p w14:paraId="619BFD39" w14:textId="0E59EBCC" w:rsidR="0096311E" w:rsidRDefault="00FD18CC">
      <w:pPr>
        <w:rPr>
          <w:ins w:id="3564" w:author="Okot" w:date="2019-11-26T12:35:00Z"/>
        </w:rPr>
        <w:pPrChange w:id="3565" w:author="Okot" w:date="2019-11-27T10:41:00Z">
          <w:pPr>
            <w:pStyle w:val="Nagwek2"/>
          </w:pPr>
        </w:pPrChange>
      </w:pPr>
      <w:ins w:id="3566" w:author="Okot" w:date="2019-11-26T12:35:00Z">
        <w:r>
          <w:t>Wybranie opcji „Dodaj produkt” przekieruje użytkownika do formularza wyboru produktów.</w:t>
        </w:r>
      </w:ins>
    </w:p>
    <w:p w14:paraId="58534A65" w14:textId="77777777" w:rsidR="00FD18CC" w:rsidRDefault="00FD18CC">
      <w:pPr>
        <w:rPr>
          <w:ins w:id="3567" w:author="Okot" w:date="2019-11-26T15:14:00Z"/>
        </w:rPr>
        <w:pPrChange w:id="3568" w:author="Okot" w:date="2019-11-27T10:41:00Z">
          <w:pPr>
            <w:pStyle w:val="Nagwek2"/>
          </w:pPr>
        </w:pPrChange>
      </w:pPr>
    </w:p>
    <w:p w14:paraId="3D414D7A" w14:textId="5708347F" w:rsidR="00D16E78" w:rsidRDefault="00D16E78">
      <w:pPr>
        <w:ind w:firstLine="0"/>
        <w:jc w:val="center"/>
        <w:rPr>
          <w:ins w:id="3569" w:author="Okot" w:date="2019-11-26T12:35:00Z"/>
        </w:rPr>
        <w:pPrChange w:id="3570" w:author="Okot" w:date="2019-11-27T10:44:00Z">
          <w:pPr>
            <w:pStyle w:val="Nagwek2"/>
          </w:pPr>
        </w:pPrChange>
      </w:pPr>
      <w:ins w:id="357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3572" w:author="Okot" w:date="2019-11-26T15:16:00Z"/>
        </w:rPr>
        <w:pPrChange w:id="3573" w:author="Okot" w:date="2019-11-27T10:41:00Z">
          <w:pPr>
            <w:pStyle w:val="Nagwek2"/>
          </w:pPr>
        </w:pPrChange>
      </w:pPr>
    </w:p>
    <w:p w14:paraId="2AB7A230" w14:textId="409606B2" w:rsidR="00FD18CC" w:rsidRDefault="00D16E78">
      <w:pPr>
        <w:jc w:val="center"/>
        <w:rPr>
          <w:ins w:id="3574" w:author="Okot" w:date="2019-11-26T15:17:00Z"/>
        </w:rPr>
        <w:pPrChange w:id="3575" w:author="Okot" w:date="2019-11-27T10:41:00Z">
          <w:pPr>
            <w:pStyle w:val="Nagwek2"/>
          </w:pPr>
        </w:pPrChange>
      </w:pPr>
      <w:ins w:id="3576" w:author="Okot" w:date="2019-11-26T15:15:00Z">
        <w:r>
          <w:t>Rys. </w:t>
        </w:r>
        <w:r w:rsidR="00BC6B90">
          <w:t>5.12</w:t>
        </w:r>
        <w:r>
          <w:t>. Okno dodawania spożytego produktu.</w:t>
        </w:r>
      </w:ins>
    </w:p>
    <w:p w14:paraId="5FEBCFBA" w14:textId="77777777" w:rsidR="00D16E78" w:rsidRDefault="00D16E78">
      <w:pPr>
        <w:rPr>
          <w:ins w:id="3577" w:author="Okot" w:date="2019-11-26T15:17:00Z"/>
        </w:rPr>
        <w:pPrChange w:id="3578" w:author="Okot" w:date="2019-11-27T10:41:00Z">
          <w:pPr>
            <w:pStyle w:val="Nagwek2"/>
          </w:pPr>
        </w:pPrChange>
      </w:pPr>
    </w:p>
    <w:p w14:paraId="72FC030A" w14:textId="2E43334E" w:rsidR="00D16E78" w:rsidRDefault="00D16E78">
      <w:pPr>
        <w:rPr>
          <w:ins w:id="3579" w:author="Okot" w:date="2019-11-26T15:23:00Z"/>
        </w:rPr>
        <w:pPrChange w:id="3580" w:author="Okot" w:date="2019-11-27T10:41:00Z">
          <w:pPr>
            <w:pStyle w:val="Nagwek2"/>
          </w:pPr>
        </w:pPrChange>
      </w:pPr>
      <w:ins w:id="3581" w:author="Okot" w:date="2019-11-26T15:17:00Z">
        <w:r>
          <w:t>Formularz dodawania produktu do posiłku składa się z dw</w:t>
        </w:r>
      </w:ins>
      <w:ins w:id="3582" w:author="Okot" w:date="2019-11-26T15:22:00Z">
        <w:r>
          <w:t>óch</w:t>
        </w:r>
      </w:ins>
      <w:ins w:id="3583" w:author="Okot" w:date="2019-11-26T15:17:00Z">
        <w:r>
          <w:t xml:space="preserve"> pól: </w:t>
        </w:r>
      </w:ins>
      <w:ins w:id="3584" w:author="Okot" w:date="2019-11-26T15:22:00Z">
        <w:r>
          <w:t>n</w:t>
        </w:r>
      </w:ins>
      <w:ins w:id="3585" w:author="Okot" w:date="2019-11-26T15:17:00Z">
        <w:r>
          <w:t>azwy produktu</w:t>
        </w:r>
      </w:ins>
      <w:ins w:id="3586" w:author="Okot" w:date="2019-11-26T15:19:00Z">
        <w:r w:rsidR="00B578AE">
          <w:t> (36</w:t>
        </w:r>
        <w:r>
          <w:t>)</w:t>
        </w:r>
      </w:ins>
      <w:ins w:id="3587" w:author="Okot" w:date="2019-11-26T15:17:00Z">
        <w:r>
          <w:t xml:space="preserve"> oraz wagi</w:t>
        </w:r>
      </w:ins>
      <w:ins w:id="3588" w:author="Okot" w:date="2019-11-26T15:19:00Z">
        <w:r w:rsidR="00B578AE">
          <w:t> (37</w:t>
        </w:r>
        <w:r>
          <w:t>)</w:t>
        </w:r>
      </w:ins>
      <w:ins w:id="3589" w:author="Okot" w:date="2019-11-26T15:17:00Z">
        <w:r>
          <w:t>. Kiedy użytkownik zaczyna wpisywać nazwę produktu w pole, system podpowiada produkty zaczynaj</w:t>
        </w:r>
      </w:ins>
      <w:ins w:id="3590" w:author="Okot" w:date="2019-11-26T15:18:00Z">
        <w:r>
          <w:t>ące się od tej samej zbitki liter. Po wybraniu produktu użytkownik wpisuje jego wagę</w:t>
        </w:r>
      </w:ins>
      <w:ins w:id="3591" w:author="Okot" w:date="2019-11-26T15:19:00Z">
        <w:r>
          <w:t>. Kiedy te dwie rzeczy są uzupełnione można zapisać</w:t>
        </w:r>
      </w:ins>
      <w:ins w:id="3592" w:author="Okot" w:date="2019-11-26T15:20:00Z">
        <w:r>
          <w:t xml:space="preserve"> pożywienie i wr</w:t>
        </w:r>
      </w:ins>
      <w:ins w:id="3593" w:author="Okot" w:date="2019-11-26T15:21:00Z">
        <w:r>
          <w:t>ócić do okna startoweg</w:t>
        </w:r>
        <w:r w:rsidR="00B578AE">
          <w:t>o za pomocą przycisku zapisu (40</w:t>
        </w:r>
        <w:r>
          <w:t>) lub aktywować przycisk dodawania kolejnego produ</w:t>
        </w:r>
        <w:r w:rsidR="00B578AE">
          <w:t>ktu (38</w:t>
        </w:r>
        <w:r>
          <w:t>)</w:t>
        </w:r>
      </w:ins>
      <w:ins w:id="3594" w:author="Okot" w:date="2019-11-26T19:35:00Z">
        <w:r w:rsidR="00B578AE">
          <w:t xml:space="preserve"> – wywoła to wyświetlenie kolejnych pól takich samych jak</w:t>
        </w:r>
      </w:ins>
      <w:ins w:id="3595" w:author="Okot" w:date="2019-11-26T19:36:00Z">
        <w:r w:rsidR="00B578AE">
          <w:t> (36) i (37) bezpośrednio po oryginalnymi polami oraz obniżenie przycisku (</w:t>
        </w:r>
        <w:r w:rsidR="00BC6B90">
          <w:t>38</w:t>
        </w:r>
        <w:r w:rsidR="00B578AE">
          <w:t>)</w:t>
        </w:r>
      </w:ins>
      <w:ins w:id="3596" w:author="Okot" w:date="2019-11-26T15:22:00Z">
        <w:r>
          <w:t xml:space="preserve">. </w:t>
        </w:r>
      </w:ins>
      <w:ins w:id="3597" w:author="Okot" w:date="2019-11-26T15:23:00Z">
        <w:r>
          <w:t xml:space="preserve">Można też wyjść z formularza bez zapisywania czegokolwiek (8). </w:t>
        </w:r>
      </w:ins>
    </w:p>
    <w:p w14:paraId="16BA4FDA" w14:textId="77777777" w:rsidR="00023E3E" w:rsidRDefault="00D16E78">
      <w:pPr>
        <w:rPr>
          <w:ins w:id="3598" w:author="Okot" w:date="2019-11-26T19:37:00Z"/>
        </w:rPr>
        <w:pPrChange w:id="3599" w:author="Okot" w:date="2019-11-27T10:41:00Z">
          <w:pPr>
            <w:pStyle w:val="Nagwek2"/>
          </w:pPr>
        </w:pPrChange>
      </w:pPr>
      <w:ins w:id="3600" w:author="Okot" w:date="2019-11-26T15:23:00Z">
        <w:r>
          <w:t>Jeśli użytkownik będzie próbował zapisać formularz, w którym będzie brakowało danych, system wyś</w:t>
        </w:r>
        <w:r w:rsidR="00C000EC">
          <w:t>wietli okno dialogowe, informuj</w:t>
        </w:r>
      </w:ins>
      <w:ins w:id="3601" w:author="Okot" w:date="2019-11-26T15:24:00Z">
        <w:r w:rsidR="00C000EC">
          <w:t>ące, jaki błąd wyst</w:t>
        </w:r>
      </w:ins>
      <w:ins w:id="3602" w:author="Okot" w:date="2019-11-26T15:25:00Z">
        <w:r w:rsidR="00C000EC">
          <w:t>ąpił.</w:t>
        </w:r>
      </w:ins>
    </w:p>
    <w:p w14:paraId="22C26018" w14:textId="3B665149" w:rsidR="00BC6B90" w:rsidRDefault="00BC6B90">
      <w:pPr>
        <w:rPr>
          <w:ins w:id="3603" w:author="Okot" w:date="2019-11-27T10:46:00Z"/>
        </w:rPr>
        <w:pPrChange w:id="3604" w:author="Okot" w:date="2019-11-27T10:41:00Z">
          <w:pPr>
            <w:pStyle w:val="Nagwek2"/>
          </w:pPr>
        </w:pPrChange>
      </w:pPr>
      <w:ins w:id="3605" w:author="Okot" w:date="2019-11-26T19:37:00Z">
        <w:r>
          <w:t>Aktywowanie dodawania produktu spoza bazy</w:t>
        </w:r>
      </w:ins>
      <w:ins w:id="3606" w:author="Okot" w:date="2019-11-26T19:39:00Z">
        <w:r>
          <w:t xml:space="preserve"> przekieruje użytkownika do formularza dodawania nowego produktu</w:t>
        </w:r>
      </w:ins>
      <w:ins w:id="3607" w:author="Okot" w:date="2019-11-26T19:40:00Z">
        <w:r>
          <w:t> (rysunek 5.13)</w:t>
        </w:r>
      </w:ins>
      <w:ins w:id="3608" w:author="Okot" w:date="2019-11-26T19:37:00Z">
        <w:r>
          <w:t xml:space="preserve"> </w:t>
        </w:r>
      </w:ins>
      <w:ins w:id="3609" w:author="Okot" w:date="2019-11-26T19:40:00Z">
        <w:r>
          <w:t xml:space="preserve">Jeśli w momencie aktywacji formularz dodawania produktu do posiłku był poprawnie wypełniony, </w:t>
        </w:r>
      </w:ins>
      <w:ins w:id="3610" w:author="Okot" w:date="2019-11-26T19:37:00Z">
        <w:r>
          <w:t>wy</w:t>
        </w:r>
      </w:ins>
      <w:ins w:id="3611" w:author="Okot" w:date="2019-11-26T19:40:00Z">
        <w:r>
          <w:t>świetlone zostanie</w:t>
        </w:r>
      </w:ins>
      <w:ins w:id="3612" w:author="Okot" w:date="2019-11-26T19:38:00Z">
        <w:r>
          <w:t xml:space="preserve"> okno dialogowe pytające czy zapisać dotychczas wprowadzone produkty. Po potwierdzeniu lub anulowaniu tej akcji u</w:t>
        </w:r>
      </w:ins>
      <w:ins w:id="3613" w:author="Okot" w:date="2019-11-26T19:39:00Z">
        <w:r>
          <w:t xml:space="preserve">żytkownik zostanie przekierowany do </w:t>
        </w:r>
      </w:ins>
      <w:ins w:id="3614" w:author="Okot" w:date="2019-11-26T19:41:00Z">
        <w:r>
          <w:t xml:space="preserve">w/w </w:t>
        </w:r>
      </w:ins>
      <w:ins w:id="3615" w:author="Okot" w:date="2019-11-26T19:39:00Z">
        <w:r>
          <w:t>formularza.</w:t>
        </w:r>
      </w:ins>
    </w:p>
    <w:p w14:paraId="2F436543" w14:textId="77777777" w:rsidR="00D15F31" w:rsidRDefault="00D15F31">
      <w:pPr>
        <w:ind w:firstLine="0"/>
        <w:rPr>
          <w:ins w:id="3616" w:author="Okot" w:date="2019-11-27T10:46:00Z"/>
        </w:rPr>
        <w:pPrChange w:id="3617" w:author="Okot" w:date="2019-11-27T10:46:00Z">
          <w:pPr>
            <w:pStyle w:val="Nagwek2"/>
          </w:pPr>
        </w:pPrChange>
      </w:pPr>
    </w:p>
    <w:p w14:paraId="47907A21" w14:textId="3FD007E7" w:rsidR="00D15F31" w:rsidRDefault="00D15F31">
      <w:pPr>
        <w:ind w:firstLine="0"/>
        <w:jc w:val="center"/>
        <w:rPr>
          <w:ins w:id="3618" w:author="Okot" w:date="2019-11-26T19:41:00Z"/>
        </w:rPr>
        <w:pPrChange w:id="3619" w:author="Okot" w:date="2019-11-27T10:48:00Z">
          <w:pPr>
            <w:pStyle w:val="Nagwek2"/>
          </w:pPr>
        </w:pPrChange>
      </w:pPr>
      <w:ins w:id="362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3621" w:author="Okot" w:date="2019-11-26T19:41:00Z"/>
        </w:rPr>
        <w:pPrChange w:id="3622" w:author="Okot" w:date="2019-11-27T10:41:00Z">
          <w:pPr>
            <w:pStyle w:val="Nagwek2"/>
          </w:pPr>
        </w:pPrChange>
      </w:pPr>
    </w:p>
    <w:p w14:paraId="61BFC632" w14:textId="0D0F115D" w:rsidR="00BB7F69" w:rsidRDefault="00BB7F69">
      <w:pPr>
        <w:jc w:val="center"/>
        <w:rPr>
          <w:ins w:id="3623" w:author="Okot" w:date="2019-11-26T19:41:00Z"/>
        </w:rPr>
      </w:pPr>
      <w:ins w:id="3624" w:author="Okot" w:date="2019-11-26T19:41:00Z">
        <w:r>
          <w:t>Rys. 5.13. Formularz dodawania produktu spoza bazy.</w:t>
        </w:r>
      </w:ins>
    </w:p>
    <w:p w14:paraId="04EF0C84" w14:textId="77777777" w:rsidR="00BB7F69" w:rsidRDefault="00BB7F69">
      <w:pPr>
        <w:rPr>
          <w:ins w:id="3625" w:author="Okot" w:date="2019-11-27T10:51:00Z"/>
        </w:rPr>
        <w:pPrChange w:id="3626" w:author="Okot" w:date="2019-11-27T10:41:00Z">
          <w:pPr>
            <w:pStyle w:val="Nagwek2"/>
          </w:pPr>
        </w:pPrChange>
      </w:pPr>
    </w:p>
    <w:p w14:paraId="5A90926F" w14:textId="5F79702E" w:rsidR="00F41E80" w:rsidRDefault="00D15F31">
      <w:pPr>
        <w:rPr>
          <w:ins w:id="3627" w:author="Okot" w:date="2019-11-27T11:26:00Z"/>
        </w:rPr>
        <w:pPrChange w:id="3628" w:author="Okot" w:date="2019-11-27T10:41:00Z">
          <w:pPr>
            <w:pStyle w:val="Nagwek2"/>
          </w:pPr>
        </w:pPrChange>
      </w:pPr>
      <w:ins w:id="3629" w:author="Okot" w:date="2019-11-27T10:51:00Z">
        <w:r>
          <w:t>Podstawowy formularz dodawania nowego produktu sk</w:t>
        </w:r>
      </w:ins>
      <w:ins w:id="3630" w:author="Okot" w:date="2019-11-27T10:52:00Z">
        <w:r>
          <w:t>łada się z sześciu pól: nazwy produktu</w:t>
        </w:r>
      </w:ins>
      <w:ins w:id="3631" w:author="Okot" w:date="2019-11-27T12:06:00Z">
        <w:r w:rsidR="00373225">
          <w:t> (42)</w:t>
        </w:r>
      </w:ins>
      <w:ins w:id="3632" w:author="Okot" w:date="2019-11-27T10:52:00Z">
        <w:r>
          <w:t>, wagi</w:t>
        </w:r>
      </w:ins>
      <w:ins w:id="3633" w:author="Okot" w:date="2019-11-27T12:06:00Z">
        <w:r w:rsidR="00373225">
          <w:t> (43)</w:t>
        </w:r>
      </w:ins>
      <w:ins w:id="3634" w:author="Okot" w:date="2019-11-27T10:52:00Z">
        <w:r>
          <w:t>, kalorii</w:t>
        </w:r>
      </w:ins>
      <w:ins w:id="3635" w:author="Okot" w:date="2019-11-27T12:06:00Z">
        <w:r w:rsidR="00373225">
          <w:t> (</w:t>
        </w:r>
      </w:ins>
      <w:ins w:id="3636" w:author="Okot" w:date="2019-11-27T12:07:00Z">
        <w:r w:rsidR="00373225">
          <w:t>44)</w:t>
        </w:r>
      </w:ins>
      <w:ins w:id="3637" w:author="Okot" w:date="2019-11-27T10:52:00Z">
        <w:r>
          <w:t>, białka</w:t>
        </w:r>
      </w:ins>
      <w:ins w:id="3638" w:author="Okot" w:date="2019-11-27T12:07:00Z">
        <w:r w:rsidR="00373225">
          <w:t> (45)</w:t>
        </w:r>
      </w:ins>
      <w:ins w:id="3639" w:author="Okot" w:date="2019-11-27T10:52:00Z">
        <w:r>
          <w:t>, węglowodanów</w:t>
        </w:r>
      </w:ins>
      <w:ins w:id="3640" w:author="Okot" w:date="2019-11-27T12:07:00Z">
        <w:r w:rsidR="00373225">
          <w:t> (46)</w:t>
        </w:r>
      </w:ins>
      <w:ins w:id="3641" w:author="Okot" w:date="2019-11-27T10:52:00Z">
        <w:r>
          <w:t xml:space="preserve"> i tłuszczów</w:t>
        </w:r>
      </w:ins>
      <w:ins w:id="3642" w:author="Okot" w:date="2019-11-27T12:07:00Z">
        <w:r w:rsidR="00373225">
          <w:t> (47)</w:t>
        </w:r>
      </w:ins>
      <w:ins w:id="3643" w:author="Okot" w:date="2019-11-27T11:14:00Z">
        <w:r w:rsidR="00F41E80">
          <w:t xml:space="preserve"> oraz dwóch przycisków: jednego służącego do dodania produktu do posi</w:t>
        </w:r>
      </w:ins>
      <w:ins w:id="3644" w:author="Okot" w:date="2019-11-27T11:15:00Z">
        <w:r w:rsidR="00F41E80">
          <w:t>łku</w:t>
        </w:r>
      </w:ins>
      <w:ins w:id="3645" w:author="Okot" w:date="2019-11-27T12:07:00Z">
        <w:r w:rsidR="00373225">
          <w:t> (48)</w:t>
        </w:r>
      </w:ins>
      <w:ins w:id="3646" w:author="Okot" w:date="2019-11-27T11:15:00Z">
        <w:r w:rsidR="00F41E80">
          <w:t xml:space="preserve"> i drugiego </w:t>
        </w:r>
      </w:ins>
      <w:ins w:id="3647" w:author="Okot" w:date="2019-11-27T11:16:00Z">
        <w:r w:rsidR="00F41E80">
          <w:t>służącego do zapisu produktu na stałe w bazie</w:t>
        </w:r>
      </w:ins>
      <w:ins w:id="3648" w:author="Okot" w:date="2019-11-27T12:07:00Z">
        <w:r w:rsidR="00373225">
          <w:t> (40)</w:t>
        </w:r>
      </w:ins>
      <w:ins w:id="3649" w:author="Okot" w:date="2019-11-27T11:16:00Z">
        <w:r w:rsidR="00F41E80">
          <w:t>.</w:t>
        </w:r>
      </w:ins>
    </w:p>
    <w:p w14:paraId="64A1387A" w14:textId="6BAC6555" w:rsidR="00022AEC" w:rsidRDefault="00022AEC">
      <w:pPr>
        <w:rPr>
          <w:ins w:id="3650" w:author="Okot" w:date="2019-11-27T11:13:00Z"/>
        </w:rPr>
        <w:pPrChange w:id="3651" w:author="Okot" w:date="2019-11-27T10:41:00Z">
          <w:pPr>
            <w:pStyle w:val="Nagwek2"/>
          </w:pPr>
        </w:pPrChange>
      </w:pPr>
      <w:ins w:id="3652" w:author="Okot" w:date="2019-11-27T11:27:00Z">
        <w:r>
          <w:t>Kiedy użytkownik będzie chciał dodać produkt do posiłku wystarczy</w:t>
        </w:r>
      </w:ins>
      <w:ins w:id="3653" w:author="Okot" w:date="2019-11-27T11:29:00Z">
        <w:r>
          <w:t>,</w:t>
        </w:r>
      </w:ins>
      <w:ins w:id="3654" w:author="Okot" w:date="2019-11-27T11:27:00Z">
        <w:r>
          <w:t xml:space="preserve"> że wprowadzi nazwę</w:t>
        </w:r>
      </w:ins>
      <w:ins w:id="3655" w:author="Okot" w:date="2019-11-27T11:28:00Z">
        <w:r>
          <w:t xml:space="preserve"> produktu. </w:t>
        </w:r>
      </w:ins>
      <w:ins w:id="3656" w:author="Okot" w:date="2019-11-27T11:29:00Z">
        <w:r>
          <w:t>Nazwa produktu musi by</w:t>
        </w:r>
      </w:ins>
      <w:ins w:id="3657" w:author="Okot" w:date="2019-11-27T11:30:00Z">
        <w:r>
          <w:t xml:space="preserve">ć unikalna. </w:t>
        </w:r>
      </w:ins>
      <w:ins w:id="3658" w:author="Okot" w:date="2019-11-27T11:31:00Z">
        <w:r>
          <w:t>Jeśli w bazie znajduje się już produkt o takiej</w:t>
        </w:r>
      </w:ins>
      <w:ins w:id="3659" w:author="Okot" w:date="2019-11-27T11:32:00Z">
        <w:r>
          <w:t xml:space="preserve"> nazwie</w:t>
        </w:r>
      </w:ins>
      <w:ins w:id="3660" w:author="Okot" w:date="2019-11-27T11:31:00Z">
        <w:r>
          <w:t>,</w:t>
        </w:r>
      </w:ins>
      <w:ins w:id="3661" w:author="Okot" w:date="2019-11-27T11:32:00Z">
        <w:r>
          <w:t xml:space="preserve"> kiedy u</w:t>
        </w:r>
      </w:ins>
      <w:ins w:id="3662" w:author="Okot" w:date="2019-11-27T11:33:00Z">
        <w:r>
          <w:t>żytkownik będzie chciał dodać lub za</w:t>
        </w:r>
      </w:ins>
      <w:ins w:id="3663" w:author="Okot" w:date="2019-11-27T11:34:00Z">
        <w:r>
          <w:t>pisać produkt, wyświetli się okno dialogowe informujące o powt</w:t>
        </w:r>
      </w:ins>
      <w:ins w:id="3664" w:author="Okot" w:date="2019-11-27T11:35:00Z">
        <w:r>
          <w:t>órzeniu.</w:t>
        </w:r>
      </w:ins>
      <w:ins w:id="3665" w:author="Okot" w:date="2019-11-27T11:33:00Z">
        <w:r>
          <w:t xml:space="preserve"> </w:t>
        </w:r>
      </w:ins>
      <w:ins w:id="3666" w:author="Okot" w:date="2019-11-27T11:32:00Z">
        <w:r>
          <w:t xml:space="preserve"> </w:t>
        </w:r>
      </w:ins>
      <w:ins w:id="3667" w:author="Okot" w:date="2019-11-27T11:31:00Z">
        <w:r>
          <w:t xml:space="preserve"> </w:t>
        </w:r>
      </w:ins>
    </w:p>
    <w:p w14:paraId="79EA9BAD" w14:textId="77777777" w:rsidR="00980FBF" w:rsidRDefault="00D15F31">
      <w:pPr>
        <w:rPr>
          <w:ins w:id="3668" w:author="Okot" w:date="2019-11-27T11:43:00Z"/>
        </w:rPr>
        <w:pPrChange w:id="3669" w:author="Okot" w:date="2019-11-27T10:41:00Z">
          <w:pPr>
            <w:pStyle w:val="Nagwek2"/>
          </w:pPr>
        </w:pPrChange>
      </w:pPr>
      <w:ins w:id="3670" w:author="Okot" w:date="2019-11-27T10:53:00Z">
        <w:r>
          <w:t xml:space="preserve">Jeśli użytkownik </w:t>
        </w:r>
      </w:ins>
      <w:ins w:id="3671" w:author="Okot" w:date="2019-11-27T10:54:00Z">
        <w:r>
          <w:t>będzie</w:t>
        </w:r>
      </w:ins>
      <w:ins w:id="3672" w:author="Okot" w:date="2019-11-27T11:39:00Z">
        <w:r w:rsidR="00980FBF">
          <w:t xml:space="preserve"> chciał zapisać produkt w bazie na stałe, oprócz unikalnej nazwy produktu, musi jeszcze wprowadzi</w:t>
        </w:r>
      </w:ins>
      <w:ins w:id="3673" w:author="Okot" w:date="2019-11-27T11:40:00Z">
        <w:r w:rsidR="00980FBF">
          <w:t>ć</w:t>
        </w:r>
      </w:ins>
      <w:ins w:id="3674" w:author="Okot" w:date="2019-11-27T11:41:00Z">
        <w:r w:rsidR="00980FBF">
          <w:t xml:space="preserve"> jego kaloryczno</w:t>
        </w:r>
      </w:ins>
      <w:ins w:id="3675" w:author="Okot" w:date="2019-11-27T11:42:00Z">
        <w:r w:rsidR="00980FBF">
          <w:t>ść oraz spożytą wagę. Jeżeli będzie</w:t>
        </w:r>
      </w:ins>
      <w:ins w:id="3676" w:author="Okot" w:date="2019-11-27T10:54:00Z">
        <w:r>
          <w:t xml:space="preserve"> próbował zapisać produkt nie wprowadziwszy tych danych, wyświetlone zostanie okno dialogowe in</w:t>
        </w:r>
        <w:r w:rsidR="00BC17F7">
          <w:t xml:space="preserve">formujące o </w:t>
        </w:r>
      </w:ins>
      <w:ins w:id="3677" w:author="Okot" w:date="2019-11-27T10:56:00Z">
        <w:r w:rsidR="00BC17F7">
          <w:t xml:space="preserve">braku niezbędnych informacji. </w:t>
        </w:r>
      </w:ins>
    </w:p>
    <w:p w14:paraId="4DBD6566" w14:textId="7DE2AE5A" w:rsidR="00D15F31" w:rsidRDefault="00980FBF">
      <w:pPr>
        <w:rPr>
          <w:ins w:id="3678" w:author="Okot" w:date="2019-11-26T15:25:00Z"/>
        </w:rPr>
        <w:pPrChange w:id="3679" w:author="Okot" w:date="2019-11-27T10:41:00Z">
          <w:pPr>
            <w:pStyle w:val="Nagwek2"/>
          </w:pPr>
        </w:pPrChange>
      </w:pPr>
      <w:ins w:id="3680" w:author="Okot" w:date="2019-11-27T11:44:00Z">
        <w:r>
          <w:t>Niezależnie od tego czy u</w:t>
        </w:r>
      </w:ins>
      <w:ins w:id="3681" w:author="Okot" w:date="2019-11-27T11:45:00Z">
        <w:r>
          <w:t xml:space="preserve">żytkownik dodaje produkt do posiłku jednorazowo czy wprowadza go na stałe do </w:t>
        </w:r>
      </w:ins>
      <w:ins w:id="3682" w:author="Okot" w:date="2019-11-27T11:46:00Z">
        <w:r>
          <w:t>systemu</w:t>
        </w:r>
      </w:ins>
      <w:ins w:id="3683" w:author="Okot" w:date="2019-11-27T11:45:00Z">
        <w:r w:rsidR="0090453F">
          <w:t xml:space="preserve"> po</w:t>
        </w:r>
      </w:ins>
      <w:ins w:id="3684" w:author="Okot" w:date="2019-11-27T11:02:00Z">
        <w:r w:rsidR="0090453F">
          <w:t xml:space="preserve"> wprowadzeniu</w:t>
        </w:r>
        <w:r w:rsidR="00BC17F7">
          <w:t xml:space="preserve"> informacj</w:t>
        </w:r>
      </w:ins>
      <w:ins w:id="3685" w:author="Okot" w:date="2019-11-27T11:49:00Z">
        <w:r w:rsidR="0090453F">
          <w:t>i</w:t>
        </w:r>
      </w:ins>
      <w:ins w:id="3686" w:author="Okot" w:date="2019-11-27T11:02:00Z">
        <w:r w:rsidR="00BC17F7">
          <w:t xml:space="preserve"> w tej cz</w:t>
        </w:r>
      </w:ins>
      <w:ins w:id="3687" w:author="Okot" w:date="2019-11-27T11:03:00Z">
        <w:r w:rsidR="00BC17F7">
          <w:t xml:space="preserve">ęści formularza, może zdecydować </w:t>
        </w:r>
      </w:ins>
      <w:ins w:id="3688" w:author="Okot" w:date="2019-11-27T11:49:00Z">
        <w:r w:rsidR="0090453F">
          <w:t xml:space="preserve">poprzestać </w:t>
        </w:r>
      </w:ins>
      <w:ins w:id="3689" w:author="Okot" w:date="2019-11-27T11:50:00Z">
        <w:r w:rsidR="0090453F">
          <w:t>na tych</w:t>
        </w:r>
      </w:ins>
      <w:ins w:id="3690" w:author="Okot" w:date="2019-11-27T11:49:00Z">
        <w:r w:rsidR="0090453F">
          <w:t xml:space="preserve"> informa</w:t>
        </w:r>
      </w:ins>
      <w:ins w:id="3691" w:author="Okot" w:date="2019-11-27T11:50:00Z">
        <w:r w:rsidR="0090453F">
          <w:t>cja</w:t>
        </w:r>
      </w:ins>
      <w:ins w:id="3692" w:author="Okot" w:date="2019-11-27T11:49:00Z">
        <w:r w:rsidR="0090453F">
          <w:t xml:space="preserve">ch lub </w:t>
        </w:r>
      </w:ins>
      <w:ins w:id="3693" w:author="Okot" w:date="2019-11-27T11:04:00Z">
        <w:r w:rsidR="00BC17F7">
          <w:t>przejść do dalszej części formularza</w:t>
        </w:r>
      </w:ins>
      <w:ins w:id="3694" w:author="Okot" w:date="2019-11-27T12:04:00Z">
        <w:r w:rsidR="00373225">
          <w:t> (41)</w:t>
        </w:r>
      </w:ins>
      <w:ins w:id="3695" w:author="Okot" w:date="2019-11-27T11:03:00Z">
        <w:r w:rsidR="0090453F">
          <w:t>,</w:t>
        </w:r>
      </w:ins>
      <w:ins w:id="3696" w:author="Okot" w:date="2019-11-27T11:50:00Z">
        <w:r w:rsidR="0090453F">
          <w:t xml:space="preserve"> </w:t>
        </w:r>
      </w:ins>
      <w:ins w:id="3697" w:author="Okot" w:date="2019-11-27T11:03:00Z">
        <w:r w:rsidR="0090453F">
          <w:t>kt</w:t>
        </w:r>
      </w:ins>
      <w:ins w:id="3698" w:author="Okot" w:date="2019-11-27T11:50:00Z">
        <w:r w:rsidR="0090453F">
          <w:t xml:space="preserve">óra </w:t>
        </w:r>
      </w:ins>
      <w:ins w:id="3699" w:author="Okot" w:date="2019-11-27T11:51:00Z">
        <w:r w:rsidR="0090453F">
          <w:t xml:space="preserve">pod względem graficznym </w:t>
        </w:r>
      </w:ins>
      <w:ins w:id="3700" w:author="Okot" w:date="2019-11-27T11:50:00Z">
        <w:r w:rsidR="0090453F">
          <w:t>wygląda tak samo</w:t>
        </w:r>
      </w:ins>
      <w:ins w:id="3701" w:author="Okot" w:date="2019-11-27T11:03:00Z">
        <w:r w:rsidR="0090453F">
          <w:t xml:space="preserve">. </w:t>
        </w:r>
      </w:ins>
      <w:ins w:id="3702" w:author="Okot" w:date="2019-11-27T11:52:00Z">
        <w:r w:rsidR="0090453F">
          <w:t>Nowe pola, które użytkownik może wypełnić to</w:t>
        </w:r>
      </w:ins>
      <w:ins w:id="3703" w:author="Okot" w:date="2019-11-27T11:53:00Z">
        <w:r w:rsidR="0090453F">
          <w:t>: cukier, błonnik, t</w:t>
        </w:r>
      </w:ins>
      <w:ins w:id="3704" w:author="Okot" w:date="2019-11-27T11:54:00Z">
        <w:r w:rsidR="0090453F">
          <w:t xml:space="preserve">łuszcze </w:t>
        </w:r>
      </w:ins>
      <w:ins w:id="3705" w:author="Okot" w:date="2019-11-27T11:55:00Z">
        <w:r w:rsidR="0090453F">
          <w:t>nasycone,</w:t>
        </w:r>
      </w:ins>
      <w:ins w:id="3706" w:author="Okot" w:date="2019-11-27T11:56:00Z">
        <w:r w:rsidR="0090453F">
          <w:t xml:space="preserve"> wielonienasycone,</w:t>
        </w:r>
      </w:ins>
      <w:ins w:id="3707" w:author="Okot" w:date="2019-11-27T11:55:00Z">
        <w:r w:rsidR="0090453F">
          <w:t xml:space="preserve"> trans, Omega-3, </w:t>
        </w:r>
      </w:ins>
      <w:ins w:id="3708" w:author="Okot" w:date="2019-11-27T11:56:00Z">
        <w:r w:rsidR="0090453F">
          <w:t>ALA</w:t>
        </w:r>
        <w:r w:rsidR="00866A42">
          <w:t xml:space="preserve">. </w:t>
        </w:r>
        <w:r w:rsidR="00866A42">
          <w:lastRenderedPageBreak/>
          <w:t xml:space="preserve">Wszystkie pola są nieobowiązkowe. </w:t>
        </w:r>
      </w:ins>
      <w:ins w:id="3709" w:author="Okot" w:date="2019-11-27T11:57:00Z">
        <w:r w:rsidR="00866A42">
          <w:t>Użytkownik może wypełnić jedno, kilka lub żadne, a następnie zadecydować czy chce dodać produkt do posiłku, zapisać w bazie albo przejść do dalszej części formularza</w:t>
        </w:r>
      </w:ins>
      <w:ins w:id="3710" w:author="Okot" w:date="2019-11-27T11:58:00Z">
        <w:r w:rsidR="00866A42">
          <w:t>, k</w:t>
        </w:r>
        <w:r w:rsidR="00373225">
          <w:t xml:space="preserve">tóra zawiera pola poświęcone aminokwasom </w:t>
        </w:r>
      </w:ins>
      <w:ins w:id="3711" w:author="Okot" w:date="2019-11-27T11:59:00Z">
        <w:r w:rsidR="00373225">
          <w:t>–</w:t>
        </w:r>
      </w:ins>
      <w:ins w:id="3712" w:author="Okot" w:date="2019-11-27T11:58:00Z">
        <w:r w:rsidR="00373225">
          <w:t xml:space="preserve"> r</w:t>
        </w:r>
      </w:ins>
      <w:ins w:id="3713" w:author="Okot" w:date="2019-11-27T11:59:00Z">
        <w:r w:rsidR="00373225">
          <w:t>ównież nieobowiązkowe</w:t>
        </w:r>
      </w:ins>
      <w:ins w:id="3714" w:author="Okot" w:date="2019-11-27T11:58:00Z">
        <w:r w:rsidR="00373225">
          <w:t>. Kolejna część formula</w:t>
        </w:r>
      </w:ins>
      <w:ins w:id="3715" w:author="Okot" w:date="2019-11-27T11:59:00Z">
        <w:r w:rsidR="00373225">
          <w:t xml:space="preserve">rza zawiera pola dotyczące witamin a ostatnia pierwiastków. </w:t>
        </w:r>
      </w:ins>
      <w:ins w:id="3716" w:author="Okot" w:date="2019-11-27T12:01:00Z">
        <w:r w:rsidR="00373225">
          <w:t xml:space="preserve">Ostatnia część </w:t>
        </w:r>
      </w:ins>
      <w:ins w:id="3717" w:author="Okot" w:date="2019-11-27T12:03:00Z">
        <w:r w:rsidR="00373225">
          <w:t>formularza nie zawiera przekierowania do kolejnych (</w:t>
        </w:r>
      </w:ins>
      <w:ins w:id="3718" w:author="Okot" w:date="2019-11-27T12:04:00Z">
        <w:r w:rsidR="00373225">
          <w:t>41). Na każdym etapie użytkownik może zrezygnować całkowicie z wype</w:t>
        </w:r>
      </w:ins>
      <w:ins w:id="3719" w:author="Okot" w:date="2019-11-27T12:06:00Z">
        <w:r w:rsidR="00373225">
          <w:t>łnienia (8).</w:t>
        </w:r>
      </w:ins>
    </w:p>
    <w:p w14:paraId="0E80EA85" w14:textId="6009014D" w:rsidR="00023E3E" w:rsidRDefault="00BB70AE">
      <w:pPr>
        <w:rPr>
          <w:ins w:id="3720" w:author="Okot" w:date="2019-11-26T19:47:00Z"/>
        </w:rPr>
        <w:pPrChange w:id="3721" w:author="Okot" w:date="2019-11-27T10:41:00Z">
          <w:pPr>
            <w:pStyle w:val="Nagwek2"/>
          </w:pPr>
        </w:pPrChange>
      </w:pPr>
      <w:ins w:id="3722" w:author="Okot" w:date="2019-11-26T19:42:00Z">
        <w:r>
          <w:t>Formularz dodawania gotowej potrawy wygląda tak samo jak formularz dodawania produktu z wyj</w:t>
        </w:r>
      </w:ins>
      <w:ins w:id="3723" w:author="Okot" w:date="2019-11-26T19:43:00Z">
        <w:r>
          <w:t>ątkiem pozycji (39), której nie ma. Zmieniony jest również nagłówek nad polem (36) na „Wybierz potrawę”</w:t>
        </w:r>
      </w:ins>
      <w:ins w:id="3724" w:author="Okot" w:date="2019-11-26T19:44:00Z">
        <w:r>
          <w:t>. Nagłówek nad polem (37) brzmi „Wprowadź wagę” (domyślnie) albo „Wprowadź liczbę porcji</w:t>
        </w:r>
      </w:ins>
      <w:ins w:id="3725" w:author="Okot" w:date="2019-11-26T19:45:00Z">
        <w:r>
          <w:t>” (jeśli potrawa jest mierzona w porcjach). Obok pola (37) zamiast „g/ml” pojawia się skrót „g” (domyślnie) lub „porcji”</w:t>
        </w:r>
      </w:ins>
      <w:ins w:id="3726" w:author="Okot" w:date="2019-11-26T19:46:00Z">
        <w:r>
          <w:t> (jeśli potrawa jest mierzona w porcjach).</w:t>
        </w:r>
      </w:ins>
    </w:p>
    <w:p w14:paraId="00FA1882" w14:textId="77777777" w:rsidR="001706A7" w:rsidRDefault="001706A7">
      <w:pPr>
        <w:rPr>
          <w:ins w:id="3727" w:author="Okot" w:date="2019-11-26T19:47:00Z"/>
        </w:rPr>
        <w:pPrChange w:id="3728" w:author="Okot" w:date="2019-11-27T10:41:00Z">
          <w:pPr>
            <w:pStyle w:val="Nagwek2"/>
          </w:pPr>
        </w:pPrChange>
      </w:pPr>
    </w:p>
    <w:p w14:paraId="0B5A093C" w14:textId="16BF4058" w:rsidR="001706A7" w:rsidRDefault="00E72B2E" w:rsidP="001706A7">
      <w:pPr>
        <w:pStyle w:val="Nagwek2"/>
        <w:rPr>
          <w:ins w:id="3729" w:author="Okot" w:date="2019-11-27T13:04:00Z"/>
        </w:rPr>
      </w:pPr>
      <w:ins w:id="3730" w:author="Okot" w:date="2019-11-26T19:47:00Z">
        <w:r>
          <w:t>5.5.2.2</w:t>
        </w:r>
        <w:r w:rsidR="001706A7">
          <w:t>. Zarządzenie potrawami</w:t>
        </w:r>
      </w:ins>
    </w:p>
    <w:p w14:paraId="621DC501" w14:textId="77777777" w:rsidR="004F30E8" w:rsidRDefault="004F30E8">
      <w:pPr>
        <w:ind w:firstLine="0"/>
        <w:rPr>
          <w:ins w:id="3731" w:author="Okot" w:date="2019-11-27T13:45:00Z"/>
        </w:rPr>
        <w:pPrChange w:id="3732" w:author="Okot" w:date="2019-11-27T13:44:00Z">
          <w:pPr>
            <w:pStyle w:val="Nagwek2"/>
          </w:pPr>
        </w:pPrChange>
      </w:pPr>
    </w:p>
    <w:p w14:paraId="14E29457" w14:textId="0C93DF93" w:rsidR="00285C49" w:rsidRDefault="00C167CB">
      <w:pPr>
        <w:ind w:firstLine="0"/>
        <w:jc w:val="center"/>
        <w:rPr>
          <w:ins w:id="3733" w:author="Okot" w:date="2019-11-27T13:04:00Z"/>
        </w:rPr>
        <w:pPrChange w:id="3734" w:author="Okot" w:date="2019-11-27T13:51:00Z">
          <w:pPr>
            <w:pStyle w:val="Nagwek2"/>
          </w:pPr>
        </w:pPrChange>
      </w:pPr>
      <w:ins w:id="3735"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3736" w:author="Okot" w:date="2019-11-27T13:51:00Z"/>
        </w:rPr>
        <w:pPrChange w:id="3737" w:author="Okot" w:date="2019-11-27T13:04:00Z">
          <w:pPr>
            <w:pStyle w:val="Nagwek2"/>
          </w:pPr>
        </w:pPrChange>
      </w:pPr>
    </w:p>
    <w:p w14:paraId="1667FD9C" w14:textId="0918DBBE" w:rsidR="00C167CB" w:rsidRDefault="00C167CB">
      <w:pPr>
        <w:jc w:val="center"/>
        <w:rPr>
          <w:ins w:id="3738" w:author="Okot" w:date="2019-11-27T13:54:00Z"/>
        </w:rPr>
        <w:pPrChange w:id="3739" w:author="Okot" w:date="2019-11-27T13:51:00Z">
          <w:pPr>
            <w:pStyle w:val="Nagwek2"/>
          </w:pPr>
        </w:pPrChange>
      </w:pPr>
      <w:ins w:id="3740" w:author="Okot" w:date="2019-11-27T13:51:00Z">
        <w:r>
          <w:t>Rys. 5.14. Strona zarządzania przepisami i potrawami.</w:t>
        </w:r>
      </w:ins>
    </w:p>
    <w:p w14:paraId="4D311C3B" w14:textId="77777777" w:rsidR="00FA46C6" w:rsidRDefault="00FA46C6">
      <w:pPr>
        <w:jc w:val="center"/>
        <w:rPr>
          <w:ins w:id="3741" w:author="Okot" w:date="2019-11-27T13:54:00Z"/>
        </w:rPr>
        <w:pPrChange w:id="3742" w:author="Okot" w:date="2019-11-27T13:51:00Z">
          <w:pPr>
            <w:pStyle w:val="Nagwek2"/>
          </w:pPr>
        </w:pPrChange>
      </w:pPr>
    </w:p>
    <w:p w14:paraId="600B1493" w14:textId="0B302585" w:rsidR="00FA46C6" w:rsidRDefault="001543AF">
      <w:pPr>
        <w:rPr>
          <w:ins w:id="3743" w:author="Okot" w:date="2019-11-27T13:56:00Z"/>
        </w:rPr>
        <w:pPrChange w:id="3744" w:author="Okot" w:date="2019-11-27T13:54:00Z">
          <w:pPr>
            <w:pStyle w:val="Nagwek2"/>
          </w:pPr>
        </w:pPrChange>
      </w:pPr>
      <w:ins w:id="3745" w:author="Okot" w:date="2019-11-27T13:55:00Z">
        <w:r>
          <w:lastRenderedPageBreak/>
          <w:t>Jeśli użytkownik</w:t>
        </w:r>
        <w:r w:rsidR="00FA46C6">
          <w:t xml:space="preserve"> nie dodał jeszcze żadnego przepisu, na g</w:t>
        </w:r>
      </w:ins>
      <w:ins w:id="3746"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3747" w:author="Okot" w:date="2019-11-27T14:40:00Z"/>
        </w:rPr>
        <w:pPrChange w:id="3748" w:author="Okot" w:date="2019-11-27T13:54:00Z">
          <w:pPr>
            <w:pStyle w:val="Nagwek2"/>
          </w:pPr>
        </w:pPrChange>
      </w:pPr>
      <w:ins w:id="3749" w:author="Okot" w:date="2019-11-27T13:56:00Z">
        <w:r>
          <w:t>Jeśli są już wprowadzone przepisy, ich lista</w:t>
        </w:r>
      </w:ins>
      <w:ins w:id="3750" w:author="Okot" w:date="2019-11-27T13:57:00Z">
        <w:r>
          <w:t> (50)</w:t>
        </w:r>
      </w:ins>
      <w:ins w:id="3751" w:author="Okot" w:date="2019-11-27T13:56:00Z">
        <w:r>
          <w:t xml:space="preserve"> jest wy</w:t>
        </w:r>
      </w:ins>
      <w:ins w:id="3752" w:author="Okot" w:date="2019-11-27T13:57:00Z">
        <w:r>
          <w:t>świetlana po lewej stronie</w:t>
        </w:r>
      </w:ins>
      <w:ins w:id="3753" w:author="Okot" w:date="2019-11-27T13:58:00Z">
        <w:r>
          <w:t xml:space="preserve"> w kolejności alfabetycznej pod nagłówkiem „Lista przepisów” (49).</w:t>
        </w:r>
      </w:ins>
      <w:ins w:id="3754" w:author="Okot" w:date="2019-11-27T13:57:00Z">
        <w:r>
          <w:t xml:space="preserve"> </w:t>
        </w:r>
      </w:ins>
      <w:ins w:id="3755" w:author="Okot" w:date="2019-11-27T13:56:00Z">
        <w:r>
          <w:t xml:space="preserve"> </w:t>
        </w:r>
      </w:ins>
      <w:ins w:id="3756" w:author="Okot" w:date="2019-11-27T14:38:00Z">
        <w:r w:rsidR="00B91A3F">
          <w:t>Obok każdego przepisu znajdu</w:t>
        </w:r>
      </w:ins>
      <w:ins w:id="3757" w:author="Okot" w:date="2019-11-27T14:39:00Z">
        <w:r w:rsidR="00B91A3F">
          <w:t>ją się trzy przyciski: jeden służący do usunięcia przepisu z systemu (53), drugi do jego edycji (55) oraz trzeci</w:t>
        </w:r>
      </w:ins>
      <w:ins w:id="3758" w:author="Okot" w:date="2019-11-27T14:40:00Z">
        <w:r w:rsidR="00B91A3F">
          <w:t> (57)</w:t>
        </w:r>
      </w:ins>
      <w:ins w:id="3759" w:author="Okot" w:date="2019-11-27T14:39:00Z">
        <w:r w:rsidR="00B91A3F">
          <w:t>, dzi</w:t>
        </w:r>
      </w:ins>
      <w:ins w:id="3760" w:author="Okot" w:date="2019-11-27T14:40:00Z">
        <w:r w:rsidR="00B91A3F">
          <w:t>ęki któremu użytkownik może stworzyć potrawę z przepisu.</w:t>
        </w:r>
      </w:ins>
    </w:p>
    <w:p w14:paraId="38E4C8C2" w14:textId="6B222101" w:rsidR="00B91A3F" w:rsidRDefault="00B91A3F">
      <w:pPr>
        <w:rPr>
          <w:ins w:id="3761" w:author="Okot" w:date="2019-11-27T14:58:00Z"/>
        </w:rPr>
        <w:pPrChange w:id="3762" w:author="Okot" w:date="2019-11-27T13:54:00Z">
          <w:pPr>
            <w:pStyle w:val="Nagwek2"/>
          </w:pPr>
        </w:pPrChange>
      </w:pPr>
      <w:ins w:id="3763" w:author="Okot" w:date="2019-11-27T14:42:00Z">
        <w:r>
          <w:t xml:space="preserve">Po prawej stronie będzie wyświetlana </w:t>
        </w:r>
      </w:ins>
      <w:ins w:id="3764" w:author="Okot" w:date="2019-11-27T14:48:00Z">
        <w:r w:rsidR="003F1601">
          <w:t xml:space="preserve">pod nagłówkiem „Aktywne potrawy” (51) </w:t>
        </w:r>
      </w:ins>
      <w:ins w:id="3765" w:author="Okot" w:date="2019-11-27T14:42:00Z">
        <w:r>
          <w:t>lista gotowych potraw stworzonyc</w:t>
        </w:r>
      </w:ins>
      <w:ins w:id="3766" w:author="Okot" w:date="2019-11-27T14:47:00Z">
        <w:r>
          <w:t>h</w:t>
        </w:r>
      </w:ins>
      <w:ins w:id="3767" w:author="Okot" w:date="2019-11-27T14:42:00Z">
        <w:r>
          <w:t xml:space="preserve"> z przepis</w:t>
        </w:r>
      </w:ins>
      <w:ins w:id="3768" w:author="Okot" w:date="2019-11-27T14:43:00Z">
        <w:r>
          <w:t>ów</w:t>
        </w:r>
      </w:ins>
      <w:ins w:id="3769" w:author="Okot" w:date="2019-11-27T14:47:00Z">
        <w:r>
          <w:t> </w:t>
        </w:r>
      </w:ins>
      <w:ins w:id="3770" w:author="Okot" w:date="2019-11-27T14:48:00Z">
        <w:r>
          <w:t>(</w:t>
        </w:r>
      </w:ins>
      <w:ins w:id="3771" w:author="Okot" w:date="2019-11-27T14:47:00Z">
        <w:r>
          <w:t>52)</w:t>
        </w:r>
      </w:ins>
      <w:ins w:id="3772" w:author="Okot" w:date="2019-11-27T14:51:00Z">
        <w:r w:rsidR="003F1601">
          <w:t xml:space="preserve"> oraz przyciski </w:t>
        </w:r>
      </w:ins>
      <w:ins w:id="3773" w:author="Okot" w:date="2019-11-27T14:52:00Z">
        <w:r w:rsidR="003F1601">
          <w:t xml:space="preserve">służące do </w:t>
        </w:r>
        <w:r w:rsidR="00DA36F2">
          <w:t>zaznaczenia potrawy jako zakończonej</w:t>
        </w:r>
        <w:r w:rsidR="003F1601">
          <w:t> (54)</w:t>
        </w:r>
      </w:ins>
      <w:ins w:id="3774" w:author="Okot" w:date="2019-11-27T14:48:00Z">
        <w:r w:rsidR="003F1601">
          <w:t>.</w:t>
        </w:r>
      </w:ins>
    </w:p>
    <w:p w14:paraId="4DC31EAA" w14:textId="77777777" w:rsidR="00817EE4" w:rsidRDefault="00E36826">
      <w:pPr>
        <w:rPr>
          <w:ins w:id="3775" w:author="Okot" w:date="2019-11-27T15:08:00Z"/>
        </w:rPr>
        <w:pPrChange w:id="3776" w:author="Okot" w:date="2019-11-27T13:54:00Z">
          <w:pPr>
            <w:pStyle w:val="Nagwek2"/>
          </w:pPr>
        </w:pPrChange>
      </w:pPr>
      <w:ins w:id="3777" w:author="Okot" w:date="2019-11-27T14:58:00Z">
        <w:r>
          <w:t>Wciśni</w:t>
        </w:r>
      </w:ins>
      <w:ins w:id="3778" w:author="Okot" w:date="2019-11-27T14:59:00Z">
        <w:r>
          <w:t>ęcie przycisku (56) wywołuje okno modalne zawierające formularz, wygl</w:t>
        </w:r>
      </w:ins>
      <w:ins w:id="3779" w:author="Okot" w:date="2019-11-27T15:00:00Z">
        <w:r>
          <w:t>ądający podobnie jak na rysunku 5.12.,</w:t>
        </w:r>
      </w:ins>
      <w:ins w:id="3780" w:author="Okot" w:date="2019-11-27T15:01:00Z">
        <w:r>
          <w:t xml:space="preserve"> składający się z pola „Nazwa przepisu</w:t>
        </w:r>
      </w:ins>
      <w:ins w:id="3781" w:author="Okot" w:date="2019-11-27T15:02:00Z">
        <w:r>
          <w:t>”, przycisku dodawania kolejnych składników, które użytkownik mo</w:t>
        </w:r>
      </w:ins>
      <w:ins w:id="3782" w:author="Okot" w:date="2019-11-27T15:03:00Z">
        <w:r>
          <w:t>że wybrać spośród znajdujących się w bazie oraz przycisku s</w:t>
        </w:r>
      </w:ins>
      <w:ins w:id="3783" w:author="Okot" w:date="2019-11-27T15:04:00Z">
        <w:r>
          <w:t>łużącego do zapisu przepisu. Nie mogą istnieć dwa przepisy o takiej samej nazwie – jeśli użytkownik b</w:t>
        </w:r>
      </w:ins>
      <w:ins w:id="3784" w:author="Okot" w:date="2019-11-27T15:06:00Z">
        <w:r>
          <w:t>ędzie próbował dodać kolejny przepis o takiej samej nazwie, zostanie wyświetlone okno dialogowe z komunikatem b</w:t>
        </w:r>
      </w:ins>
      <w:ins w:id="3785" w:author="Okot" w:date="2019-11-27T15:07:00Z">
        <w:r>
          <w:t>łędu.</w:t>
        </w:r>
      </w:ins>
    </w:p>
    <w:p w14:paraId="454E6F77" w14:textId="10647BE5" w:rsidR="00E36826" w:rsidRDefault="00817EE4">
      <w:pPr>
        <w:rPr>
          <w:ins w:id="3786" w:author="Okot" w:date="2019-11-27T13:54:00Z"/>
        </w:rPr>
        <w:pPrChange w:id="3787" w:author="Okot" w:date="2019-11-27T13:54:00Z">
          <w:pPr>
            <w:pStyle w:val="Nagwek2"/>
          </w:pPr>
        </w:pPrChange>
      </w:pPr>
      <w:ins w:id="3788" w:author="Okot" w:date="2019-11-27T15:08:00Z">
        <w:r>
          <w:t>Aktywowanie przycisku</w:t>
        </w:r>
      </w:ins>
      <w:ins w:id="3789" w:author="Okot" w:date="2019-11-27T15:09:00Z">
        <w:r>
          <w:t> (</w:t>
        </w:r>
      </w:ins>
      <w:ins w:id="3790" w:author="Okot" w:date="2019-11-27T15:10:00Z">
        <w:r w:rsidR="00295CFE">
          <w:t>53</w:t>
        </w:r>
        <w:r>
          <w:t>)</w:t>
        </w:r>
      </w:ins>
      <w:ins w:id="3791" w:author="Okot" w:date="2019-11-27T15:11:00Z">
        <w:r>
          <w:t xml:space="preserve"> spowoduje wyświetlenie okna dialogowego z prośbą o potwierdzenie decyzji usunięcia przepisu.</w:t>
        </w:r>
      </w:ins>
      <w:ins w:id="3792" w:author="Okot" w:date="2019-11-27T15:13:00Z">
        <w:r>
          <w:t xml:space="preserve"> </w:t>
        </w:r>
      </w:ins>
      <w:ins w:id="3793" w:author="Okot" w:date="2019-11-27T15:14:00Z">
        <w:r>
          <w:t>Podobnie w przypadku wciśnięcia przycisku (54).</w:t>
        </w:r>
      </w:ins>
      <w:ins w:id="3794" w:author="Okot" w:date="2019-11-27T15:20:00Z">
        <w:r w:rsidR="00C51122">
          <w:t xml:space="preserve"> Wciśnięcie przycisku edycji (55) wywo</w:t>
        </w:r>
      </w:ins>
      <w:ins w:id="3795" w:author="Okot" w:date="2019-11-27T15:21:00Z">
        <w:r w:rsidR="00C51122">
          <w:t>ła okno modalne zawierające nazwę przepisu, listę składników oraz przyciski: do zmiany nazwy przepisu, usunięcia lub dodania składnika</w:t>
        </w:r>
      </w:ins>
      <w:ins w:id="3796" w:author="Okot" w:date="2019-11-27T15:22:00Z">
        <w:r w:rsidR="00C51122">
          <w:t>, zapisania zmian oraz zamknięcia okna bez zapisywania zmian.</w:t>
        </w:r>
      </w:ins>
    </w:p>
    <w:p w14:paraId="6A1AE7E1" w14:textId="764555A4" w:rsidR="00FA46C6" w:rsidRDefault="00295CFE">
      <w:pPr>
        <w:rPr>
          <w:ins w:id="3797" w:author="Okot" w:date="2019-11-29T14:41:00Z"/>
        </w:rPr>
        <w:pPrChange w:id="3798" w:author="Okot" w:date="2019-11-27T13:54:00Z">
          <w:pPr>
            <w:pStyle w:val="Nagwek2"/>
          </w:pPr>
        </w:pPrChange>
      </w:pPr>
      <w:ins w:id="3799" w:author="Okot" w:date="2019-11-29T14:37:00Z">
        <w:r>
          <w:t>Wciśnięcie przycisku (57) wywo</w:t>
        </w:r>
      </w:ins>
      <w:ins w:id="3800" w:author="Okot" w:date="2019-11-29T14:38:00Z">
        <w:r>
          <w:t>ła pojawienie się okna modalnego wyglądającego podobne jak wszystkie do tej pory, zawierającego formularz z nazwą przepisu, list</w:t>
        </w:r>
      </w:ins>
      <w:ins w:id="3801" w:author="Okot" w:date="2019-11-29T14:39:00Z">
        <w:r>
          <w:t xml:space="preserve">ą składników oraz polem, obok każdego ze składników, w które należy wprowadzić wagę użytego produktu. </w:t>
        </w:r>
      </w:ins>
      <w:ins w:id="3802" w:author="Okot" w:date="2019-11-29T14:40:00Z">
        <w:r>
          <w:t xml:space="preserve">Jeśli waga nie zostanie wprowadzona, zostanie uznane, że ten składnik nie został użyty w tej </w:t>
        </w:r>
        <w:r w:rsidR="00E67B8C">
          <w:t>instancji potrawy.</w:t>
        </w:r>
      </w:ins>
      <w:ins w:id="3803" w:author="Okot" w:date="2019-11-29T18:47:00Z">
        <w:r w:rsidR="00E67B8C">
          <w:t xml:space="preserve"> Chociaż puste pola są akceptowane, przy przechodzeniu do kolejnych kroków system wy</w:t>
        </w:r>
      </w:ins>
      <w:ins w:id="3804" w:author="Okot" w:date="2019-11-29T18:48:00Z">
        <w:r w:rsidR="00E67B8C">
          <w:t>świetli okno dialogowe informujące, że nie wszystkie pola zostały wypełnione, w którym trzeba będzie potwierdzić, że jest to zgodne ze stanem faktycznym.</w:t>
        </w:r>
      </w:ins>
      <w:ins w:id="3805" w:author="Okot" w:date="2019-11-29T18:49:00Z">
        <w:r w:rsidR="00E67B8C">
          <w:t xml:space="preserve"> Jeśli waga żadnego składnika nie została uzupełnione zostanie wyświetlony komunikat błędu, informujący, że potrwa nie może zostać stworzona.</w:t>
        </w:r>
      </w:ins>
      <w:ins w:id="3806" w:author="Okot" w:date="2019-11-29T14:40:00Z">
        <w:r w:rsidR="00D564AF">
          <w:t xml:space="preserve"> </w:t>
        </w:r>
      </w:ins>
      <w:ins w:id="380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3808" w:author="Okot" w:date="2019-11-29T18:49:00Z"/>
        </w:rPr>
        <w:pPrChange w:id="3809" w:author="Okot" w:date="2019-11-29T18:44:00Z">
          <w:pPr>
            <w:pStyle w:val="Nagwek2"/>
          </w:pPr>
        </w:pPrChange>
      </w:pPr>
      <w:ins w:id="3810" w:author="Okot" w:date="2019-11-29T18:44:00Z">
        <w:r>
          <w:t>Jak widać na poniższym rysunku 5.15. użytkownik ma do wyboru dwa przyciski</w:t>
        </w:r>
      </w:ins>
      <w:ins w:id="3811" w:author="Okot" w:date="2019-11-29T18:45:00Z">
        <w:r>
          <w:t>: jeden, który powinien zostać wciśnięty, jeśli użytkownik chce podać wagę potrawy</w:t>
        </w:r>
      </w:ins>
      <w:ins w:id="3812" w:author="Okot" w:date="2019-11-29T18:46:00Z">
        <w:r>
          <w:t> (59)</w:t>
        </w:r>
      </w:ins>
      <w:ins w:id="3813" w:author="Okot" w:date="2019-11-29T18:45:00Z">
        <w:r>
          <w:t xml:space="preserve"> i przy </w:t>
        </w:r>
        <w:r>
          <w:lastRenderedPageBreak/>
          <w:t>późniejszym wprowadzaniu jej do dziennego jadłospisu ważyć spo</w:t>
        </w:r>
      </w:ins>
      <w:ins w:id="3814" w:author="Okot" w:date="2019-11-29T18:46:00Z">
        <w:r>
          <w:t>żywaną ilość oraz drugi (60), po wciśnięciu którego określał będzie z ilu (równych</w:t>
        </w:r>
      </w:ins>
      <w:ins w:id="3815" w:author="Okot" w:date="2019-11-29T18:47:00Z">
        <w:r>
          <w:t>) porcji</w:t>
        </w:r>
      </w:ins>
      <w:ins w:id="3816" w:author="Okot" w:date="2019-11-29T18:46:00Z">
        <w:r>
          <w:t xml:space="preserve"> składa się potrawa</w:t>
        </w:r>
      </w:ins>
      <w:ins w:id="3817" w:author="Okot" w:date="2019-11-29T18:47:00Z">
        <w:r>
          <w:t>.</w:t>
        </w:r>
      </w:ins>
    </w:p>
    <w:p w14:paraId="5CF36BDD" w14:textId="77777777" w:rsidR="00E67B8C" w:rsidRDefault="00E67B8C">
      <w:pPr>
        <w:rPr>
          <w:ins w:id="3818" w:author="Okot" w:date="2019-11-29T15:07:00Z"/>
        </w:rPr>
        <w:pPrChange w:id="3819" w:author="Okot" w:date="2019-11-29T18:44:00Z">
          <w:pPr>
            <w:pStyle w:val="Nagwek2"/>
          </w:pPr>
        </w:pPrChange>
      </w:pPr>
    </w:p>
    <w:p w14:paraId="64507420" w14:textId="490D4FC4" w:rsidR="00591716" w:rsidRDefault="00591716">
      <w:pPr>
        <w:ind w:firstLine="0"/>
        <w:jc w:val="center"/>
        <w:rPr>
          <w:ins w:id="3820" w:author="Okot" w:date="2019-11-29T14:41:00Z"/>
        </w:rPr>
        <w:pPrChange w:id="3821" w:author="Okot" w:date="2019-11-29T15:07:00Z">
          <w:pPr>
            <w:pStyle w:val="Nagwek2"/>
          </w:pPr>
        </w:pPrChange>
      </w:pPr>
      <w:ins w:id="3822"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3823" w:author="Okot" w:date="2019-11-29T14:37:00Z"/>
        </w:rPr>
        <w:pPrChange w:id="3824" w:author="Okot" w:date="2019-11-27T13:54:00Z">
          <w:pPr>
            <w:pStyle w:val="Nagwek2"/>
          </w:pPr>
        </w:pPrChange>
      </w:pPr>
    </w:p>
    <w:p w14:paraId="2252F33E" w14:textId="52A1F65A" w:rsidR="00295CFE" w:rsidRDefault="00591716">
      <w:pPr>
        <w:jc w:val="center"/>
        <w:rPr>
          <w:ins w:id="3825" w:author="Okot" w:date="2019-11-29T15:08:00Z"/>
        </w:rPr>
        <w:pPrChange w:id="3826" w:author="Okot" w:date="2019-11-29T15:07:00Z">
          <w:pPr>
            <w:pStyle w:val="Nagwek2"/>
          </w:pPr>
        </w:pPrChange>
      </w:pPr>
      <w:ins w:id="3827" w:author="Okot" w:date="2019-11-29T15:07:00Z">
        <w:r>
          <w:t>Rys. </w:t>
        </w:r>
        <w:r w:rsidR="00901BF1">
          <w:t>5.1</w:t>
        </w:r>
      </w:ins>
      <w:ins w:id="3828" w:author="Okot" w:date="2019-11-29T15:08:00Z">
        <w:r w:rsidR="00901BF1">
          <w:t>5</w:t>
        </w:r>
      </w:ins>
      <w:ins w:id="3829" w:author="Okot" w:date="2019-11-29T15:07:00Z">
        <w:r>
          <w:t>.</w:t>
        </w:r>
      </w:ins>
      <w:ins w:id="3830" w:author="Okot" w:date="2019-11-29T15:08:00Z">
        <w:r>
          <w:t> Wybór sposobu pomiaru potrawy.</w:t>
        </w:r>
      </w:ins>
    </w:p>
    <w:p w14:paraId="7A7BDB7B" w14:textId="77777777" w:rsidR="00591716" w:rsidRDefault="00591716">
      <w:pPr>
        <w:rPr>
          <w:ins w:id="3831" w:author="Okot" w:date="2019-11-29T18:50:00Z"/>
        </w:rPr>
        <w:pPrChange w:id="3832" w:author="Okot" w:date="2019-11-29T18:50:00Z">
          <w:pPr>
            <w:pStyle w:val="Nagwek2"/>
          </w:pPr>
        </w:pPrChange>
      </w:pPr>
    </w:p>
    <w:p w14:paraId="54AFACEA" w14:textId="148416D4" w:rsidR="00E67B8C" w:rsidRDefault="00E67B8C">
      <w:pPr>
        <w:rPr>
          <w:ins w:id="3833" w:author="Okot" w:date="2019-11-29T18:52:00Z"/>
        </w:rPr>
        <w:pPrChange w:id="3834" w:author="Okot" w:date="2019-11-29T18:50:00Z">
          <w:pPr>
            <w:pStyle w:val="Nagwek2"/>
          </w:pPr>
        </w:pPrChange>
      </w:pPr>
      <w:ins w:id="3835" w:author="Okot" w:date="2019-11-29T18:50:00Z">
        <w:r>
          <w:t>Pole do wprowadzania wagi lub liczby porcji (58) będzie się pojawiało dopiero po wciśnięciu któregoś z przycisk</w:t>
        </w:r>
      </w:ins>
      <w:ins w:id="3836" w:author="Okot" w:date="2019-11-29T18:51:00Z">
        <w:r>
          <w:t>ów.</w:t>
        </w:r>
      </w:ins>
      <w:ins w:id="3837" w:author="Okot" w:date="2019-11-29T18:52:00Z">
        <w:r>
          <w:t xml:space="preserve"> Tekst wyświetlany obok pola (61) będzie się różnił w zależności od wybranej opcji.</w:t>
        </w:r>
      </w:ins>
    </w:p>
    <w:p w14:paraId="22363460" w14:textId="5272032A" w:rsidR="00E67B8C" w:rsidRDefault="00E67B8C">
      <w:pPr>
        <w:rPr>
          <w:ins w:id="3838" w:author="Okot" w:date="2019-11-29T18:50:00Z"/>
        </w:rPr>
        <w:pPrChange w:id="3839" w:author="Okot" w:date="2019-11-29T18:50:00Z">
          <w:pPr>
            <w:pStyle w:val="Nagwek2"/>
          </w:pPr>
        </w:pPrChange>
      </w:pPr>
      <w:ins w:id="3840" w:author="Okot" w:date="2019-11-29T18:52:00Z">
        <w:r>
          <w:t>Ponownie u</w:t>
        </w:r>
      </w:ins>
      <w:ins w:id="3841" w:author="Okot" w:date="2019-11-29T18:53:00Z">
        <w:r>
          <w:t xml:space="preserve">żytkownik może skorzystać z przycisku do zapisania potrawy (40) lub zamknąć okno bez zapisywania danych (8). Jeśli użytkownik będzie próbował zapisać potrawę, ale pole (58) będzie puste lub liczba </w:t>
        </w:r>
      </w:ins>
      <w:ins w:id="3842" w:author="Okot" w:date="2019-11-29T18:54:00Z">
        <w:r w:rsidR="00941541">
          <w:t xml:space="preserve">porcji </w:t>
        </w:r>
      </w:ins>
      <w:ins w:id="3843" w:author="Okot" w:date="2019-11-29T18:53:00Z">
        <w:r>
          <w:t>potrawy nie zostanie okre</w:t>
        </w:r>
      </w:ins>
      <w:ins w:id="3844" w:author="Okot" w:date="2019-11-29T18:54:00Z">
        <w:r>
          <w:t>ślona liczbą naturalną</w:t>
        </w:r>
        <w:r w:rsidR="00941541">
          <w:t>, zostanie wyświetlony odpowiedni komunikat błę</w:t>
        </w:r>
      </w:ins>
      <w:ins w:id="3845" w:author="Okot" w:date="2019-11-29T18:55:00Z">
        <w:r w:rsidR="00941541">
          <w:t>du.</w:t>
        </w:r>
      </w:ins>
    </w:p>
    <w:p w14:paraId="017DDDB9" w14:textId="77777777" w:rsidR="00E67B8C" w:rsidRPr="00BD52C7" w:rsidRDefault="00E67B8C">
      <w:pPr>
        <w:jc w:val="center"/>
        <w:rPr>
          <w:ins w:id="3846" w:author="Okot" w:date="2019-11-27T12:40:00Z"/>
        </w:rPr>
        <w:pPrChange w:id="3847" w:author="Okot" w:date="2019-11-29T15:07:00Z">
          <w:pPr>
            <w:pStyle w:val="Nagwek2"/>
          </w:pPr>
        </w:pPrChange>
      </w:pPr>
    </w:p>
    <w:p w14:paraId="56661B66" w14:textId="10D38088" w:rsidR="00EC4383" w:rsidRPr="00EC4383" w:rsidRDefault="00EC4383">
      <w:pPr>
        <w:pStyle w:val="Nagwek2"/>
        <w:rPr>
          <w:ins w:id="3848" w:author="Okot" w:date="2019-11-26T19:47:00Z"/>
        </w:rPr>
      </w:pPr>
      <w:ins w:id="3849" w:author="Okot" w:date="2019-11-27T12:41:00Z">
        <w:r>
          <w:t>5.5.2.3. Zarządzanie produktami</w:t>
        </w:r>
      </w:ins>
    </w:p>
    <w:p w14:paraId="158ADD57" w14:textId="2AA62A8A" w:rsidR="001706A7" w:rsidRDefault="00691A61">
      <w:pPr>
        <w:tabs>
          <w:tab w:val="left" w:pos="4062"/>
        </w:tabs>
        <w:rPr>
          <w:ins w:id="3850" w:author="Okot" w:date="2019-11-29T19:18:00Z"/>
        </w:rPr>
        <w:pPrChange w:id="3851" w:author="Okot" w:date="2019-11-29T19:18:00Z">
          <w:pPr>
            <w:pStyle w:val="Nagwek2"/>
          </w:pPr>
        </w:pPrChange>
      </w:pPr>
      <w:ins w:id="3852" w:author="Okot" w:date="2019-11-29T19:18:00Z">
        <w:r>
          <w:tab/>
        </w:r>
      </w:ins>
    </w:p>
    <w:p w14:paraId="43BAB046" w14:textId="3E2C8D57" w:rsidR="00691A61" w:rsidRDefault="00691A61">
      <w:pPr>
        <w:tabs>
          <w:tab w:val="left" w:pos="4062"/>
        </w:tabs>
        <w:rPr>
          <w:ins w:id="3853" w:author="Okot" w:date="2019-11-29T19:18:00Z"/>
        </w:rPr>
        <w:pPrChange w:id="3854" w:author="Okot" w:date="2019-11-29T19:18:00Z">
          <w:pPr>
            <w:pStyle w:val="Nagwek2"/>
          </w:pPr>
        </w:pPrChange>
      </w:pPr>
      <w:ins w:id="385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3856" w:author="Okot" w:date="2019-11-29T21:19:00Z"/>
        </w:rPr>
        <w:pPrChange w:id="3857" w:author="Okot" w:date="2019-11-29T21:18:00Z">
          <w:pPr>
            <w:pStyle w:val="Nagwek2"/>
          </w:pPr>
        </w:pPrChange>
      </w:pPr>
    </w:p>
    <w:p w14:paraId="10833E92" w14:textId="36CA8801" w:rsidR="00BF77B8" w:rsidRDefault="00BF77B8">
      <w:pPr>
        <w:tabs>
          <w:tab w:val="left" w:pos="4062"/>
        </w:tabs>
        <w:ind w:firstLine="0"/>
        <w:jc w:val="center"/>
        <w:rPr>
          <w:ins w:id="3858" w:author="Okot" w:date="2019-11-26T19:53:00Z"/>
        </w:rPr>
        <w:pPrChange w:id="3859" w:author="Okot" w:date="2019-11-29T21:19:00Z">
          <w:pPr>
            <w:pStyle w:val="Nagwek2"/>
          </w:pPr>
        </w:pPrChange>
      </w:pPr>
      <w:ins w:id="3860"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3861" w:author="Okot" w:date="2019-11-29T21:19:00Z"/>
        </w:rPr>
      </w:pPr>
    </w:p>
    <w:p w14:paraId="62481E8E" w14:textId="1DF350A0" w:rsidR="008D5DCC" w:rsidRDefault="00901BF1" w:rsidP="008D5DCC">
      <w:pPr>
        <w:jc w:val="center"/>
        <w:rPr>
          <w:ins w:id="3862" w:author="Okot" w:date="2019-11-26T19:53:00Z"/>
        </w:rPr>
      </w:pPr>
      <w:ins w:id="3863" w:author="Okot" w:date="2019-11-26T19:53:00Z">
        <w:r>
          <w:t>Rys. 5.16</w:t>
        </w:r>
        <w:r w:rsidR="00BF77B8">
          <w:t>. Strona zarządzania produktami w</w:t>
        </w:r>
      </w:ins>
      <w:ins w:id="3864" w:author="Okot" w:date="2019-11-29T21:19:00Z">
        <w:r w:rsidR="00BF77B8">
          <w:t>łasnymi</w:t>
        </w:r>
      </w:ins>
      <w:ins w:id="3865" w:author="Okot" w:date="2019-11-26T19:53:00Z">
        <w:r w:rsidR="008D5DCC">
          <w:t>.</w:t>
        </w:r>
      </w:ins>
    </w:p>
    <w:p w14:paraId="000F33F0" w14:textId="77777777" w:rsidR="008D5DCC" w:rsidRDefault="008D5DCC">
      <w:pPr>
        <w:rPr>
          <w:ins w:id="3866" w:author="Okot" w:date="2019-11-30T11:49:00Z"/>
        </w:rPr>
        <w:pPrChange w:id="3867" w:author="Okot" w:date="2019-11-26T15:17:00Z">
          <w:pPr>
            <w:pStyle w:val="Nagwek2"/>
          </w:pPr>
        </w:pPrChange>
      </w:pPr>
    </w:p>
    <w:p w14:paraId="3C54EBEC" w14:textId="1EED43D8" w:rsidR="00655B45" w:rsidRDefault="00655B45">
      <w:pPr>
        <w:rPr>
          <w:ins w:id="3868" w:author="Okot" w:date="2019-11-30T12:00:00Z"/>
        </w:rPr>
        <w:pPrChange w:id="3869" w:author="Okot" w:date="2019-11-26T15:17:00Z">
          <w:pPr>
            <w:pStyle w:val="Nagwek2"/>
          </w:pPr>
        </w:pPrChange>
      </w:pPr>
      <w:ins w:id="3870" w:author="Okot" w:date="2019-11-30T11:52:00Z">
        <w:r>
          <w:t>Nagłówek strony (49) głosi „Twoje produkty”</w:t>
        </w:r>
      </w:ins>
      <w:ins w:id="3871" w:author="Okot" w:date="2019-11-30T11:54:00Z">
        <w:r>
          <w:t>. Obok niego znajduje się pole (64), w które użytkownik może wpisać nazwę produktu, który chce znaleźć lub jej fragment</w:t>
        </w:r>
      </w:ins>
      <w:ins w:id="3872" w:author="Okot" w:date="2019-11-30T11:59:00Z">
        <w:r w:rsidR="00C06420">
          <w:t xml:space="preserve"> oraz przycisk aktywuj</w:t>
        </w:r>
      </w:ins>
      <w:ins w:id="3873" w:author="Okot" w:date="2019-11-30T12:00:00Z">
        <w:r w:rsidR="00C06420">
          <w:t>ący wyszukiwanie (65).</w:t>
        </w:r>
      </w:ins>
    </w:p>
    <w:p w14:paraId="640B41EE" w14:textId="2D82FA4A" w:rsidR="00C06420" w:rsidRDefault="00C06420">
      <w:pPr>
        <w:rPr>
          <w:ins w:id="3874" w:author="Okot" w:date="2019-11-26T15:25:00Z"/>
        </w:rPr>
        <w:pPrChange w:id="3875" w:author="Okot" w:date="2019-11-26T15:17:00Z">
          <w:pPr>
            <w:pStyle w:val="Nagwek2"/>
          </w:pPr>
        </w:pPrChange>
      </w:pPr>
      <w:ins w:id="3876" w:author="Okot" w:date="2019-11-30T12:00:00Z">
        <w:r>
          <w:t>Centralny obszar strony zajmuje tabela</w:t>
        </w:r>
      </w:ins>
      <w:ins w:id="3877" w:author="Okot" w:date="2019-11-30T12:02:00Z">
        <w:r>
          <w:t xml:space="preserve"> (62) z produktami, które użytkownik do tej pory wprowadził. </w:t>
        </w:r>
      </w:ins>
      <w:ins w:id="3878" w:author="Okot" w:date="2019-11-30T12:03:00Z">
        <w:r>
          <w:t>Tabela składa się z pięciu kolumn: nazwy produktu, zawartości kalorii, białka, tłuszczu oraz węglowodanów w 100 g produktu</w:t>
        </w:r>
      </w:ins>
      <w:ins w:id="3879" w:author="Okot" w:date="2019-11-30T12:04:00Z">
        <w:r>
          <w:t xml:space="preserve">. </w:t>
        </w:r>
      </w:ins>
      <w:ins w:id="3880" w:author="Okot" w:date="2019-11-30T12:06:00Z">
        <w:r>
          <w:t xml:space="preserve">Obok każdego wiersza z produktem </w:t>
        </w:r>
      </w:ins>
      <w:ins w:id="3881" w:author="Okot" w:date="2019-11-30T12:07:00Z">
        <w:r>
          <w:t>widnieją trzy przyciski</w:t>
        </w:r>
      </w:ins>
      <w:ins w:id="3882" w:author="Okot" w:date="2019-11-30T12:08:00Z">
        <w:r w:rsidR="003C6E7E">
          <w:t>: jeden s</w:t>
        </w:r>
      </w:ins>
      <w:ins w:id="3883" w:author="Okot" w:date="2019-11-30T12:09:00Z">
        <w:r w:rsidR="003C6E7E">
          <w:t>łużący do edycji danych produktu</w:t>
        </w:r>
      </w:ins>
      <w:ins w:id="3884" w:author="Okot" w:date="2019-11-30T12:12:00Z">
        <w:r w:rsidR="003C6E7E">
          <w:t> (55), drugi do usuwania produktu</w:t>
        </w:r>
      </w:ins>
      <w:ins w:id="3885" w:author="Okot" w:date="2019-11-30T12:13:00Z">
        <w:r w:rsidR="003C6E7E">
          <w:t> (</w:t>
        </w:r>
        <w:r w:rsidR="005A40B2">
          <w:t>55</w:t>
        </w:r>
        <w:r w:rsidR="003C6E7E">
          <w:t>) oraz trzeci, kt</w:t>
        </w:r>
      </w:ins>
      <w:ins w:id="3886" w:author="Okot" w:date="2019-11-30T12:17:00Z">
        <w:r w:rsidR="003C6E7E">
          <w:t xml:space="preserve">óry wyświetla </w:t>
        </w:r>
      </w:ins>
      <w:ins w:id="3887" w:author="Okot" w:date="2019-11-30T12:18:00Z">
        <w:r w:rsidR="003C6E7E">
          <w:t>szczegóły produktu</w:t>
        </w:r>
      </w:ins>
      <w:ins w:id="3888" w:author="Okot" w:date="2019-11-30T12:17:00Z">
        <w:r w:rsidR="003C6E7E">
          <w:t> (63)</w:t>
        </w:r>
      </w:ins>
      <w:ins w:id="3889" w:author="Okot" w:date="2019-11-30T12:26:00Z">
        <w:r w:rsidR="000D4B0B">
          <w:t xml:space="preserve"> – po naciśnięciu pojawia się okno modalne, z któ</w:t>
        </w:r>
      </w:ins>
      <w:ins w:id="389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891" w:author="Okot" w:date="2019-11-30T12:28:00Z">
        <w:r w:rsidR="00BF3E34">
          <w:t xml:space="preserve"> okna</w:t>
        </w:r>
      </w:ins>
      <w:ins w:id="3892" w:author="Okot" w:date="2019-11-30T12:27:00Z">
        <w:r w:rsidR="00BF3E34">
          <w:t xml:space="preserve"> znajduje się też przycisk </w:t>
        </w:r>
      </w:ins>
      <w:ins w:id="389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894" w:author="Okot" w:date="2019-11-30T12:29:00Z">
        <w:r w:rsidR="004C7CE3">
          <w:t>wygląda formularz ukazujący się po wciśnięciu przycisku (55). Formularz można zamknąć bez zapisywania lub zapisać zmiany.</w:t>
        </w:r>
      </w:ins>
      <w:ins w:id="3895" w:author="Okot" w:date="2019-12-01T07:53:00Z">
        <w:r w:rsidR="00E2797E">
          <w:t xml:space="preserve"> Obowiązkowym polem jest zawarto</w:t>
        </w:r>
      </w:ins>
      <w:ins w:id="3896" w:author="Okot" w:date="2019-12-01T07:54:00Z">
        <w:r w:rsidR="00E2797E">
          <w:t>ść kalorii.</w:t>
        </w:r>
      </w:ins>
      <w:ins w:id="3897" w:author="Okot" w:date="2019-12-01T07:48:00Z">
        <w:r w:rsidR="00B52216">
          <w:t xml:space="preserve"> Pod polami do wprowadzania wart</w:t>
        </w:r>
        <w:r w:rsidR="00E2797E">
          <w:t>ości odżywczych znajduje się przycisk wyboru z etykiet</w:t>
        </w:r>
      </w:ins>
      <w:ins w:id="3898" w:author="Okot" w:date="2019-12-01T07:49:00Z">
        <w:r w:rsidR="00E2797E">
          <w:t>ą „Z</w:t>
        </w:r>
      </w:ins>
      <w:ins w:id="3899" w:author="Okot" w:date="2019-12-01T07:50:00Z">
        <w:r w:rsidR="00E2797E">
          <w:t xml:space="preserve">awartość w 100 g?”. Przycisk jest </w:t>
        </w:r>
      </w:ins>
      <w:ins w:id="3900" w:author="Okot" w:date="2019-12-01T07:48:00Z">
        <w:r w:rsidR="00E2797E">
          <w:lastRenderedPageBreak/>
          <w:t>domy</w:t>
        </w:r>
      </w:ins>
      <w:ins w:id="3901" w:author="Okot" w:date="2019-12-01T07:49:00Z">
        <w:r w:rsidR="00E2797E">
          <w:t>ślnie zaznaczony.</w:t>
        </w:r>
      </w:ins>
      <w:ins w:id="3902" w:author="Okot" w:date="2019-12-01T07:50:00Z">
        <w:r w:rsidR="00E2797E">
          <w:t xml:space="preserve"> Odznaczenie go spowoduje pojawienie si</w:t>
        </w:r>
      </w:ins>
      <w:ins w:id="3903" w:author="Okot" w:date="2019-12-01T07:51:00Z">
        <w:r w:rsidR="00E2797E">
          <w:t>ę pola, w kt</w:t>
        </w:r>
      </w:ins>
      <w:ins w:id="3904" w:author="Okot" w:date="2019-12-01T07:52:00Z">
        <w:r w:rsidR="00E2797E">
          <w:t xml:space="preserve">óre należy wprowadzić wagę, której dotyczą wprowadzone wartości. </w:t>
        </w:r>
      </w:ins>
      <w:ins w:id="3905" w:author="Okot" w:date="2019-12-01T07:53:00Z">
        <w:r w:rsidR="00E2797E">
          <w:t xml:space="preserve">Przy próbie zapisu będzie sprawdzane czy pola </w:t>
        </w:r>
      </w:ins>
      <w:ins w:id="3906" w:author="Okot" w:date="2019-12-01T07:58:00Z">
        <w:r w:rsidR="00E2797E">
          <w:t xml:space="preserve">obowiązkowe są wypełnione oraz czy wszystkie pola </w:t>
        </w:r>
      </w:ins>
      <w:ins w:id="3907" w:author="Okot" w:date="2019-12-01T07:53:00Z">
        <w:r w:rsidR="00E2797E">
          <w:t>zostały wypełnione poprawnie.</w:t>
        </w:r>
      </w:ins>
      <w:ins w:id="3908" w:author="Okot" w:date="2019-12-01T07:55:00Z">
        <w:r w:rsidR="00E2797E">
          <w:t xml:space="preserve"> Jeśli nie, wyświetli się odpowiedni komunikat błędu.</w:t>
        </w:r>
      </w:ins>
    </w:p>
    <w:p w14:paraId="728DDABF" w14:textId="4F420D3A" w:rsidR="0021328C" w:rsidRDefault="00D16E78" w:rsidP="0021328C">
      <w:pPr>
        <w:rPr>
          <w:ins w:id="3909" w:author="Okot" w:date="2019-12-01T08:00:00Z"/>
        </w:rPr>
      </w:pPr>
      <w:ins w:id="3910" w:author="Okot" w:date="2019-11-26T15:23:00Z">
        <w:r>
          <w:t xml:space="preserve"> </w:t>
        </w:r>
      </w:ins>
      <w:ins w:id="3911" w:author="Okot" w:date="2019-11-30T12:32:00Z">
        <w:r w:rsidR="005A40B2">
          <w:t>W dolnej lewej części strony będzie się znajdować przycisk służący do dodawania nowego produktu</w:t>
        </w:r>
      </w:ins>
      <w:ins w:id="3912" w:author="Okot" w:date="2019-11-30T12:33:00Z">
        <w:r w:rsidR="005A40B2">
          <w:t> (56), którego naciśnięcie wyświetli taki sam formularz jak przy edycji produktu, tylko że</w:t>
        </w:r>
      </w:ins>
      <w:ins w:id="3913" w:author="Okot" w:date="2019-12-01T07:58:00Z">
        <w:r w:rsidR="008A1F0B">
          <w:t xml:space="preserve"> całkowicie</w:t>
        </w:r>
      </w:ins>
      <w:ins w:id="3914" w:author="Okot" w:date="2019-11-30T12:33:00Z">
        <w:r w:rsidR="008A1F0B">
          <w:t xml:space="preserve"> niewypełniony. </w:t>
        </w:r>
      </w:ins>
      <w:ins w:id="3915" w:author="Okot" w:date="2019-12-01T07:59:00Z">
        <w:r w:rsidR="008A1F0B">
          <w:t xml:space="preserve">Dodatkowym polem będzie też „Nazwa produktu”, która musi być unikalna. </w:t>
        </w:r>
      </w:ins>
      <w:ins w:id="3916"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3917" w:author="Okot" w:date="2019-11-26T08:25:00Z"/>
        </w:rPr>
        <w:pPrChange w:id="3918" w:author="Okot" w:date="2019-11-26T15:17:00Z">
          <w:pPr>
            <w:pStyle w:val="Nagwek2"/>
          </w:pPr>
        </w:pPrChange>
      </w:pPr>
    </w:p>
    <w:p w14:paraId="037A46B9" w14:textId="18254F03" w:rsidR="0003742D" w:rsidRPr="0003742D" w:rsidRDefault="00544DC3" w:rsidP="0003742D">
      <w:pPr>
        <w:pStyle w:val="Nagwek2"/>
      </w:pPr>
      <w:ins w:id="3919" w:author="Okot" w:date="2019-11-19T21:01:00Z">
        <w:r>
          <w:t>5</w:t>
        </w:r>
      </w:ins>
      <w:del w:id="3920" w:author="Okot" w:date="2019-11-19T21:01:00Z">
        <w:r w:rsidR="0003742D" w:rsidDel="00544DC3">
          <w:delText>4</w:delText>
        </w:r>
      </w:del>
      <w:r w:rsidR="0003742D">
        <w:t>.</w:t>
      </w:r>
      <w:ins w:id="3921" w:author="Okot" w:date="2019-11-19T21:01:00Z">
        <w:r>
          <w:t>5</w:t>
        </w:r>
      </w:ins>
      <w:del w:id="392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923" w:author="Okot" w:date="2019-11-19T21:01:00Z">
        <w:r w:rsidDel="00544DC3">
          <w:delText>4</w:delText>
        </w:r>
      </w:del>
      <w:ins w:id="3924" w:author="Okot" w:date="2019-11-19T21:01:00Z">
        <w:r w:rsidR="00544DC3">
          <w:t>5</w:t>
        </w:r>
      </w:ins>
      <w:r>
        <w:t>.</w:t>
      </w:r>
      <w:ins w:id="3925" w:author="Okot" w:date="2019-11-19T21:01:00Z">
        <w:r w:rsidR="00544DC3">
          <w:t>5</w:t>
        </w:r>
      </w:ins>
      <w:del w:id="3926" w:author="Okot" w:date="2019-11-19T21:01:00Z">
        <w:r w:rsidDel="00544DC3">
          <w:delText>6</w:delText>
        </w:r>
      </w:del>
      <w:r>
        <w:t>.4. Implementacja</w:t>
      </w:r>
    </w:p>
    <w:p w14:paraId="4ECCB9E8" w14:textId="3AF82D64" w:rsidR="0003742D" w:rsidRDefault="00544DC3" w:rsidP="0003742D">
      <w:pPr>
        <w:pStyle w:val="Nagwek2"/>
      </w:pPr>
      <w:ins w:id="3927" w:author="Okot" w:date="2019-11-19T21:01:00Z">
        <w:r>
          <w:t>5</w:t>
        </w:r>
      </w:ins>
      <w:del w:id="3928" w:author="Okot" w:date="2019-11-19T21:01:00Z">
        <w:r w:rsidR="0003742D" w:rsidDel="00544DC3">
          <w:delText>4</w:delText>
        </w:r>
      </w:del>
      <w:r w:rsidR="0003742D">
        <w:t>.</w:t>
      </w:r>
      <w:ins w:id="3929" w:author="Okot" w:date="2019-11-19T21:01:00Z">
        <w:r>
          <w:t>5</w:t>
        </w:r>
      </w:ins>
      <w:del w:id="3930" w:author="Okot" w:date="2019-11-19T21:01:00Z">
        <w:r w:rsidR="0003742D" w:rsidDel="00544DC3">
          <w:delText>6</w:delText>
        </w:r>
      </w:del>
      <w:r w:rsidR="0003742D">
        <w:t>.5. Testy</w:t>
      </w:r>
    </w:p>
    <w:p w14:paraId="1F04CC4E" w14:textId="2C8FF2BF" w:rsidR="0003742D" w:rsidRDefault="00544DC3" w:rsidP="0003742D">
      <w:pPr>
        <w:pStyle w:val="Nagwek2"/>
      </w:pPr>
      <w:ins w:id="3931" w:author="Okot" w:date="2019-11-19T21:01:00Z">
        <w:r>
          <w:t>5</w:t>
        </w:r>
      </w:ins>
      <w:del w:id="3932" w:author="Okot" w:date="2019-11-19T21:01:00Z">
        <w:r w:rsidR="0003742D" w:rsidDel="00544DC3">
          <w:delText>4</w:delText>
        </w:r>
      </w:del>
      <w:r w:rsidR="0003742D">
        <w:t>.</w:t>
      </w:r>
      <w:ins w:id="3933" w:author="Okot" w:date="2019-11-19T21:01:00Z">
        <w:r>
          <w:t>5</w:t>
        </w:r>
      </w:ins>
      <w:del w:id="393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935" w:author="Okot" w:date="2019-11-19T21:01:00Z">
        <w:r>
          <w:t>5</w:t>
        </w:r>
      </w:ins>
      <w:del w:id="3936" w:author="Okot" w:date="2019-11-19T21:01:00Z">
        <w:r w:rsidR="001401C4" w:rsidDel="00544DC3">
          <w:delText>4</w:delText>
        </w:r>
      </w:del>
      <w:r w:rsidR="001401C4">
        <w:t>.</w:t>
      </w:r>
      <w:ins w:id="3937" w:author="Okot" w:date="2019-11-19T21:01:00Z">
        <w:r>
          <w:t>6</w:t>
        </w:r>
      </w:ins>
      <w:del w:id="393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939" w:author="Okot" w:date="2019-11-26T08:04:00Z">
        <w:r w:rsidDel="00BC0047">
          <w:delText xml:space="preserve">dopieszczeniu </w:delText>
        </w:r>
      </w:del>
      <w:ins w:id="394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941" w:author="Okot" w:date="2019-11-19T21:01:00Z"/>
        </w:rPr>
      </w:pPr>
    </w:p>
    <w:p w14:paraId="10DFB138" w14:textId="30AA1FE4" w:rsidR="009716A0" w:rsidDel="00544DC3" w:rsidRDefault="009716A0" w:rsidP="009716A0">
      <w:pPr>
        <w:ind w:firstLine="0"/>
        <w:rPr>
          <w:del w:id="3942" w:author="Okot" w:date="2019-11-19T21:01:00Z"/>
        </w:rPr>
      </w:pPr>
      <w:del w:id="394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944" w:author="Okot" w:date="2019-11-19T21:01:00Z"/>
        </w:rPr>
      </w:pPr>
    </w:p>
    <w:p w14:paraId="3DD88134" w14:textId="620E3E96" w:rsidR="009716A0" w:rsidDel="00544DC3" w:rsidRDefault="00B82171" w:rsidP="009716A0">
      <w:pPr>
        <w:jc w:val="center"/>
        <w:rPr>
          <w:del w:id="3945" w:author="Okot" w:date="2019-11-19T21:01:00Z"/>
        </w:rPr>
      </w:pPr>
      <w:del w:id="394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947" w:author="Okot" w:date="2019-12-01T08:13:00Z"/>
        </w:rPr>
      </w:pPr>
      <w:ins w:id="3948" w:author="Okot" w:date="2019-11-19T21:01:00Z">
        <w:r>
          <w:t>5</w:t>
        </w:r>
      </w:ins>
      <w:del w:id="3949" w:author="Okot" w:date="2019-11-19T21:01:00Z">
        <w:r w:rsidR="0003742D" w:rsidDel="00544DC3">
          <w:delText>4</w:delText>
        </w:r>
      </w:del>
      <w:r w:rsidR="0003742D">
        <w:t>.</w:t>
      </w:r>
      <w:ins w:id="3950" w:author="Okot" w:date="2019-11-19T21:01:00Z">
        <w:r>
          <w:t>6</w:t>
        </w:r>
      </w:ins>
      <w:del w:id="3951" w:author="Okot" w:date="2019-11-19T21:01:00Z">
        <w:r w:rsidR="0003742D" w:rsidDel="00544DC3">
          <w:delText>7</w:delText>
        </w:r>
      </w:del>
      <w:r w:rsidR="0003742D">
        <w:t>.1. Projekt interfejsów</w:t>
      </w:r>
      <w:ins w:id="3952" w:author="Okot" w:date="2019-12-01T10:28:00Z">
        <w:r w:rsidR="009506F6">
          <w:t xml:space="preserve"> użytkownika</w:t>
        </w:r>
      </w:ins>
    </w:p>
    <w:p w14:paraId="12036C5A" w14:textId="77777777" w:rsidR="007C3CDE" w:rsidRDefault="007C3CDE">
      <w:pPr>
        <w:rPr>
          <w:ins w:id="3953" w:author="Okot" w:date="2019-12-01T08:13:00Z"/>
        </w:rPr>
        <w:pPrChange w:id="3954" w:author="Okot" w:date="2019-12-01T08:13:00Z">
          <w:pPr>
            <w:pStyle w:val="Nagwek2"/>
          </w:pPr>
        </w:pPrChange>
      </w:pPr>
    </w:p>
    <w:p w14:paraId="7A662BBD" w14:textId="3DF9C551" w:rsidR="007C3CDE" w:rsidRDefault="007C3CDE">
      <w:pPr>
        <w:rPr>
          <w:ins w:id="3955" w:author="Okot" w:date="2019-12-01T08:28:00Z"/>
        </w:rPr>
        <w:pPrChange w:id="3956" w:author="Okot" w:date="2019-12-01T08:16:00Z">
          <w:pPr>
            <w:pStyle w:val="Nagwek2"/>
          </w:pPr>
        </w:pPrChange>
      </w:pPr>
      <w:ins w:id="3957" w:author="Okot" w:date="2019-12-01T08:14:00Z">
        <w:r>
          <w:t>W tej iteracji pojawi si</w:t>
        </w:r>
      </w:ins>
      <w:ins w:id="3958" w:author="Okot" w:date="2019-12-01T08:15:00Z">
        <w:r>
          <w:t>ę jedna nowa pozycja w menu: „</w:t>
        </w:r>
      </w:ins>
      <w:ins w:id="3959" w:author="Okot" w:date="2019-12-01T08:16:00Z">
        <w:r>
          <w:t xml:space="preserve">Baza produktów”. Poza tym </w:t>
        </w:r>
      </w:ins>
      <w:ins w:id="3960" w:author="Okot" w:date="2019-12-01T08:27:00Z">
        <w:r w:rsidR="00A22B17">
          <w:t>modyfikacji ulegnie</w:t>
        </w:r>
      </w:ins>
      <w:ins w:id="3961" w:author="Okot" w:date="2019-12-01T08:16:00Z">
        <w:r w:rsidR="00A22B17">
          <w:t xml:space="preserve"> strona startowa</w:t>
        </w:r>
        <w:r>
          <w:t xml:space="preserve"> oraz strona z danymi u</w:t>
        </w:r>
      </w:ins>
      <w:ins w:id="3962" w:author="Okot" w:date="2019-12-01T08:17:00Z">
        <w:r>
          <w:t xml:space="preserve">żytkownika – dodane </w:t>
        </w:r>
        <w:r w:rsidR="00A22B17">
          <w:t>zostan</w:t>
        </w:r>
      </w:ins>
      <w:ins w:id="3963" w:author="Okot" w:date="2019-12-01T08:28:00Z">
        <w:r w:rsidR="00A22B17">
          <w:t>ą</w:t>
        </w:r>
      </w:ins>
      <w:ins w:id="3964" w:author="Okot" w:date="2019-12-01T08:17:00Z">
        <w:r>
          <w:t xml:space="preserve"> wykresy.</w:t>
        </w:r>
      </w:ins>
    </w:p>
    <w:p w14:paraId="42E0AE8D" w14:textId="77777777" w:rsidR="00113B43" w:rsidRDefault="00113B43">
      <w:pPr>
        <w:rPr>
          <w:ins w:id="3965" w:author="Okot" w:date="2019-12-01T08:28:00Z"/>
        </w:rPr>
        <w:pPrChange w:id="3966" w:author="Okot" w:date="2019-12-01T08:16:00Z">
          <w:pPr>
            <w:pStyle w:val="Nagwek2"/>
          </w:pPr>
        </w:pPrChange>
      </w:pPr>
    </w:p>
    <w:p w14:paraId="40953781" w14:textId="5C0CE714" w:rsidR="00113B43" w:rsidRDefault="00113B43">
      <w:pPr>
        <w:pStyle w:val="Nagwek2"/>
        <w:rPr>
          <w:ins w:id="3967" w:author="Okot" w:date="2019-12-01T10:29:00Z"/>
        </w:rPr>
      </w:pPr>
      <w:ins w:id="3968" w:author="Okot" w:date="2019-12-01T08:28:00Z">
        <w:r>
          <w:t>5.6.1.1. Baza produktów</w:t>
        </w:r>
      </w:ins>
    </w:p>
    <w:p w14:paraId="7AE41E67" w14:textId="77777777" w:rsidR="00C622D8" w:rsidRDefault="00C622D8">
      <w:pPr>
        <w:ind w:firstLine="0"/>
        <w:rPr>
          <w:ins w:id="3969" w:author="Okot" w:date="2019-12-01T10:29:00Z"/>
        </w:rPr>
        <w:pPrChange w:id="3970" w:author="Okot" w:date="2019-12-01T10:29:00Z">
          <w:pPr>
            <w:pStyle w:val="Nagwek2"/>
          </w:pPr>
        </w:pPrChange>
      </w:pPr>
    </w:p>
    <w:p w14:paraId="431075B6" w14:textId="0D9FDB4F" w:rsidR="00C622D8" w:rsidRDefault="000F4E68">
      <w:pPr>
        <w:rPr>
          <w:ins w:id="3971" w:author="Okot" w:date="2019-12-01T10:29:00Z"/>
        </w:rPr>
        <w:pPrChange w:id="3972" w:author="Okot" w:date="2019-12-01T10:29:00Z">
          <w:pPr>
            <w:pStyle w:val="Nagwek2"/>
          </w:pPr>
        </w:pPrChange>
      </w:pPr>
      <w:ins w:id="3973" w:author="Okot" w:date="2019-12-01T10:32:00Z">
        <w:r>
          <w:t>Na górze strony znajduje się pole wyszukiwania w formie rozwijanej listy</w:t>
        </w:r>
      </w:ins>
      <w:ins w:id="3974" w:author="Okot" w:date="2019-12-01T10:33:00Z">
        <w:r>
          <w:t> (66) zawierającej wszystkie makro- i mikroskładniki</w:t>
        </w:r>
      </w:ins>
      <w:ins w:id="3975" w:author="Okot" w:date="2019-12-01T10:36:00Z">
        <w:r>
          <w:t xml:space="preserve"> oraz przycisk (65) aktywujący wyszukiwanie.</w:t>
        </w:r>
      </w:ins>
    </w:p>
    <w:p w14:paraId="1C6F59E5" w14:textId="65C3BD7B" w:rsidR="00C622D8" w:rsidRPr="00BD52C7" w:rsidRDefault="00C622D8">
      <w:pPr>
        <w:ind w:firstLine="0"/>
        <w:jc w:val="center"/>
        <w:rPr>
          <w:ins w:id="3976" w:author="Okot" w:date="2019-12-01T08:28:00Z"/>
        </w:rPr>
        <w:pPrChange w:id="3977" w:author="Okot" w:date="2019-12-01T10:30:00Z">
          <w:pPr>
            <w:pStyle w:val="Nagwek2"/>
          </w:pPr>
        </w:pPrChange>
      </w:pPr>
      <w:ins w:id="3978"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979" w:author="Okot" w:date="2019-12-01T10:30:00Z"/>
        </w:rPr>
        <w:pPrChange w:id="3980" w:author="Okot" w:date="2019-12-01T10:30:00Z">
          <w:pPr>
            <w:pStyle w:val="Nagwek2"/>
          </w:pPr>
        </w:pPrChange>
      </w:pPr>
    </w:p>
    <w:p w14:paraId="0A783DFF" w14:textId="1043D9CE" w:rsidR="00C622D8" w:rsidRDefault="00C622D8">
      <w:pPr>
        <w:jc w:val="center"/>
        <w:rPr>
          <w:ins w:id="3981" w:author="Okot" w:date="2019-12-01T10:39:00Z"/>
        </w:rPr>
        <w:pPrChange w:id="3982" w:author="Okot" w:date="2019-12-01T10:30:00Z">
          <w:pPr>
            <w:pStyle w:val="Nagwek2"/>
          </w:pPr>
        </w:pPrChange>
      </w:pPr>
      <w:ins w:id="3983" w:author="Okot" w:date="2019-12-01T10:30:00Z">
        <w:r>
          <w:t>Rys. 5.17. Wyszukiwarka produkt</w:t>
        </w:r>
      </w:ins>
      <w:ins w:id="3984" w:author="Okot" w:date="2019-12-01T10:31:00Z">
        <w:r>
          <w:t>ów.</w:t>
        </w:r>
      </w:ins>
    </w:p>
    <w:p w14:paraId="66CBE990" w14:textId="77777777" w:rsidR="000F4E68" w:rsidRDefault="000F4E68">
      <w:pPr>
        <w:jc w:val="center"/>
        <w:rPr>
          <w:ins w:id="3985" w:author="Okot" w:date="2019-12-01T10:39:00Z"/>
        </w:rPr>
        <w:pPrChange w:id="3986" w:author="Okot" w:date="2019-12-01T10:30:00Z">
          <w:pPr>
            <w:pStyle w:val="Nagwek2"/>
          </w:pPr>
        </w:pPrChange>
      </w:pPr>
    </w:p>
    <w:p w14:paraId="37CC268F" w14:textId="4B66082D" w:rsidR="000F4E68" w:rsidRDefault="000F4E68">
      <w:pPr>
        <w:rPr>
          <w:ins w:id="3987" w:author="Okot" w:date="2019-12-01T10:31:00Z"/>
        </w:rPr>
        <w:pPrChange w:id="3988" w:author="Okot" w:date="2019-12-01T10:39:00Z">
          <w:pPr>
            <w:pStyle w:val="Nagwek2"/>
          </w:pPr>
        </w:pPrChange>
      </w:pPr>
      <w:ins w:id="3989" w:author="Okot" w:date="2019-12-01T10:40:00Z">
        <w:r>
          <w:t>Rezultatem uruchomienia wyszukiwania</w:t>
        </w:r>
        <w:r w:rsidR="00225491">
          <w:t xml:space="preserve"> będzie wyświetlenie tabeli (67) zawierającej </w:t>
        </w:r>
      </w:ins>
      <w:ins w:id="3990" w:author="Okot" w:date="2019-12-01T10:49:00Z">
        <w:r w:rsidR="001408CF">
          <w:t xml:space="preserve">20 </w:t>
        </w:r>
      </w:ins>
      <w:ins w:id="3991" w:author="Okot" w:date="2019-12-01T10:40:00Z">
        <w:r w:rsidR="001408CF">
          <w:t>produkt</w:t>
        </w:r>
      </w:ins>
      <w:ins w:id="3992" w:author="Okot" w:date="2019-12-01T10:49:00Z">
        <w:r w:rsidR="001408CF">
          <w:t>ów</w:t>
        </w:r>
      </w:ins>
      <w:ins w:id="3993" w:author="Okot" w:date="2019-12-01T10:40:00Z">
        <w:r w:rsidR="00225491">
          <w:t xml:space="preserve"> o najwi</w:t>
        </w:r>
      </w:ins>
      <w:ins w:id="3994" w:author="Okot" w:date="2019-12-01T10:41:00Z">
        <w:r w:rsidR="00225491">
          <w:t>ększej zawartości wybranego składnika</w:t>
        </w:r>
      </w:ins>
      <w:ins w:id="3995" w:author="Okot" w:date="2019-12-01T10:43:00Z">
        <w:r w:rsidR="00225491">
          <w:t xml:space="preserve"> w 100 g</w:t>
        </w:r>
      </w:ins>
      <w:ins w:id="3996" w:author="Okot" w:date="2019-12-01T10:41:00Z">
        <w:r w:rsidR="00225491">
          <w:t xml:space="preserve">. </w:t>
        </w:r>
      </w:ins>
      <w:ins w:id="3997" w:author="Okot" w:date="2019-12-01T10:42:00Z">
        <w:r w:rsidR="00225491">
          <w:t xml:space="preserve">Tabela składa się z kolumn: nazwa produktu, kalorie, białko, </w:t>
        </w:r>
      </w:ins>
      <w:ins w:id="3998" w:author="Okot" w:date="2019-12-01T10:43:00Z">
        <w:r w:rsidR="00225491">
          <w:t xml:space="preserve">tłuszcz, węglowodany oraz </w:t>
        </w:r>
      </w:ins>
      <w:ins w:id="3999" w:author="Okot" w:date="2019-12-01T10:45:00Z">
        <w:r w:rsidR="00225491">
          <w:t>kolumny z wybranym przez użytkownika składnikiem (68). Jeśli wybranym składnikiem był jeden z makroskładników, kolumna (68) nie zostanie wy</w:t>
        </w:r>
      </w:ins>
      <w:ins w:id="4000" w:author="Okot" w:date="2019-12-01T10:46:00Z">
        <w:r w:rsidR="00225491">
          <w:t>świetlona.</w:t>
        </w:r>
      </w:ins>
    </w:p>
    <w:p w14:paraId="3EA6637F" w14:textId="77777777" w:rsidR="00C622D8" w:rsidRDefault="00C622D8">
      <w:pPr>
        <w:jc w:val="center"/>
        <w:rPr>
          <w:ins w:id="4001" w:author="Okot" w:date="2019-12-01T08:28:00Z"/>
        </w:rPr>
        <w:pPrChange w:id="4002" w:author="Okot" w:date="2019-12-01T10:30:00Z">
          <w:pPr>
            <w:pStyle w:val="Nagwek2"/>
          </w:pPr>
        </w:pPrChange>
      </w:pPr>
    </w:p>
    <w:p w14:paraId="7609CC45" w14:textId="3AE18CE6" w:rsidR="00113B43" w:rsidRDefault="00113B43">
      <w:pPr>
        <w:pStyle w:val="Nagwek2"/>
        <w:rPr>
          <w:ins w:id="4003" w:author="Okot" w:date="2019-12-01T08:28:00Z"/>
        </w:rPr>
      </w:pPr>
      <w:ins w:id="4004" w:author="Okot" w:date="2019-12-01T08:28:00Z">
        <w:r>
          <w:t>5.6.1.2. Zmodyfikowana strona startowa</w:t>
        </w:r>
      </w:ins>
    </w:p>
    <w:p w14:paraId="79E71749" w14:textId="77777777" w:rsidR="00113B43" w:rsidRDefault="00113B43">
      <w:pPr>
        <w:rPr>
          <w:ins w:id="4005" w:author="Okot" w:date="2019-12-01T18:08:00Z"/>
        </w:rPr>
        <w:pPrChange w:id="4006" w:author="Okot" w:date="2019-12-01T08:28:00Z">
          <w:pPr>
            <w:pStyle w:val="Nagwek2"/>
          </w:pPr>
        </w:pPrChange>
      </w:pPr>
    </w:p>
    <w:p w14:paraId="1A7BFCA9" w14:textId="68389490" w:rsidR="009B4B6B" w:rsidRDefault="009B4B6B">
      <w:pPr>
        <w:rPr>
          <w:ins w:id="4007" w:author="Okot" w:date="2019-12-01T15:45:00Z"/>
        </w:rPr>
        <w:pPrChange w:id="4008" w:author="Okot" w:date="2019-12-01T08:28:00Z">
          <w:pPr>
            <w:pStyle w:val="Nagwek2"/>
          </w:pPr>
        </w:pPrChange>
      </w:pPr>
      <w:ins w:id="4009" w:author="Okot" w:date="2019-12-01T18:08:00Z">
        <w:r>
          <w:t>Do strony startowej zostanie dodany wykres kołowy procentowego rozkładu spożycia makroskładników w ciągu dnia</w:t>
        </w:r>
      </w:ins>
      <w:ins w:id="4010" w:author="Okot" w:date="2019-12-01T18:09:00Z">
        <w:r>
          <w:t> (69)</w:t>
        </w:r>
      </w:ins>
      <w:ins w:id="4011" w:author="Okot" w:date="2019-12-01T18:08:00Z">
        <w:r>
          <w:t xml:space="preserve">. </w:t>
        </w:r>
      </w:ins>
      <w:ins w:id="4012" w:author="Okot" w:date="2019-12-01T18:09:00Z">
        <w:r>
          <w:t>B</w:t>
        </w:r>
      </w:ins>
      <w:ins w:id="4013" w:author="Okot" w:date="2019-12-01T18:08:00Z">
        <w:r>
          <w:t>ędzie</w:t>
        </w:r>
      </w:ins>
      <w:ins w:id="4014" w:author="Okot" w:date="2019-12-01T18:10:00Z">
        <w:r>
          <w:t xml:space="preserve"> on</w:t>
        </w:r>
      </w:ins>
      <w:ins w:id="4015" w:author="Okot" w:date="2019-12-01T18:08:00Z">
        <w:r>
          <w:t xml:space="preserve"> aktualizowany na bieżąco wraz z dodawaniem przez u</w:t>
        </w:r>
      </w:ins>
      <w:ins w:id="4016" w:author="Okot" w:date="2019-12-01T18:09:00Z">
        <w:r>
          <w:t xml:space="preserve">żytkownika nowego pożywienia. </w:t>
        </w:r>
      </w:ins>
      <w:ins w:id="4017" w:author="Okot" w:date="2019-12-01T18:10:00Z">
        <w:r>
          <w:t xml:space="preserve">Wykres zostanie umiejscowiony </w:t>
        </w:r>
      </w:ins>
      <w:ins w:id="4018" w:author="Okot" w:date="2019-12-01T18:11:00Z">
        <w:r>
          <w:t>informacjami na temat spożycia kalorii oraz makroskładników (w gramach) oraz nad tabelą spożytych posiłków. </w:t>
        </w:r>
      </w:ins>
    </w:p>
    <w:p w14:paraId="011D933E" w14:textId="173E7108" w:rsidR="00F81A91" w:rsidRDefault="00F81A91">
      <w:pPr>
        <w:ind w:firstLine="0"/>
        <w:rPr>
          <w:ins w:id="4019" w:author="Okot" w:date="2019-12-01T08:28:00Z"/>
        </w:rPr>
        <w:pPrChange w:id="4020" w:author="Okot" w:date="2019-12-01T15:46:00Z">
          <w:pPr>
            <w:pStyle w:val="Nagwek2"/>
          </w:pPr>
        </w:pPrChange>
      </w:pPr>
      <w:ins w:id="4021"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4022" w:author="Okot" w:date="2019-12-01T15:46:00Z"/>
        </w:rPr>
        <w:pPrChange w:id="4023" w:author="Okot" w:date="2019-12-02T12:57:00Z">
          <w:pPr>
            <w:jc w:val="center"/>
          </w:pPr>
        </w:pPrChange>
      </w:pPr>
      <w:ins w:id="4024" w:author="Okot" w:date="2019-12-02T12:57:00Z">
        <w:r>
          <w:tab/>
        </w:r>
      </w:ins>
    </w:p>
    <w:p w14:paraId="7D6D999E" w14:textId="33A060FF" w:rsidR="00F81A91" w:rsidRDefault="00F81A91" w:rsidP="00F81A91">
      <w:pPr>
        <w:jc w:val="center"/>
        <w:rPr>
          <w:ins w:id="4025" w:author="Okot" w:date="2019-12-01T18:11:00Z"/>
        </w:rPr>
      </w:pPr>
      <w:ins w:id="4026" w:author="Okot" w:date="2019-12-01T15:46:00Z">
        <w:r>
          <w:t xml:space="preserve">Rys. 5.18. </w:t>
        </w:r>
      </w:ins>
      <w:ins w:id="4027" w:author="Okot" w:date="2019-12-01T15:47:00Z">
        <w:r>
          <w:t>Zmodyfikowana strona startowa</w:t>
        </w:r>
      </w:ins>
      <w:ins w:id="4028" w:author="Okot" w:date="2019-12-01T15:46:00Z">
        <w:r>
          <w:t>.</w:t>
        </w:r>
      </w:ins>
    </w:p>
    <w:p w14:paraId="5DA859F0" w14:textId="77777777" w:rsidR="009B4B6B" w:rsidRDefault="009B4B6B" w:rsidP="00F81A91">
      <w:pPr>
        <w:jc w:val="center"/>
        <w:rPr>
          <w:ins w:id="4029" w:author="Okot" w:date="2019-12-01T18:11:00Z"/>
        </w:rPr>
      </w:pPr>
    </w:p>
    <w:p w14:paraId="1E8F2F2C" w14:textId="1726550B" w:rsidR="009B4B6B" w:rsidRDefault="009B4B6B">
      <w:pPr>
        <w:rPr>
          <w:ins w:id="4030" w:author="Okot" w:date="2019-12-01T15:46:00Z"/>
        </w:rPr>
        <w:pPrChange w:id="4031" w:author="Okot" w:date="2019-12-01T18:11:00Z">
          <w:pPr>
            <w:jc w:val="center"/>
          </w:pPr>
        </w:pPrChange>
      </w:pPr>
      <w:ins w:id="4032" w:author="Okot" w:date="2019-12-01T18:11:00Z">
        <w:r>
          <w:t xml:space="preserve">Po kliknięciu na część wykresu poświęconą danemu makroskładnikowi zostanie </w:t>
        </w:r>
      </w:ins>
      <w:ins w:id="4033" w:author="Okot" w:date="2019-12-01T18:12:00Z">
        <w:r>
          <w:t>wyświetlona dodatkowa informacja (70) na temat spożycia składowych tego makroskładnika:  cukru i b</w:t>
        </w:r>
      </w:ins>
      <w:ins w:id="4034" w:author="Okot" w:date="2019-12-01T18:13:00Z">
        <w:r>
          <w:t>łonnika dla węglowodanów, aminokwasów dla białka oraz różnych rodzajó</w:t>
        </w:r>
      </w:ins>
      <w:ins w:id="4035"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4036" w:author="Okot" w:date="2019-12-01T15:46:00Z"/>
        </w:rPr>
        <w:pPrChange w:id="4037" w:author="Okot" w:date="2019-12-01T15:46:00Z">
          <w:pPr>
            <w:pStyle w:val="Nagwek2"/>
          </w:pPr>
        </w:pPrChange>
      </w:pPr>
    </w:p>
    <w:p w14:paraId="31755384" w14:textId="7F9A247F" w:rsidR="00113B43" w:rsidRDefault="00113B43">
      <w:pPr>
        <w:pStyle w:val="Nagwek2"/>
        <w:rPr>
          <w:ins w:id="4038" w:author="Okot" w:date="2019-12-01T18:16:00Z"/>
        </w:rPr>
      </w:pPr>
      <w:ins w:id="4039" w:author="Okot" w:date="2019-12-01T08:28:00Z">
        <w:r>
          <w:t>5.6.1.3. Zmodyfikowana strona z danymi użytkownika</w:t>
        </w:r>
      </w:ins>
    </w:p>
    <w:p w14:paraId="2FC4B462" w14:textId="77777777" w:rsidR="00993406" w:rsidRDefault="00993406">
      <w:pPr>
        <w:ind w:firstLine="0"/>
        <w:rPr>
          <w:ins w:id="4040" w:author="Okot" w:date="2019-12-03T17:24:00Z"/>
        </w:rPr>
        <w:pPrChange w:id="4041" w:author="Okot" w:date="2019-12-02T12:57:00Z">
          <w:pPr>
            <w:pStyle w:val="Nagwek2"/>
          </w:pPr>
        </w:pPrChange>
      </w:pPr>
    </w:p>
    <w:p w14:paraId="14878E74" w14:textId="6B2ADE50" w:rsidR="00FA0DC8" w:rsidRDefault="00FA0DC8">
      <w:pPr>
        <w:ind w:firstLine="0"/>
        <w:rPr>
          <w:ins w:id="4042" w:author="Okot" w:date="2019-12-03T17:36:00Z"/>
        </w:rPr>
        <w:pPrChange w:id="4043" w:author="Okot" w:date="2019-12-02T12:57:00Z">
          <w:pPr>
            <w:pStyle w:val="Nagwek2"/>
          </w:pPr>
        </w:pPrChange>
      </w:pPr>
      <w:ins w:id="4044" w:author="Okot" w:date="2019-12-03T17:24:00Z">
        <w:r>
          <w:tab/>
          <w:t>Do strony z danymi użytkownika zostan</w:t>
        </w:r>
      </w:ins>
      <w:ins w:id="4045" w:author="Okot" w:date="2019-12-03T17:25:00Z">
        <w:r>
          <w:t>ą dodane trzy wykresy. Pierwszy (79) będzie przedstawiał zmianę wagi</w:t>
        </w:r>
        <w:r w:rsidR="00B061E3">
          <w:t xml:space="preserve"> w czasie. Obok nagłówka wykresu</w:t>
        </w:r>
        <w:r>
          <w:t xml:space="preserve"> zos</w:t>
        </w:r>
      </w:ins>
      <w:ins w:id="4046"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4047" w:author="Okot" w:date="2019-12-03T17:28:00Z">
        <w:r>
          <w:t>Pod nagłówkiem wyświetlana będzie informacja o zmianie wagi od czasu wprowadzenia pierwszego pomiaru</w:t>
        </w:r>
      </w:ins>
      <w:ins w:id="4048" w:author="Okot" w:date="2019-12-03T17:31:00Z">
        <w:r>
          <w:t xml:space="preserve"> oraz od </w:t>
        </w:r>
      </w:ins>
      <w:ins w:id="4049" w:author="Okot" w:date="2019-12-03T17:32:00Z">
        <w:r>
          <w:t>ostatniego</w:t>
        </w:r>
      </w:ins>
      <w:ins w:id="4050" w:author="Okot" w:date="2019-12-03T17:31:00Z">
        <w:r>
          <w:t xml:space="preserve"> </w:t>
        </w:r>
      </w:ins>
      <w:ins w:id="4051" w:author="Okot" w:date="2019-12-03T17:32:00Z">
        <w:r>
          <w:t xml:space="preserve">zapisanego pomiaru (76). Po kliknięciu w konkretny pomiar na wykresie wyświetlona zostanie </w:t>
        </w:r>
        <w:r>
          <w:lastRenderedPageBreak/>
          <w:t>jego data oraz warto</w:t>
        </w:r>
      </w:ins>
      <w:ins w:id="4052" w:author="Okot" w:date="2019-12-03T17:33:00Z">
        <w:r>
          <w:t>ść (82) oraz przycisk do usunięcia pomiaru (83) albo jego edycji</w:t>
        </w:r>
      </w:ins>
      <w:ins w:id="4053" w:author="Okot" w:date="2019-12-03T17:34:00Z">
        <w:r>
          <w:t> (84). Wciśnięcie przycisku (83) spowoduje wyświetlenia okna dialogowego służącego do potwierdzenia decyzji o usunięciu</w:t>
        </w:r>
        <w:r w:rsidR="00163E5B">
          <w:t xml:space="preserve"> wpisu. </w:t>
        </w:r>
      </w:ins>
      <w:ins w:id="4054"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4055" w:author="Okot" w:date="2019-12-03T17:38:00Z"/>
        </w:rPr>
        <w:pPrChange w:id="4056" w:author="Okot" w:date="2019-12-03T17:38:00Z">
          <w:pPr>
            <w:pStyle w:val="Nagwek2"/>
          </w:pPr>
        </w:pPrChange>
      </w:pPr>
      <w:ins w:id="4057"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4058" w:author="Okot" w:date="2019-12-03T17:37:00Z">
        <w:r>
          <w:t>ód pasa</w:t>
        </w:r>
      </w:ins>
      <w:ins w:id="4059"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4060" w:author="Okot" w:date="2019-12-03T17:38:00Z">
        <w:r>
          <w:t>ą takie same informacje jak w przypadku wykresu zmiany wagi, tylko dotyczące obwodu pasa.</w:t>
        </w:r>
      </w:ins>
    </w:p>
    <w:p w14:paraId="7E5153B7" w14:textId="77777777" w:rsidR="00B061E3" w:rsidRDefault="00B061E3">
      <w:pPr>
        <w:rPr>
          <w:ins w:id="4061" w:author="Okot" w:date="2019-12-02T12:57:00Z"/>
        </w:rPr>
        <w:pPrChange w:id="4062" w:author="Okot" w:date="2019-12-03T17:38:00Z">
          <w:pPr>
            <w:pStyle w:val="Nagwek2"/>
          </w:pPr>
        </w:pPrChange>
      </w:pPr>
    </w:p>
    <w:p w14:paraId="41C41FF8" w14:textId="76CCDA95" w:rsidR="006A6BB2" w:rsidRPr="00BD52C7" w:rsidRDefault="006A6BB2">
      <w:pPr>
        <w:ind w:firstLine="0"/>
        <w:jc w:val="center"/>
        <w:rPr>
          <w:ins w:id="4063" w:author="Okot" w:date="2019-12-01T08:17:00Z"/>
        </w:rPr>
        <w:pPrChange w:id="4064" w:author="Okot" w:date="2019-12-02T12:57:00Z">
          <w:pPr>
            <w:pStyle w:val="Nagwek2"/>
          </w:pPr>
        </w:pPrChange>
      </w:pPr>
      <w:ins w:id="4065"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4066" w:author="Okot" w:date="2019-12-02T12:58:00Z"/>
        </w:rPr>
      </w:pPr>
    </w:p>
    <w:p w14:paraId="7BD4AAD8" w14:textId="2EE8EF61" w:rsidR="006A6BB2" w:rsidRDefault="006A6BB2" w:rsidP="006A6BB2">
      <w:pPr>
        <w:jc w:val="center"/>
        <w:rPr>
          <w:ins w:id="4067" w:author="Okot" w:date="2019-12-02T12:57:00Z"/>
        </w:rPr>
      </w:pPr>
      <w:ins w:id="4068" w:author="Okot" w:date="2019-12-02T12:57:00Z">
        <w:r>
          <w:t>Rys. 5.1</w:t>
        </w:r>
      </w:ins>
      <w:ins w:id="4069" w:author="Okot" w:date="2019-12-02T12:58:00Z">
        <w:r>
          <w:t>9</w:t>
        </w:r>
      </w:ins>
      <w:ins w:id="4070" w:author="Okot" w:date="2019-12-02T12:57:00Z">
        <w:r>
          <w:t>. Zmodyfikowana strona z danymi u</w:t>
        </w:r>
      </w:ins>
      <w:ins w:id="4071" w:author="Okot" w:date="2019-12-02T12:58:00Z">
        <w:r>
          <w:t>żytkownika</w:t>
        </w:r>
      </w:ins>
      <w:ins w:id="4072" w:author="Okot" w:date="2019-12-02T12:57:00Z">
        <w:r>
          <w:t>.</w:t>
        </w:r>
      </w:ins>
    </w:p>
    <w:p w14:paraId="5E30C7C9" w14:textId="4DBA739C" w:rsidR="00B061E3" w:rsidRDefault="00B061E3" w:rsidP="00B061E3">
      <w:pPr>
        <w:rPr>
          <w:ins w:id="4073" w:author="Okot" w:date="2019-12-03T18:00:00Z"/>
        </w:rPr>
      </w:pPr>
      <w:ins w:id="4074" w:author="Okot" w:date="2019-12-03T17:38:00Z">
        <w:r>
          <w:lastRenderedPageBreak/>
          <w:t>Trzeci wykres (81) będzie przedstawiał zmianę obwodu bioder w czasie. Obok nagłówka wykresu zostanie umiejscowiony przycisk aktualizowania pomiaru (75),</w:t>
        </w:r>
      </w:ins>
      <w:ins w:id="4075" w:author="Okot" w:date="2019-12-03T17:39:00Z">
        <w:r>
          <w:t xml:space="preserve"> który będzie działał tak samo jak w dwóch w/w opisanych przypadkach</w:t>
        </w:r>
      </w:ins>
      <w:ins w:id="4076"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4077" w:author="Okot" w:date="2019-12-03T17:39:00Z">
        <w:r>
          <w:t xml:space="preserve"> poprzednich</w:t>
        </w:r>
      </w:ins>
      <w:ins w:id="4078" w:author="Okot" w:date="2019-12-03T17:38:00Z">
        <w:r>
          <w:t xml:space="preserve"> wykres</w:t>
        </w:r>
      </w:ins>
      <w:ins w:id="4079" w:author="Okot" w:date="2019-12-03T17:39:00Z">
        <w:r>
          <w:t>ów</w:t>
        </w:r>
      </w:ins>
      <w:ins w:id="4080" w:author="Okot" w:date="2019-12-03T17:38:00Z">
        <w:r>
          <w:t>, tylko dotyczące obwodu bioder.</w:t>
        </w:r>
      </w:ins>
    </w:p>
    <w:p w14:paraId="59A16A31" w14:textId="6E84A558" w:rsidR="00A21867" w:rsidRDefault="00A21867">
      <w:pPr>
        <w:rPr>
          <w:ins w:id="4081" w:author="Okot" w:date="2019-12-03T17:38:00Z"/>
        </w:rPr>
      </w:pPr>
      <w:ins w:id="4082" w:author="Okot" w:date="2019-12-03T18:00:00Z">
        <w:r>
          <w:t>Dane użytkownika, które wcześniej zajmowały cał</w:t>
        </w:r>
      </w:ins>
      <w:ins w:id="4083" w:author="Okot" w:date="2019-12-03T18:01:00Z">
        <w:r>
          <w:t>ą stronę (trzy kolumny), zostaną przeniesione do jednej kolumny w lewej części ekranu. Na górze wyświetlane będ</w:t>
        </w:r>
      </w:ins>
      <w:ins w:id="4084" w:author="Okot" w:date="2019-12-03T18:02:00Z">
        <w:r>
          <w:t>ą dane stałe: płeć, data urodzenia, wzrost</w:t>
        </w:r>
      </w:ins>
      <w:ins w:id="4085" w:author="Okot" w:date="2019-12-03T18:03:00Z">
        <w:r>
          <w:t> (</w:t>
        </w:r>
      </w:ins>
      <w:ins w:id="4086" w:author="Okot" w:date="2019-12-03T18:02:00Z">
        <w:r>
          <w:t>14) oraz przyciski do ich edycji (15). Pod spodem będą wyświetlane dane dotyczące pomiaró</w:t>
        </w:r>
      </w:ins>
      <w:ins w:id="4087" w:author="Okot" w:date="2019-12-03T18:03:00Z">
        <w:r>
          <w:t>w: wagi, obwodu pasa i talii (71) – ich najbardziej aktualne wartości. Jeśli użytkownik jeszcze nie wprowadził pierwszych pomiarów, wyświetlany będzie przycisk</w:t>
        </w:r>
      </w:ins>
      <w:ins w:id="4088" w:author="Okot" w:date="2019-12-03T18:04:00Z">
        <w:r>
          <w:t> (16) jak na rysunku 5.7.</w:t>
        </w:r>
      </w:ins>
      <w:ins w:id="4089" w:author="Okot" w:date="2019-12-03T18:05:00Z">
        <w:r>
          <w:t xml:space="preserve"> Kolejnym elementem będzie suwak określania aktywności fizycznej (17), którego działanie nie zmieni się w stosunku do poprzedniej iteracji interfejsu. </w:t>
        </w:r>
      </w:ins>
      <w:ins w:id="4090" w:author="Okot" w:date="2019-12-03T18:06:00Z">
        <w:r>
          <w:t xml:space="preserve">Na końcu będzie umiejscowiona sekcja dotycząca celu użytkownika. Ze względów estetycznych decydowano się zmienić listę rozwijaną na przyciski (72). </w:t>
        </w:r>
      </w:ins>
      <w:ins w:id="4091" w:author="Okot" w:date="2019-12-03T18:07:00Z">
        <w:r>
          <w:t>W momencie zapisania celu, widoczna pozostanie jedynie jedna sylwetka wraz z opisem s</w:t>
        </w:r>
      </w:ins>
      <w:ins w:id="4092" w:author="Okot" w:date="2019-12-03T18:08:00Z">
        <w:r>
          <w:t>łownym celu.</w:t>
        </w:r>
      </w:ins>
    </w:p>
    <w:p w14:paraId="09EBE8CF" w14:textId="77777777" w:rsidR="007C3CDE" w:rsidRPr="00BD52C7" w:rsidRDefault="007C3CDE">
      <w:pPr>
        <w:pPrChange w:id="4093" w:author="Okot" w:date="2019-12-03T17:38:00Z">
          <w:pPr>
            <w:pStyle w:val="Nagwek2"/>
          </w:pPr>
        </w:pPrChange>
      </w:pPr>
    </w:p>
    <w:p w14:paraId="3C078DA2" w14:textId="5175F450" w:rsidR="0003742D" w:rsidRPr="0003742D" w:rsidRDefault="00544DC3" w:rsidP="0003742D">
      <w:pPr>
        <w:pStyle w:val="Nagwek2"/>
      </w:pPr>
      <w:ins w:id="4094" w:author="Okot" w:date="2019-11-19T21:01:00Z">
        <w:r>
          <w:t>5</w:t>
        </w:r>
      </w:ins>
      <w:del w:id="4095" w:author="Okot" w:date="2019-11-19T21:01:00Z">
        <w:r w:rsidR="0003742D" w:rsidDel="00544DC3">
          <w:delText>4</w:delText>
        </w:r>
      </w:del>
      <w:r w:rsidR="0003742D">
        <w:t>.</w:t>
      </w:r>
      <w:ins w:id="4096" w:author="Okot" w:date="2019-11-19T21:01:00Z">
        <w:r>
          <w:t>6</w:t>
        </w:r>
      </w:ins>
      <w:del w:id="4097"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4098" w:author="Okot" w:date="2019-11-19T21:01:00Z">
        <w:r>
          <w:t>5</w:t>
        </w:r>
      </w:ins>
      <w:del w:id="4099" w:author="Okot" w:date="2019-11-19T21:01:00Z">
        <w:r w:rsidR="0003742D" w:rsidDel="00544DC3">
          <w:delText>4</w:delText>
        </w:r>
      </w:del>
      <w:r w:rsidR="0003742D">
        <w:t>.</w:t>
      </w:r>
      <w:ins w:id="4100" w:author="Okot" w:date="2019-11-19T21:01:00Z">
        <w:r>
          <w:t>6</w:t>
        </w:r>
      </w:ins>
      <w:del w:id="4101" w:author="Okot" w:date="2019-11-19T21:01:00Z">
        <w:r w:rsidR="0003742D" w:rsidDel="00544DC3">
          <w:delText>7</w:delText>
        </w:r>
      </w:del>
      <w:r w:rsidR="0003742D">
        <w:t>.3. Implementacja</w:t>
      </w:r>
    </w:p>
    <w:p w14:paraId="79CD6E59" w14:textId="4A2D63D3" w:rsidR="0003742D" w:rsidRDefault="00544DC3" w:rsidP="0003742D">
      <w:pPr>
        <w:pStyle w:val="Nagwek2"/>
      </w:pPr>
      <w:ins w:id="4102" w:author="Okot" w:date="2019-11-19T21:01:00Z">
        <w:r>
          <w:t>5</w:t>
        </w:r>
      </w:ins>
      <w:del w:id="4103" w:author="Okot" w:date="2019-11-19T21:01:00Z">
        <w:r w:rsidR="0003742D" w:rsidDel="00544DC3">
          <w:delText>4</w:delText>
        </w:r>
      </w:del>
      <w:r w:rsidR="0003742D">
        <w:t>.</w:t>
      </w:r>
      <w:ins w:id="4104" w:author="Okot" w:date="2019-11-19T21:01:00Z">
        <w:r>
          <w:t>6</w:t>
        </w:r>
      </w:ins>
      <w:del w:id="4105" w:author="Okot" w:date="2019-11-19T21:01:00Z">
        <w:r w:rsidR="0003742D" w:rsidDel="00544DC3">
          <w:delText>7</w:delText>
        </w:r>
      </w:del>
      <w:r w:rsidR="0003742D">
        <w:t>.4. Testy</w:t>
      </w:r>
    </w:p>
    <w:p w14:paraId="590F3C20" w14:textId="339146C3" w:rsidR="0003742D" w:rsidRDefault="00544DC3" w:rsidP="0003742D">
      <w:pPr>
        <w:pStyle w:val="Nagwek2"/>
      </w:pPr>
      <w:ins w:id="4106" w:author="Okot" w:date="2019-11-19T21:01:00Z">
        <w:r>
          <w:t>5</w:t>
        </w:r>
      </w:ins>
      <w:del w:id="4107" w:author="Okot" w:date="2019-11-19T21:01:00Z">
        <w:r w:rsidR="0003742D" w:rsidDel="00544DC3">
          <w:delText>4</w:delText>
        </w:r>
      </w:del>
      <w:r w:rsidR="0003742D">
        <w:t>.</w:t>
      </w:r>
      <w:ins w:id="4108" w:author="Okot" w:date="2019-11-19T21:01:00Z">
        <w:r>
          <w:t>6</w:t>
        </w:r>
      </w:ins>
      <w:del w:id="410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4110" w:author="Okot" w:date="2019-11-19T21:01:00Z">
        <w:r>
          <w:t>5</w:t>
        </w:r>
      </w:ins>
      <w:del w:id="4111" w:author="Okot" w:date="2019-11-19T21:01:00Z">
        <w:r w:rsidR="00F853FF" w:rsidDel="00544DC3">
          <w:delText>4</w:delText>
        </w:r>
      </w:del>
      <w:r w:rsidR="00F853FF">
        <w:t>.</w:t>
      </w:r>
      <w:ins w:id="4112" w:author="Okot" w:date="2019-11-19T21:01:00Z">
        <w:r>
          <w:t>7</w:t>
        </w:r>
      </w:ins>
      <w:del w:id="411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4114" w:author="Okot" w:date="2019-11-19T21:01:00Z">
        <w:r>
          <w:t>5</w:t>
        </w:r>
      </w:ins>
      <w:del w:id="4115" w:author="Okot" w:date="2019-11-19T21:01:00Z">
        <w:r w:rsidR="0003742D" w:rsidDel="00544DC3">
          <w:delText>4</w:delText>
        </w:r>
      </w:del>
      <w:r w:rsidR="0003742D">
        <w:t>.</w:t>
      </w:r>
      <w:ins w:id="4116" w:author="Okot" w:date="2019-11-19T21:01:00Z">
        <w:r>
          <w:t>7</w:t>
        </w:r>
      </w:ins>
      <w:del w:id="4117" w:author="Okot" w:date="2019-11-19T21:01:00Z">
        <w:r w:rsidR="0003742D" w:rsidDel="00544DC3">
          <w:delText>8</w:delText>
        </w:r>
      </w:del>
      <w:r w:rsidR="0003742D">
        <w:t>.1. Projekt logiki biznesowej</w:t>
      </w:r>
    </w:p>
    <w:p w14:paraId="0ED9576B" w14:textId="6DDB92C5" w:rsidR="0003742D" w:rsidRDefault="00544DC3" w:rsidP="00EF6592">
      <w:pPr>
        <w:ind w:firstLine="0"/>
      </w:pPr>
      <w:ins w:id="4118" w:author="Okot" w:date="2019-11-19T21:01:00Z">
        <w:r>
          <w:t>5</w:t>
        </w:r>
      </w:ins>
      <w:del w:id="4119" w:author="Okot" w:date="2019-11-19T21:01:00Z">
        <w:r w:rsidR="0003742D" w:rsidDel="00544DC3">
          <w:delText>4</w:delText>
        </w:r>
      </w:del>
      <w:r w:rsidR="0003742D">
        <w:t>.</w:t>
      </w:r>
      <w:ins w:id="4120" w:author="Okot" w:date="2019-11-19T21:01:00Z">
        <w:r>
          <w:t>7</w:t>
        </w:r>
      </w:ins>
      <w:del w:id="4121" w:author="Okot" w:date="2019-11-19T21:01:00Z">
        <w:r w:rsidR="0003742D" w:rsidDel="00544DC3">
          <w:delText>8</w:delText>
        </w:r>
      </w:del>
      <w:r w:rsidR="0003742D">
        <w:t>.2. Implementacja</w:t>
      </w:r>
    </w:p>
    <w:p w14:paraId="27C80D1C" w14:textId="128795F5" w:rsidR="0003742D" w:rsidRDefault="00544DC3" w:rsidP="00EF6592">
      <w:pPr>
        <w:ind w:firstLine="0"/>
      </w:pPr>
      <w:ins w:id="4122" w:author="Okot" w:date="2019-11-19T21:01:00Z">
        <w:r>
          <w:t>5</w:t>
        </w:r>
      </w:ins>
      <w:del w:id="4123" w:author="Okot" w:date="2019-11-19T21:01:00Z">
        <w:r w:rsidR="0003742D" w:rsidDel="00544DC3">
          <w:delText>4</w:delText>
        </w:r>
      </w:del>
      <w:r w:rsidR="0003742D">
        <w:t>.</w:t>
      </w:r>
      <w:ins w:id="4124" w:author="Okot" w:date="2019-11-19T21:02:00Z">
        <w:r>
          <w:t>7</w:t>
        </w:r>
      </w:ins>
      <w:del w:id="4125" w:author="Okot" w:date="2019-11-19T21:01:00Z">
        <w:r w:rsidR="0003742D" w:rsidDel="00544DC3">
          <w:delText>8</w:delText>
        </w:r>
      </w:del>
      <w:r w:rsidR="0003742D">
        <w:t>.3. Testy końcowe</w:t>
      </w:r>
    </w:p>
    <w:p w14:paraId="28D02CE1" w14:textId="21552A17" w:rsidR="0003742D" w:rsidRDefault="00544DC3" w:rsidP="00EF6592">
      <w:pPr>
        <w:ind w:firstLine="0"/>
      </w:pPr>
      <w:ins w:id="4126" w:author="Okot" w:date="2019-11-19T21:02:00Z">
        <w:r>
          <w:t>5</w:t>
        </w:r>
      </w:ins>
      <w:del w:id="4127" w:author="Okot" w:date="2019-11-19T21:02:00Z">
        <w:r w:rsidR="0003742D" w:rsidDel="00544DC3">
          <w:delText>4</w:delText>
        </w:r>
      </w:del>
      <w:r w:rsidR="0003742D">
        <w:t>.</w:t>
      </w:r>
      <w:ins w:id="4128" w:author="Okot" w:date="2019-11-19T21:02:00Z">
        <w:r>
          <w:t>7</w:t>
        </w:r>
      </w:ins>
      <w:del w:id="4129"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4130" w:name="_Toc5963784"/>
      <w:r>
        <w:t>Projekt testów</w:t>
      </w:r>
      <w:bookmarkEnd w:id="4130"/>
    </w:p>
    <w:p w14:paraId="011F898B" w14:textId="77777777" w:rsidR="00973C06" w:rsidRDefault="00973C06" w:rsidP="00423CC1">
      <w:pPr>
        <w:pStyle w:val="Nagwek2"/>
        <w:ind w:left="360"/>
      </w:pPr>
      <w:bookmarkStart w:id="4131" w:name="_Toc5963785"/>
      <w:r>
        <w:t>Testy funkcjonalne</w:t>
      </w:r>
      <w:bookmarkEnd w:id="4131"/>
    </w:p>
    <w:p w14:paraId="31EC54EA" w14:textId="77777777" w:rsidR="00973C06" w:rsidRDefault="00973C06" w:rsidP="00423CC1">
      <w:pPr>
        <w:pStyle w:val="Nagwek2"/>
        <w:ind w:left="360"/>
      </w:pPr>
      <w:bookmarkStart w:id="4132" w:name="_Toc5963786"/>
      <w:r>
        <w:t>Testy jednostkowe</w:t>
      </w:r>
      <w:bookmarkEnd w:id="4132"/>
    </w:p>
    <w:p w14:paraId="5282706C" w14:textId="77777777" w:rsidR="00973C06" w:rsidRDefault="00973C06" w:rsidP="00423CC1">
      <w:pPr>
        <w:pStyle w:val="Nagwek2"/>
        <w:ind w:left="360"/>
      </w:pPr>
      <w:bookmarkStart w:id="4133" w:name="_Toc5963787"/>
      <w:r>
        <w:t>Testy obciążeniowe</w:t>
      </w:r>
      <w:bookmarkEnd w:id="4133"/>
    </w:p>
    <w:p w14:paraId="711FB549" w14:textId="77777777" w:rsidR="00973C06" w:rsidRPr="00973C06" w:rsidRDefault="00973C06" w:rsidP="00423CC1">
      <w:pPr>
        <w:pStyle w:val="Nagwek2"/>
        <w:ind w:left="360"/>
      </w:pPr>
      <w:bookmarkStart w:id="4134" w:name="_Toc5963788"/>
      <w:r>
        <w:t>Testy użytkowników</w:t>
      </w:r>
      <w:bookmarkEnd w:id="4134"/>
    </w:p>
    <w:p w14:paraId="46EAF48D" w14:textId="77777777" w:rsidR="0003742D" w:rsidRDefault="0003742D" w:rsidP="00266EEB">
      <w:pPr>
        <w:pStyle w:val="Nagwek1"/>
        <w:ind w:firstLine="360"/>
      </w:pPr>
      <w:bookmarkStart w:id="4135" w:name="_Toc5963793"/>
    </w:p>
    <w:p w14:paraId="434B18E9" w14:textId="7D81005D" w:rsidR="00E375D2" w:rsidRDefault="00D4664E" w:rsidP="00CF3BB8">
      <w:pPr>
        <w:pStyle w:val="Nagwek1"/>
      </w:pPr>
      <w:ins w:id="4136" w:author="Okot" w:date="2019-11-19T21:02:00Z">
        <w:r>
          <w:t>6</w:t>
        </w:r>
      </w:ins>
      <w:del w:id="4137" w:author="Okot" w:date="2019-11-19T21:02:00Z">
        <w:r w:rsidR="00213C06" w:rsidDel="00D4664E">
          <w:delText>5</w:delText>
        </w:r>
      </w:del>
      <w:r w:rsidR="00CF3BB8">
        <w:t xml:space="preserve">. </w:t>
      </w:r>
      <w:r w:rsidR="00E375D2" w:rsidRPr="002A0F9B">
        <w:t>testy</w:t>
      </w:r>
      <w:bookmarkEnd w:id="4135"/>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4138" w:name="_Toc5963794"/>
      <w:r>
        <w:t>Testy funkcjonalne</w:t>
      </w:r>
      <w:bookmarkEnd w:id="4138"/>
    </w:p>
    <w:p w14:paraId="3FE6993E" w14:textId="77777777" w:rsidR="00973C06" w:rsidRDefault="00973C06" w:rsidP="00423CC1">
      <w:pPr>
        <w:pStyle w:val="Podtytu"/>
        <w:numPr>
          <w:ilvl w:val="0"/>
          <w:numId w:val="0"/>
        </w:numPr>
        <w:ind w:left="360"/>
      </w:pPr>
      <w:r>
        <w:t xml:space="preserve"> </w:t>
      </w:r>
      <w:bookmarkStart w:id="4139" w:name="_Toc5963795"/>
      <w:r>
        <w:t>Testy jednostkowe</w:t>
      </w:r>
      <w:bookmarkEnd w:id="4139"/>
    </w:p>
    <w:p w14:paraId="0C91ABA7" w14:textId="77777777" w:rsidR="00973C06" w:rsidRDefault="00973C06" w:rsidP="00423CC1">
      <w:pPr>
        <w:pStyle w:val="Podtytu"/>
        <w:numPr>
          <w:ilvl w:val="0"/>
          <w:numId w:val="0"/>
        </w:numPr>
        <w:ind w:left="360"/>
      </w:pPr>
      <w:r>
        <w:t xml:space="preserve"> </w:t>
      </w:r>
      <w:bookmarkStart w:id="4140" w:name="_Toc5963796"/>
      <w:r>
        <w:t>Testy obciążeniowe</w:t>
      </w:r>
      <w:bookmarkEnd w:id="4140"/>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4141" w:name="_Toc5963797"/>
      <w:ins w:id="4142" w:author="Okot" w:date="2019-11-19T21:02:00Z">
        <w:r>
          <w:t>6</w:t>
        </w:r>
      </w:ins>
      <w:del w:id="4143" w:author="Okot" w:date="2019-11-19T21:02:00Z">
        <w:r w:rsidR="00213C06" w:rsidDel="00D4664E">
          <w:delText>5</w:delText>
        </w:r>
      </w:del>
      <w:r w:rsidR="00DD225C">
        <w:t xml:space="preserve">.X. </w:t>
      </w:r>
      <w:r w:rsidR="00973C06">
        <w:t>Testy użytkowników</w:t>
      </w:r>
      <w:bookmarkEnd w:id="4141"/>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4144" w:author="Okot" w:date="2019-11-19T21:02:00Z">
        <w:r w:rsidDel="005E78C8">
          <w:delText>5</w:delText>
        </w:r>
      </w:del>
      <w:ins w:id="4145"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4146" w:author="Okot" w:date="2019-11-19T21:02:00Z">
        <w:r w:rsidDel="005E78C8">
          <w:delText>5</w:delText>
        </w:r>
      </w:del>
      <w:ins w:id="414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4148" w:author="Okot" w:date="2019-11-19T21:02:00Z">
        <w:r>
          <w:t>6</w:t>
        </w:r>
      </w:ins>
      <w:del w:id="414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4150" w:author="Okot" w:date="2019-11-19T21:02:00Z">
        <w:r w:rsidR="005E78C8">
          <w:t>6</w:t>
        </w:r>
      </w:ins>
      <w:del w:id="415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4152" w:author="Okot" w:date="2019-11-19T21:02:00Z">
        <w:r w:rsidR="005E78C8">
          <w:t>6</w:t>
        </w:r>
      </w:ins>
      <w:del w:id="415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4154" w:name="_Toc5963798"/>
      <w:ins w:id="4155" w:author="Okot" w:date="2019-11-19T21:02:00Z">
        <w:r>
          <w:t>7</w:t>
        </w:r>
      </w:ins>
      <w:del w:id="4156" w:author="Okot" w:date="2019-11-19T21:02:00Z">
        <w:r w:rsidR="00E57BA1" w:rsidDel="005E78C8">
          <w:delText>6</w:delText>
        </w:r>
      </w:del>
      <w:r w:rsidR="002A0F9B">
        <w:t xml:space="preserve">. </w:t>
      </w:r>
      <w:r w:rsidR="00CD4B0E" w:rsidRPr="002A0F9B">
        <w:t>wdrożenie</w:t>
      </w:r>
      <w:bookmarkEnd w:id="4154"/>
    </w:p>
    <w:p w14:paraId="51659AC8" w14:textId="77777777" w:rsidR="00A87E01" w:rsidRPr="00A87E01" w:rsidRDefault="00A87E01" w:rsidP="00A87E01"/>
    <w:p w14:paraId="35F02D50" w14:textId="40219379" w:rsidR="00CD4B0E" w:rsidRDefault="005E78C8" w:rsidP="002A0F9B">
      <w:pPr>
        <w:pStyle w:val="Nagwek1"/>
      </w:pPr>
      <w:bookmarkStart w:id="4157" w:name="_Toc5963799"/>
      <w:ins w:id="4158" w:author="Okot" w:date="2019-11-19T21:02:00Z">
        <w:r>
          <w:t>8</w:t>
        </w:r>
      </w:ins>
      <w:del w:id="4159" w:author="Okot" w:date="2019-11-19T21:02:00Z">
        <w:r w:rsidR="00E57BA1" w:rsidDel="005E78C8">
          <w:delText>7</w:delText>
        </w:r>
      </w:del>
      <w:r w:rsidR="002A0F9B">
        <w:t xml:space="preserve">. </w:t>
      </w:r>
      <w:r w:rsidR="00CD4B0E">
        <w:t>podsumowanie</w:t>
      </w:r>
      <w:bookmarkEnd w:id="415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4160" w:name="_Toc5963800"/>
      <w:ins w:id="4161" w:author="Okot" w:date="2019-11-19T21:02:00Z">
        <w:r>
          <w:t>8</w:t>
        </w:r>
      </w:ins>
      <w:del w:id="4162" w:author="Okot" w:date="2019-11-19T21:02:00Z">
        <w:r w:rsidR="00E57BA1" w:rsidDel="005E78C8">
          <w:delText>7</w:delText>
        </w:r>
      </w:del>
      <w:r w:rsidR="002A0F9B">
        <w:t>.1</w:t>
      </w:r>
      <w:r w:rsidR="00276AEC">
        <w:t xml:space="preserve">. </w:t>
      </w:r>
      <w:r w:rsidR="00CD4B0E">
        <w:t>Możliwości dalszego rozwoju</w:t>
      </w:r>
      <w:bookmarkEnd w:id="416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4163" w:name="_Toc5963801"/>
      <w:ins w:id="4164" w:author="Okot" w:date="2019-11-19T21:02:00Z">
        <w:r>
          <w:t>8</w:t>
        </w:r>
      </w:ins>
      <w:del w:id="4165" w:author="Okot" w:date="2019-11-19T21:02:00Z">
        <w:r w:rsidR="00E57BA1" w:rsidDel="005E78C8">
          <w:delText>7</w:delText>
        </w:r>
      </w:del>
      <w:r w:rsidR="002A0F9B">
        <w:t>.1</w:t>
      </w:r>
      <w:r w:rsidR="00276AEC">
        <w:t>.1. Dokładność przekazywanych informacji</w:t>
      </w:r>
      <w:r w:rsidR="00C80EE1">
        <w:t xml:space="preserve"> zwrotnych</w:t>
      </w:r>
      <w:bookmarkEnd w:id="416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4166" w:author="Okot" w:date="2019-11-19T21:02:00Z">
        <w:r>
          <w:t>8</w:t>
        </w:r>
      </w:ins>
      <w:del w:id="4167"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4168" w:author="Okot" w:date="2019-11-19T21:03:00Z">
        <w:r>
          <w:t>8</w:t>
        </w:r>
      </w:ins>
      <w:del w:id="4169"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4170" w:author="Okot" w:date="2019-11-19T21:03:00Z">
        <w:r>
          <w:lastRenderedPageBreak/>
          <w:t>8</w:t>
        </w:r>
      </w:ins>
      <w:del w:id="4171"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4172"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4173"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4174" w:name="_Toc5963802"/>
      <w:r>
        <w:lastRenderedPageBreak/>
        <w:t>wykaz źródeł</w:t>
      </w:r>
      <w:bookmarkEnd w:id="417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4175" w:name="_Toc5963803"/>
      <w:r w:rsidRPr="00A350AA">
        <w:rPr>
          <w:lang w:val="en-US"/>
        </w:rPr>
        <w:lastRenderedPageBreak/>
        <w:t>wykaz literatury</w:t>
      </w:r>
      <w:bookmarkEnd w:id="417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4176" w:name="_Toc5963804"/>
      <w:r>
        <w:lastRenderedPageBreak/>
        <w:t>wykaz rysunków</w:t>
      </w:r>
      <w:bookmarkEnd w:id="417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4177" w:author="Okot" w:date="2019-11-19T10:20:00Z"/>
        </w:rPr>
      </w:pPr>
      <w:r>
        <w:t>Rys. 3.1. Przykładowa opowieść użytkownika…..……………………………………96</w:t>
      </w:r>
    </w:p>
    <w:p w14:paraId="5A2F3E41" w14:textId="1777525A" w:rsidR="002B1E50" w:rsidRDefault="002B1E50">
      <w:pPr>
        <w:spacing w:after="160" w:line="259" w:lineRule="auto"/>
        <w:ind w:firstLine="708"/>
        <w:rPr>
          <w:ins w:id="4178" w:author="Okot" w:date="2019-11-19T20:15:00Z"/>
        </w:rPr>
        <w:pPrChange w:id="4179" w:author="Okot" w:date="2019-11-19T10:20:00Z">
          <w:pPr>
            <w:spacing w:after="160" w:line="259" w:lineRule="auto"/>
            <w:ind w:firstLine="0"/>
            <w:jc w:val="center"/>
          </w:pPr>
        </w:pPrChange>
      </w:pPr>
      <w:ins w:id="4180" w:author="Okot" w:date="2019-11-19T10:20:00Z">
        <w:r>
          <w:t>Rys. 3.2. Informacje od klienta: ogólny zarys aplikacji………………………………..97</w:t>
        </w:r>
      </w:ins>
    </w:p>
    <w:p w14:paraId="7577FFA5" w14:textId="66088B8C" w:rsidR="00EC0D7F" w:rsidRDefault="00C01006">
      <w:pPr>
        <w:ind w:firstLine="708"/>
        <w:rPr>
          <w:ins w:id="4181" w:author="Okot" w:date="2019-11-19T20:21:00Z"/>
        </w:rPr>
        <w:pPrChange w:id="4182" w:author="Okot" w:date="2019-11-19T20:22:00Z">
          <w:pPr>
            <w:ind w:firstLine="0"/>
            <w:jc w:val="center"/>
          </w:pPr>
        </w:pPrChange>
      </w:pPr>
      <w:ins w:id="4183" w:author="Okot" w:date="2019-11-19T20:15:00Z">
        <w:r>
          <w:t>Rys. 3.3. Opowieści klienta powiązane z zakładaniem konta przez użytkownik</w:t>
        </w:r>
      </w:ins>
      <w:ins w:id="4184" w:author="Okot" w:date="2019-11-19T20:21:00Z">
        <w:r w:rsidR="00EC0D7F">
          <w:t>a</w:t>
        </w:r>
      </w:ins>
      <w:ins w:id="4185" w:author="Okot" w:date="2019-11-19T20:22:00Z">
        <w:r w:rsidR="00EC0D7F">
          <w:t>..</w:t>
        </w:r>
      </w:ins>
      <w:ins w:id="4186" w:author="Okot" w:date="2019-11-19T20:21:00Z">
        <w:r w:rsidR="00EC0D7F">
          <w:t>…..</w:t>
        </w:r>
      </w:ins>
      <w:ins w:id="4187" w:author="Okot" w:date="2019-11-19T20:15:00Z">
        <w:r>
          <w:t>98</w:t>
        </w:r>
      </w:ins>
    </w:p>
    <w:p w14:paraId="1A0D8AAA" w14:textId="591E0370" w:rsidR="00037B9A" w:rsidRDefault="00037B9A">
      <w:pPr>
        <w:ind w:firstLine="708"/>
        <w:rPr>
          <w:ins w:id="4188" w:author="Okot" w:date="2019-11-19T20:14:00Z"/>
        </w:rPr>
        <w:pPrChange w:id="4189" w:author="Okot" w:date="2019-11-19T20:21:00Z">
          <w:pPr>
            <w:ind w:firstLine="0"/>
            <w:jc w:val="center"/>
          </w:pPr>
        </w:pPrChange>
      </w:pPr>
      <w:ins w:id="4190" w:author="Okot" w:date="2019-11-19T20:14:00Z">
        <w:r>
          <w:t xml:space="preserve">Rys. 3.4. Opowieści klienta dotyczące danych </w:t>
        </w:r>
      </w:ins>
      <w:ins w:id="4191" w:author="Okot" w:date="2019-11-19T20:21:00Z">
        <w:r w:rsidR="00EC0D7F">
          <w:t>u</w:t>
        </w:r>
      </w:ins>
      <w:ins w:id="4192" w:author="Okot" w:date="2019-11-19T20:14:00Z">
        <w:r>
          <w:t>żytkownika…</w:t>
        </w:r>
      </w:ins>
      <w:ins w:id="4193" w:author="Okot" w:date="2019-11-19T20:15:00Z">
        <w:r>
          <w:t>……………………….</w:t>
        </w:r>
      </w:ins>
      <w:ins w:id="4194" w:author="Okot" w:date="2019-11-19T20:14:00Z">
        <w:r>
          <w:t>98</w:t>
        </w:r>
      </w:ins>
    </w:p>
    <w:p w14:paraId="6999741F" w14:textId="29EBC9D1" w:rsidR="0056777E" w:rsidRDefault="0056777E">
      <w:pPr>
        <w:rPr>
          <w:ins w:id="4195" w:author="Okot" w:date="2019-11-19T20:27:00Z"/>
        </w:rPr>
        <w:pPrChange w:id="4196" w:author="Okot" w:date="2019-11-19T20:20:00Z">
          <w:pPr>
            <w:jc w:val="center"/>
          </w:pPr>
        </w:pPrChange>
      </w:pPr>
      <w:ins w:id="4197" w:author="Okot" w:date="2019-11-19T20:20:00Z">
        <w:r>
          <w:t>Rys. 3.5. Opowieści klienta zwią</w:t>
        </w:r>
        <w:r w:rsidR="004C51AE">
          <w:t>zane z obliczeniem</w:t>
        </w:r>
        <w:r>
          <w:t xml:space="preserve"> zapotrzebowań…</w:t>
        </w:r>
      </w:ins>
      <w:ins w:id="4198" w:author="Okot" w:date="2019-11-19T20:22:00Z">
        <w:r w:rsidR="004C51AE">
          <w:t>..</w:t>
        </w:r>
      </w:ins>
      <w:ins w:id="4199" w:author="Okot" w:date="2019-11-19T20:20:00Z">
        <w:r>
          <w:t>…………</w:t>
        </w:r>
      </w:ins>
      <w:ins w:id="4200" w:author="Okot" w:date="2019-11-19T20:22:00Z">
        <w:r w:rsidR="004C51AE">
          <w:t>.</w:t>
        </w:r>
      </w:ins>
      <w:ins w:id="4201" w:author="Okot" w:date="2019-11-19T20:20:00Z">
        <w:r>
          <w:t>….99</w:t>
        </w:r>
      </w:ins>
    </w:p>
    <w:p w14:paraId="0BBB8DC2" w14:textId="4B049F9F" w:rsidR="00F84902" w:rsidRDefault="00F84902">
      <w:pPr>
        <w:ind w:firstLine="708"/>
        <w:rPr>
          <w:ins w:id="4202" w:author="Okot" w:date="2019-11-19T20:38:00Z"/>
        </w:rPr>
        <w:pPrChange w:id="4203" w:author="Okot" w:date="2019-11-19T20:27:00Z">
          <w:pPr>
            <w:ind w:firstLine="0"/>
            <w:jc w:val="center"/>
          </w:pPr>
        </w:pPrChange>
      </w:pPr>
      <w:ins w:id="4204" w:author="Okot" w:date="2019-11-19T20:27:00Z">
        <w:r>
          <w:t>Rys. 3.6. Opowieści klienta związane z wprowadzaniem spożytych pokarmów…….100</w:t>
        </w:r>
      </w:ins>
    </w:p>
    <w:p w14:paraId="663F6102" w14:textId="54C4D2D9" w:rsidR="00B371D0" w:rsidRDefault="00B371D0">
      <w:pPr>
        <w:ind w:firstLine="708"/>
        <w:rPr>
          <w:ins w:id="4205" w:author="Okot" w:date="2019-11-19T20:27:00Z"/>
        </w:rPr>
        <w:pPrChange w:id="4206" w:author="Okot" w:date="2019-11-19T20:27:00Z">
          <w:pPr>
            <w:ind w:firstLine="0"/>
            <w:jc w:val="center"/>
          </w:pPr>
        </w:pPrChange>
      </w:pPr>
      <w:ins w:id="4207" w:author="Okot" w:date="2019-11-19T20:38:00Z">
        <w:r>
          <w:t>Rys. 3.7. Opowieści klienta związane z obliczaniem realizacji zapotrzebowań……..100</w:t>
        </w:r>
      </w:ins>
    </w:p>
    <w:p w14:paraId="68993FBE" w14:textId="71E391DA" w:rsidR="002B1E50" w:rsidRDefault="00B371D0" w:rsidP="00CE003E">
      <w:pPr>
        <w:ind w:firstLine="708"/>
      </w:pPr>
      <w:ins w:id="420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4209" w:author="Okot" w:date="2019-11-19T10:20:00Z"/>
        </w:rPr>
      </w:pPr>
      <w:del w:id="4210"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4211" w:author="Okot" w:date="2019-11-19T20:46:00Z">
            <w:rPr>
              <w:highlight w:val="magenta"/>
            </w:rPr>
          </w:rPrChange>
        </w:rPr>
        <w:t>Rys. </w:t>
      </w:r>
      <w:ins w:id="4212" w:author="Okot" w:date="2019-11-19T20:46:00Z">
        <w:r w:rsidR="00B9397A" w:rsidRPr="00B9397A">
          <w:rPr>
            <w:rPrChange w:id="4213" w:author="Okot" w:date="2019-11-19T20:46:00Z">
              <w:rPr>
                <w:highlight w:val="magenta"/>
              </w:rPr>
            </w:rPrChange>
          </w:rPr>
          <w:t>4</w:t>
        </w:r>
      </w:ins>
      <w:del w:id="4214" w:author="Okot" w:date="2019-11-19T20:46:00Z">
        <w:r w:rsidR="0039638D" w:rsidRPr="00B9397A" w:rsidDel="00B9397A">
          <w:rPr>
            <w:rPrChange w:id="4215" w:author="Okot" w:date="2019-11-19T20:46:00Z">
              <w:rPr>
                <w:highlight w:val="magenta"/>
              </w:rPr>
            </w:rPrChange>
          </w:rPr>
          <w:delText>3</w:delText>
        </w:r>
      </w:del>
      <w:r w:rsidR="0039638D" w:rsidRPr="00B9397A">
        <w:rPr>
          <w:rPrChange w:id="4216" w:author="Okot" w:date="2019-11-19T20:46:00Z">
            <w:rPr>
              <w:highlight w:val="magenta"/>
            </w:rPr>
          </w:rPrChange>
        </w:rPr>
        <w:t>.</w:t>
      </w:r>
      <w:ins w:id="4217" w:author="Okot" w:date="2019-11-19T20:46:00Z">
        <w:r w:rsidR="00B9397A" w:rsidRPr="00B9397A">
          <w:rPr>
            <w:rPrChange w:id="4218" w:author="Okot" w:date="2019-11-19T20:46:00Z">
              <w:rPr>
                <w:highlight w:val="magenta"/>
              </w:rPr>
            </w:rPrChange>
          </w:rPr>
          <w:t>1</w:t>
        </w:r>
      </w:ins>
      <w:del w:id="4219" w:author="Okot" w:date="2019-11-19T20:46:00Z">
        <w:r w:rsidR="003331CF" w:rsidRPr="00B9397A" w:rsidDel="00B9397A">
          <w:rPr>
            <w:rPrChange w:id="4220" w:author="Okot" w:date="2019-11-19T20:46:00Z">
              <w:rPr>
                <w:highlight w:val="magenta"/>
              </w:rPr>
            </w:rPrChange>
          </w:rPr>
          <w:delText>3</w:delText>
        </w:r>
      </w:del>
      <w:r w:rsidRPr="00B9397A">
        <w:t>.</w:t>
      </w:r>
      <w:r>
        <w:t> Uproszczony diagram zależności pomiędzy przetwarzanymi danymi……</w:t>
      </w:r>
      <w:r w:rsidR="004D28CC">
        <w:t>.1</w:t>
      </w:r>
      <w:ins w:id="4221" w:author="Okot" w:date="2019-11-19T20:46:00Z">
        <w:r w:rsidR="00B9397A">
          <w:t>10</w:t>
        </w:r>
      </w:ins>
      <w:del w:id="4222" w:author="Okot" w:date="2019-11-19T20:46:00Z">
        <w:r w:rsidR="004D28CC" w:rsidDel="00B9397A">
          <w:delText>06</w:delText>
        </w:r>
      </w:del>
    </w:p>
    <w:p w14:paraId="24C20E57" w14:textId="6F4DE601" w:rsidR="006A2D08" w:rsidRDefault="006A7B0A" w:rsidP="006A2D08">
      <w:r>
        <w:t xml:space="preserve">Rys. </w:t>
      </w:r>
      <w:del w:id="4223" w:author="Okot" w:date="2019-11-19T20:46:00Z">
        <w:r w:rsidDel="00B9397A">
          <w:delText>3</w:delText>
        </w:r>
      </w:del>
      <w:ins w:id="4224" w:author="Okot" w:date="2019-11-19T20:46:00Z">
        <w:r w:rsidR="00B9397A">
          <w:t>4</w:t>
        </w:r>
      </w:ins>
      <w:r>
        <w:t>.</w:t>
      </w:r>
      <w:ins w:id="4225" w:author="Okot" w:date="2019-11-19T20:46:00Z">
        <w:r w:rsidR="00B9397A">
          <w:t>2</w:t>
        </w:r>
      </w:ins>
      <w:del w:id="4226" w:author="Okot" w:date="2019-11-19T20:46:00Z">
        <w:r w:rsidDel="00B9397A">
          <w:delText>4</w:delText>
        </w:r>
      </w:del>
      <w:r w:rsidR="006A2D08">
        <w:t xml:space="preserve">. Głównym aktor </w:t>
      </w:r>
      <w:r w:rsidR="004D28CC">
        <w:t>w systemie………………………………………………..1</w:t>
      </w:r>
      <w:ins w:id="4227" w:author="Okot" w:date="2019-11-19T20:48:00Z">
        <w:r w:rsidR="005D04AF">
          <w:t>11</w:t>
        </w:r>
      </w:ins>
      <w:del w:id="4228" w:author="Okot" w:date="2019-11-19T20:48:00Z">
        <w:r w:rsidR="004D28CC" w:rsidDel="005D04AF">
          <w:delText>07</w:delText>
        </w:r>
      </w:del>
    </w:p>
    <w:p w14:paraId="625AE52E" w14:textId="77777777" w:rsidR="002335CE" w:rsidRDefault="002335CE">
      <w:pPr>
        <w:rPr>
          <w:ins w:id="4229" w:author="Okot" w:date="2019-12-09T20:22:00Z"/>
        </w:rPr>
        <w:pPrChange w:id="4230" w:author="Okot" w:date="2019-12-09T20:22:00Z">
          <w:pPr>
            <w:ind w:left="708" w:firstLine="1"/>
          </w:pPr>
        </w:pPrChange>
      </w:pPr>
      <w:ins w:id="4231" w:author="Okot" w:date="2019-12-09T20:21:00Z">
        <w:r>
          <w:t>Rys. 4.3. Diagram przypadków użycia dla użytkownika niezalogowanego.</w:t>
        </w:r>
      </w:ins>
      <w:del w:id="4232" w:author="Okot" w:date="2019-12-09T20:21:00Z">
        <w:r w:rsidR="008D7472" w:rsidDel="002335CE">
          <w:delText xml:space="preserve">Rys. </w:delText>
        </w:r>
      </w:del>
      <w:del w:id="4233" w:author="Okot" w:date="2019-11-19T20:46:00Z">
        <w:r w:rsidR="008D7472" w:rsidDel="00B9397A">
          <w:delText>3</w:delText>
        </w:r>
      </w:del>
      <w:del w:id="4234" w:author="Okot" w:date="2019-12-09T20:21:00Z">
        <w:r w:rsidR="008D7472" w:rsidDel="002335CE">
          <w:delText>.3. Diagram przypadków użycia dla aplikacji wspomagającej prawidłowe bilansowanie diety</w:delText>
        </w:r>
      </w:del>
      <w:del w:id="4235" w:author="Okot" w:date="2019-12-09T20:22:00Z">
        <w:r w:rsidR="008D7472" w:rsidDel="002335CE">
          <w:delText>…………………………………………………………………</w:delText>
        </w:r>
      </w:del>
      <w:ins w:id="4236" w:author="Okot" w:date="2019-12-09T20:22:00Z">
        <w:r>
          <w:t>..............</w:t>
        </w:r>
      </w:ins>
      <w:ins w:id="4237" w:author="Okot" w:date="2019-11-19T20:48:00Z">
        <w:r w:rsidR="005D04AF">
          <w:t>..</w:t>
        </w:r>
      </w:ins>
      <w:del w:id="4238" w:author="Okot" w:date="2019-11-19T20:48:00Z">
        <w:r w:rsidR="008D7472" w:rsidDel="005D04AF">
          <w:delText>….</w:delText>
        </w:r>
      </w:del>
      <w:ins w:id="4239" w:author="Okot" w:date="2019-11-19T20:48:00Z">
        <w:r w:rsidR="005D04AF">
          <w:t>111</w:t>
        </w:r>
      </w:ins>
    </w:p>
    <w:p w14:paraId="439F5C6D" w14:textId="2FE5D964" w:rsidR="008D7472" w:rsidRDefault="002335CE">
      <w:pPr>
        <w:pPrChange w:id="4240" w:author="Okot" w:date="2019-12-09T20:22:00Z">
          <w:pPr>
            <w:ind w:left="708" w:firstLine="1"/>
          </w:pPr>
        </w:pPrChange>
      </w:pPr>
      <w:ins w:id="4241" w:author="Okot" w:date="2019-12-09T20:22:00Z">
        <w:r>
          <w:t>Rys. 4.4. Diagram przypadków użycia dla użytkownika zalogowanego.....................112</w:t>
        </w:r>
      </w:ins>
      <w:del w:id="4242" w:author="Okot" w:date="2019-11-19T20:48:00Z">
        <w:r w:rsidR="008D7472" w:rsidDel="005D04AF">
          <w:delText>98</w:delText>
        </w:r>
      </w:del>
    </w:p>
    <w:p w14:paraId="6C4E1BB2" w14:textId="22A154D6" w:rsidR="004376B0" w:rsidDel="00691296" w:rsidRDefault="004376B0" w:rsidP="004376B0">
      <w:pPr>
        <w:ind w:left="708" w:firstLine="1"/>
        <w:rPr>
          <w:moveFrom w:id="4243" w:author="Okot" w:date="2019-11-19T20:48:00Z"/>
        </w:rPr>
      </w:pPr>
      <w:moveFromRangeStart w:id="4244" w:author="Okot" w:date="2019-11-19T20:48:00Z" w:name="move25088933"/>
      <w:moveFrom w:id="4245" w:author="Okot" w:date="2019-11-19T20:48:00Z">
        <w:r w:rsidRPr="00E90223" w:rsidDel="00691296">
          <w:rPr>
            <w:highlight w:val="yellow"/>
            <w:rPrChange w:id="424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4247" w:author="Okot" w:date="2019-11-19T20:48:00Z"/>
        </w:rPr>
      </w:pPr>
      <w:moveFrom w:id="4248" w:author="Okot" w:date="2019-11-19T20:48:00Z">
        <w:r w:rsidRPr="00E90223" w:rsidDel="00691296">
          <w:rPr>
            <w:highlight w:val="yellow"/>
            <w:rPrChange w:id="424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4244"/>
    <w:p w14:paraId="06581D50" w14:textId="243B6422" w:rsidR="00006577" w:rsidRPr="007F1CEA" w:rsidRDefault="00006577" w:rsidP="00006577">
      <w:pPr>
        <w:ind w:left="708" w:firstLine="1"/>
      </w:pPr>
      <w:r>
        <w:t xml:space="preserve">Rys. </w:t>
      </w:r>
      <w:ins w:id="4250" w:author="Okot" w:date="2019-11-19T20:48:00Z">
        <w:r w:rsidR="00B07DDA">
          <w:t>5</w:t>
        </w:r>
      </w:ins>
      <w:del w:id="4251" w:author="Okot" w:date="2019-11-19T20:48:00Z">
        <w:r w:rsidDel="00B07DDA">
          <w:delText>4</w:delText>
        </w:r>
      </w:del>
      <w:r>
        <w:t>.1. Porównanie tworzenia oprogramowania metodą kaskadową i iteracyjną....1</w:t>
      </w:r>
      <w:ins w:id="4252" w:author="Okot" w:date="2019-11-19T21:03:00Z">
        <w:r w:rsidR="00BD4A6D">
          <w:t>14</w:t>
        </w:r>
      </w:ins>
      <w:del w:id="4253"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4254" w:author="Okot" w:date="2019-11-19T20:48:00Z">
        <w:r w:rsidR="00B07DDA">
          <w:t>5</w:t>
        </w:r>
      </w:ins>
      <w:del w:id="4255" w:author="Okot" w:date="2019-11-19T20:48:00Z">
        <w:r w:rsidDel="00B07DDA">
          <w:delText>4</w:delText>
        </w:r>
      </w:del>
      <w:r>
        <w:t>.2</w:t>
      </w:r>
      <w:r w:rsidR="00DE61FA">
        <w:t>. Narzędzia i technologie wybrane do real</w:t>
      </w:r>
      <w:r>
        <w:t>izacji projektu……………………11</w:t>
      </w:r>
      <w:ins w:id="4256" w:author="Okot" w:date="2019-11-19T21:04:00Z">
        <w:r w:rsidR="00BD4A6D">
          <w:t>5</w:t>
        </w:r>
      </w:ins>
      <w:del w:id="4257" w:author="Okot" w:date="2019-11-19T21:04:00Z">
        <w:r w:rsidDel="00BD4A6D">
          <w:delText>0</w:delText>
        </w:r>
      </w:del>
    </w:p>
    <w:p w14:paraId="334072EA" w14:textId="1C8F5CCA" w:rsidR="00875EFE" w:rsidRDefault="00933A64">
      <w:pPr>
        <w:ind w:firstLine="708"/>
        <w:rPr>
          <w:ins w:id="4258" w:author="Okot" w:date="2019-11-18T21:47:00Z"/>
        </w:rPr>
        <w:pPrChange w:id="4259" w:author="Okot" w:date="2019-11-18T19:44:00Z">
          <w:pPr/>
        </w:pPrChange>
      </w:pPr>
      <w:del w:id="4260" w:author="Okot" w:date="2019-11-19T20:49:00Z">
        <w:r w:rsidDel="00B07DDA">
          <w:delText>Rys.</w:delText>
        </w:r>
        <w:r w:rsidR="007236B1" w:rsidDel="00B07DDA">
          <w:delText xml:space="preserve"> </w:delText>
        </w:r>
      </w:del>
      <w:del w:id="4261" w:author="Okot" w:date="2019-11-19T20:48:00Z">
        <w:r w:rsidR="00006577" w:rsidDel="00B07DDA">
          <w:delText>4</w:delText>
        </w:r>
      </w:del>
      <w:del w:id="4262"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4263" w:author="Okot" w:date="2019-11-18T19:44:00Z">
        <w:r w:rsidR="00B07DDA">
          <w:t>Rys. 5.3</w:t>
        </w:r>
        <w:r w:rsidR="00875EFE">
          <w:t>. Projekt ekranu startowe</w:t>
        </w:r>
        <w:r w:rsidR="0044293B">
          <w:t>go aplikacji………………………………………..119</w:t>
        </w:r>
      </w:ins>
    </w:p>
    <w:p w14:paraId="270A0DC6" w14:textId="45623792" w:rsidR="007C66DC" w:rsidRDefault="00B07DDA">
      <w:pPr>
        <w:ind w:firstLine="708"/>
        <w:rPr>
          <w:ins w:id="4264" w:author="Okot" w:date="2019-11-18T21:47:00Z"/>
        </w:rPr>
        <w:pPrChange w:id="4265" w:author="Okot" w:date="2019-11-18T21:47:00Z">
          <w:pPr>
            <w:ind w:firstLine="0"/>
            <w:jc w:val="center"/>
          </w:pPr>
        </w:pPrChange>
      </w:pPr>
      <w:ins w:id="4266"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4267" w:author="Okot" w:date="2019-11-18T21:47:00Z"/>
        </w:rPr>
        <w:pPrChange w:id="4268" w:author="Okot" w:date="2019-11-18T19:44:00Z">
          <w:pPr/>
        </w:pPrChange>
      </w:pPr>
    </w:p>
    <w:p w14:paraId="3A0575DC" w14:textId="77777777" w:rsidR="00057C33" w:rsidRDefault="00A366F5" w:rsidP="00506803">
      <w:pPr>
        <w:ind w:firstLine="708"/>
        <w:rPr>
          <w:ins w:id="4269" w:author="Okot" w:date="2019-11-25T07:16:00Z"/>
        </w:rPr>
      </w:pPr>
      <w:r w:rsidRPr="00CB34B9">
        <w:t xml:space="preserve">Rys. </w:t>
      </w:r>
      <w:ins w:id="4270" w:author="Okot" w:date="2019-11-19T20:48:00Z">
        <w:r w:rsidR="00B07DDA" w:rsidRPr="00CB34B9">
          <w:rPr>
            <w:rPrChange w:id="4271" w:author="Okot" w:date="2019-11-19T20:49:00Z">
              <w:rPr>
                <w:highlight w:val="yellow"/>
              </w:rPr>
            </w:rPrChange>
          </w:rPr>
          <w:t>5</w:t>
        </w:r>
      </w:ins>
      <w:del w:id="4272" w:author="Okot" w:date="2019-11-19T20:48:00Z">
        <w:r w:rsidRPr="00CB34B9" w:rsidDel="00B07DDA">
          <w:delText>4</w:delText>
        </w:r>
      </w:del>
      <w:r w:rsidRPr="00CB34B9">
        <w:t>.</w:t>
      </w:r>
      <w:ins w:id="4273" w:author="Okot" w:date="2019-11-19T20:48:00Z">
        <w:r w:rsidR="00B07DDA" w:rsidRPr="00CB34B9">
          <w:rPr>
            <w:rPrChange w:id="4274" w:author="Okot" w:date="2019-11-19T20:49:00Z">
              <w:rPr>
                <w:highlight w:val="yellow"/>
              </w:rPr>
            </w:rPrChange>
          </w:rPr>
          <w:t>5</w:t>
        </w:r>
      </w:ins>
      <w:del w:id="4275" w:author="Okot" w:date="2019-11-19T20:48:00Z">
        <w:r w:rsidRPr="00CB34B9" w:rsidDel="00B07DDA">
          <w:delText>4</w:delText>
        </w:r>
      </w:del>
      <w:r w:rsidRPr="00CB34B9">
        <w:t>.</w:t>
      </w:r>
      <w:r>
        <w:t xml:space="preserve"> Ilustracja etapów prac</w:t>
      </w:r>
      <w:r w:rsidR="006A7B0A">
        <w:t>y nad logo…………………………………………...1</w:t>
      </w:r>
      <w:ins w:id="4276" w:author="Okot" w:date="2019-11-19T21:04:00Z">
        <w:r w:rsidR="0044293B">
          <w:t>21</w:t>
        </w:r>
      </w:ins>
    </w:p>
    <w:p w14:paraId="260950D6" w14:textId="4A2286B3" w:rsidR="00057C33" w:rsidRDefault="00057C33">
      <w:pPr>
        <w:ind w:firstLine="708"/>
        <w:rPr>
          <w:ins w:id="4277" w:author="Okot" w:date="2019-11-25T16:48:00Z"/>
        </w:rPr>
        <w:pPrChange w:id="4278" w:author="Okot" w:date="2019-11-25T07:16:00Z">
          <w:pPr>
            <w:ind w:firstLine="0"/>
            <w:jc w:val="center"/>
          </w:pPr>
        </w:pPrChange>
      </w:pPr>
      <w:ins w:id="4279" w:author="Okot" w:date="2019-11-25T07:16:00Z">
        <w:r>
          <w:t>Rys. 5.6. Ekran widoczny po pierwszym zalogowaniu użytkownika………………..132</w:t>
        </w:r>
      </w:ins>
    </w:p>
    <w:p w14:paraId="62F6B679" w14:textId="2E9910D9" w:rsidR="00EE7C5B" w:rsidRDefault="00EE7C5B">
      <w:pPr>
        <w:ind w:firstLine="708"/>
        <w:rPr>
          <w:ins w:id="4280" w:author="Okot" w:date="2019-11-26T08:26:00Z"/>
        </w:rPr>
        <w:pPrChange w:id="4281" w:author="Okot" w:date="2019-11-25T16:48:00Z">
          <w:pPr>
            <w:ind w:firstLine="0"/>
            <w:jc w:val="center"/>
          </w:pPr>
        </w:pPrChange>
      </w:pPr>
      <w:ins w:id="4282" w:author="Okot" w:date="2019-11-25T16:48:00Z">
        <w:r>
          <w:t>Rys. 5.7. Projekt interfejsu profilu użytkownika…………………………………….133</w:t>
        </w:r>
      </w:ins>
    </w:p>
    <w:p w14:paraId="04F83735" w14:textId="18A1F5A7" w:rsidR="00B22C92" w:rsidRDefault="00B22C92">
      <w:pPr>
        <w:ind w:firstLine="708"/>
        <w:rPr>
          <w:ins w:id="4283" w:author="Okot" w:date="2019-11-26T11:04:00Z"/>
        </w:rPr>
        <w:pPrChange w:id="4284" w:author="Okot" w:date="2019-11-26T08:26:00Z">
          <w:pPr>
            <w:ind w:firstLine="0"/>
            <w:jc w:val="center"/>
          </w:pPr>
        </w:pPrChange>
      </w:pPr>
      <w:ins w:id="4285" w:author="Okot" w:date="2019-11-26T08:26:00Z">
        <w:r>
          <w:lastRenderedPageBreak/>
          <w:t>Rys. 5.8. Projekt nowej strony startowej dla zalogowanych użytkowników………...143</w:t>
        </w:r>
      </w:ins>
    </w:p>
    <w:p w14:paraId="47300610" w14:textId="00EB922D" w:rsidR="006A5ABB" w:rsidRDefault="006A5ABB">
      <w:pPr>
        <w:ind w:firstLine="708"/>
        <w:rPr>
          <w:ins w:id="4286" w:author="Okot" w:date="2019-11-26T11:22:00Z"/>
        </w:rPr>
        <w:pPrChange w:id="4287" w:author="Okot" w:date="2019-11-26T11:04:00Z">
          <w:pPr>
            <w:ind w:firstLine="0"/>
            <w:jc w:val="center"/>
          </w:pPr>
        </w:pPrChange>
      </w:pPr>
      <w:ins w:id="4288" w:author="Okot" w:date="2019-11-26T11:04:00Z">
        <w:r>
          <w:t>Rys. 5.9. Projekt wyświetlania spożytych posiłków………………………………....144</w:t>
        </w:r>
      </w:ins>
    </w:p>
    <w:p w14:paraId="629F38AA" w14:textId="2131ED03" w:rsidR="00661E33" w:rsidRDefault="00661E33">
      <w:pPr>
        <w:rPr>
          <w:ins w:id="4289" w:author="Okot" w:date="2019-11-26T15:26:00Z"/>
        </w:rPr>
        <w:pPrChange w:id="4290" w:author="Okot" w:date="2019-11-26T11:22:00Z">
          <w:pPr>
            <w:jc w:val="center"/>
          </w:pPr>
        </w:pPrChange>
      </w:pPr>
      <w:ins w:id="4291" w:author="Okot" w:date="2019-11-26T11:22:00Z">
        <w:r>
          <w:t>Rys. 5.10. Projekt okna dialogowego………………………………………………..145</w:t>
        </w:r>
      </w:ins>
    </w:p>
    <w:p w14:paraId="61219C64" w14:textId="755D524B" w:rsidR="00023E3E" w:rsidRDefault="00023E3E">
      <w:pPr>
        <w:rPr>
          <w:ins w:id="4292" w:author="Okot" w:date="2019-11-26T12:24:00Z"/>
        </w:rPr>
        <w:pPrChange w:id="4293" w:author="Okot" w:date="2019-11-26T11:22:00Z">
          <w:pPr>
            <w:jc w:val="center"/>
          </w:pPr>
        </w:pPrChange>
      </w:pPr>
      <w:ins w:id="4294" w:author="Okot" w:date="2019-11-26T15:26:00Z">
        <w:r>
          <w:t>Rys. 5.11. Wybór posiłku……………………………………………………………</w:t>
        </w:r>
      </w:ins>
      <w:ins w:id="4295" w:author="Okot" w:date="2019-11-26T19:34:00Z">
        <w:r w:rsidR="00BA3F71">
          <w:t>14</w:t>
        </w:r>
      </w:ins>
      <w:ins w:id="4296" w:author="Okot" w:date="2019-11-27T12:21:00Z">
        <w:r w:rsidR="00F4361C">
          <w:t>6</w:t>
        </w:r>
      </w:ins>
    </w:p>
    <w:p w14:paraId="010AAA01" w14:textId="44F4E218" w:rsidR="00023E3E" w:rsidRDefault="00023E3E">
      <w:pPr>
        <w:rPr>
          <w:ins w:id="4297" w:author="Okot" w:date="2019-11-26T19:41:00Z"/>
        </w:rPr>
        <w:pPrChange w:id="4298" w:author="Okot" w:date="2019-11-26T15:26:00Z">
          <w:pPr>
            <w:jc w:val="center"/>
          </w:pPr>
        </w:pPrChange>
      </w:pPr>
      <w:ins w:id="4299" w:author="Okot" w:date="2019-11-26T15:26:00Z">
        <w:r>
          <w:t>Rys. 5.1</w:t>
        </w:r>
      </w:ins>
      <w:ins w:id="4300" w:author="Okot" w:date="2019-11-26T19:34:00Z">
        <w:r w:rsidR="00BA3F71">
          <w:t>2</w:t>
        </w:r>
      </w:ins>
      <w:ins w:id="4301" w:author="Okot" w:date="2019-11-26T15:26:00Z">
        <w:r>
          <w:t>. Okno dodawania spoż</w:t>
        </w:r>
        <w:r w:rsidR="00F4361C">
          <w:t>ytego produktu…………………………………….147</w:t>
        </w:r>
      </w:ins>
    </w:p>
    <w:p w14:paraId="193D9B1B" w14:textId="6ED673BB" w:rsidR="00BB7F69" w:rsidRDefault="00BB7F69">
      <w:pPr>
        <w:rPr>
          <w:ins w:id="4302" w:author="Okot" w:date="2019-11-27T13:52:00Z"/>
        </w:rPr>
        <w:pPrChange w:id="4303" w:author="Okot" w:date="2019-11-26T19:41:00Z">
          <w:pPr>
            <w:jc w:val="center"/>
          </w:pPr>
        </w:pPrChange>
      </w:pPr>
      <w:ins w:id="4304" w:author="Okot" w:date="2019-11-26T19:41:00Z">
        <w:r>
          <w:t>Rys. 5.13. Formularz dodawania produktu spoza bazy</w:t>
        </w:r>
      </w:ins>
      <w:ins w:id="4305" w:author="Okot" w:date="2019-11-26T19:42:00Z">
        <w:r>
          <w:t>………………………………14</w:t>
        </w:r>
      </w:ins>
      <w:ins w:id="4306" w:author="Okot" w:date="2019-11-27T12:22:00Z">
        <w:r w:rsidR="00F4361C">
          <w:t>8</w:t>
        </w:r>
      </w:ins>
    </w:p>
    <w:p w14:paraId="18DF96F6" w14:textId="37C8FC38" w:rsidR="00C167CB" w:rsidRDefault="00C167CB">
      <w:pPr>
        <w:rPr>
          <w:ins w:id="4307" w:author="Okot" w:date="2019-11-29T15:08:00Z"/>
        </w:rPr>
        <w:pPrChange w:id="4308" w:author="Okot" w:date="2019-11-27T13:52:00Z">
          <w:pPr>
            <w:jc w:val="center"/>
          </w:pPr>
        </w:pPrChange>
      </w:pPr>
      <w:ins w:id="4309" w:author="Okot" w:date="2019-11-27T13:52:00Z">
        <w:r>
          <w:t>Rys. 5.14. Strona zarządzania przepisami i potrawami………………………………149</w:t>
        </w:r>
      </w:ins>
    </w:p>
    <w:p w14:paraId="05B4C158" w14:textId="7E6FD4BC" w:rsidR="00591716" w:rsidRDefault="00591716">
      <w:pPr>
        <w:rPr>
          <w:ins w:id="4310" w:author="Okot" w:date="2019-11-29T21:19:00Z"/>
        </w:rPr>
        <w:pPrChange w:id="4311" w:author="Okot" w:date="2019-11-29T15:08:00Z">
          <w:pPr>
            <w:jc w:val="center"/>
          </w:pPr>
        </w:pPrChange>
      </w:pPr>
      <w:ins w:id="4312" w:author="Okot" w:date="2019-11-29T15:08:00Z">
        <w:r>
          <w:t>Rys. 5.15. Wybór sposobu pomiaru potrawy………………………………………...151</w:t>
        </w:r>
      </w:ins>
    </w:p>
    <w:p w14:paraId="62CCEE72" w14:textId="7C31D5AE" w:rsidR="000708A4" w:rsidRDefault="000708A4">
      <w:pPr>
        <w:rPr>
          <w:ins w:id="4313" w:author="Okot" w:date="2019-12-01T10:31:00Z"/>
        </w:rPr>
        <w:pPrChange w:id="4314" w:author="Okot" w:date="2019-11-29T21:20:00Z">
          <w:pPr>
            <w:jc w:val="center"/>
          </w:pPr>
        </w:pPrChange>
      </w:pPr>
      <w:ins w:id="4315" w:author="Okot" w:date="2019-11-29T21:19:00Z">
        <w:r>
          <w:t>Rys. 5.16. Strona zarządzania produktami własnymi</w:t>
        </w:r>
      </w:ins>
      <w:ins w:id="4316" w:author="Okot" w:date="2019-11-29T21:20:00Z">
        <w:r>
          <w:t>………………………………..152</w:t>
        </w:r>
      </w:ins>
    </w:p>
    <w:p w14:paraId="5B593AB6" w14:textId="1A2AD358" w:rsidR="00C622D8" w:rsidRDefault="00C622D8">
      <w:pPr>
        <w:rPr>
          <w:ins w:id="4317" w:author="Okot" w:date="2019-12-01T15:47:00Z"/>
        </w:rPr>
        <w:pPrChange w:id="4318" w:author="Okot" w:date="2019-12-01T10:31:00Z">
          <w:pPr>
            <w:jc w:val="center"/>
          </w:pPr>
        </w:pPrChange>
      </w:pPr>
      <w:ins w:id="4319" w:author="Okot" w:date="2019-12-01T10:31:00Z">
        <w:r>
          <w:t>Rys. 5.17. Wyszukiwarka produktów………………………………………………..154</w:t>
        </w:r>
      </w:ins>
    </w:p>
    <w:p w14:paraId="2F7B777D" w14:textId="4A82CE93" w:rsidR="00F81A91" w:rsidRDefault="00F81A91">
      <w:pPr>
        <w:rPr>
          <w:ins w:id="4320" w:author="Okot" w:date="2019-12-02T12:58:00Z"/>
        </w:rPr>
        <w:pPrChange w:id="4321" w:author="Okot" w:date="2019-12-01T15:47:00Z">
          <w:pPr>
            <w:jc w:val="center"/>
          </w:pPr>
        </w:pPrChange>
      </w:pPr>
      <w:ins w:id="4322" w:author="Okot" w:date="2019-12-01T15:47:00Z">
        <w:r>
          <w:t>Rys. 5.18. Zmodyfikowana strona startowa………………………………………</w:t>
        </w:r>
      </w:ins>
      <w:ins w:id="4323" w:author="Okot" w:date="2019-12-01T15:48:00Z">
        <w:r>
          <w:t>….</w:t>
        </w:r>
      </w:ins>
      <w:ins w:id="4324" w:author="Okot" w:date="2019-12-01T15:47:00Z">
        <w:r>
          <w:t>155</w:t>
        </w:r>
      </w:ins>
    </w:p>
    <w:p w14:paraId="055A72E1" w14:textId="6A7A0418" w:rsidR="006A6BB2" w:rsidRDefault="006A6BB2">
      <w:pPr>
        <w:rPr>
          <w:ins w:id="4325" w:author="Okot" w:date="2019-12-02T12:58:00Z"/>
        </w:rPr>
        <w:pPrChange w:id="4326" w:author="Okot" w:date="2019-12-02T12:58:00Z">
          <w:pPr>
            <w:jc w:val="center"/>
          </w:pPr>
        </w:pPrChange>
      </w:pPr>
      <w:ins w:id="4327" w:author="Okot" w:date="2019-12-02T12:58:00Z">
        <w:r>
          <w:t>Rys. 5.19. Zmodyfikowana strona z danymi użytkownika…………………………..156</w:t>
        </w:r>
      </w:ins>
    </w:p>
    <w:p w14:paraId="1F5119E0" w14:textId="77777777" w:rsidR="006A6BB2" w:rsidRDefault="006A6BB2">
      <w:pPr>
        <w:rPr>
          <w:ins w:id="4328" w:author="Okot" w:date="2019-12-01T15:47:00Z"/>
        </w:rPr>
        <w:pPrChange w:id="4329" w:author="Okot" w:date="2019-12-01T15:47:00Z">
          <w:pPr>
            <w:jc w:val="center"/>
          </w:pPr>
        </w:pPrChange>
      </w:pPr>
    </w:p>
    <w:p w14:paraId="7955E1F6" w14:textId="787C59D8" w:rsidR="00A366F5" w:rsidDel="00F6492A" w:rsidRDefault="006A7B0A" w:rsidP="00506803">
      <w:pPr>
        <w:ind w:firstLine="708"/>
        <w:rPr>
          <w:del w:id="4330" w:author="Okot" w:date="2019-11-26T11:04:00Z"/>
        </w:rPr>
      </w:pPr>
      <w:del w:id="4331" w:author="Okot" w:date="2019-11-19T21:04:00Z">
        <w:r w:rsidDel="0044293B">
          <w:delText>15</w:delText>
        </w:r>
      </w:del>
    </w:p>
    <w:p w14:paraId="24289531" w14:textId="2BB91D5E" w:rsidR="007236B1" w:rsidDel="00B07DDA" w:rsidRDefault="00506803" w:rsidP="007236B1">
      <w:pPr>
        <w:ind w:firstLine="708"/>
        <w:rPr>
          <w:del w:id="4332" w:author="Okot" w:date="2019-11-19T20:49:00Z"/>
        </w:rPr>
      </w:pPr>
      <w:del w:id="4333"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4334" w:author="Okot" w:date="2019-11-19T20:49:00Z"/>
        </w:rPr>
      </w:pPr>
      <w:del w:id="4335"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4336" w:author="Okot" w:date="2019-11-19T20:49:00Z"/>
        </w:rPr>
      </w:pPr>
      <w:del w:id="4337"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4338" w:author="Okot" w:date="2019-11-18T19:44:00Z"/>
        </w:rPr>
      </w:pPr>
      <w:r>
        <w:t xml:space="preserve">Rys. </w:t>
      </w:r>
      <w:ins w:id="4339" w:author="Okot" w:date="2019-11-19T20:49:00Z">
        <w:r w:rsidR="00B07DDA">
          <w:t>6</w:t>
        </w:r>
      </w:ins>
      <w:del w:id="4340" w:author="Okot" w:date="2019-11-19T20:49:00Z">
        <w:r w:rsidDel="00B07DDA">
          <w:delText>5</w:delText>
        </w:r>
      </w:del>
      <w:r>
        <w:t>.1. Porównanie poziomu ferrytyny w odstępie 2</w:t>
      </w:r>
      <w:ins w:id="4341" w:author="Okot" w:date="2019-11-26T11:04:00Z">
        <w:r w:rsidR="00223236">
          <w:t>.</w:t>
        </w:r>
      </w:ins>
      <w:r>
        <w:t xml:space="preserve"> miesięcy……………..…..…1</w:t>
      </w:r>
      <w:ins w:id="4342" w:author="Okot" w:date="2019-12-03T18:26:00Z">
        <w:r w:rsidR="00D21AB0">
          <w:t>59</w:t>
        </w:r>
      </w:ins>
      <w:del w:id="4343" w:author="Okot" w:date="2019-11-19T21:04:00Z">
        <w:r w:rsidDel="0044293B">
          <w:delText>38</w:delText>
        </w:r>
      </w:del>
    </w:p>
    <w:p w14:paraId="1FF6F3A5" w14:textId="77777777" w:rsidR="00691296" w:rsidRDefault="00691296" w:rsidP="007236B1">
      <w:pPr>
        <w:ind w:firstLine="708"/>
        <w:rPr>
          <w:ins w:id="4344" w:author="Okot" w:date="2019-11-19T20:48:00Z"/>
        </w:rPr>
      </w:pPr>
    </w:p>
    <w:p w14:paraId="1C8B45C8" w14:textId="77777777" w:rsidR="00691296" w:rsidRDefault="00691296" w:rsidP="00F94926">
      <w:pPr>
        <w:rPr>
          <w:ins w:id="4345" w:author="Okot" w:date="2019-11-19T20:48:00Z"/>
        </w:rPr>
      </w:pPr>
    </w:p>
    <w:p w14:paraId="0A2D1BEF" w14:textId="77777777" w:rsidR="00691296" w:rsidRDefault="00691296" w:rsidP="00691296">
      <w:pPr>
        <w:ind w:left="708" w:firstLine="1"/>
        <w:rPr>
          <w:moveTo w:id="4346" w:author="Okot" w:date="2019-11-19T20:48:00Z"/>
        </w:rPr>
      </w:pPr>
      <w:moveToRangeStart w:id="4347" w:author="Okot" w:date="2019-11-19T20:48:00Z" w:name="move25088933"/>
      <w:moveTo w:id="4348"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4349" w:author="Okot" w:date="2019-11-19T20:48:00Z"/>
        </w:rPr>
      </w:pPr>
      <w:moveTo w:id="435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4347"/>
    <w:p w14:paraId="2600DD0E" w14:textId="77777777" w:rsidR="00691296" w:rsidRPr="00A87E01" w:rsidRDefault="00691296" w:rsidP="00F94926">
      <w:pPr>
        <w:rPr>
          <w:ins w:id="4351" w:author="Okot" w:date="2019-11-19T20:48:00Z"/>
        </w:rPr>
      </w:pPr>
    </w:p>
    <w:p w14:paraId="0D1E0F04" w14:textId="5FA0A873" w:rsidR="00F94926" w:rsidDel="00C404FB" w:rsidRDefault="00F94926" w:rsidP="009716A0">
      <w:pPr>
        <w:rPr>
          <w:del w:id="4352" w:author="Okot" w:date="2019-11-18T19:44:00Z"/>
        </w:rPr>
      </w:pPr>
    </w:p>
    <w:p w14:paraId="4F0FDFD7" w14:textId="316B33F2" w:rsidR="009716A0" w:rsidDel="00C404FB" w:rsidRDefault="009716A0" w:rsidP="009D15E1">
      <w:pPr>
        <w:rPr>
          <w:del w:id="4353"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4354" w:name="_Toc5963805"/>
      <w:r w:rsidR="005225EA">
        <w:lastRenderedPageBreak/>
        <w:t>wykaz tabel</w:t>
      </w:r>
      <w:bookmarkEnd w:id="435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4355" w:author="Okot" w:date="2019-03-28T12:43:00Z"/>
        </w:rPr>
      </w:pPr>
      <w:r>
        <w:t>Tabela 2.4. Ocena wagi na podstawie wagi i wzrostu…………………………………20</w:t>
      </w:r>
    </w:p>
    <w:p w14:paraId="552E9D62" w14:textId="05A951B3" w:rsidR="00312B8A" w:rsidRDefault="00312B8A" w:rsidP="00923D31">
      <w:pPr>
        <w:pStyle w:val="Wykazrysunkw"/>
      </w:pPr>
      <w:ins w:id="4356" w:author="Okot" w:date="2019-03-28T12:43:00Z">
        <w:r>
          <w:t>Tabela 2.5. Klasyczne równoważniki Atwatera……………………………………….2</w:t>
        </w:r>
      </w:ins>
      <w:r w:rsidR="0073419C">
        <w:t>2</w:t>
      </w:r>
    </w:p>
    <w:p w14:paraId="78588F11" w14:textId="77777777" w:rsidR="00923D31" w:rsidRDefault="00280791">
      <w:pPr>
        <w:rPr>
          <w:ins w:id="4357" w:author="Okot" w:date="2019-03-29T00:04:00Z"/>
        </w:rPr>
        <w:pPrChange w:id="4358" w:author="Okot" w:date="2019-03-28T23:26:00Z">
          <w:pPr>
            <w:pStyle w:val="Wykazrysunkw"/>
          </w:pPr>
        </w:pPrChange>
      </w:pPr>
      <w:ins w:id="4359" w:author="Okot" w:date="2019-03-28T23:26:00Z">
        <w:r>
          <w:t>Tabela 2.6.</w:t>
        </w:r>
      </w:ins>
      <w:ins w:id="4360" w:author="Okot" w:date="2019-03-31T14:53:00Z">
        <w:r w:rsidR="00DD78C5">
          <w:t xml:space="preserve"> </w:t>
        </w:r>
      </w:ins>
      <w:ins w:id="4361" w:author="Okot" w:date="2019-03-28T23:26:00Z">
        <w:r>
          <w:t>Podział aminokwasów ze względu na zdolność organizmu do ich syntezy</w:t>
        </w:r>
      </w:ins>
      <w:ins w:id="4362" w:author="Okot" w:date="2019-03-28T23:27:00Z">
        <w:r w:rsidR="00DD78C5">
          <w:t>.</w:t>
        </w:r>
        <w:r>
          <w:t>2</w:t>
        </w:r>
      </w:ins>
      <w:r w:rsidR="004F7692">
        <w:t>6</w:t>
      </w:r>
    </w:p>
    <w:p w14:paraId="78757C01" w14:textId="01B0B536" w:rsidR="00DD78C5" w:rsidRDefault="00DD78C5">
      <w:pPr>
        <w:rPr>
          <w:ins w:id="4363" w:author="Okot" w:date="2019-03-31T14:54:00Z"/>
        </w:rPr>
        <w:pPrChange w:id="4364" w:author="Okot" w:date="2019-03-31T14:53:00Z">
          <w:pPr>
            <w:ind w:firstLine="0"/>
          </w:pPr>
        </w:pPrChange>
      </w:pPr>
      <w:ins w:id="4365" w:author="Okot" w:date="2019-03-31T14:53:00Z">
        <w:r>
          <w:t>Tabela 2.7. Zalecane spożycie białka wg IŻŻ…………………</w:t>
        </w:r>
      </w:ins>
      <w:ins w:id="4366" w:author="Okot" w:date="2019-03-31T14:54:00Z">
        <w:r w:rsidR="005B362B">
          <w:t>………………………</w:t>
        </w:r>
      </w:ins>
      <w:r w:rsidR="004F7692">
        <w:t>3</w:t>
      </w:r>
      <w:r w:rsidR="00FE24B4">
        <w:t>1</w:t>
      </w:r>
    </w:p>
    <w:p w14:paraId="4E2323E1" w14:textId="77777777" w:rsidR="00FE1822" w:rsidRDefault="00FE1822">
      <w:pPr>
        <w:pPrChange w:id="4367" w:author="Okot" w:date="2019-03-31T14:53:00Z">
          <w:pPr>
            <w:ind w:firstLine="0"/>
          </w:pPr>
        </w:pPrChange>
      </w:pPr>
      <w:ins w:id="4368" w:author="Okot" w:date="2019-03-31T14:54:00Z">
        <w:r>
          <w:t xml:space="preserve">Tabela 2.8. </w:t>
        </w:r>
      </w:ins>
      <w:ins w:id="436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4370" w:author="Okot" w:date="2019-03-31T15:21:00Z">
        <w:r>
          <w:t>Zalecana d</w:t>
        </w:r>
      </w:ins>
      <w:ins w:id="4371" w:author="Okot" w:date="2019-03-31T15:20:00Z">
        <w:r>
          <w:t>ystrybucja makro</w:t>
        </w:r>
      </w:ins>
      <w:r w:rsidR="00D502A8">
        <w:t>składników</w:t>
      </w:r>
      <w:ins w:id="4372" w:author="Okot" w:date="2019-03-31T15:20:00Z">
        <w:r>
          <w:t xml:space="preserve"> w diecie</w:t>
        </w:r>
      </w:ins>
      <w:ins w:id="4373" w:author="Okot" w:date="2019-03-31T15:18:00Z">
        <w:r>
          <w:t xml:space="preserve"> </w:t>
        </w:r>
      </w:ins>
      <w:ins w:id="437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4375"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4376" w:author="Okot" w:date="2019-12-12T12:01:00Z"/>
        </w:rPr>
      </w:pPr>
      <w:ins w:id="4377" w:author="Okot" w:date="2019-12-12T12:01:00Z">
        <w:r>
          <w:t>Tabela 4.1. Opis scenariusza przypadku użycia „Rejestracja”……………………….11</w:t>
        </w:r>
      </w:ins>
      <w:ins w:id="4378" w:author="Okot" w:date="2019-12-13T11:44:00Z">
        <w:r w:rsidR="006068E2">
          <w:t>2</w:t>
        </w:r>
      </w:ins>
    </w:p>
    <w:p w14:paraId="295E6CF2" w14:textId="076B1E1D" w:rsidR="007D3147" w:rsidDel="007D3147" w:rsidRDefault="007D3147" w:rsidP="009111D5">
      <w:pPr>
        <w:ind w:firstLine="708"/>
        <w:rPr>
          <w:del w:id="4379" w:author="Okot" w:date="2019-12-12T12:01:00Z"/>
        </w:rPr>
      </w:pPr>
    </w:p>
    <w:p w14:paraId="23EDD729" w14:textId="30900960" w:rsidR="007D3147" w:rsidRDefault="007D3147">
      <w:pPr>
        <w:rPr>
          <w:ins w:id="4380" w:author="Okot" w:date="2019-12-12T12:00:00Z"/>
        </w:rPr>
        <w:pPrChange w:id="4381" w:author="Okot" w:date="2019-12-12T12:00:00Z">
          <w:pPr>
            <w:ind w:firstLine="0"/>
          </w:pPr>
        </w:pPrChange>
      </w:pPr>
      <w:ins w:id="4382" w:author="Okot" w:date="2019-12-12T12:00:00Z">
        <w:r>
          <w:t>Tabela 4.2.</w:t>
        </w:r>
      </w:ins>
      <w:ins w:id="4383" w:author="Okot" w:date="2019-12-12T12:01:00Z">
        <w:r>
          <w:t xml:space="preserve"> </w:t>
        </w:r>
      </w:ins>
      <w:ins w:id="4384" w:author="Okot" w:date="2019-12-12T12:00:00Z">
        <w:r>
          <w:t>Opis scenariusza przypadku użycia „Logowanie”</w:t>
        </w:r>
      </w:ins>
      <w:ins w:id="4385" w:author="Okot" w:date="2019-12-12T12:01:00Z">
        <w:r>
          <w:t>……………………….113</w:t>
        </w:r>
      </w:ins>
    </w:p>
    <w:p w14:paraId="79164A69" w14:textId="77777777" w:rsidR="00F15F12" w:rsidRDefault="00C631C5" w:rsidP="00DF64C5">
      <w:pPr>
        <w:ind w:firstLine="708"/>
        <w:rPr>
          <w:ins w:id="4386" w:author="Okot" w:date="2019-12-18T15:08:00Z"/>
        </w:rPr>
      </w:pPr>
      <w:ins w:id="4387" w:author="Okot" w:date="2019-12-12T12:01:00Z">
        <w:r>
          <w:t>Tabela 4.3</w:t>
        </w:r>
        <w:r w:rsidR="007D3147">
          <w:t>. Opis scenariusza przypadku użycia „Reset hasła”……………………….113</w:t>
        </w:r>
      </w:ins>
    </w:p>
    <w:p w14:paraId="18B1919E" w14:textId="76A71A40" w:rsidR="00F15F12" w:rsidRDefault="00F15F12" w:rsidP="00F15F12">
      <w:pPr>
        <w:rPr>
          <w:ins w:id="4388" w:author="Okot" w:date="2019-12-18T15:08:00Z"/>
        </w:rPr>
        <w:pPrChange w:id="4389" w:author="Okot" w:date="2019-12-18T15:08:00Z">
          <w:pPr>
            <w:ind w:firstLine="0"/>
          </w:pPr>
        </w:pPrChange>
      </w:pPr>
      <w:ins w:id="4390" w:author="Okot" w:date="2019-12-18T15:08:00Z">
        <w:r>
          <w:t>Tabela 4.4.</w:t>
        </w:r>
        <w:r>
          <w:t> </w:t>
        </w:r>
        <w:r>
          <w:t>Opis scenariusza przypadku użycia „Przeglądanie podstrony Posiłki”</w:t>
        </w:r>
        <w:r>
          <w:t>….115</w:t>
        </w:r>
      </w:ins>
    </w:p>
    <w:p w14:paraId="377EF734" w14:textId="78F40D68" w:rsidR="00F15F12" w:rsidRDefault="00F15F12" w:rsidP="00F15F12">
      <w:pPr>
        <w:ind w:left="708" w:firstLine="1"/>
        <w:rPr>
          <w:ins w:id="4391" w:author="Okot" w:date="2019-12-18T15:08:00Z"/>
        </w:rPr>
        <w:pPrChange w:id="4392" w:author="Okot" w:date="2019-12-18T15:09:00Z">
          <w:pPr>
            <w:ind w:firstLine="0"/>
          </w:pPr>
        </w:pPrChange>
      </w:pPr>
      <w:ins w:id="4393" w:author="Okot" w:date="2019-12-18T15:08:00Z">
        <w:r>
          <w:t>Tabela 4.5</w:t>
        </w:r>
        <w:r>
          <w:t>.</w:t>
        </w:r>
        <w:r>
          <w:t> </w:t>
        </w:r>
        <w:r>
          <w:t xml:space="preserve">Opis scenariusza przypadku użycia </w:t>
        </w:r>
        <w:r>
          <w:t xml:space="preserve">„Przeglądanie podstrony </w:t>
        </w:r>
      </w:ins>
      <w:ins w:id="4394" w:author="Okot" w:date="2019-12-18T15:09:00Z">
        <w:r>
          <w:t>Moje produkty</w:t>
        </w:r>
      </w:ins>
      <w:ins w:id="4395" w:author="Okot" w:date="2019-12-18T15:08:00Z">
        <w:r>
          <w:t>”</w:t>
        </w:r>
      </w:ins>
      <w:ins w:id="4396" w:author="Okot" w:date="2019-12-18T15:09:00Z">
        <w:r>
          <w:t>…………………………………………………………………………….115</w:t>
        </w:r>
      </w:ins>
    </w:p>
    <w:p w14:paraId="0ACD2C97" w14:textId="3D6B961C" w:rsidR="00F15F12" w:rsidRDefault="00F15F12" w:rsidP="00CC6069">
      <w:pPr>
        <w:ind w:left="708" w:firstLine="0"/>
        <w:rPr>
          <w:ins w:id="4397" w:author="Okot" w:date="2019-12-18T15:09:00Z"/>
        </w:rPr>
        <w:pPrChange w:id="4398" w:author="Okot" w:date="2019-12-18T15:12:00Z">
          <w:pPr>
            <w:ind w:firstLine="0"/>
          </w:pPr>
        </w:pPrChange>
      </w:pPr>
      <w:ins w:id="4399" w:author="Okot" w:date="2019-12-18T15:09:00Z">
        <w:r>
          <w:t>Tabela 4.6</w:t>
        </w:r>
        <w:r>
          <w:t>.</w:t>
        </w:r>
        <w:r>
          <w:t> </w:t>
        </w:r>
        <w:r>
          <w:t xml:space="preserve">Opis scenariusza przypadku użycia </w:t>
        </w:r>
        <w:r w:rsidR="00CC6069">
          <w:t>„Przeglądanie podstrony Przepisy</w:t>
        </w:r>
        <w:r>
          <w:t>”</w:t>
        </w:r>
        <w:r>
          <w:t>…</w:t>
        </w:r>
      </w:ins>
      <w:ins w:id="4400" w:author="Okot" w:date="2019-12-18T15:12:00Z">
        <w:r w:rsidR="00CC6069">
          <w:t>………………………………………………………………………….</w:t>
        </w:r>
      </w:ins>
      <w:ins w:id="4401" w:author="Okot" w:date="2019-12-18T15:09:00Z">
        <w:r>
          <w:t>115</w:t>
        </w:r>
      </w:ins>
    </w:p>
    <w:p w14:paraId="6B331EA6" w14:textId="4C4EDD45" w:rsidR="00DC0E22" w:rsidRDefault="00DC0E22" w:rsidP="00DC0E22">
      <w:pPr>
        <w:ind w:left="708" w:firstLine="0"/>
        <w:rPr>
          <w:ins w:id="4402" w:author="Okot" w:date="2019-12-18T15:21:00Z"/>
        </w:rPr>
      </w:pPr>
      <w:ins w:id="4403" w:author="Okot" w:date="2019-12-18T15:21:00Z">
        <w:r>
          <w:t>Tabela 4.7</w:t>
        </w:r>
        <w:r>
          <w:t xml:space="preserve">. Opis scenariusza przypadku użycia </w:t>
        </w:r>
        <w:r>
          <w:t>„Przeglądanie podstrony Wyszukiwarka produktów</w:t>
        </w:r>
        <w:r>
          <w:t>”</w:t>
        </w:r>
        <w:r>
          <w:t>.</w:t>
        </w:r>
        <w:r>
          <w:t>………………………………………………………………………….11</w:t>
        </w:r>
        <w:r>
          <w:t>6</w:t>
        </w:r>
      </w:ins>
    </w:p>
    <w:p w14:paraId="232BA517" w14:textId="2C3457AE" w:rsidR="00DC0E22" w:rsidRDefault="00DC0E22" w:rsidP="00DC0E22">
      <w:pPr>
        <w:ind w:left="708" w:firstLine="0"/>
        <w:rPr>
          <w:ins w:id="4404" w:author="Okot" w:date="2019-12-18T15:21:00Z"/>
        </w:rPr>
      </w:pPr>
      <w:ins w:id="4405" w:author="Okot" w:date="2019-12-18T15:21:00Z">
        <w:r>
          <w:t>Tabela 4.8</w:t>
        </w:r>
        <w:r>
          <w:t>. Opis scenariusza przypadku użycia „Przeglądanie podstrony</w:t>
        </w:r>
        <w:r>
          <w:t xml:space="preserve"> Moje dane</w:t>
        </w:r>
        <w:r>
          <w:t>”</w:t>
        </w:r>
        <w:r>
          <w:t>…..</w:t>
        </w:r>
        <w:r>
          <w:t>…………………………………………………………………………….</w:t>
        </w:r>
        <w:r>
          <w:t>.</w:t>
        </w:r>
        <w:bookmarkStart w:id="4406" w:name="_GoBack"/>
        <w:bookmarkEnd w:id="4406"/>
        <w:r>
          <w:t>116</w:t>
        </w:r>
      </w:ins>
    </w:p>
    <w:p w14:paraId="2FEDCBBF" w14:textId="67318B2A" w:rsidR="00714019" w:rsidDel="007D3147" w:rsidRDefault="00714019">
      <w:pPr>
        <w:rPr>
          <w:del w:id="4407" w:author="Okot" w:date="2019-12-12T12:00:00Z"/>
        </w:rPr>
        <w:pPrChange w:id="4408" w:author="Okot" w:date="2019-12-12T12:01:00Z">
          <w:pPr>
            <w:ind w:firstLine="708"/>
          </w:pPr>
        </w:pPrChange>
      </w:pPr>
      <w:del w:id="4409" w:author="Okot" w:date="2019-12-12T12:00:00Z">
        <w:r w:rsidDel="007D3147">
          <w:delText xml:space="preserve">Tabela </w:delText>
        </w:r>
      </w:del>
      <w:del w:id="4410" w:author="Okot" w:date="2019-11-19T21:04:00Z">
        <w:r w:rsidDel="00032081">
          <w:delText>3</w:delText>
        </w:r>
      </w:del>
      <w:del w:id="4411"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4412" w:author="Okot" w:date="2019-12-12T12:00:00Z"/>
        </w:rPr>
      </w:pPr>
      <w:del w:id="4413" w:author="Okot" w:date="2019-12-12T12:00:00Z">
        <w:r w:rsidDel="007D3147">
          <w:delText xml:space="preserve">Tabela </w:delText>
        </w:r>
      </w:del>
      <w:del w:id="4414" w:author="Okot" w:date="2019-11-19T21:04:00Z">
        <w:r w:rsidDel="00032081">
          <w:delText>3</w:delText>
        </w:r>
      </w:del>
      <w:del w:id="4415" w:author="Okot" w:date="2019-12-12T12:00:00Z">
        <w:r w:rsidDel="007D3147">
          <w:delText>.2. Scenariusz alternatywny dla przypadku ustalenie CPM użytkownika…….98</w:delText>
        </w:r>
      </w:del>
    </w:p>
    <w:p w14:paraId="1A68B015" w14:textId="77777777" w:rsidR="007D3147" w:rsidRDefault="007D3147" w:rsidP="00DF64C5">
      <w:pPr>
        <w:ind w:firstLine="708"/>
        <w:rPr>
          <w:ins w:id="4416" w:author="Okot" w:date="2019-12-12T12:00:00Z"/>
        </w:rPr>
      </w:pPr>
    </w:p>
    <w:p w14:paraId="5C5F71F5" w14:textId="3D452FCA" w:rsidR="00DF64C5" w:rsidRDefault="00DF64C5" w:rsidP="00DF64C5">
      <w:pPr>
        <w:ind w:firstLine="708"/>
      </w:pPr>
      <w:r>
        <w:t>Tabe</w:t>
      </w:r>
      <w:r w:rsidR="004D3CF4">
        <w:t xml:space="preserve">la </w:t>
      </w:r>
      <w:ins w:id="4417" w:author="Okot" w:date="2019-11-19T21:04:00Z">
        <w:r w:rsidR="00032081">
          <w:t>5</w:t>
        </w:r>
      </w:ins>
      <w:del w:id="4418" w:author="Okot" w:date="2019-11-19T21:04:00Z">
        <w:r w:rsidR="004D3CF4" w:rsidDel="00032081">
          <w:delText>4</w:delText>
        </w:r>
      </w:del>
      <w:r w:rsidR="004D3CF4">
        <w:t>.1. Wykaz pól w tabeli User</w:t>
      </w:r>
      <w:r>
        <w:t>………………………………………………</w:t>
      </w:r>
      <w:r w:rsidR="004D3CF4">
        <w:t>…</w:t>
      </w:r>
      <w:r>
        <w:t>11</w:t>
      </w:r>
      <w:ins w:id="4419" w:author="Okot" w:date="2019-11-19T21:05:00Z">
        <w:r w:rsidR="008D5DCC">
          <w:t>5</w:t>
        </w:r>
      </w:ins>
      <w:del w:id="4420" w:author="Okot" w:date="2019-11-19T21:05:00Z">
        <w:r w:rsidDel="00032081">
          <w:delText>2</w:delText>
        </w:r>
      </w:del>
    </w:p>
    <w:p w14:paraId="0CCF0B68" w14:textId="1FD48C97" w:rsidR="006B7A04" w:rsidRDefault="006B7A04" w:rsidP="006B7A04">
      <w:pPr>
        <w:ind w:firstLine="708"/>
      </w:pPr>
      <w:r>
        <w:t xml:space="preserve">Tabela </w:t>
      </w:r>
      <w:ins w:id="4421" w:author="Okot" w:date="2019-11-19T21:04:00Z">
        <w:r w:rsidR="00032081">
          <w:t>5</w:t>
        </w:r>
      </w:ins>
      <w:del w:id="4422" w:author="Okot" w:date="2019-11-19T21:04:00Z">
        <w:r w:rsidDel="00032081">
          <w:delText>4</w:delText>
        </w:r>
      </w:del>
      <w:r>
        <w:t xml:space="preserve">.2. </w:t>
      </w:r>
      <w:r w:rsidR="004D3CF4">
        <w:t>Wykaz pól w tabeli Target…..</w:t>
      </w:r>
      <w:r>
        <w:t>…………………………………………...1</w:t>
      </w:r>
      <w:ins w:id="4423" w:author="Okot" w:date="2019-11-19T21:05:00Z">
        <w:r w:rsidR="00032081">
          <w:t>2</w:t>
        </w:r>
      </w:ins>
      <w:ins w:id="4424" w:author="Okot" w:date="2019-11-26T19:48:00Z">
        <w:r w:rsidR="008D5DCC">
          <w:t>1</w:t>
        </w:r>
      </w:ins>
      <w:del w:id="4425"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4426" w:author="Okot" w:date="2019-11-19T21:04:00Z">
        <w:r w:rsidR="00032081">
          <w:t>5</w:t>
        </w:r>
      </w:ins>
      <w:del w:id="4427" w:author="Okot" w:date="2019-11-19T21:04:00Z">
        <w:r w:rsidDel="00032081">
          <w:delText>4</w:delText>
        </w:r>
      </w:del>
      <w:r>
        <w:t>.3. Wykaz pół w tabeli Activity……………………………………………..1</w:t>
      </w:r>
      <w:ins w:id="4428" w:author="Okot" w:date="2019-11-19T21:05:00Z">
        <w:r w:rsidR="008D5DCC">
          <w:t>21</w:t>
        </w:r>
      </w:ins>
      <w:del w:id="4429"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4430" w:author="Okot" w:date="2019-11-19T21:04:00Z">
        <w:r w:rsidR="00032081">
          <w:t>5</w:t>
        </w:r>
      </w:ins>
      <w:del w:id="4431" w:author="Okot" w:date="2019-11-19T21:04:00Z">
        <w:r w:rsidDel="00032081">
          <w:delText>4</w:delText>
        </w:r>
      </w:del>
      <w:r>
        <w:t>.4. Wykaz pól w tabeli UserData……………………………………………1</w:t>
      </w:r>
      <w:ins w:id="4432" w:author="Okot" w:date="2019-11-19T21:05:00Z">
        <w:r w:rsidR="008D5DCC">
          <w:t>2</w:t>
        </w:r>
      </w:ins>
      <w:ins w:id="4433" w:author="Okot" w:date="2019-11-26T19:49:00Z">
        <w:r w:rsidR="008D5DCC">
          <w:t>2</w:t>
        </w:r>
      </w:ins>
      <w:del w:id="4434"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4435" w:author="Okot" w:date="2019-11-19T21:04:00Z">
        <w:r w:rsidR="00032081">
          <w:t>5</w:t>
        </w:r>
      </w:ins>
      <w:del w:id="4436" w:author="Okot" w:date="2019-11-19T21:04:00Z">
        <w:r w:rsidDel="00032081">
          <w:delText>4</w:delText>
        </w:r>
      </w:del>
      <w:r>
        <w:t>.5. Wykaz pól w tabeli UserMeasurements…………………………………1</w:t>
      </w:r>
      <w:ins w:id="4437" w:author="Okot" w:date="2019-11-19T21:05:00Z">
        <w:r w:rsidR="008D5DCC">
          <w:t>22</w:t>
        </w:r>
      </w:ins>
      <w:del w:id="4438" w:author="Okot" w:date="2019-11-19T21:05:00Z">
        <w:r w:rsidDel="00032081">
          <w:delText>17</w:delText>
        </w:r>
      </w:del>
    </w:p>
    <w:p w14:paraId="1AB5CFF5" w14:textId="37BA4EEC" w:rsidR="00B15FC7" w:rsidRDefault="00775565" w:rsidP="00B15FC7">
      <w:pPr>
        <w:ind w:firstLine="708"/>
      </w:pPr>
      <w:r>
        <w:t xml:space="preserve">Tabela </w:t>
      </w:r>
      <w:ins w:id="4439" w:author="Okot" w:date="2019-11-19T21:04:00Z">
        <w:r w:rsidR="00032081">
          <w:t>5</w:t>
        </w:r>
      </w:ins>
      <w:del w:id="4440" w:author="Okot" w:date="2019-11-19T21:04:00Z">
        <w:r w:rsidDel="00032081">
          <w:delText>4</w:delText>
        </w:r>
      </w:del>
      <w:r>
        <w:t>.6</w:t>
      </w:r>
      <w:r w:rsidR="00B15FC7">
        <w:t>. Wykaz pól w tabeli U</w:t>
      </w:r>
      <w:r w:rsidR="00C146A7">
        <w:t>serRequisition…………………………………….1</w:t>
      </w:r>
      <w:ins w:id="4441" w:author="Okot" w:date="2019-11-19T21:05:00Z">
        <w:r w:rsidR="00032081">
          <w:t>2</w:t>
        </w:r>
      </w:ins>
      <w:ins w:id="4442" w:author="Okot" w:date="2019-11-26T19:49:00Z">
        <w:r w:rsidR="008D5DCC">
          <w:t>3</w:t>
        </w:r>
      </w:ins>
      <w:del w:id="4443"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4444" w:author="Okot" w:date="2019-11-19T21:04:00Z">
        <w:r w:rsidR="00032081">
          <w:t>5</w:t>
        </w:r>
      </w:ins>
      <w:del w:id="4445" w:author="Okot" w:date="2019-11-19T21:04:00Z">
        <w:r w:rsidDel="00032081">
          <w:delText>4</w:delText>
        </w:r>
      </w:del>
      <w:r>
        <w:t>.7</w:t>
      </w:r>
      <w:r w:rsidR="009933A9">
        <w:t>. Wykaz pól w tabeli Pro</w:t>
      </w:r>
      <w:r w:rsidR="006A1C53">
        <w:t>teinRequisition………………………………….1</w:t>
      </w:r>
      <w:ins w:id="4446" w:author="Okot" w:date="2019-11-19T21:05:00Z">
        <w:r w:rsidR="00032081">
          <w:t>2</w:t>
        </w:r>
      </w:ins>
      <w:ins w:id="4447" w:author="Okot" w:date="2019-11-26T19:49:00Z">
        <w:r w:rsidR="008D5DCC">
          <w:t>7</w:t>
        </w:r>
      </w:ins>
      <w:del w:id="4448" w:author="Okot" w:date="2019-11-19T21:05:00Z">
        <w:r w:rsidR="006A1C53" w:rsidDel="00032081">
          <w:delText>22</w:delText>
        </w:r>
      </w:del>
    </w:p>
    <w:p w14:paraId="39A9396B" w14:textId="59E32220" w:rsidR="00B22824" w:rsidRDefault="00775565" w:rsidP="009933A9">
      <w:pPr>
        <w:ind w:firstLine="708"/>
      </w:pPr>
      <w:r>
        <w:t xml:space="preserve">Tabela </w:t>
      </w:r>
      <w:ins w:id="4449" w:author="Okot" w:date="2019-11-19T21:04:00Z">
        <w:r w:rsidR="00032081">
          <w:t>5</w:t>
        </w:r>
      </w:ins>
      <w:del w:id="4450" w:author="Okot" w:date="2019-11-19T21:04:00Z">
        <w:r w:rsidDel="00032081">
          <w:delText>4</w:delText>
        </w:r>
      </w:del>
      <w:r>
        <w:t>.8</w:t>
      </w:r>
      <w:r w:rsidR="00B22824">
        <w:t>. Wykaz pól w tabeli Amino</w:t>
      </w:r>
      <w:r w:rsidR="00AC6880">
        <w:t>A</w:t>
      </w:r>
      <w:r w:rsidR="00B22824">
        <w:t>cidsRequisition………………………</w:t>
      </w:r>
      <w:r w:rsidR="00A6073A">
        <w:t>.</w:t>
      </w:r>
      <w:r w:rsidR="006A1C53">
        <w:t>…...1</w:t>
      </w:r>
      <w:ins w:id="4451" w:author="Okot" w:date="2019-11-19T21:05:00Z">
        <w:r w:rsidR="00032081">
          <w:t>2</w:t>
        </w:r>
      </w:ins>
      <w:ins w:id="4452" w:author="Okot" w:date="2019-11-26T19:50:00Z">
        <w:r w:rsidR="008D5DCC">
          <w:t>8</w:t>
        </w:r>
      </w:ins>
      <w:del w:id="4453" w:author="Okot" w:date="2019-11-19T21:05:00Z">
        <w:r w:rsidR="006A1C53" w:rsidDel="00032081">
          <w:delText>2</w:delText>
        </w:r>
        <w:r w:rsidR="00703012" w:rsidDel="00032081">
          <w:delText>3</w:delText>
        </w:r>
      </w:del>
    </w:p>
    <w:p w14:paraId="5B032B26" w14:textId="346694D6" w:rsidR="00DD6DB8" w:rsidRDefault="00775565" w:rsidP="00DD6DB8">
      <w:pPr>
        <w:ind w:firstLine="708"/>
      </w:pPr>
      <w:r>
        <w:lastRenderedPageBreak/>
        <w:t xml:space="preserve">Tabela </w:t>
      </w:r>
      <w:del w:id="4454" w:author="Okot" w:date="2019-11-19T21:04:00Z">
        <w:r w:rsidDel="00032081">
          <w:delText>4</w:delText>
        </w:r>
      </w:del>
      <w:ins w:id="4455" w:author="Okot" w:date="2019-11-19T21:04:00Z">
        <w:r w:rsidR="00032081">
          <w:t>5</w:t>
        </w:r>
      </w:ins>
      <w:r>
        <w:t>.9</w:t>
      </w:r>
      <w:r w:rsidR="00DD6DB8">
        <w:t>. Wykaz pól w tabeli GeneralRequisition…………………………………</w:t>
      </w:r>
      <w:r w:rsidR="000822D9">
        <w:t>12</w:t>
      </w:r>
      <w:ins w:id="4456" w:author="Okot" w:date="2019-11-26T19:50:00Z">
        <w:r w:rsidR="008D5DCC">
          <w:t>8</w:t>
        </w:r>
      </w:ins>
      <w:del w:id="4457" w:author="Okot" w:date="2019-11-19T21:05:00Z">
        <w:r w:rsidR="00942409" w:rsidDel="00032081">
          <w:delText>3</w:delText>
        </w:r>
      </w:del>
    </w:p>
    <w:p w14:paraId="7AE071BE" w14:textId="60A0BEE5" w:rsidR="00A6073A" w:rsidRDefault="00775565" w:rsidP="00A6073A">
      <w:pPr>
        <w:ind w:firstLine="708"/>
      </w:pPr>
      <w:r>
        <w:t xml:space="preserve">Tabela </w:t>
      </w:r>
      <w:ins w:id="4458" w:author="Okot" w:date="2019-11-19T21:04:00Z">
        <w:r w:rsidR="00032081">
          <w:t>5</w:t>
        </w:r>
      </w:ins>
      <w:del w:id="4459" w:author="Okot" w:date="2019-11-19T21:04:00Z">
        <w:r w:rsidDel="00032081">
          <w:delText>4</w:delText>
        </w:r>
      </w:del>
      <w:r>
        <w:t>.10</w:t>
      </w:r>
      <w:r w:rsidR="00A6073A">
        <w:t>. Wykaz pól w tabel</w:t>
      </w:r>
      <w:r>
        <w:t>i ProductInfo………………….</w:t>
      </w:r>
      <w:r w:rsidR="00942409">
        <w:t>……………………1</w:t>
      </w:r>
      <w:ins w:id="4460" w:author="Okot" w:date="2019-11-26T19:50:00Z">
        <w:r w:rsidR="008D5DCC">
          <w:t>29</w:t>
        </w:r>
      </w:ins>
      <w:del w:id="4461" w:author="Okot" w:date="2019-11-19T21:05:00Z">
        <w:r w:rsidR="00942409" w:rsidDel="00032081">
          <w:delText>24</w:delText>
        </w:r>
      </w:del>
    </w:p>
    <w:p w14:paraId="5331F567" w14:textId="7C62C91A" w:rsidR="007C1627" w:rsidRDefault="00775565" w:rsidP="007C1627">
      <w:pPr>
        <w:ind w:firstLine="708"/>
      </w:pPr>
      <w:r>
        <w:t xml:space="preserve">Tabela </w:t>
      </w:r>
      <w:ins w:id="4462" w:author="Okot" w:date="2019-11-19T21:04:00Z">
        <w:r w:rsidR="00032081">
          <w:t>5</w:t>
        </w:r>
      </w:ins>
      <w:del w:id="4463" w:author="Okot" w:date="2019-11-19T21:04:00Z">
        <w:r w:rsidDel="00032081">
          <w:delText>4</w:delText>
        </w:r>
      </w:del>
      <w:r>
        <w:t>.11</w:t>
      </w:r>
      <w:r w:rsidR="007C1627">
        <w:t>. Wykaz pól w tabeli Meal……………………………………………….1</w:t>
      </w:r>
      <w:ins w:id="4464" w:author="Okot" w:date="2019-11-19T21:05:00Z">
        <w:r w:rsidR="00032081">
          <w:t>3</w:t>
        </w:r>
      </w:ins>
      <w:ins w:id="4465" w:author="Okot" w:date="2019-11-26T19:50:00Z">
        <w:r w:rsidR="008D5DCC">
          <w:t>5</w:t>
        </w:r>
      </w:ins>
      <w:del w:id="4466"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4467" w:author="Okot" w:date="2019-11-19T21:04:00Z">
        <w:r w:rsidR="00032081">
          <w:t>5</w:t>
        </w:r>
      </w:ins>
      <w:del w:id="4468" w:author="Okot" w:date="2019-11-19T21:04:00Z">
        <w:r w:rsidDel="00032081">
          <w:delText>4</w:delText>
        </w:r>
      </w:del>
      <w:r>
        <w:t>.12</w:t>
      </w:r>
      <w:r w:rsidR="000B3C37">
        <w:t>. Wykaz pól w tabeli Recipe……………………………………………..1</w:t>
      </w:r>
      <w:ins w:id="4469" w:author="Okot" w:date="2019-11-19T21:05:00Z">
        <w:r w:rsidR="008D5DCC">
          <w:t>35</w:t>
        </w:r>
      </w:ins>
      <w:del w:id="4470" w:author="Okot" w:date="2019-11-19T21:05:00Z">
        <w:r w:rsidR="000B3C37" w:rsidDel="00032081">
          <w:delText>28</w:delText>
        </w:r>
      </w:del>
    </w:p>
    <w:p w14:paraId="506534E5" w14:textId="040D48EE" w:rsidR="00910B22" w:rsidRDefault="00910B22" w:rsidP="00910B22">
      <w:pPr>
        <w:ind w:firstLine="708"/>
      </w:pPr>
      <w:r>
        <w:t xml:space="preserve">Tabela </w:t>
      </w:r>
      <w:ins w:id="4471" w:author="Okot" w:date="2019-11-19T21:04:00Z">
        <w:r w:rsidR="00032081">
          <w:t>5</w:t>
        </w:r>
      </w:ins>
      <w:del w:id="4472" w:author="Okot" w:date="2019-11-19T21:04:00Z">
        <w:r w:rsidDel="00032081">
          <w:delText>4</w:delText>
        </w:r>
      </w:del>
      <w:r>
        <w:t>.13. Wykaz pól w tabeli RecipeProducts……………………………………1</w:t>
      </w:r>
      <w:ins w:id="4473" w:author="Okot" w:date="2019-11-19T21:05:00Z">
        <w:r w:rsidR="00032081">
          <w:t>3</w:t>
        </w:r>
      </w:ins>
      <w:ins w:id="4474" w:author="Okot" w:date="2019-11-26T19:51:00Z">
        <w:r w:rsidR="008D5DCC">
          <w:t>6</w:t>
        </w:r>
      </w:ins>
      <w:del w:id="4475" w:author="Okot" w:date="2019-11-19T21:05:00Z">
        <w:r w:rsidDel="00032081">
          <w:delText>28</w:delText>
        </w:r>
      </w:del>
    </w:p>
    <w:p w14:paraId="335EA967" w14:textId="5F064FC5" w:rsidR="00FE1635" w:rsidRDefault="00775565" w:rsidP="00FE1635">
      <w:pPr>
        <w:ind w:firstLine="708"/>
      </w:pPr>
      <w:r>
        <w:t xml:space="preserve">Tabela </w:t>
      </w:r>
      <w:ins w:id="4476" w:author="Okot" w:date="2019-11-19T21:04:00Z">
        <w:r w:rsidR="00032081">
          <w:t>5</w:t>
        </w:r>
      </w:ins>
      <w:del w:id="4477" w:author="Okot" w:date="2019-11-19T21:04:00Z">
        <w:r w:rsidDel="00032081">
          <w:delText>4</w:delText>
        </w:r>
      </w:del>
      <w:r>
        <w:t>.1</w:t>
      </w:r>
      <w:r w:rsidR="00910B22">
        <w:t>4</w:t>
      </w:r>
      <w:r w:rsidR="00FE1635">
        <w:t>. Wykaz pól w tab</w:t>
      </w:r>
      <w:r w:rsidR="00910B22">
        <w:t>eli Complete</w:t>
      </w:r>
      <w:r w:rsidR="00FE1635">
        <w:t>Recipe…………………………………..1</w:t>
      </w:r>
      <w:ins w:id="4478" w:author="Okot" w:date="2019-11-19T21:05:00Z">
        <w:r w:rsidR="008D5DCC">
          <w:t>36</w:t>
        </w:r>
      </w:ins>
      <w:del w:id="4479"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4480" w:author="Okot" w:date="2019-11-19T21:04:00Z">
        <w:r w:rsidR="00032081">
          <w:t>5</w:t>
        </w:r>
      </w:ins>
      <w:del w:id="4481" w:author="Okot" w:date="2019-11-19T21:04:00Z">
        <w:r w:rsidDel="00032081">
          <w:delText>4</w:delText>
        </w:r>
      </w:del>
      <w:r>
        <w:t>.15</w:t>
      </w:r>
      <w:r w:rsidR="00310ABF">
        <w:t>. Wykaz pól w tabeli Eaten……</w:t>
      </w:r>
      <w:r w:rsidR="0007291D">
        <w:t>…………………………………………</w:t>
      </w:r>
      <w:r w:rsidR="00310ABF">
        <w:t>1</w:t>
      </w:r>
      <w:ins w:id="4482" w:author="Okot" w:date="2019-11-19T21:05:00Z">
        <w:r w:rsidR="00F94214">
          <w:t>40</w:t>
        </w:r>
      </w:ins>
      <w:del w:id="4483"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4484" w:author="Okot" w:date="2019-03-31T14:53:00Z"/>
        </w:rPr>
      </w:pPr>
    </w:p>
    <w:p w14:paraId="373059F5" w14:textId="77777777" w:rsidR="006E08BE" w:rsidRDefault="006E08BE">
      <w:pPr>
        <w:rPr>
          <w:ins w:id="4485" w:author="Okot" w:date="2019-03-29T00:04:00Z"/>
        </w:rPr>
        <w:pPrChange w:id="4486" w:author="Okot" w:date="2019-03-29T00:04:00Z">
          <w:pPr>
            <w:ind w:firstLine="0"/>
          </w:pPr>
        </w:pPrChange>
      </w:pPr>
    </w:p>
    <w:p w14:paraId="54F7DEF3" w14:textId="77777777" w:rsidR="006E08BE" w:rsidRDefault="006E08BE">
      <w:pPr>
        <w:pPrChange w:id="4487"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1D91CCEF"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022" w:author="Okot" w:date="2019-11-09T11:50:00Z" w:initials="O">
    <w:p w14:paraId="29A517F9" w14:textId="77777777" w:rsidR="00EA31AF" w:rsidRDefault="00EA31AF">
      <w:pPr>
        <w:pStyle w:val="Tekstkomentarza"/>
      </w:pPr>
      <w:r>
        <w:rPr>
          <w:rStyle w:val="Odwoaniedokomentarza"/>
        </w:rPr>
        <w:annotationRef/>
      </w:r>
      <w:r>
        <w:t>Dogrzebać się do badań/źródeł</w:t>
      </w:r>
    </w:p>
    <w:p w14:paraId="3D957796" w14:textId="77777777" w:rsidR="00EA31AF" w:rsidRDefault="00EA31AF">
      <w:pPr>
        <w:pStyle w:val="Tekstkomentarza"/>
      </w:pPr>
    </w:p>
    <w:p w14:paraId="30996026" w14:textId="5D192B75" w:rsidR="00EA31AF" w:rsidRDefault="00EA31A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EEF9C6" w14:textId="77777777" w:rsidR="00510507" w:rsidRDefault="00510507" w:rsidP="00745505">
      <w:pPr>
        <w:spacing w:line="240" w:lineRule="auto"/>
      </w:pPr>
      <w:r>
        <w:separator/>
      </w:r>
    </w:p>
  </w:endnote>
  <w:endnote w:type="continuationSeparator" w:id="0">
    <w:p w14:paraId="31D8198D" w14:textId="77777777" w:rsidR="00510507" w:rsidRDefault="0051050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EA31AF" w:rsidRDefault="00EA31A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EA31AF" w:rsidRDefault="00EA31A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EA31AF" w:rsidRDefault="00EA31AF">
        <w:pPr>
          <w:pStyle w:val="Stopka"/>
          <w:jc w:val="right"/>
        </w:pPr>
        <w:r>
          <w:fldChar w:fldCharType="begin"/>
        </w:r>
        <w:r>
          <w:instrText>PAGE   \* MERGEFORMAT</w:instrText>
        </w:r>
        <w:r>
          <w:fldChar w:fldCharType="separate"/>
        </w:r>
        <w:r w:rsidR="00DC0E22">
          <w:rPr>
            <w:noProof/>
          </w:rPr>
          <w:t>177</w:t>
        </w:r>
        <w:r>
          <w:fldChar w:fldCharType="end"/>
        </w:r>
      </w:p>
    </w:sdtContent>
  </w:sdt>
  <w:p w14:paraId="487B3F65" w14:textId="77777777" w:rsidR="00EA31AF" w:rsidRDefault="00EA31A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17EE80" w14:textId="77777777" w:rsidR="00510507" w:rsidRDefault="00510507" w:rsidP="00745505">
      <w:pPr>
        <w:spacing w:line="240" w:lineRule="auto"/>
      </w:pPr>
      <w:r>
        <w:separator/>
      </w:r>
    </w:p>
  </w:footnote>
  <w:footnote w:type="continuationSeparator" w:id="0">
    <w:p w14:paraId="7F05FF7B" w14:textId="77777777" w:rsidR="00510507" w:rsidRDefault="00510507" w:rsidP="00745505">
      <w:pPr>
        <w:spacing w:line="240" w:lineRule="auto"/>
      </w:pPr>
      <w:r>
        <w:continuationSeparator/>
      </w:r>
    </w:p>
  </w:footnote>
  <w:footnote w:id="1">
    <w:p w14:paraId="7FCCE8A1" w14:textId="77777777" w:rsidR="00EA31AF" w:rsidRDefault="00EA31AF">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4BBD"/>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068E2"/>
    <w:rsid w:val="006109D2"/>
    <w:rsid w:val="00611339"/>
    <w:rsid w:val="00611767"/>
    <w:rsid w:val="00614F36"/>
    <w:rsid w:val="00615B85"/>
    <w:rsid w:val="00616BEB"/>
    <w:rsid w:val="00622CCD"/>
    <w:rsid w:val="00623458"/>
    <w:rsid w:val="00625AF8"/>
    <w:rsid w:val="006416BD"/>
    <w:rsid w:val="00642C33"/>
    <w:rsid w:val="006433E8"/>
    <w:rsid w:val="006447C3"/>
    <w:rsid w:val="00647B5D"/>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E7E"/>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52C7"/>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36F2"/>
    <w:rsid w:val="00DA421E"/>
    <w:rsid w:val="00DA5DC9"/>
    <w:rsid w:val="00DA6236"/>
    <w:rsid w:val="00DA649C"/>
    <w:rsid w:val="00DA74FC"/>
    <w:rsid w:val="00DA7A7D"/>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37BC7"/>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09021E7D-6E87-49E5-95C7-7AFC6A0B0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6990</TotalTime>
  <Pages>179</Pages>
  <Words>40241</Words>
  <Characters>241450</Characters>
  <Application>Microsoft Office Word</Application>
  <DocSecurity>0</DocSecurity>
  <Lines>2012</Lines>
  <Paragraphs>562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281129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442</cp:revision>
  <dcterms:created xsi:type="dcterms:W3CDTF">2019-10-30T07:46:00Z</dcterms:created>
  <dcterms:modified xsi:type="dcterms:W3CDTF">2019-12-18T14:22:00Z</dcterms:modified>
</cp:coreProperties>
</file>